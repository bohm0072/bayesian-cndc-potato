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72F6DC" w14:textId="0772A460" w:rsidR="00B84C80" w:rsidRPr="006453D9" w:rsidRDefault="00B84C80" w:rsidP="00B84C80">
      <w:pPr>
        <w:pStyle w:val="MDPI11articletype"/>
      </w:pPr>
      <w:r w:rsidRPr="006453D9">
        <w:t>Article</w:t>
      </w:r>
    </w:p>
    <w:p w14:paraId="48750D12" w14:textId="414241E3" w:rsidR="00B84C80" w:rsidRPr="003B1AF1" w:rsidRDefault="008221CD" w:rsidP="00B84C80">
      <w:pPr>
        <w:pStyle w:val="MDPI12title"/>
      </w:pPr>
      <w:r>
        <w:t>Quantifying</w:t>
      </w:r>
      <w:r w:rsidR="00203D21">
        <w:t xml:space="preserve"> the uncertainty in </w:t>
      </w:r>
      <w:r w:rsidR="00203D21" w:rsidRPr="00203D21">
        <w:t xml:space="preserve">critical N </w:t>
      </w:r>
      <w:r>
        <w:t>concentration</w:t>
      </w:r>
      <w:r w:rsidR="00203D21">
        <w:t xml:space="preserve"> </w:t>
      </w:r>
      <w:r w:rsidR="00203D21" w:rsidRPr="00203D21">
        <w:t>for potato</w:t>
      </w:r>
      <w:r w:rsidR="00203D21">
        <w:t xml:space="preserve"> using Bayesian methods</w:t>
      </w:r>
      <w:r w:rsidR="00203D21" w:rsidRPr="00203D21">
        <w:t>.</w:t>
      </w:r>
    </w:p>
    <w:p w14:paraId="4D833964" w14:textId="725A4A19" w:rsidR="00B84C80" w:rsidRPr="0030057B" w:rsidRDefault="00203D21" w:rsidP="00B84C80">
      <w:pPr>
        <w:pStyle w:val="MDPI13authornames"/>
      </w:pPr>
      <w:r>
        <w:t>Brian J. Bohman</w:t>
      </w:r>
      <w:r w:rsidR="00B84C80" w:rsidRPr="001F31D1">
        <w:rPr>
          <w:vertAlign w:val="superscript"/>
        </w:rPr>
        <w:t>1</w:t>
      </w:r>
      <w:r w:rsidR="00B84C80" w:rsidRPr="00D945EC">
        <w:t xml:space="preserve">, </w:t>
      </w:r>
      <w:r>
        <w:t>Michael J. Culshaw-Maurer</w:t>
      </w:r>
      <w:r w:rsidR="00B84C80" w:rsidRPr="001F31D1">
        <w:rPr>
          <w:vertAlign w:val="superscript"/>
        </w:rPr>
        <w:t>2</w:t>
      </w:r>
      <w:r>
        <w:t>, Carl J. Rosen</w:t>
      </w:r>
      <w:r>
        <w:rPr>
          <w:vertAlign w:val="superscript"/>
        </w:rPr>
        <w:t>1</w:t>
      </w:r>
      <w:r w:rsidRPr="00203D21">
        <w:t>*</w:t>
      </w:r>
      <w:r>
        <w:t>, David J. Mulla</w:t>
      </w:r>
      <w:r>
        <w:rPr>
          <w:vertAlign w:val="superscript"/>
        </w:rPr>
        <w:t>1</w:t>
      </w:r>
      <w:r>
        <w:t>,</w:t>
      </w:r>
      <w:r w:rsidR="00B84C80" w:rsidRPr="00D945EC">
        <w:t xml:space="preserve"> </w:t>
      </w:r>
      <w:proofErr w:type="spellStart"/>
      <w:r w:rsidR="00D11D6A" w:rsidRPr="00D11D6A">
        <w:t>Feriel</w:t>
      </w:r>
      <w:proofErr w:type="spellEnd"/>
      <w:r w:rsidR="00D11D6A">
        <w:t xml:space="preserve"> Ben Abdallah</w:t>
      </w:r>
      <w:r w:rsidR="00D11D6A">
        <w:rPr>
          <w:vertAlign w:val="superscript"/>
        </w:rPr>
        <w:t>3</w:t>
      </w:r>
      <w:r w:rsidR="00D11D6A">
        <w:t xml:space="preserve">, </w:t>
      </w:r>
      <w:r w:rsidR="008221CD">
        <w:t>Claudia Gilletto</w:t>
      </w:r>
      <w:r w:rsidR="008221CD">
        <w:rPr>
          <w:vertAlign w:val="superscript"/>
        </w:rPr>
        <w:t>4</w:t>
      </w:r>
      <w:r w:rsidR="008221CD">
        <w:t xml:space="preserve">, </w:t>
      </w:r>
      <w:r w:rsidR="00B84C80" w:rsidRPr="00D945EC">
        <w:t xml:space="preserve">and </w:t>
      </w:r>
      <w:r w:rsidR="008221CD">
        <w:t>???...</w:t>
      </w:r>
    </w:p>
    <w:p w14:paraId="3E3D809A" w14:textId="77777777" w:rsidR="00B84C80" w:rsidRPr="00D945EC" w:rsidRDefault="00B84C80" w:rsidP="00B84C80">
      <w:pPr>
        <w:pStyle w:val="MDPI16affiliation"/>
      </w:pPr>
      <w:r w:rsidRPr="00D945EC">
        <w:rPr>
          <w:vertAlign w:val="superscript"/>
        </w:rPr>
        <w:t>1</w:t>
      </w:r>
      <w:r w:rsidRPr="00D945EC">
        <w:tab/>
        <w:t>Affiliation 1; e-mail@e-mail.com</w:t>
      </w:r>
    </w:p>
    <w:p w14:paraId="587B7487" w14:textId="77777777" w:rsidR="00B84C80" w:rsidRPr="00D945EC" w:rsidRDefault="00B84C80" w:rsidP="00B84C80">
      <w:pPr>
        <w:pStyle w:val="MDPI16affiliation"/>
      </w:pPr>
      <w:r w:rsidRPr="00D945EC">
        <w:rPr>
          <w:vertAlign w:val="superscript"/>
        </w:rPr>
        <w:t>2</w:t>
      </w:r>
      <w:r w:rsidRPr="00D945EC">
        <w:tab/>
        <w:t>Affiliation 2; e-mail@e-mail.com</w:t>
      </w:r>
    </w:p>
    <w:p w14:paraId="13323E0E" w14:textId="77777777" w:rsidR="00B84C80" w:rsidRPr="00550626" w:rsidRDefault="00B84C80" w:rsidP="00B84C80">
      <w:pPr>
        <w:pStyle w:val="MDPI16affiliation"/>
      </w:pPr>
      <w:r w:rsidRPr="00331633">
        <w:t>*</w:t>
      </w:r>
      <w:r w:rsidRPr="00D945EC">
        <w:tab/>
        <w:t>Correspondence: e-mail@e-mail.com; Tel.: (optional; include country code; if there are multiple correspondin</w:t>
      </w:r>
      <w:r>
        <w:t>g authors, add author initials)</w:t>
      </w:r>
    </w:p>
    <w:p w14:paraId="09835EDB" w14:textId="7D942AB7" w:rsidR="00B84C80" w:rsidRPr="00550626" w:rsidRDefault="00B84C80" w:rsidP="00E65B5D">
      <w:pPr>
        <w:pStyle w:val="MDPI17abstract"/>
        <w:rPr>
          <w:szCs w:val="18"/>
        </w:rPr>
      </w:pPr>
      <w:r w:rsidRPr="00550626">
        <w:rPr>
          <w:b/>
          <w:szCs w:val="18"/>
        </w:rPr>
        <w:t xml:space="preserve">Abstract: </w:t>
      </w:r>
      <w:r w:rsidR="008221CD">
        <w:rPr>
          <w:szCs w:val="18"/>
        </w:rPr>
        <w:t xml:space="preserve">Multiple critical N dilution curves [CNDCs] have been previously developed for potato; however, attempts to directly compare differences across genotype [G] and environment [E] interactions </w:t>
      </w:r>
      <w:r w:rsidR="00EB5A02">
        <w:rPr>
          <w:szCs w:val="18"/>
        </w:rPr>
        <w:t xml:space="preserve">have </w:t>
      </w:r>
      <w:r w:rsidR="008221CD">
        <w:rPr>
          <w:szCs w:val="18"/>
        </w:rPr>
        <w:t xml:space="preserve">been confounded by non-uniform statistical methods and lack of proper quantification of uncertainty in critical N concentration and CNDC parameters. This study implements a hierarchical Bayesian framework to develop CNDCs for previously published and newly reported experimental data to systematically evaluate the difference between critical N concentration across G x E interactions. Differences in critical N concentration are primarily the result of differences in environmental factors (i.e., location) while </w:t>
      </w:r>
      <w:r w:rsidR="00E65B5D">
        <w:rPr>
          <w:szCs w:val="18"/>
        </w:rPr>
        <w:t xml:space="preserve">genotype (i.e., variety) can cause differences within a given location. Additionally, the uncertainty range in critical N concentration should be used in subsequent, dependent calculations (e.g., N nutrition index) to propagate and account for uncertainty. The findings of this study provide additional evidence that critical N concentration is dependent upon G x E interactions. </w:t>
      </w:r>
    </w:p>
    <w:p w14:paraId="07D1B9AC" w14:textId="1FDBA63B" w:rsidR="00B84C80" w:rsidRPr="00E65B5D" w:rsidRDefault="00B84C80" w:rsidP="00E65B5D">
      <w:pPr>
        <w:pStyle w:val="MDPI18keywords"/>
        <w:rPr>
          <w:szCs w:val="18"/>
        </w:rPr>
      </w:pPr>
      <w:r w:rsidRPr="00550626">
        <w:rPr>
          <w:b/>
          <w:szCs w:val="18"/>
        </w:rPr>
        <w:t xml:space="preserve">Keywords: </w:t>
      </w:r>
      <w:r w:rsidR="00E65B5D">
        <w:rPr>
          <w:szCs w:val="18"/>
        </w:rPr>
        <w:t>critical N dilution curve, nitrogen nutrition index, potato, Bayesian statistics</w:t>
      </w:r>
    </w:p>
    <w:tbl>
      <w:tblPr>
        <w:tblpPr w:leftFromText="198" w:rightFromText="198" w:vertAnchor="page" w:horzAnchor="margin" w:tblpY="9212"/>
        <w:tblW w:w="2410" w:type="dxa"/>
        <w:tblLayout w:type="fixed"/>
        <w:tblCellMar>
          <w:left w:w="0" w:type="dxa"/>
          <w:right w:w="0" w:type="dxa"/>
        </w:tblCellMar>
        <w:tblLook w:val="04A0" w:firstRow="1" w:lastRow="0" w:firstColumn="1" w:lastColumn="0" w:noHBand="0" w:noVBand="1"/>
      </w:tblPr>
      <w:tblGrid>
        <w:gridCol w:w="2410"/>
      </w:tblGrid>
      <w:tr w:rsidR="00B03F74" w:rsidRPr="00AA09A4" w14:paraId="2F8449F0" w14:textId="77777777" w:rsidTr="00B03F74">
        <w:tc>
          <w:tcPr>
            <w:tcW w:w="2410" w:type="dxa"/>
            <w:shd w:val="clear" w:color="auto" w:fill="auto"/>
          </w:tcPr>
          <w:p w14:paraId="13CC9EC7" w14:textId="77777777" w:rsidR="00B03F74" w:rsidRPr="00560CFB" w:rsidRDefault="00B03F74" w:rsidP="00B03F74">
            <w:pPr>
              <w:pStyle w:val="MDPI61Citation"/>
              <w:spacing w:line="240" w:lineRule="exact"/>
            </w:pPr>
            <w:r w:rsidRPr="00560CFB">
              <w:rPr>
                <w:b/>
              </w:rPr>
              <w:t>Citation:</w:t>
            </w:r>
            <w:r w:rsidRPr="00AA09A4">
              <w:t xml:space="preserve"> </w:t>
            </w:r>
            <w:proofErr w:type="spellStart"/>
            <w:r>
              <w:t>Lastname</w:t>
            </w:r>
            <w:proofErr w:type="spellEnd"/>
            <w:r>
              <w:t xml:space="preserve">, F.; </w:t>
            </w:r>
            <w:proofErr w:type="spellStart"/>
            <w:r>
              <w:t>Lastname</w:t>
            </w:r>
            <w:proofErr w:type="spellEnd"/>
            <w:r>
              <w:t xml:space="preserve">, F.; </w:t>
            </w:r>
            <w:proofErr w:type="spellStart"/>
            <w:r w:rsidR="00F84C0C">
              <w:t>Lastname</w:t>
            </w:r>
            <w:proofErr w:type="spellEnd"/>
            <w:r>
              <w:t xml:space="preserve">, F. Title. </w:t>
            </w:r>
            <w:r>
              <w:rPr>
                <w:i/>
              </w:rPr>
              <w:t xml:space="preserve">Plants </w:t>
            </w:r>
            <w:r w:rsidRPr="00A028FF">
              <w:rPr>
                <w:b/>
              </w:rPr>
              <w:t>2021</w:t>
            </w:r>
            <w:r>
              <w:t xml:space="preserve">, </w:t>
            </w:r>
            <w:r w:rsidRPr="00A028FF">
              <w:rPr>
                <w:i/>
              </w:rPr>
              <w:t>10</w:t>
            </w:r>
            <w:r>
              <w:t>, x. https://doi.org/10.3390/xxxxx</w:t>
            </w:r>
          </w:p>
          <w:p w14:paraId="2BF400FA" w14:textId="77777777" w:rsidR="00B03F74" w:rsidRPr="00550626" w:rsidRDefault="00B03F74" w:rsidP="00B03F74">
            <w:pPr>
              <w:pStyle w:val="MDPI14history"/>
              <w:spacing w:before="240"/>
              <w:rPr>
                <w:szCs w:val="14"/>
              </w:rPr>
            </w:pPr>
            <w:r w:rsidRPr="00550626">
              <w:rPr>
                <w:szCs w:val="14"/>
              </w:rPr>
              <w:t xml:space="preserve">Received: </w:t>
            </w:r>
            <w:r w:rsidRPr="00D945EC">
              <w:rPr>
                <w:szCs w:val="14"/>
              </w:rPr>
              <w:t>date</w:t>
            </w:r>
          </w:p>
          <w:p w14:paraId="4AD631A4" w14:textId="77777777" w:rsidR="00B03F74" w:rsidRPr="00550626" w:rsidRDefault="00B03F74" w:rsidP="00B03F74">
            <w:pPr>
              <w:pStyle w:val="MDPI14history"/>
              <w:rPr>
                <w:szCs w:val="14"/>
              </w:rPr>
            </w:pPr>
            <w:r w:rsidRPr="00550626">
              <w:rPr>
                <w:szCs w:val="14"/>
              </w:rPr>
              <w:t xml:space="preserve">Accepted: </w:t>
            </w:r>
            <w:r w:rsidRPr="00D945EC">
              <w:rPr>
                <w:szCs w:val="14"/>
              </w:rPr>
              <w:t>date</w:t>
            </w:r>
          </w:p>
          <w:p w14:paraId="163B2A9C" w14:textId="77777777" w:rsidR="00B03F74" w:rsidRPr="00550626" w:rsidRDefault="00B03F74" w:rsidP="00B03F74">
            <w:pPr>
              <w:pStyle w:val="MDPI14history"/>
              <w:spacing w:after="240"/>
              <w:rPr>
                <w:szCs w:val="14"/>
              </w:rPr>
            </w:pPr>
            <w:r w:rsidRPr="00550626">
              <w:rPr>
                <w:szCs w:val="14"/>
              </w:rPr>
              <w:t xml:space="preserve">Published: </w:t>
            </w:r>
            <w:r w:rsidRPr="00D945EC">
              <w:rPr>
                <w:szCs w:val="14"/>
              </w:rPr>
              <w:t>date</w:t>
            </w:r>
          </w:p>
          <w:p w14:paraId="76DE67D4" w14:textId="77777777" w:rsidR="00B03F74" w:rsidRPr="00AA09A4" w:rsidRDefault="00B03F74" w:rsidP="001203A1">
            <w:pPr>
              <w:pStyle w:val="MDPI63Notes"/>
              <w:jc w:val="both"/>
            </w:pPr>
            <w:r w:rsidRPr="00AA09A4">
              <w:rPr>
                <w:b/>
              </w:rPr>
              <w:t>Publisher’s Note:</w:t>
            </w:r>
            <w:r w:rsidRPr="00AA09A4">
              <w:t xml:space="preserve"> MDPI stays neutral </w:t>
            </w:r>
            <w:proofErr w:type="gramStart"/>
            <w:r w:rsidRPr="00AA09A4">
              <w:t>with regard to</w:t>
            </w:r>
            <w:proofErr w:type="gramEnd"/>
            <w:r w:rsidRPr="00AA09A4">
              <w:t xml:space="preserve"> jurisdictional claims in published maps and institutional affiliations.</w:t>
            </w:r>
          </w:p>
          <w:p w14:paraId="4D4222F5" w14:textId="77777777" w:rsidR="00B03F74" w:rsidRPr="00AA09A4" w:rsidRDefault="00DA3DFF" w:rsidP="00B03F74">
            <w:pPr>
              <w:adjustRightInd w:val="0"/>
              <w:snapToGrid w:val="0"/>
              <w:spacing w:before="240" w:line="240" w:lineRule="atLeast"/>
              <w:ind w:right="113"/>
              <w:jc w:val="left"/>
              <w:rPr>
                <w:rFonts w:eastAsia="DengXian"/>
                <w:bCs/>
                <w:sz w:val="14"/>
                <w:szCs w:val="14"/>
                <w:lang w:bidi="en-US"/>
              </w:rPr>
            </w:pPr>
            <w:r w:rsidRPr="00AA09A4">
              <w:rPr>
                <w:rFonts w:eastAsia="DengXian"/>
              </w:rPr>
              <w:drawing>
                <wp:inline distT="0" distB="0" distL="0" distR="0" wp14:anchorId="42488A04" wp14:editId="73E39836">
                  <wp:extent cx="698500" cy="254000"/>
                  <wp:effectExtent l="0" t="0" r="0" b="0"/>
                  <wp:docPr id="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698500" cy="254000"/>
                          </a:xfrm>
                          <a:prstGeom prst="rect">
                            <a:avLst/>
                          </a:prstGeom>
                          <a:noFill/>
                          <a:ln>
                            <a:noFill/>
                          </a:ln>
                        </pic:spPr>
                      </pic:pic>
                    </a:graphicData>
                  </a:graphic>
                </wp:inline>
              </w:drawing>
            </w:r>
          </w:p>
          <w:p w14:paraId="7D43DD0D" w14:textId="77777777" w:rsidR="00B03F74" w:rsidRPr="00AA09A4" w:rsidRDefault="00B03F74" w:rsidP="001203A1">
            <w:pPr>
              <w:adjustRightInd w:val="0"/>
              <w:snapToGrid w:val="0"/>
              <w:spacing w:before="60" w:line="240" w:lineRule="atLeast"/>
              <w:ind w:right="113"/>
              <w:rPr>
                <w:rFonts w:eastAsia="DengXian"/>
                <w:bCs/>
                <w:sz w:val="14"/>
                <w:szCs w:val="14"/>
                <w:lang w:bidi="en-US"/>
              </w:rPr>
            </w:pPr>
            <w:r w:rsidRPr="00AA09A4">
              <w:rPr>
                <w:rFonts w:eastAsia="DengXian"/>
                <w:b/>
                <w:bCs/>
                <w:sz w:val="14"/>
                <w:szCs w:val="14"/>
                <w:lang w:bidi="en-US"/>
              </w:rPr>
              <w:t>Copyright:</w:t>
            </w:r>
            <w:r w:rsidRPr="00AA09A4">
              <w:rPr>
                <w:rFonts w:eastAsia="DengXian"/>
                <w:bCs/>
                <w:sz w:val="14"/>
                <w:szCs w:val="14"/>
                <w:lang w:bidi="en-US"/>
              </w:rPr>
              <w:t xml:space="preserve"> </w:t>
            </w:r>
            <w:r w:rsidR="00F84C0C">
              <w:rPr>
                <w:rFonts w:eastAsia="DengXian"/>
                <w:bCs/>
                <w:sz w:val="14"/>
                <w:szCs w:val="14"/>
                <w:lang w:bidi="en-US"/>
              </w:rPr>
              <w:t>© 2021</w:t>
            </w:r>
            <w:r w:rsidRPr="00AA09A4">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AA09A4">
              <w:rPr>
                <w:rFonts w:eastAsia="DengXian"/>
                <w:bCs/>
                <w:sz w:val="14"/>
                <w:szCs w:val="14"/>
                <w:lang w:bidi="en-US"/>
              </w:rPr>
              <w:t>Attribution (CC BY) license (http://creativecommons.org/licenses/by/4.0/).</w:t>
            </w:r>
          </w:p>
        </w:tc>
      </w:tr>
    </w:tbl>
    <w:p w14:paraId="5835F8ED" w14:textId="77777777" w:rsidR="00B84C80" w:rsidRDefault="00B84C80" w:rsidP="00203D21">
      <w:pPr>
        <w:pStyle w:val="MDPI21heading1"/>
        <w:ind w:left="0"/>
        <w:rPr>
          <w:lang w:eastAsia="zh-CN"/>
        </w:rPr>
      </w:pPr>
      <w:r w:rsidRPr="007F2582">
        <w:rPr>
          <w:lang w:eastAsia="zh-CN"/>
        </w:rPr>
        <w:t>1. Introduction</w:t>
      </w:r>
    </w:p>
    <w:p w14:paraId="6C02E724" w14:textId="5CCE757F" w:rsidR="00203D21" w:rsidRDefault="00203D21" w:rsidP="00C35D39">
      <w:pPr>
        <w:pStyle w:val="MDPI31text"/>
      </w:pPr>
      <w:r>
        <w:t>Identifying optimal crop N status to maximize growth and yield production is an elusive goal. Traditionally, either the yield-goal approach or rate-response curves have been used to identify optimal N fertilizer application rate (Morris, et al., 2018). The N nutrition index [NNI] is an alternative approach to the current paradigm and comprises a well-developed framework to determine optimal crop N status (Lemaire, et al., 2019). Typically, NNI is used to determine crop N status using whole plant analysis and to direct adaptive N management within a growing season (</w:t>
      </w:r>
      <w:proofErr w:type="spellStart"/>
      <w:r>
        <w:t>Houlès</w:t>
      </w:r>
      <w:proofErr w:type="spellEnd"/>
      <w:r>
        <w:t>, et al., 2007, Morier, et al., 2015). Unlike the yield-goal or rate-response approach, NNI is generalizable across environmental (e.g., year-to-year or geographic) variability (Sadras and Lemaire, 2014).</w:t>
      </w:r>
    </w:p>
    <w:p w14:paraId="7526E80A" w14:textId="6FDA71F5" w:rsidR="00203D21" w:rsidRDefault="00203D21" w:rsidP="00C35D39">
      <w:pPr>
        <w:pStyle w:val="MDPI31text"/>
      </w:pPr>
      <w:r>
        <w:t xml:space="preserve">The NNI approach is defined based on the allometric relationship of declining N concentration with increasing biomass, referred to as the critical N dilution curve [CNDC], which defines the level of N concentration below which relative growth rate is reduced (Gastal et al., 2015). A robust theoretical framework has been developed to explain decline in N concentration as biomass increases, but the application of this theory is restricted to the vegetative period (Sadras and Lemaire, 2015; Greenwood et al., 1990; </w:t>
      </w:r>
      <w:proofErr w:type="spellStart"/>
      <w:r>
        <w:t>Justes</w:t>
      </w:r>
      <w:proofErr w:type="spellEnd"/>
      <w:r>
        <w:t xml:space="preserve"> et al., 1994). Dilution of N in vegetative tissue occurs in relationship to an increasing proportion structural biomass, with low N concentration, relative to metabolic (</w:t>
      </w:r>
      <w:proofErr w:type="gramStart"/>
      <w:r>
        <w:t>i.e.</w:t>
      </w:r>
      <w:proofErr w:type="gramEnd"/>
      <w:r>
        <w:t xml:space="preserve"> photosynthetic) biomass, with high N concentration (Lemaire and Gastal, 1997; Gastal et al., 2015).</w:t>
      </w:r>
    </w:p>
    <w:p w14:paraId="5D8AC004" w14:textId="06538716" w:rsidR="009F4200" w:rsidRPr="009F4200" w:rsidRDefault="009436F2" w:rsidP="00C35D39">
      <w:pPr>
        <w:pStyle w:val="MDPI31text"/>
        <w:rPr>
          <w:strike/>
        </w:rPr>
      </w:pPr>
      <w:r>
        <w:t>M</w:t>
      </w:r>
      <w:r w:rsidR="00203D21">
        <w:t>ultiple previous studies have extended and empirically validated the CNDC relationships beyond its original theoretical justification to describe declining N concentration in relationship to whole plant biomass over the entire crop growth cycle (</w:t>
      </w:r>
      <w:proofErr w:type="spellStart"/>
      <w:r w:rsidR="00203D21">
        <w:t>Plénet</w:t>
      </w:r>
      <w:proofErr w:type="spellEnd"/>
      <w:r w:rsidR="00203D21">
        <w:t xml:space="preserve"> and Lemaire, 2000; Duchenne et al., 1997; Greenwood et al., 1986; Herrmann and Taube, 2004). </w:t>
      </w:r>
      <w:r w:rsidR="00203D21">
        <w:lastRenderedPageBreak/>
        <w:t>Dilution of N beyond the vegetative period occurs as low N biomass (</w:t>
      </w:r>
      <w:proofErr w:type="gramStart"/>
      <w:r w:rsidR="00203D21">
        <w:t>i.e.</w:t>
      </w:r>
      <w:proofErr w:type="gramEnd"/>
      <w:r w:rsidR="00203D21">
        <w:t xml:space="preserve"> starch) accumulates in storage tissues such as grain or tubers, and the rate of decline is determined by the relative N concentration in storage biomass compared to vegetative biomass (</w:t>
      </w:r>
      <w:proofErr w:type="spellStart"/>
      <w:r w:rsidR="00203D21">
        <w:t>Plénet</w:t>
      </w:r>
      <w:proofErr w:type="spellEnd"/>
      <w:r w:rsidR="00203D21">
        <w:t xml:space="preserve"> and Lemaire, 2000; Duchenne et al., 1997). Duchenne et al. (1997) observed that as an increasing proportion of biomass accumulates in tubers (</w:t>
      </w:r>
      <w:proofErr w:type="gramStart"/>
      <w:r w:rsidR="00203D21">
        <w:t>i.e.</w:t>
      </w:r>
      <w:proofErr w:type="gramEnd"/>
      <w:r w:rsidR="00203D21">
        <w:t xml:space="preserve"> as harvest index increases), the rate of N decline with increasing biomass is also increased. Certain crops, such as potato, exclusively use a CNDC based on whole plant biomass due to the </w:t>
      </w:r>
      <w:del w:id="0" w:author="Revisions" w:date="2021-03-07T12:52:00Z">
        <w:r w:rsidR="00203D21">
          <w:delText xml:space="preserve">lack </w:delText>
        </w:r>
      </w:del>
      <w:commentRangeStart w:id="1"/>
      <w:r w:rsidR="00203D21">
        <w:t xml:space="preserve">complex </w:t>
      </w:r>
      <w:commentRangeEnd w:id="1"/>
      <w:r w:rsidR="00661462">
        <w:rPr>
          <w:rStyle w:val="CommentReference"/>
          <w:rFonts w:eastAsia="SimSun"/>
          <w:noProof/>
          <w:snapToGrid/>
          <w:lang w:eastAsia="zh-CN" w:bidi="ar-SA"/>
        </w:rPr>
        <w:commentReference w:id="1"/>
      </w:r>
      <w:r w:rsidR="00203D21">
        <w:t xml:space="preserve">relationship between vine growth and tuber production (Duchenne et al., 1997; </w:t>
      </w:r>
      <w:proofErr w:type="spellStart"/>
      <w:r w:rsidR="00203D21">
        <w:t>Bélanger</w:t>
      </w:r>
      <w:proofErr w:type="spellEnd"/>
      <w:r w:rsidR="00203D21">
        <w:t xml:space="preserve"> et al., 2001; Ben Abdallah et al., 2016).</w:t>
      </w:r>
      <w:r w:rsidR="009F4200">
        <w:t xml:space="preserve"> </w:t>
      </w:r>
      <w:r w:rsidR="009F4200" w:rsidRPr="009F4200">
        <w:t>Despite the empirical validity of this approach, the lack of a theoretical explanation makes interpretation of variation in CNDC observed between cultivars and geographies challenging.</w:t>
      </w:r>
    </w:p>
    <w:p w14:paraId="0DB0BD61" w14:textId="2DD42F11" w:rsidR="009F4200" w:rsidRDefault="009436F2" w:rsidP="00C35D39">
      <w:pPr>
        <w:pStyle w:val="MDPI31text"/>
      </w:pPr>
      <w:r>
        <w:t>However, recent work</w:t>
      </w:r>
      <w:r w:rsidR="009F4200">
        <w:t xml:space="preserve"> by </w:t>
      </w:r>
      <w:proofErr w:type="spellStart"/>
      <w:r w:rsidR="009F4200">
        <w:t>Giletto</w:t>
      </w:r>
      <w:proofErr w:type="spellEnd"/>
      <w:r w:rsidR="009F4200">
        <w:t xml:space="preserve"> et al. (2020) identified</w:t>
      </w:r>
      <w:r w:rsidR="00912892">
        <w:t xml:space="preserve"> the</w:t>
      </w:r>
      <w:r w:rsidR="009F4200">
        <w:t xml:space="preserve"> theoretical relationships underpinning the observed empirical relationships in N dilution for potato</w:t>
      </w:r>
      <w:r w:rsidR="00912892">
        <w:t xml:space="preserve">. The CNDC </w:t>
      </w:r>
      <w:proofErr w:type="gramStart"/>
      <w:r w:rsidR="00912892">
        <w:t>on the basis of</w:t>
      </w:r>
      <w:proofErr w:type="gramEnd"/>
      <w:r w:rsidR="00912892">
        <w:t xml:space="preserve"> whole plant biomass reflects dilution in both the tuber and vine biomass, individually, and the increasing proportion of biomass allocated to low </w:t>
      </w:r>
      <w:del w:id="2" w:author="Revisions" w:date="2021-03-07T12:52:00Z">
        <w:r w:rsidR="00912892">
          <w:delText>N</w:delText>
        </w:r>
      </w:del>
      <w:ins w:id="3" w:author="Revisions" w:date="2021-03-07T12:52:00Z">
        <w:r w:rsidR="00AF0B91">
          <w:t xml:space="preserve">concentrations of </w:t>
        </w:r>
        <w:r w:rsidR="00912892">
          <w:t xml:space="preserve">N </w:t>
        </w:r>
        <w:r w:rsidR="00AF0B91">
          <w:t>in</w:t>
        </w:r>
      </w:ins>
      <w:r w:rsidR="00AF0B91">
        <w:t xml:space="preserve"> </w:t>
      </w:r>
      <w:r w:rsidR="00912892">
        <w:t xml:space="preserve">biomass (i.e., tubers) as whole plant biomass increases. </w:t>
      </w:r>
      <w:proofErr w:type="spellStart"/>
      <w:r w:rsidR="00912892">
        <w:t>Giletto</w:t>
      </w:r>
      <w:proofErr w:type="spellEnd"/>
      <w:r w:rsidR="00912892">
        <w:t xml:space="preserve"> et al. (2020) also identified that varieties and locations with a greater proportion of biomass allocated to tubers have a greater value for </w:t>
      </w:r>
      <w:commentRangeStart w:id="4"/>
      <w:r w:rsidR="00912892">
        <w:t xml:space="preserve">parameter </w:t>
      </w:r>
      <w:r w:rsidR="00912892">
        <w:rPr>
          <w:i/>
          <w:iCs/>
        </w:rPr>
        <w:t>b</w:t>
      </w:r>
      <w:r w:rsidR="00912892">
        <w:t xml:space="preserve"> of the CNDC</w:t>
      </w:r>
      <w:commentRangeEnd w:id="4"/>
      <w:del w:id="5" w:author="Revisions" w:date="2021-03-07T12:52:00Z">
        <w:r w:rsidR="00912892">
          <w:delText>.</w:delText>
        </w:r>
      </w:del>
      <w:ins w:id="6" w:author="Revisions" w:date="2021-03-07T12:52:00Z">
        <w:r w:rsidR="00A6789B">
          <w:rPr>
            <w:rStyle w:val="CommentReference"/>
            <w:rFonts w:eastAsia="SimSun"/>
            <w:noProof/>
            <w:snapToGrid/>
            <w:lang w:eastAsia="zh-CN" w:bidi="ar-SA"/>
          </w:rPr>
          <w:commentReference w:id="4"/>
        </w:r>
        <w:r w:rsidR="00353066">
          <w:t xml:space="preserve">. Parameter </w:t>
        </w:r>
        <w:r w:rsidR="00353066" w:rsidRPr="00353066">
          <w:rPr>
            <w:i/>
            <w:iCs/>
          </w:rPr>
          <w:t>b</w:t>
        </w:r>
        <w:r w:rsidR="00353066">
          <w:t xml:space="preserve"> of the CNDC represents the relative rate of decline in critical N concentration as biomass increases. </w:t>
        </w:r>
        <w:r w:rsidR="00761641">
          <w:t xml:space="preserve"> </w:t>
        </w:r>
        <w:r w:rsidR="00AF0B91">
          <w:t xml:space="preserve"> </w:t>
        </w:r>
      </w:ins>
    </w:p>
    <w:p w14:paraId="681699FB" w14:textId="401E5BDE" w:rsidR="009F4200" w:rsidRDefault="009F4200" w:rsidP="00C35D39">
      <w:pPr>
        <w:pStyle w:val="MDPI31text"/>
      </w:pPr>
      <w:r>
        <w:t>Based on th</w:t>
      </w:r>
      <w:r w:rsidR="00912892">
        <w:t>is</w:t>
      </w:r>
      <w:r>
        <w:t xml:space="preserve"> framework developed by </w:t>
      </w:r>
      <w:proofErr w:type="spellStart"/>
      <w:r>
        <w:t>Giletto</w:t>
      </w:r>
      <w:proofErr w:type="spellEnd"/>
      <w:r>
        <w:t xml:space="preserve"> et al. (2020), it is reasonable to conclude that variation in CNDC across environments [E] (e.g., climate, geography, etc.) and genotypes [G] (e.g., </w:t>
      </w:r>
      <w:r w:rsidR="00D11D6A">
        <w:t>variety</w:t>
      </w:r>
      <w:r>
        <w:t xml:space="preserve">) would be expected due to known variation in total biomass and harvest index across these </w:t>
      </w:r>
      <w:proofErr w:type="spellStart"/>
      <w:r>
        <w:t>GxE</w:t>
      </w:r>
      <w:proofErr w:type="spellEnd"/>
      <w:r>
        <w:t xml:space="preserve"> gradients</w:t>
      </w:r>
      <w:r w:rsidR="00D11D6A">
        <w:t xml:space="preserve">. </w:t>
      </w:r>
      <w:commentRangeStart w:id="7"/>
      <w:del w:id="8" w:author="Revisions" w:date="2021-03-07T12:52:00Z">
        <w:r w:rsidR="00D11D6A">
          <w:delText>(Source?)</w:delText>
        </w:r>
        <w:commentRangeEnd w:id="7"/>
        <w:r w:rsidR="00D11D6A">
          <w:rPr>
            <w:rStyle w:val="CommentReference"/>
            <w:rFonts w:eastAsia="SimSun"/>
            <w:noProof/>
            <w:snapToGrid/>
            <w:lang w:eastAsia="zh-CN" w:bidi="ar-SA"/>
          </w:rPr>
          <w:commentReference w:id="7"/>
        </w:r>
        <w:r w:rsidR="00D11D6A">
          <w:delText xml:space="preserve"> </w:delText>
        </w:r>
      </w:del>
      <w:r w:rsidR="00D11D6A">
        <w:t xml:space="preserve">Understanding the effects of </w:t>
      </w:r>
      <w:proofErr w:type="spellStart"/>
      <w:r w:rsidR="00D11D6A">
        <w:t>GxE</w:t>
      </w:r>
      <w:proofErr w:type="spellEnd"/>
      <w:r w:rsidR="00D11D6A">
        <w:t xml:space="preserve"> interactions on crop N requirements and status is critical to improving agronomic outcomes and nitrogen use efficiency within cropping systems (</w:t>
      </w:r>
      <w:r w:rsidR="007D2859">
        <w:t xml:space="preserve">Lemaire and </w:t>
      </w:r>
      <w:proofErr w:type="spellStart"/>
      <w:r w:rsidR="007D2859">
        <w:t>Ciampitti</w:t>
      </w:r>
      <w:proofErr w:type="spellEnd"/>
      <w:r w:rsidR="00D11D6A">
        <w:t xml:space="preserve">, </w:t>
      </w:r>
      <w:r w:rsidR="007D2859">
        <w:t>2020</w:t>
      </w:r>
      <w:r w:rsidR="00D11D6A">
        <w:t xml:space="preserve">). </w:t>
      </w:r>
    </w:p>
    <w:p w14:paraId="4D36D5D2" w14:textId="03B6D48C" w:rsidR="009F4200" w:rsidRDefault="009F4200" w:rsidP="00C35D39">
      <w:pPr>
        <w:pStyle w:val="MDPI31text"/>
      </w:pPr>
      <w:r>
        <w:t xml:space="preserve">Previous development of CNDCs for potato has been conducted using a non-uniform set of statistical methods and with limited quantification of uncertainty in either the range of plausible critical N concentration values or the fitted parameter values themselves. This makes it difficult to ascertain whether observed differences in CNDCs are resulting from underlying </w:t>
      </w:r>
      <w:proofErr w:type="spellStart"/>
      <w:r>
        <w:t>GxE</w:t>
      </w:r>
      <w:proofErr w:type="spellEnd"/>
      <w:r>
        <w:t xml:space="preserve"> effects or </w:t>
      </w:r>
      <w:r w:rsidR="007D2859">
        <w:t>confounded by the limitations of the statistical approach.</w:t>
      </w:r>
    </w:p>
    <w:p w14:paraId="0EDDE783" w14:textId="0BE14BA1" w:rsidR="009F4200" w:rsidRDefault="009F4200" w:rsidP="00C35D39">
      <w:pPr>
        <w:pStyle w:val="MDPI31text"/>
      </w:pPr>
      <w:r>
        <w:t xml:space="preserve">New statistical methods </w:t>
      </w:r>
      <w:r w:rsidR="0044779F">
        <w:t>developed first</w:t>
      </w:r>
      <w:r>
        <w:t xml:space="preserve"> by Makowski et al. (2020) provide a framework which allows for standardization in statistical approach, quantification of uncertainty, and </w:t>
      </w:r>
      <w:r w:rsidR="0044779F">
        <w:t xml:space="preserve">a </w:t>
      </w:r>
      <w:r>
        <w:t>means to evaluation differences in CNDCs for various G</w:t>
      </w:r>
      <w:r w:rsidR="00D11D6A">
        <w:t xml:space="preserve"> </w:t>
      </w:r>
      <w:r>
        <w:t>x</w:t>
      </w:r>
      <w:r w:rsidR="00D11D6A">
        <w:t xml:space="preserve"> </w:t>
      </w:r>
      <w:r>
        <w:t>E interactions.</w:t>
      </w:r>
      <w:r w:rsidR="007D2859">
        <w:t xml:space="preserve"> In short, this novel framework implements a hierarchical Bayesian model which simultaneously identifies critical N points using the linear-plateau method (e.g., </w:t>
      </w:r>
      <w:proofErr w:type="spellStart"/>
      <w:r w:rsidR="007D2859">
        <w:t>Justes</w:t>
      </w:r>
      <w:proofErr w:type="spellEnd"/>
      <w:r w:rsidR="007D2859">
        <w:t xml:space="preserve"> et al., 1994) while fitting the negative exponential curve which defines critical N concentration. The advantage of this method is that it fits the CNDC from the whole set of experimental data and removes the arbitrary intermediate step of separately identifying critical N points.</w:t>
      </w:r>
      <w:r w:rsidR="00D11D6A">
        <w:t xml:space="preserve"> While this approach is newly developed, it has already been used by </w:t>
      </w:r>
      <w:proofErr w:type="spellStart"/>
      <w:r w:rsidR="00D11D6A">
        <w:t>Ciampiti</w:t>
      </w:r>
      <w:proofErr w:type="spellEnd"/>
      <w:r w:rsidR="00D11D6A">
        <w:t xml:space="preserve"> et al. (2021) to evaluate differences in CNDCs across G x E interactions for maize cropping systems.</w:t>
      </w:r>
    </w:p>
    <w:p w14:paraId="7CC3A89C" w14:textId="2BFE7480" w:rsidR="009436F2" w:rsidRPr="0071223D" w:rsidRDefault="007D2859" w:rsidP="00D11D6A">
      <w:pPr>
        <w:pStyle w:val="MDPI31text"/>
      </w:pPr>
      <w:r>
        <w:t xml:space="preserve">Building </w:t>
      </w:r>
      <w:r w:rsidR="0044779F">
        <w:t>up</w:t>
      </w:r>
      <w:r>
        <w:t>on the previous work</w:t>
      </w:r>
      <w:r w:rsidR="0044779F">
        <w:t>, the objectives of this paper are to</w:t>
      </w:r>
      <w:r w:rsidR="00D11D6A">
        <w:t xml:space="preserve"> 1) d</w:t>
      </w:r>
      <w:r w:rsidR="0044779F">
        <w:t xml:space="preserve">evelop </w:t>
      </w:r>
      <w:r w:rsidR="00912892">
        <w:t xml:space="preserve">CNDCs </w:t>
      </w:r>
      <w:r w:rsidR="0044779F">
        <w:t>using the hierarchical Bayesian framework for potato varieties in Minnesota (</w:t>
      </w:r>
      <w:commentRangeStart w:id="9"/>
      <w:r w:rsidR="0044779F">
        <w:t xml:space="preserve">from </w:t>
      </w:r>
      <w:del w:id="10" w:author="Revisions" w:date="2021-03-07T12:52:00Z">
        <w:r w:rsidR="0044779F">
          <w:delText>not yet</w:delText>
        </w:r>
      </w:del>
      <w:ins w:id="11" w:author="Revisions" w:date="2021-03-07T12:52:00Z">
        <w:r w:rsidR="00353066">
          <w:t>both</w:t>
        </w:r>
        <w:r w:rsidR="0044779F">
          <w:t xml:space="preserve"> </w:t>
        </w:r>
        <w:r w:rsidR="00353066">
          <w:t>previously</w:t>
        </w:r>
      </w:ins>
      <w:r w:rsidR="00353066">
        <w:t xml:space="preserve"> </w:t>
      </w:r>
      <w:r w:rsidR="0044779F">
        <w:t xml:space="preserve">published </w:t>
      </w:r>
      <w:ins w:id="12" w:author="Revisions" w:date="2021-03-07T12:52:00Z">
        <w:r w:rsidR="00353066">
          <w:t xml:space="preserve">and unpublished </w:t>
        </w:r>
      </w:ins>
      <w:r w:rsidR="0044779F">
        <w:t>experimental data</w:t>
      </w:r>
      <w:commentRangeEnd w:id="9"/>
      <w:r w:rsidR="000D4358">
        <w:rPr>
          <w:rStyle w:val="CommentReference"/>
          <w:rFonts w:eastAsia="SimSun"/>
          <w:noProof/>
          <w:snapToGrid/>
          <w:lang w:eastAsia="zh-CN" w:bidi="ar-SA"/>
        </w:rPr>
        <w:commentReference w:id="9"/>
      </w:r>
      <w:r w:rsidR="0044779F">
        <w:t>) and for potato varieties in Argentina, Canada, and Belgium (from previously published experimental data)</w:t>
      </w:r>
      <w:r w:rsidR="00D11D6A">
        <w:t>, 2) c</w:t>
      </w:r>
      <w:r w:rsidR="0044779F">
        <w:t xml:space="preserve">ompare </w:t>
      </w:r>
      <w:r w:rsidR="00912892">
        <w:t>CNDCs</w:t>
      </w:r>
      <w:r w:rsidR="0044779F">
        <w:t xml:space="preserve"> across </w:t>
      </w:r>
      <w:r w:rsidR="00912892">
        <w:t>G x E</w:t>
      </w:r>
      <w:r w:rsidR="0044779F">
        <w:t xml:space="preserve"> </w:t>
      </w:r>
      <w:r w:rsidR="00D11D6A">
        <w:t>interactions</w:t>
      </w:r>
      <w:r w:rsidR="0044779F">
        <w:t xml:space="preserve"> based on the uncertainty in critical N concentration and curve parameters identified with the hierarchical Bayesian framework</w:t>
      </w:r>
      <w:r w:rsidR="00D11D6A">
        <w:t xml:space="preserve">, 3) </w:t>
      </w:r>
      <w:del w:id="13" w:author="Revisions" w:date="2021-03-07T12:52:00Z">
        <w:r w:rsidR="00D11D6A">
          <w:delText>d</w:delText>
        </w:r>
        <w:r w:rsidR="0044779F">
          <w:delText>etermine</w:delText>
        </w:r>
      </w:del>
      <w:ins w:id="14" w:author="Revisions" w:date="2021-03-07T12:52:00Z">
        <w:r w:rsidR="00353066">
          <w:t>identify the</w:t>
        </w:r>
      </w:ins>
      <w:r w:rsidR="0044779F">
        <w:t xml:space="preserve"> optimal method</w:t>
      </w:r>
      <w:r w:rsidR="00A41067">
        <w:t>s</w:t>
      </w:r>
      <w:r w:rsidR="0044779F">
        <w:t xml:space="preserve"> to </w:t>
      </w:r>
      <w:del w:id="15" w:author="Revisions" w:date="2021-03-07T12:52:00Z">
        <w:r w:rsidR="0044779F">
          <w:delText>communicate</w:delText>
        </w:r>
      </w:del>
      <w:ins w:id="16" w:author="Revisions" w:date="2021-03-07T12:52:00Z">
        <w:r w:rsidR="00353066">
          <w:t>determine</w:t>
        </w:r>
      </w:ins>
      <w:r w:rsidR="0044779F">
        <w:t xml:space="preserve"> uncertainty in critical N concentration for use in propagation </w:t>
      </w:r>
      <w:r w:rsidR="0071223D">
        <w:t>to</w:t>
      </w:r>
      <w:r w:rsidR="0044779F">
        <w:t xml:space="preserve"> </w:t>
      </w:r>
      <w:r w:rsidR="0071223D">
        <w:t>secondary</w:t>
      </w:r>
      <w:r w:rsidR="0044779F">
        <w:t xml:space="preserve"> computations (e.g., NNI)</w:t>
      </w:r>
      <w:r w:rsidR="00D11D6A">
        <w:t>, and 4) c</w:t>
      </w:r>
      <w:r w:rsidR="0044779F">
        <w:t xml:space="preserve">ompare </w:t>
      </w:r>
      <w:r w:rsidR="00912892">
        <w:t>CNDCs</w:t>
      </w:r>
      <w:r w:rsidR="0044779F">
        <w:t xml:space="preserve"> developed with the hierarchical Bayesian framework methods to previously published </w:t>
      </w:r>
      <w:r w:rsidR="00E65B5D">
        <w:t xml:space="preserve">CNDCs </w:t>
      </w:r>
      <w:r w:rsidR="0044779F">
        <w:t>for the same data</w:t>
      </w:r>
      <w:r w:rsidR="00E65B5D">
        <w:t xml:space="preserve"> with different statistical methods</w:t>
      </w:r>
      <w:r w:rsidR="0044779F">
        <w:t>.</w:t>
      </w:r>
    </w:p>
    <w:p w14:paraId="01539CA3" w14:textId="575300D4" w:rsidR="009436F2" w:rsidRDefault="009436F2" w:rsidP="009436F2">
      <w:pPr>
        <w:pStyle w:val="MDPI21heading1"/>
      </w:pPr>
      <w:r>
        <w:rPr>
          <w:lang w:eastAsia="zh-CN"/>
        </w:rPr>
        <w:t xml:space="preserve">2. </w:t>
      </w:r>
      <w:r>
        <w:t>Materials and Methods</w:t>
      </w:r>
    </w:p>
    <w:p w14:paraId="56900102" w14:textId="01C36A19" w:rsidR="0071223D" w:rsidRDefault="0071223D" w:rsidP="0071223D">
      <w:pPr>
        <w:pStyle w:val="MDPI22heading2"/>
        <w:spacing w:before="0"/>
      </w:pPr>
      <w:r>
        <w:t>2.1. Experimental Data</w:t>
      </w:r>
    </w:p>
    <w:p w14:paraId="7A7860E6" w14:textId="5BC822F9" w:rsidR="0071223D" w:rsidRDefault="0071223D" w:rsidP="0071223D">
      <w:pPr>
        <w:pStyle w:val="MDPI31text"/>
      </w:pPr>
      <w:r>
        <w:lastRenderedPageBreak/>
        <w:t>This study combines experimental data from both</w:t>
      </w:r>
      <w:r w:rsidR="006A456B">
        <w:t xml:space="preserve"> newly reported </w:t>
      </w:r>
      <w:r>
        <w:t>and previously published sources</w:t>
      </w:r>
      <w:r w:rsidR="0025283E">
        <w:t xml:space="preserve"> </w:t>
      </w:r>
      <w:r w:rsidR="006A456B">
        <w:t>(</w:t>
      </w:r>
      <w:proofErr w:type="spellStart"/>
      <w:r w:rsidR="006A456B">
        <w:t>Giletto</w:t>
      </w:r>
      <w:proofErr w:type="spellEnd"/>
      <w:r w:rsidR="006A456B">
        <w:t xml:space="preserve"> et al., 2020; Ben Abdallah et al., 2016). The data used for analysis in this study is summarized in Table 1 and the relevant methods related to the experimental trials is reported below.</w:t>
      </w:r>
      <w:r w:rsidR="002566EE">
        <w:t xml:space="preserve"> </w:t>
      </w:r>
      <w:commentRangeStart w:id="17"/>
      <w:r w:rsidR="002566EE">
        <w:t xml:space="preserve">All individual experimental observations used in this study </w:t>
      </w:r>
      <w:r w:rsidR="00C70D9E">
        <w:t xml:space="preserve">are presented </w:t>
      </w:r>
      <w:r w:rsidR="002566EE">
        <w:t xml:space="preserve">in </w:t>
      </w:r>
      <w:r w:rsidR="00912892">
        <w:t xml:space="preserve">the </w:t>
      </w:r>
      <w:r w:rsidR="002566EE">
        <w:t>Appendix</w:t>
      </w:r>
      <w:del w:id="18" w:author="Revisions" w:date="2021-03-07T12:52:00Z">
        <w:r w:rsidR="002566EE">
          <w:delText>.</w:delText>
        </w:r>
      </w:del>
      <w:ins w:id="19" w:author="Revisions" w:date="2021-03-07T12:52:00Z">
        <w:r w:rsidR="00435885">
          <w:t xml:space="preserve"> (Appendix Table 1)</w:t>
        </w:r>
        <w:r w:rsidR="002566EE">
          <w:t>.</w:t>
        </w:r>
      </w:ins>
      <w:commentRangeEnd w:id="17"/>
      <w:r w:rsidR="00912892">
        <w:rPr>
          <w:rStyle w:val="CommentReference"/>
          <w:rFonts w:eastAsia="SimSun"/>
          <w:noProof/>
          <w:snapToGrid/>
          <w:lang w:eastAsia="zh-CN" w:bidi="ar-SA"/>
        </w:rPr>
        <w:commentReference w:id="17"/>
      </w:r>
    </w:p>
    <w:p w14:paraId="389198A5" w14:textId="277B48C4" w:rsidR="0071223D" w:rsidRDefault="0071223D" w:rsidP="0071223D">
      <w:pPr>
        <w:pStyle w:val="MDPI41tablecaption"/>
      </w:pPr>
      <w:commentRangeStart w:id="20"/>
      <w:r>
        <w:rPr>
          <w:b/>
        </w:rPr>
        <w:t>Table 1.</w:t>
      </w:r>
      <w:r>
        <w:t xml:space="preserve"> Summary of experimental data used in this study</w:t>
      </w:r>
      <w:commentRangeEnd w:id="20"/>
      <w:r w:rsidR="00745A72">
        <w:rPr>
          <w:rStyle w:val="CommentReference"/>
          <w:rFonts w:eastAsia="SimSun" w:cs="Times New Roman"/>
          <w:noProof/>
          <w:lang w:eastAsia="zh-CN" w:bidi="ar-SA"/>
        </w:rPr>
        <w:commentReference w:id="20"/>
      </w:r>
    </w:p>
    <w:tbl>
      <w:tblPr>
        <w:tblW w:w="763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72"/>
        <w:gridCol w:w="1296"/>
        <w:gridCol w:w="1440"/>
        <w:gridCol w:w="1008"/>
        <w:gridCol w:w="1008"/>
        <w:gridCol w:w="1008"/>
      </w:tblGrid>
      <w:tr w:rsidR="009661E0" w14:paraId="5A478111" w14:textId="7B126521" w:rsidTr="00A96F9F">
        <w:tc>
          <w:tcPr>
            <w:tcW w:w="1872" w:type="dxa"/>
            <w:tcBorders>
              <w:top w:val="single" w:sz="8" w:space="0" w:color="auto"/>
              <w:left w:val="nil"/>
              <w:bottom w:val="single" w:sz="4" w:space="0" w:color="auto"/>
              <w:right w:val="nil"/>
            </w:tcBorders>
            <w:vAlign w:val="center"/>
            <w:hideMark/>
          </w:tcPr>
          <w:p w14:paraId="4499D599" w14:textId="3F84C94D" w:rsidR="009661E0" w:rsidRDefault="009661E0" w:rsidP="009661E0">
            <w:pPr>
              <w:pStyle w:val="MDPI42tablebody"/>
              <w:spacing w:line="240" w:lineRule="auto"/>
              <w:rPr>
                <w:b/>
              </w:rPr>
            </w:pPr>
            <w:r>
              <w:rPr>
                <w:b/>
              </w:rPr>
              <w:t>Study</w:t>
            </w:r>
          </w:p>
        </w:tc>
        <w:tc>
          <w:tcPr>
            <w:tcW w:w="1296" w:type="dxa"/>
            <w:tcBorders>
              <w:top w:val="single" w:sz="8" w:space="0" w:color="auto"/>
              <w:left w:val="nil"/>
              <w:bottom w:val="single" w:sz="4" w:space="0" w:color="auto"/>
              <w:right w:val="nil"/>
            </w:tcBorders>
            <w:vAlign w:val="center"/>
            <w:hideMark/>
          </w:tcPr>
          <w:p w14:paraId="5CA41863" w14:textId="113C7395" w:rsidR="009661E0" w:rsidRDefault="009661E0" w:rsidP="009661E0">
            <w:pPr>
              <w:pStyle w:val="MDPI42tablebody"/>
              <w:spacing w:line="240" w:lineRule="auto"/>
              <w:rPr>
                <w:b/>
              </w:rPr>
            </w:pPr>
            <w:r>
              <w:rPr>
                <w:b/>
              </w:rPr>
              <w:t>Location</w:t>
            </w:r>
          </w:p>
        </w:tc>
        <w:tc>
          <w:tcPr>
            <w:tcW w:w="1440" w:type="dxa"/>
            <w:tcBorders>
              <w:top w:val="single" w:sz="8" w:space="0" w:color="auto"/>
              <w:left w:val="nil"/>
              <w:bottom w:val="single" w:sz="4" w:space="0" w:color="auto"/>
              <w:right w:val="nil"/>
            </w:tcBorders>
            <w:vAlign w:val="center"/>
          </w:tcPr>
          <w:p w14:paraId="6ECC71C1" w14:textId="19FF24CD" w:rsidR="009661E0" w:rsidRDefault="009661E0" w:rsidP="009661E0">
            <w:pPr>
              <w:pStyle w:val="MDPI42tablebody"/>
              <w:spacing w:line="240" w:lineRule="auto"/>
              <w:rPr>
                <w:b/>
              </w:rPr>
            </w:pPr>
            <w:r>
              <w:rPr>
                <w:b/>
              </w:rPr>
              <w:t>Variety</w:t>
            </w:r>
          </w:p>
        </w:tc>
        <w:tc>
          <w:tcPr>
            <w:tcW w:w="1008" w:type="dxa"/>
            <w:tcBorders>
              <w:top w:val="single" w:sz="8" w:space="0" w:color="auto"/>
              <w:left w:val="nil"/>
              <w:bottom w:val="single" w:sz="4" w:space="0" w:color="auto"/>
              <w:right w:val="nil"/>
            </w:tcBorders>
            <w:vAlign w:val="center"/>
            <w:hideMark/>
          </w:tcPr>
          <w:p w14:paraId="1E486496" w14:textId="36AB9052" w:rsidR="009661E0" w:rsidRDefault="009661E0" w:rsidP="009661E0">
            <w:pPr>
              <w:pStyle w:val="MDPI42tablebody"/>
              <w:spacing w:line="240" w:lineRule="auto"/>
              <w:rPr>
                <w:b/>
              </w:rPr>
            </w:pPr>
            <w:r>
              <w:rPr>
                <w:b/>
              </w:rPr>
              <w:t>Site-Years</w:t>
            </w:r>
          </w:p>
        </w:tc>
        <w:tc>
          <w:tcPr>
            <w:tcW w:w="1008" w:type="dxa"/>
            <w:tcBorders>
              <w:top w:val="single" w:sz="8" w:space="0" w:color="auto"/>
              <w:left w:val="nil"/>
              <w:bottom w:val="single" w:sz="4" w:space="0" w:color="auto"/>
              <w:right w:val="nil"/>
            </w:tcBorders>
            <w:vAlign w:val="center"/>
          </w:tcPr>
          <w:p w14:paraId="09B62296" w14:textId="73231F72" w:rsidR="009661E0" w:rsidRDefault="009661E0" w:rsidP="009661E0">
            <w:pPr>
              <w:pStyle w:val="MDPI42tablebody"/>
              <w:spacing w:line="240" w:lineRule="auto"/>
              <w:rPr>
                <w:b/>
              </w:rPr>
            </w:pPr>
            <w:r>
              <w:rPr>
                <w:b/>
              </w:rPr>
              <w:t>Dates</w:t>
            </w:r>
          </w:p>
        </w:tc>
        <w:tc>
          <w:tcPr>
            <w:tcW w:w="1008" w:type="dxa"/>
            <w:tcBorders>
              <w:top w:val="single" w:sz="8" w:space="0" w:color="auto"/>
              <w:left w:val="nil"/>
              <w:bottom w:val="single" w:sz="4" w:space="0" w:color="auto"/>
              <w:right w:val="nil"/>
            </w:tcBorders>
            <w:vAlign w:val="center"/>
          </w:tcPr>
          <w:p w14:paraId="0BBE8F1D" w14:textId="6ACC6441" w:rsidR="009661E0" w:rsidRDefault="009661E0" w:rsidP="009661E0">
            <w:pPr>
              <w:pStyle w:val="MDPI42tablebody"/>
              <w:spacing w:line="240" w:lineRule="auto"/>
              <w:rPr>
                <w:b/>
              </w:rPr>
            </w:pPr>
            <w:r>
              <w:rPr>
                <w:b/>
              </w:rPr>
              <w:t>Samples</w:t>
            </w:r>
          </w:p>
        </w:tc>
      </w:tr>
      <w:tr w:rsidR="00A96F9F" w14:paraId="457619BD" w14:textId="28850335" w:rsidTr="00A96F9F">
        <w:tc>
          <w:tcPr>
            <w:tcW w:w="1872" w:type="dxa"/>
            <w:vMerge w:val="restart"/>
            <w:tcBorders>
              <w:top w:val="nil"/>
              <w:left w:val="nil"/>
              <w:right w:val="nil"/>
            </w:tcBorders>
            <w:vAlign w:val="center"/>
            <w:hideMark/>
          </w:tcPr>
          <w:p w14:paraId="042F5A52" w14:textId="45FCB4FB" w:rsidR="00A96F9F" w:rsidRDefault="00A96F9F" w:rsidP="009661E0">
            <w:pPr>
              <w:pStyle w:val="MDPI42tablebody"/>
              <w:spacing w:line="240" w:lineRule="auto"/>
              <w:jc w:val="left"/>
            </w:pPr>
            <w:r>
              <w:t>Present Study</w:t>
            </w:r>
          </w:p>
        </w:tc>
        <w:tc>
          <w:tcPr>
            <w:tcW w:w="1296" w:type="dxa"/>
            <w:vMerge w:val="restart"/>
            <w:tcBorders>
              <w:top w:val="nil"/>
              <w:left w:val="nil"/>
              <w:right w:val="nil"/>
            </w:tcBorders>
            <w:vAlign w:val="center"/>
            <w:hideMark/>
          </w:tcPr>
          <w:p w14:paraId="27A8B9E8" w14:textId="584CCA49" w:rsidR="00A96F9F" w:rsidRDefault="00A96F9F" w:rsidP="009661E0">
            <w:pPr>
              <w:pStyle w:val="MDPI42tablebody"/>
              <w:spacing w:line="240" w:lineRule="auto"/>
              <w:jc w:val="left"/>
            </w:pPr>
            <w:r>
              <w:t>Minnesota</w:t>
            </w:r>
          </w:p>
        </w:tc>
        <w:tc>
          <w:tcPr>
            <w:tcW w:w="1440" w:type="dxa"/>
            <w:tcBorders>
              <w:top w:val="nil"/>
              <w:left w:val="nil"/>
              <w:bottom w:val="nil"/>
              <w:right w:val="nil"/>
            </w:tcBorders>
            <w:vAlign w:val="center"/>
          </w:tcPr>
          <w:p w14:paraId="6AF7DC17" w14:textId="1150ADFC" w:rsidR="00A96F9F" w:rsidRDefault="00A96F9F" w:rsidP="009661E0">
            <w:pPr>
              <w:pStyle w:val="MDPI42tablebody"/>
              <w:spacing w:line="240" w:lineRule="auto"/>
              <w:jc w:val="left"/>
            </w:pPr>
            <w:r>
              <w:t>Clearwater</w:t>
            </w:r>
          </w:p>
        </w:tc>
        <w:tc>
          <w:tcPr>
            <w:tcW w:w="1008" w:type="dxa"/>
            <w:tcBorders>
              <w:top w:val="nil"/>
              <w:left w:val="nil"/>
              <w:bottom w:val="nil"/>
              <w:right w:val="nil"/>
            </w:tcBorders>
            <w:vAlign w:val="center"/>
            <w:hideMark/>
          </w:tcPr>
          <w:p w14:paraId="0EF0C304" w14:textId="278C668F"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251B22C2" w14:textId="4F16424C" w:rsidR="00A96F9F" w:rsidRDefault="00A96F9F" w:rsidP="009661E0">
            <w:pPr>
              <w:pStyle w:val="MDPI42tablebody"/>
              <w:spacing w:line="240" w:lineRule="auto"/>
            </w:pPr>
            <w:r>
              <w:t>10</w:t>
            </w:r>
          </w:p>
        </w:tc>
        <w:tc>
          <w:tcPr>
            <w:tcW w:w="1008" w:type="dxa"/>
            <w:tcBorders>
              <w:top w:val="nil"/>
              <w:left w:val="nil"/>
              <w:bottom w:val="nil"/>
              <w:right w:val="nil"/>
            </w:tcBorders>
            <w:vAlign w:val="center"/>
          </w:tcPr>
          <w:p w14:paraId="11D8E086" w14:textId="79404840" w:rsidR="00A96F9F" w:rsidRDefault="00A96F9F" w:rsidP="009661E0">
            <w:pPr>
              <w:pStyle w:val="MDPI42tablebody"/>
              <w:spacing w:line="240" w:lineRule="auto"/>
            </w:pPr>
            <w:r>
              <w:t>30</w:t>
            </w:r>
          </w:p>
        </w:tc>
      </w:tr>
      <w:tr w:rsidR="00A96F9F" w14:paraId="7525AF91" w14:textId="77777777" w:rsidTr="00A96F9F">
        <w:tc>
          <w:tcPr>
            <w:tcW w:w="1872" w:type="dxa"/>
            <w:vMerge/>
            <w:tcBorders>
              <w:left w:val="nil"/>
              <w:right w:val="nil"/>
            </w:tcBorders>
            <w:vAlign w:val="center"/>
          </w:tcPr>
          <w:p w14:paraId="2EA5072D"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C110B4A"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04EADA5F" w14:textId="5F598405" w:rsidR="00A96F9F" w:rsidRDefault="00A96F9F" w:rsidP="009661E0">
            <w:pPr>
              <w:pStyle w:val="MDPI42tablebody"/>
              <w:spacing w:line="240" w:lineRule="auto"/>
              <w:jc w:val="left"/>
            </w:pPr>
            <w:r>
              <w:t>Dakota Russet</w:t>
            </w:r>
          </w:p>
        </w:tc>
        <w:tc>
          <w:tcPr>
            <w:tcW w:w="1008" w:type="dxa"/>
            <w:tcBorders>
              <w:top w:val="nil"/>
              <w:left w:val="nil"/>
              <w:bottom w:val="nil"/>
              <w:right w:val="nil"/>
            </w:tcBorders>
            <w:vAlign w:val="center"/>
          </w:tcPr>
          <w:p w14:paraId="40C822BD" w14:textId="1F6A73F8"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58E9774A" w14:textId="16ABE5A3"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0F92286E" w14:textId="69216CE7" w:rsidR="00A96F9F" w:rsidRDefault="00A96F9F" w:rsidP="009661E0">
            <w:pPr>
              <w:pStyle w:val="MDPI42tablebody"/>
              <w:spacing w:line="240" w:lineRule="auto"/>
            </w:pPr>
            <w:r>
              <w:t>70</w:t>
            </w:r>
          </w:p>
        </w:tc>
      </w:tr>
      <w:tr w:rsidR="00A96F9F" w14:paraId="76D9C9B7" w14:textId="77777777" w:rsidTr="00A96F9F">
        <w:tc>
          <w:tcPr>
            <w:tcW w:w="1872" w:type="dxa"/>
            <w:vMerge/>
            <w:tcBorders>
              <w:left w:val="nil"/>
              <w:right w:val="nil"/>
            </w:tcBorders>
            <w:vAlign w:val="center"/>
          </w:tcPr>
          <w:p w14:paraId="72B9C7CE"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5C332BC3"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222B07B" w14:textId="7DF7BDC2" w:rsidR="00A96F9F" w:rsidRDefault="00A96F9F" w:rsidP="009661E0">
            <w:pPr>
              <w:pStyle w:val="MDPI42tablebody"/>
              <w:spacing w:line="240" w:lineRule="auto"/>
              <w:jc w:val="left"/>
            </w:pPr>
            <w:r>
              <w:t>Easton</w:t>
            </w:r>
          </w:p>
        </w:tc>
        <w:tc>
          <w:tcPr>
            <w:tcW w:w="1008" w:type="dxa"/>
            <w:tcBorders>
              <w:top w:val="nil"/>
              <w:left w:val="nil"/>
              <w:bottom w:val="nil"/>
              <w:right w:val="nil"/>
            </w:tcBorders>
            <w:vAlign w:val="center"/>
          </w:tcPr>
          <w:p w14:paraId="77D933F3" w14:textId="7724484E"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62AAE63D" w14:textId="3116DDAB"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514FA0D4" w14:textId="392B07A2" w:rsidR="00A96F9F" w:rsidRDefault="00A96F9F" w:rsidP="009661E0">
            <w:pPr>
              <w:pStyle w:val="MDPI42tablebody"/>
              <w:spacing w:line="240" w:lineRule="auto"/>
            </w:pPr>
            <w:r>
              <w:t>70</w:t>
            </w:r>
          </w:p>
        </w:tc>
      </w:tr>
      <w:tr w:rsidR="00A96F9F" w14:paraId="51850963" w14:textId="77777777" w:rsidTr="00A96F9F">
        <w:tc>
          <w:tcPr>
            <w:tcW w:w="1872" w:type="dxa"/>
            <w:vMerge/>
            <w:tcBorders>
              <w:left w:val="nil"/>
              <w:right w:val="nil"/>
            </w:tcBorders>
            <w:vAlign w:val="center"/>
          </w:tcPr>
          <w:p w14:paraId="3442C0EA"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7FEFA779"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27F8BE53" w14:textId="78DB4012" w:rsidR="00A96F9F" w:rsidRDefault="00A96F9F" w:rsidP="009661E0">
            <w:pPr>
              <w:pStyle w:val="MDPI42tablebody"/>
              <w:spacing w:line="240" w:lineRule="auto"/>
              <w:jc w:val="left"/>
            </w:pPr>
            <w:r>
              <w:t>Russet Burbank</w:t>
            </w:r>
          </w:p>
        </w:tc>
        <w:tc>
          <w:tcPr>
            <w:tcW w:w="1008" w:type="dxa"/>
            <w:tcBorders>
              <w:top w:val="nil"/>
              <w:left w:val="nil"/>
              <w:bottom w:val="nil"/>
              <w:right w:val="nil"/>
            </w:tcBorders>
            <w:vAlign w:val="center"/>
          </w:tcPr>
          <w:p w14:paraId="0CAA4940" w14:textId="755A1160" w:rsidR="00A96F9F" w:rsidRDefault="00B101D1" w:rsidP="009661E0">
            <w:pPr>
              <w:pStyle w:val="MDPI42tablebody"/>
              <w:spacing w:line="240" w:lineRule="auto"/>
            </w:pPr>
            <w:r>
              <w:t>9</w:t>
            </w:r>
          </w:p>
        </w:tc>
        <w:tc>
          <w:tcPr>
            <w:tcW w:w="1008" w:type="dxa"/>
            <w:tcBorders>
              <w:top w:val="nil"/>
              <w:left w:val="nil"/>
              <w:bottom w:val="nil"/>
              <w:right w:val="nil"/>
            </w:tcBorders>
            <w:vAlign w:val="center"/>
          </w:tcPr>
          <w:p w14:paraId="7BC8E095" w14:textId="27F28772" w:rsidR="00A96F9F" w:rsidRDefault="00A96F9F" w:rsidP="009661E0">
            <w:pPr>
              <w:pStyle w:val="MDPI42tablebody"/>
              <w:spacing w:line="240" w:lineRule="auto"/>
            </w:pPr>
            <w:del w:id="21" w:author="Revisions" w:date="2021-03-07T12:52:00Z">
              <w:r>
                <w:delText>51</w:delText>
              </w:r>
            </w:del>
            <w:ins w:id="22" w:author="Revisions" w:date="2021-03-07T12:52:00Z">
              <w:r>
                <w:t>5</w:t>
              </w:r>
              <w:r w:rsidR="00737726">
                <w:t>2</w:t>
              </w:r>
            </w:ins>
          </w:p>
        </w:tc>
        <w:tc>
          <w:tcPr>
            <w:tcW w:w="1008" w:type="dxa"/>
            <w:tcBorders>
              <w:top w:val="nil"/>
              <w:left w:val="nil"/>
              <w:bottom w:val="nil"/>
              <w:right w:val="nil"/>
            </w:tcBorders>
            <w:vAlign w:val="center"/>
          </w:tcPr>
          <w:p w14:paraId="645CA724" w14:textId="1E42E3DA" w:rsidR="00A96F9F" w:rsidRDefault="00A96F9F" w:rsidP="009661E0">
            <w:pPr>
              <w:pStyle w:val="MDPI42tablebody"/>
              <w:spacing w:line="240" w:lineRule="auto"/>
            </w:pPr>
            <w:del w:id="23" w:author="Revisions" w:date="2021-03-07T12:52:00Z">
              <w:r>
                <w:delText>321</w:delText>
              </w:r>
            </w:del>
            <w:ins w:id="24" w:author="Revisions" w:date="2021-03-07T12:52:00Z">
              <w:r>
                <w:t>32</w:t>
              </w:r>
              <w:r w:rsidR="00737726">
                <w:t>9</w:t>
              </w:r>
            </w:ins>
          </w:p>
        </w:tc>
      </w:tr>
      <w:tr w:rsidR="00A96F9F" w14:paraId="4171F642" w14:textId="77777777" w:rsidTr="00A96F9F">
        <w:tc>
          <w:tcPr>
            <w:tcW w:w="1872" w:type="dxa"/>
            <w:vMerge/>
            <w:tcBorders>
              <w:left w:val="nil"/>
              <w:bottom w:val="single" w:sz="4" w:space="0" w:color="auto"/>
              <w:right w:val="nil"/>
            </w:tcBorders>
            <w:vAlign w:val="center"/>
          </w:tcPr>
          <w:p w14:paraId="54AFBD09"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74F3F030"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4D524D2F" w14:textId="7380D8E0"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6967E5B4" w14:textId="2E75C483" w:rsidR="00A96F9F" w:rsidRDefault="00B101D1" w:rsidP="009661E0">
            <w:pPr>
              <w:pStyle w:val="MDPI42tablebody"/>
              <w:spacing w:line="240" w:lineRule="auto"/>
            </w:pPr>
            <w:r>
              <w:t>2</w:t>
            </w:r>
          </w:p>
        </w:tc>
        <w:tc>
          <w:tcPr>
            <w:tcW w:w="1008" w:type="dxa"/>
            <w:tcBorders>
              <w:top w:val="nil"/>
              <w:left w:val="nil"/>
              <w:bottom w:val="single" w:sz="4" w:space="0" w:color="auto"/>
              <w:right w:val="nil"/>
            </w:tcBorders>
            <w:vAlign w:val="center"/>
          </w:tcPr>
          <w:p w14:paraId="51E41E3B" w14:textId="16F5A9B4" w:rsidR="00A96F9F" w:rsidRDefault="00A96F9F" w:rsidP="009661E0">
            <w:pPr>
              <w:pStyle w:val="MDPI42tablebody"/>
              <w:spacing w:line="240" w:lineRule="auto"/>
            </w:pPr>
            <w:r>
              <w:t>10</w:t>
            </w:r>
          </w:p>
        </w:tc>
        <w:tc>
          <w:tcPr>
            <w:tcW w:w="1008" w:type="dxa"/>
            <w:tcBorders>
              <w:top w:val="nil"/>
              <w:left w:val="nil"/>
              <w:bottom w:val="single" w:sz="4" w:space="0" w:color="auto"/>
              <w:right w:val="nil"/>
            </w:tcBorders>
            <w:vAlign w:val="center"/>
          </w:tcPr>
          <w:p w14:paraId="3768903B" w14:textId="475E1FCC" w:rsidR="00A96F9F" w:rsidRDefault="00A96F9F" w:rsidP="009661E0">
            <w:pPr>
              <w:pStyle w:val="MDPI42tablebody"/>
              <w:spacing w:line="240" w:lineRule="auto"/>
            </w:pPr>
            <w:r>
              <w:t>30</w:t>
            </w:r>
          </w:p>
        </w:tc>
      </w:tr>
      <w:tr w:rsidR="00A96F9F" w14:paraId="2646F7CD" w14:textId="482A271B" w:rsidTr="00A96F9F">
        <w:tc>
          <w:tcPr>
            <w:tcW w:w="1872" w:type="dxa"/>
            <w:vMerge w:val="restart"/>
            <w:tcBorders>
              <w:top w:val="single" w:sz="4" w:space="0" w:color="auto"/>
              <w:left w:val="nil"/>
              <w:right w:val="nil"/>
            </w:tcBorders>
            <w:vAlign w:val="center"/>
          </w:tcPr>
          <w:p w14:paraId="75B180E6" w14:textId="08D3F01F" w:rsidR="00A96F9F" w:rsidRDefault="00A96F9F" w:rsidP="009661E0">
            <w:pPr>
              <w:pStyle w:val="MDPI42tablebody"/>
              <w:spacing w:line="240" w:lineRule="auto"/>
              <w:jc w:val="left"/>
            </w:pPr>
            <w:proofErr w:type="spellStart"/>
            <w:r>
              <w:t>Giletto</w:t>
            </w:r>
            <w:proofErr w:type="spellEnd"/>
            <w:r>
              <w:t xml:space="preserve"> et al. (2020)</w:t>
            </w:r>
          </w:p>
        </w:tc>
        <w:tc>
          <w:tcPr>
            <w:tcW w:w="1296" w:type="dxa"/>
            <w:vMerge w:val="restart"/>
            <w:tcBorders>
              <w:top w:val="single" w:sz="4" w:space="0" w:color="auto"/>
              <w:left w:val="nil"/>
              <w:right w:val="nil"/>
            </w:tcBorders>
            <w:vAlign w:val="center"/>
          </w:tcPr>
          <w:p w14:paraId="35AB0013" w14:textId="0ABAF479" w:rsidR="00A96F9F" w:rsidRDefault="00A96F9F" w:rsidP="009661E0">
            <w:pPr>
              <w:pStyle w:val="MDPI42tablebody"/>
              <w:spacing w:line="240" w:lineRule="auto"/>
              <w:jc w:val="left"/>
            </w:pPr>
            <w:r>
              <w:t>Argentina</w:t>
            </w:r>
          </w:p>
        </w:tc>
        <w:tc>
          <w:tcPr>
            <w:tcW w:w="1440" w:type="dxa"/>
            <w:tcBorders>
              <w:top w:val="single" w:sz="4" w:space="0" w:color="auto"/>
              <w:left w:val="nil"/>
              <w:bottom w:val="nil"/>
              <w:right w:val="nil"/>
            </w:tcBorders>
            <w:vAlign w:val="center"/>
          </w:tcPr>
          <w:p w14:paraId="7CF5DDCD" w14:textId="3784D401" w:rsidR="00A96F9F" w:rsidRDefault="00A96F9F" w:rsidP="009661E0">
            <w:pPr>
              <w:pStyle w:val="MDPI42tablebody"/>
              <w:spacing w:line="240" w:lineRule="auto"/>
              <w:jc w:val="left"/>
            </w:pPr>
            <w:r>
              <w:t>Bannock Russet</w:t>
            </w:r>
          </w:p>
        </w:tc>
        <w:tc>
          <w:tcPr>
            <w:tcW w:w="1008" w:type="dxa"/>
            <w:tcBorders>
              <w:top w:val="single" w:sz="4" w:space="0" w:color="auto"/>
              <w:left w:val="nil"/>
              <w:bottom w:val="nil"/>
              <w:right w:val="nil"/>
            </w:tcBorders>
            <w:vAlign w:val="center"/>
          </w:tcPr>
          <w:p w14:paraId="7C2EB0F1" w14:textId="072BE7F5" w:rsidR="00A96F9F" w:rsidRDefault="00DC3B64" w:rsidP="009661E0">
            <w:pPr>
              <w:pStyle w:val="MDPI42tablebody"/>
              <w:spacing w:line="240" w:lineRule="auto"/>
            </w:pPr>
            <w:del w:id="25" w:author="Revisions" w:date="2021-03-07T12:52:00Z">
              <w:r>
                <w:delText>?</w:delText>
              </w:r>
            </w:del>
            <w:ins w:id="26" w:author="Revisions" w:date="2021-03-07T12:52:00Z">
              <w:r w:rsidR="00737726">
                <w:t>3</w:t>
              </w:r>
            </w:ins>
          </w:p>
        </w:tc>
        <w:tc>
          <w:tcPr>
            <w:tcW w:w="1008" w:type="dxa"/>
            <w:tcBorders>
              <w:top w:val="single" w:sz="4" w:space="0" w:color="auto"/>
              <w:left w:val="nil"/>
              <w:bottom w:val="nil"/>
              <w:right w:val="nil"/>
            </w:tcBorders>
            <w:vAlign w:val="center"/>
          </w:tcPr>
          <w:p w14:paraId="38CC59BB" w14:textId="22EFE421" w:rsidR="00A96F9F" w:rsidRDefault="00A96F9F" w:rsidP="009661E0">
            <w:pPr>
              <w:pStyle w:val="MDPI42tablebody"/>
              <w:spacing w:line="240" w:lineRule="auto"/>
            </w:pPr>
            <w:r>
              <w:t>13</w:t>
            </w:r>
          </w:p>
        </w:tc>
        <w:tc>
          <w:tcPr>
            <w:tcW w:w="1008" w:type="dxa"/>
            <w:tcBorders>
              <w:top w:val="single" w:sz="4" w:space="0" w:color="auto"/>
              <w:left w:val="nil"/>
              <w:bottom w:val="nil"/>
              <w:right w:val="nil"/>
            </w:tcBorders>
            <w:vAlign w:val="center"/>
          </w:tcPr>
          <w:p w14:paraId="142B1A04" w14:textId="65EE9B2C" w:rsidR="00A96F9F" w:rsidRDefault="00A96F9F" w:rsidP="009661E0">
            <w:pPr>
              <w:pStyle w:val="MDPI42tablebody"/>
              <w:spacing w:line="240" w:lineRule="auto"/>
            </w:pPr>
            <w:r>
              <w:t>52</w:t>
            </w:r>
          </w:p>
        </w:tc>
      </w:tr>
      <w:tr w:rsidR="00A96F9F" w14:paraId="0CB1E8AE" w14:textId="5491D1CF" w:rsidTr="00A96F9F">
        <w:tc>
          <w:tcPr>
            <w:tcW w:w="1872" w:type="dxa"/>
            <w:vMerge/>
            <w:tcBorders>
              <w:left w:val="nil"/>
              <w:right w:val="nil"/>
            </w:tcBorders>
            <w:vAlign w:val="center"/>
          </w:tcPr>
          <w:p w14:paraId="7F380074"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227656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7BFC369F" w14:textId="54BF2F73" w:rsidR="00A96F9F" w:rsidRDefault="00A96F9F" w:rsidP="009661E0">
            <w:pPr>
              <w:pStyle w:val="MDPI42tablebody"/>
              <w:spacing w:line="240" w:lineRule="auto"/>
              <w:jc w:val="left"/>
            </w:pPr>
            <w:r>
              <w:t>Gem Russet</w:t>
            </w:r>
          </w:p>
        </w:tc>
        <w:tc>
          <w:tcPr>
            <w:tcW w:w="1008" w:type="dxa"/>
            <w:tcBorders>
              <w:top w:val="nil"/>
              <w:left w:val="nil"/>
              <w:bottom w:val="nil"/>
              <w:right w:val="nil"/>
            </w:tcBorders>
            <w:vAlign w:val="center"/>
          </w:tcPr>
          <w:p w14:paraId="30ECEFA2" w14:textId="3A6E599A" w:rsidR="00A96F9F" w:rsidRDefault="00DC3B64" w:rsidP="009661E0">
            <w:pPr>
              <w:pStyle w:val="MDPI42tablebody"/>
              <w:spacing w:line="240" w:lineRule="auto"/>
            </w:pPr>
            <w:del w:id="27" w:author="Revisions" w:date="2021-03-07T12:52:00Z">
              <w:r>
                <w:delText>?</w:delText>
              </w:r>
            </w:del>
            <w:ins w:id="28" w:author="Revisions" w:date="2021-03-07T12:52:00Z">
              <w:r w:rsidR="00737726">
                <w:t>4</w:t>
              </w:r>
            </w:ins>
          </w:p>
        </w:tc>
        <w:tc>
          <w:tcPr>
            <w:tcW w:w="1008" w:type="dxa"/>
            <w:tcBorders>
              <w:top w:val="nil"/>
              <w:left w:val="nil"/>
              <w:bottom w:val="nil"/>
              <w:right w:val="nil"/>
            </w:tcBorders>
            <w:vAlign w:val="center"/>
          </w:tcPr>
          <w:p w14:paraId="660B0FB2" w14:textId="0519E5A7"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792AE18A" w14:textId="3FD462B6" w:rsidR="00A96F9F" w:rsidRDefault="00A96F9F" w:rsidP="009661E0">
            <w:pPr>
              <w:pStyle w:val="MDPI42tablebody"/>
              <w:spacing w:line="240" w:lineRule="auto"/>
            </w:pPr>
            <w:r>
              <w:t>72</w:t>
            </w:r>
          </w:p>
        </w:tc>
      </w:tr>
      <w:tr w:rsidR="00A96F9F" w14:paraId="05CE10A3" w14:textId="77777777" w:rsidTr="00A96F9F">
        <w:tc>
          <w:tcPr>
            <w:tcW w:w="1872" w:type="dxa"/>
            <w:vMerge/>
            <w:tcBorders>
              <w:left w:val="nil"/>
              <w:right w:val="nil"/>
            </w:tcBorders>
            <w:vAlign w:val="center"/>
          </w:tcPr>
          <w:p w14:paraId="252817FB"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E2CB122"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63941AA0" w14:textId="3D56DD8F" w:rsidR="00A96F9F" w:rsidRDefault="00A96F9F" w:rsidP="009661E0">
            <w:pPr>
              <w:pStyle w:val="MDPI42tablebody"/>
              <w:spacing w:line="240" w:lineRule="auto"/>
              <w:jc w:val="left"/>
            </w:pPr>
            <w:r>
              <w:t>Innovator</w:t>
            </w:r>
          </w:p>
        </w:tc>
        <w:tc>
          <w:tcPr>
            <w:tcW w:w="1008" w:type="dxa"/>
            <w:tcBorders>
              <w:top w:val="nil"/>
              <w:left w:val="nil"/>
              <w:bottom w:val="nil"/>
              <w:right w:val="nil"/>
            </w:tcBorders>
            <w:vAlign w:val="center"/>
          </w:tcPr>
          <w:p w14:paraId="43CE4B95" w14:textId="36703A3E" w:rsidR="00A96F9F" w:rsidRDefault="00DC3B64" w:rsidP="009661E0">
            <w:pPr>
              <w:pStyle w:val="MDPI42tablebody"/>
              <w:spacing w:line="240" w:lineRule="auto"/>
            </w:pPr>
            <w:del w:id="29" w:author="Revisions" w:date="2021-03-07T12:52:00Z">
              <w:r>
                <w:delText>?</w:delText>
              </w:r>
            </w:del>
            <w:ins w:id="30" w:author="Revisions" w:date="2021-03-07T12:52:00Z">
              <w:r w:rsidR="00737726">
                <w:t>4</w:t>
              </w:r>
            </w:ins>
          </w:p>
        </w:tc>
        <w:tc>
          <w:tcPr>
            <w:tcW w:w="1008" w:type="dxa"/>
            <w:tcBorders>
              <w:top w:val="nil"/>
              <w:left w:val="nil"/>
              <w:bottom w:val="nil"/>
              <w:right w:val="nil"/>
            </w:tcBorders>
            <w:vAlign w:val="center"/>
          </w:tcPr>
          <w:p w14:paraId="5C367CB4" w14:textId="54448ACF"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315ADC9C" w14:textId="32497BC1" w:rsidR="00A96F9F" w:rsidRDefault="00A96F9F" w:rsidP="009661E0">
            <w:pPr>
              <w:pStyle w:val="MDPI42tablebody"/>
              <w:spacing w:line="240" w:lineRule="auto"/>
            </w:pPr>
            <w:r>
              <w:t>72</w:t>
            </w:r>
          </w:p>
        </w:tc>
      </w:tr>
      <w:tr w:rsidR="00A96F9F" w14:paraId="69FE7466" w14:textId="77777777" w:rsidTr="00A96F9F">
        <w:tc>
          <w:tcPr>
            <w:tcW w:w="1872" w:type="dxa"/>
            <w:vMerge/>
            <w:tcBorders>
              <w:left w:val="nil"/>
              <w:right w:val="nil"/>
            </w:tcBorders>
            <w:vAlign w:val="center"/>
          </w:tcPr>
          <w:p w14:paraId="3B6B2492"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1866CE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B187F8A" w14:textId="157F097B" w:rsidR="00A96F9F" w:rsidRDefault="00A96F9F" w:rsidP="009661E0">
            <w:pPr>
              <w:pStyle w:val="MDPI42tablebody"/>
              <w:spacing w:line="240" w:lineRule="auto"/>
              <w:jc w:val="left"/>
            </w:pPr>
            <w:proofErr w:type="spellStart"/>
            <w:r>
              <w:t>Markies</w:t>
            </w:r>
            <w:proofErr w:type="spellEnd"/>
            <w:r>
              <w:t xml:space="preserve"> Russet</w:t>
            </w:r>
          </w:p>
        </w:tc>
        <w:tc>
          <w:tcPr>
            <w:tcW w:w="1008" w:type="dxa"/>
            <w:tcBorders>
              <w:top w:val="nil"/>
              <w:left w:val="nil"/>
              <w:bottom w:val="nil"/>
              <w:right w:val="nil"/>
            </w:tcBorders>
            <w:vAlign w:val="center"/>
          </w:tcPr>
          <w:p w14:paraId="35E1AEA5" w14:textId="0A773970" w:rsidR="00A96F9F" w:rsidRDefault="00DC3B64" w:rsidP="009661E0">
            <w:pPr>
              <w:pStyle w:val="MDPI42tablebody"/>
              <w:spacing w:line="240" w:lineRule="auto"/>
            </w:pPr>
            <w:del w:id="31" w:author="Revisions" w:date="2021-03-07T12:52:00Z">
              <w:r>
                <w:delText>?</w:delText>
              </w:r>
            </w:del>
            <w:ins w:id="32" w:author="Revisions" w:date="2021-03-07T12:52:00Z">
              <w:r w:rsidR="00737726">
                <w:t>2</w:t>
              </w:r>
            </w:ins>
          </w:p>
        </w:tc>
        <w:tc>
          <w:tcPr>
            <w:tcW w:w="1008" w:type="dxa"/>
            <w:tcBorders>
              <w:top w:val="nil"/>
              <w:left w:val="nil"/>
              <w:bottom w:val="nil"/>
              <w:right w:val="nil"/>
            </w:tcBorders>
            <w:vAlign w:val="center"/>
          </w:tcPr>
          <w:p w14:paraId="2DF5BDCB" w14:textId="22E9D9BC" w:rsidR="00A96F9F" w:rsidRDefault="00A96F9F" w:rsidP="009661E0">
            <w:pPr>
              <w:pStyle w:val="MDPI42tablebody"/>
              <w:spacing w:line="240" w:lineRule="auto"/>
            </w:pPr>
            <w:r>
              <w:t>9</w:t>
            </w:r>
          </w:p>
        </w:tc>
        <w:tc>
          <w:tcPr>
            <w:tcW w:w="1008" w:type="dxa"/>
            <w:tcBorders>
              <w:top w:val="nil"/>
              <w:left w:val="nil"/>
              <w:bottom w:val="nil"/>
              <w:right w:val="nil"/>
            </w:tcBorders>
            <w:vAlign w:val="center"/>
          </w:tcPr>
          <w:p w14:paraId="477EE405" w14:textId="29C4CF32" w:rsidR="00A96F9F" w:rsidRDefault="00A96F9F" w:rsidP="009661E0">
            <w:pPr>
              <w:pStyle w:val="MDPI42tablebody"/>
              <w:spacing w:line="240" w:lineRule="auto"/>
            </w:pPr>
            <w:r>
              <w:t>36</w:t>
            </w:r>
          </w:p>
        </w:tc>
      </w:tr>
      <w:tr w:rsidR="00A96F9F" w14:paraId="6320E49C" w14:textId="77777777" w:rsidTr="00A96F9F">
        <w:tc>
          <w:tcPr>
            <w:tcW w:w="1872" w:type="dxa"/>
            <w:vMerge/>
            <w:tcBorders>
              <w:left w:val="nil"/>
              <w:right w:val="nil"/>
            </w:tcBorders>
            <w:vAlign w:val="center"/>
          </w:tcPr>
          <w:p w14:paraId="2B2EE06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406456A4"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45CAF63" w14:textId="072CE71D"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52C152B0" w14:textId="1AE33A28" w:rsidR="00A96F9F" w:rsidRDefault="00DC3B64" w:rsidP="009661E0">
            <w:pPr>
              <w:pStyle w:val="MDPI42tablebody"/>
              <w:spacing w:line="240" w:lineRule="auto"/>
            </w:pPr>
            <w:del w:id="33" w:author="Revisions" w:date="2021-03-07T12:52:00Z">
              <w:r>
                <w:delText>?</w:delText>
              </w:r>
            </w:del>
            <w:ins w:id="34" w:author="Revisions" w:date="2021-03-07T12:52:00Z">
              <w:r w:rsidR="00737726">
                <w:t>3</w:t>
              </w:r>
            </w:ins>
          </w:p>
        </w:tc>
        <w:tc>
          <w:tcPr>
            <w:tcW w:w="1008" w:type="dxa"/>
            <w:tcBorders>
              <w:top w:val="nil"/>
              <w:left w:val="nil"/>
              <w:bottom w:val="single" w:sz="4" w:space="0" w:color="auto"/>
              <w:right w:val="nil"/>
            </w:tcBorders>
            <w:vAlign w:val="center"/>
          </w:tcPr>
          <w:p w14:paraId="5D8E0F17" w14:textId="0A7BBE1D" w:rsidR="00A96F9F" w:rsidRDefault="00A96F9F" w:rsidP="009661E0">
            <w:pPr>
              <w:pStyle w:val="MDPI42tablebody"/>
              <w:spacing w:line="240" w:lineRule="auto"/>
            </w:pPr>
            <w:r>
              <w:t>14</w:t>
            </w:r>
          </w:p>
        </w:tc>
        <w:tc>
          <w:tcPr>
            <w:tcW w:w="1008" w:type="dxa"/>
            <w:tcBorders>
              <w:top w:val="nil"/>
              <w:left w:val="nil"/>
              <w:bottom w:val="single" w:sz="4" w:space="0" w:color="auto"/>
              <w:right w:val="nil"/>
            </w:tcBorders>
            <w:vAlign w:val="center"/>
          </w:tcPr>
          <w:p w14:paraId="2DE5C770" w14:textId="58F6FDEC" w:rsidR="00A96F9F" w:rsidRDefault="00A96F9F" w:rsidP="009661E0">
            <w:pPr>
              <w:pStyle w:val="MDPI42tablebody"/>
              <w:spacing w:line="240" w:lineRule="auto"/>
            </w:pPr>
            <w:r>
              <w:t>56</w:t>
            </w:r>
          </w:p>
        </w:tc>
      </w:tr>
      <w:tr w:rsidR="00A96F9F" w14:paraId="61D3F1CD" w14:textId="7D1B682F" w:rsidTr="00A96F9F">
        <w:tc>
          <w:tcPr>
            <w:tcW w:w="1872" w:type="dxa"/>
            <w:vMerge/>
            <w:tcBorders>
              <w:left w:val="nil"/>
              <w:right w:val="nil"/>
            </w:tcBorders>
            <w:vAlign w:val="center"/>
          </w:tcPr>
          <w:p w14:paraId="77372117" w14:textId="77777777" w:rsidR="00A96F9F" w:rsidRDefault="00A96F9F" w:rsidP="009661E0">
            <w:pPr>
              <w:pStyle w:val="MDPI42tablebody"/>
              <w:spacing w:line="240" w:lineRule="auto"/>
              <w:jc w:val="left"/>
            </w:pPr>
          </w:p>
        </w:tc>
        <w:tc>
          <w:tcPr>
            <w:tcW w:w="1296" w:type="dxa"/>
            <w:vMerge w:val="restart"/>
            <w:tcBorders>
              <w:top w:val="single" w:sz="4" w:space="0" w:color="auto"/>
              <w:left w:val="nil"/>
              <w:right w:val="nil"/>
            </w:tcBorders>
            <w:vAlign w:val="center"/>
          </w:tcPr>
          <w:p w14:paraId="18FD6AEA" w14:textId="6C03A4EB" w:rsidR="00A96F9F" w:rsidRDefault="00A96F9F" w:rsidP="009661E0">
            <w:pPr>
              <w:pStyle w:val="MDPI42tablebody"/>
              <w:spacing w:line="240" w:lineRule="auto"/>
              <w:jc w:val="left"/>
            </w:pPr>
            <w:r>
              <w:t>Canada</w:t>
            </w:r>
          </w:p>
        </w:tc>
        <w:tc>
          <w:tcPr>
            <w:tcW w:w="1440" w:type="dxa"/>
            <w:tcBorders>
              <w:top w:val="single" w:sz="4" w:space="0" w:color="auto"/>
              <w:left w:val="nil"/>
              <w:bottom w:val="nil"/>
              <w:right w:val="nil"/>
            </w:tcBorders>
            <w:vAlign w:val="center"/>
          </w:tcPr>
          <w:p w14:paraId="46BA579D" w14:textId="0950B6EF" w:rsidR="00A96F9F" w:rsidRDefault="00A96F9F" w:rsidP="009661E0">
            <w:pPr>
              <w:pStyle w:val="MDPI42tablebody"/>
              <w:spacing w:line="240" w:lineRule="auto"/>
              <w:jc w:val="left"/>
            </w:pPr>
            <w:r>
              <w:t>Russet Burbank</w:t>
            </w:r>
          </w:p>
        </w:tc>
        <w:tc>
          <w:tcPr>
            <w:tcW w:w="1008" w:type="dxa"/>
            <w:tcBorders>
              <w:top w:val="single" w:sz="4" w:space="0" w:color="auto"/>
              <w:left w:val="nil"/>
              <w:bottom w:val="nil"/>
              <w:right w:val="nil"/>
            </w:tcBorders>
            <w:vAlign w:val="center"/>
          </w:tcPr>
          <w:p w14:paraId="4CFB5AB7" w14:textId="1A3ADA6A" w:rsidR="00A96F9F" w:rsidRDefault="00DC3B64" w:rsidP="009661E0">
            <w:pPr>
              <w:pStyle w:val="MDPI42tablebody"/>
              <w:spacing w:line="240" w:lineRule="auto"/>
            </w:pPr>
            <w:del w:id="35" w:author="Revisions" w:date="2021-03-07T12:52:00Z">
              <w:r>
                <w:delText>?</w:delText>
              </w:r>
            </w:del>
            <w:ins w:id="36" w:author="Revisions" w:date="2021-03-07T12:52:00Z">
              <w:r w:rsidR="00435885">
                <w:t>4</w:t>
              </w:r>
            </w:ins>
          </w:p>
        </w:tc>
        <w:tc>
          <w:tcPr>
            <w:tcW w:w="1008" w:type="dxa"/>
            <w:tcBorders>
              <w:top w:val="single" w:sz="4" w:space="0" w:color="auto"/>
              <w:left w:val="nil"/>
              <w:bottom w:val="nil"/>
              <w:right w:val="nil"/>
            </w:tcBorders>
            <w:vAlign w:val="center"/>
          </w:tcPr>
          <w:p w14:paraId="5423CD5D" w14:textId="23434EC6" w:rsidR="00A96F9F" w:rsidRDefault="00A96F9F" w:rsidP="009661E0">
            <w:pPr>
              <w:pStyle w:val="MDPI42tablebody"/>
              <w:spacing w:line="240" w:lineRule="auto"/>
            </w:pPr>
            <w:r>
              <w:t>30</w:t>
            </w:r>
          </w:p>
        </w:tc>
        <w:tc>
          <w:tcPr>
            <w:tcW w:w="1008" w:type="dxa"/>
            <w:tcBorders>
              <w:top w:val="single" w:sz="4" w:space="0" w:color="auto"/>
              <w:left w:val="nil"/>
              <w:bottom w:val="nil"/>
              <w:right w:val="nil"/>
            </w:tcBorders>
            <w:vAlign w:val="center"/>
          </w:tcPr>
          <w:p w14:paraId="1F78D96C" w14:textId="5778BAE3" w:rsidR="00A96F9F" w:rsidRDefault="00A96F9F" w:rsidP="009661E0">
            <w:pPr>
              <w:pStyle w:val="MDPI42tablebody"/>
              <w:spacing w:line="240" w:lineRule="auto"/>
            </w:pPr>
            <w:r>
              <w:t>120</w:t>
            </w:r>
          </w:p>
        </w:tc>
      </w:tr>
      <w:tr w:rsidR="00A96F9F" w14:paraId="6F7A88A0" w14:textId="7A39D1EF" w:rsidTr="00A96F9F">
        <w:tc>
          <w:tcPr>
            <w:tcW w:w="1872" w:type="dxa"/>
            <w:vMerge/>
            <w:tcBorders>
              <w:left w:val="nil"/>
              <w:bottom w:val="single" w:sz="4" w:space="0" w:color="auto"/>
              <w:right w:val="nil"/>
            </w:tcBorders>
            <w:vAlign w:val="center"/>
          </w:tcPr>
          <w:p w14:paraId="7B4FAA90"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3A4F4488"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2062858" w14:textId="2508EFB0" w:rsidR="00A96F9F" w:rsidRDefault="00A96F9F" w:rsidP="009661E0">
            <w:pPr>
              <w:pStyle w:val="MDPI42tablebody"/>
              <w:spacing w:line="240" w:lineRule="auto"/>
              <w:jc w:val="left"/>
            </w:pPr>
            <w:proofErr w:type="spellStart"/>
            <w:r>
              <w:t>Shepody</w:t>
            </w:r>
            <w:proofErr w:type="spellEnd"/>
          </w:p>
        </w:tc>
        <w:tc>
          <w:tcPr>
            <w:tcW w:w="1008" w:type="dxa"/>
            <w:tcBorders>
              <w:top w:val="nil"/>
              <w:left w:val="nil"/>
              <w:bottom w:val="single" w:sz="4" w:space="0" w:color="auto"/>
              <w:right w:val="nil"/>
            </w:tcBorders>
            <w:vAlign w:val="center"/>
          </w:tcPr>
          <w:p w14:paraId="0E04F6BE" w14:textId="5ED9CBBA" w:rsidR="00A96F9F" w:rsidRDefault="00DC3B64" w:rsidP="009661E0">
            <w:pPr>
              <w:pStyle w:val="MDPI42tablebody"/>
              <w:spacing w:line="240" w:lineRule="auto"/>
            </w:pPr>
            <w:del w:id="37" w:author="Revisions" w:date="2021-03-07T12:52:00Z">
              <w:r>
                <w:delText>?</w:delText>
              </w:r>
            </w:del>
            <w:ins w:id="38" w:author="Revisions" w:date="2021-03-07T12:52:00Z">
              <w:r w:rsidR="00435885">
                <w:t>4</w:t>
              </w:r>
            </w:ins>
          </w:p>
        </w:tc>
        <w:tc>
          <w:tcPr>
            <w:tcW w:w="1008" w:type="dxa"/>
            <w:tcBorders>
              <w:top w:val="nil"/>
              <w:left w:val="nil"/>
              <w:bottom w:val="single" w:sz="4" w:space="0" w:color="auto"/>
              <w:right w:val="nil"/>
            </w:tcBorders>
            <w:vAlign w:val="center"/>
          </w:tcPr>
          <w:p w14:paraId="62D6BB81" w14:textId="72BFFFD4" w:rsidR="00A96F9F" w:rsidRDefault="00A96F9F" w:rsidP="009661E0">
            <w:pPr>
              <w:pStyle w:val="MDPI42tablebody"/>
              <w:spacing w:line="240" w:lineRule="auto"/>
            </w:pPr>
            <w:r>
              <w:t>30</w:t>
            </w:r>
          </w:p>
        </w:tc>
        <w:tc>
          <w:tcPr>
            <w:tcW w:w="1008" w:type="dxa"/>
            <w:tcBorders>
              <w:top w:val="nil"/>
              <w:left w:val="nil"/>
              <w:bottom w:val="single" w:sz="4" w:space="0" w:color="auto"/>
              <w:right w:val="nil"/>
            </w:tcBorders>
            <w:vAlign w:val="center"/>
          </w:tcPr>
          <w:p w14:paraId="1737A587" w14:textId="2AF4463C" w:rsidR="00A96F9F" w:rsidRDefault="00A96F9F" w:rsidP="009661E0">
            <w:pPr>
              <w:pStyle w:val="MDPI42tablebody"/>
              <w:spacing w:line="240" w:lineRule="auto"/>
            </w:pPr>
            <w:r>
              <w:t>120</w:t>
            </w:r>
          </w:p>
        </w:tc>
      </w:tr>
      <w:tr w:rsidR="00A96F9F" w14:paraId="682FFF91" w14:textId="77777777" w:rsidTr="00A96F9F">
        <w:tc>
          <w:tcPr>
            <w:tcW w:w="1872" w:type="dxa"/>
            <w:vMerge w:val="restart"/>
            <w:tcBorders>
              <w:top w:val="single" w:sz="4" w:space="0" w:color="auto"/>
              <w:left w:val="nil"/>
              <w:right w:val="nil"/>
            </w:tcBorders>
            <w:vAlign w:val="center"/>
          </w:tcPr>
          <w:p w14:paraId="2E6ADF43" w14:textId="4024E7D2" w:rsidR="00A96F9F" w:rsidRDefault="00A96F9F" w:rsidP="009661E0">
            <w:pPr>
              <w:pStyle w:val="MDPI42tablebody"/>
              <w:spacing w:line="240" w:lineRule="auto"/>
              <w:jc w:val="left"/>
            </w:pPr>
            <w:r>
              <w:t>Ben Abdallah (2016)</w:t>
            </w:r>
          </w:p>
        </w:tc>
        <w:tc>
          <w:tcPr>
            <w:tcW w:w="1296" w:type="dxa"/>
            <w:vMerge w:val="restart"/>
            <w:tcBorders>
              <w:top w:val="single" w:sz="4" w:space="0" w:color="auto"/>
              <w:left w:val="nil"/>
              <w:right w:val="nil"/>
            </w:tcBorders>
            <w:vAlign w:val="center"/>
          </w:tcPr>
          <w:p w14:paraId="5503EA66" w14:textId="75BD7FEC" w:rsidR="00A96F9F" w:rsidRDefault="00A96F9F" w:rsidP="009661E0">
            <w:pPr>
              <w:pStyle w:val="MDPI42tablebody"/>
              <w:spacing w:line="240" w:lineRule="auto"/>
              <w:jc w:val="left"/>
            </w:pPr>
            <w:r>
              <w:t>Belgium</w:t>
            </w:r>
          </w:p>
        </w:tc>
        <w:tc>
          <w:tcPr>
            <w:tcW w:w="1440" w:type="dxa"/>
            <w:tcBorders>
              <w:top w:val="single" w:sz="4" w:space="0" w:color="auto"/>
              <w:left w:val="nil"/>
              <w:bottom w:val="nil"/>
              <w:right w:val="nil"/>
            </w:tcBorders>
            <w:vAlign w:val="center"/>
          </w:tcPr>
          <w:p w14:paraId="12443BD3" w14:textId="503E8638" w:rsidR="00A96F9F" w:rsidRDefault="00A96F9F" w:rsidP="009661E0">
            <w:pPr>
              <w:pStyle w:val="MDPI42tablebody"/>
              <w:spacing w:line="240" w:lineRule="auto"/>
              <w:jc w:val="left"/>
            </w:pPr>
            <w:r>
              <w:t>Bintje</w:t>
            </w:r>
          </w:p>
        </w:tc>
        <w:tc>
          <w:tcPr>
            <w:tcW w:w="1008" w:type="dxa"/>
            <w:tcBorders>
              <w:top w:val="single" w:sz="4" w:space="0" w:color="auto"/>
              <w:left w:val="nil"/>
              <w:bottom w:val="nil"/>
              <w:right w:val="nil"/>
            </w:tcBorders>
            <w:vAlign w:val="center"/>
          </w:tcPr>
          <w:p w14:paraId="5EB7CF4A" w14:textId="646999C0" w:rsidR="00A96F9F" w:rsidRDefault="00DC3B64" w:rsidP="009661E0">
            <w:pPr>
              <w:pStyle w:val="MDPI42tablebody"/>
              <w:spacing w:line="240" w:lineRule="auto"/>
            </w:pPr>
            <w:del w:id="39" w:author="Revisions" w:date="2021-03-07T12:52:00Z">
              <w:r>
                <w:delText>?</w:delText>
              </w:r>
            </w:del>
            <w:ins w:id="40" w:author="Revisions" w:date="2021-03-07T12:52:00Z">
              <w:r w:rsidR="00737726">
                <w:t>1</w:t>
              </w:r>
              <w:r w:rsidR="00435885">
                <w:t>7</w:t>
              </w:r>
            </w:ins>
          </w:p>
        </w:tc>
        <w:tc>
          <w:tcPr>
            <w:tcW w:w="1008" w:type="dxa"/>
            <w:tcBorders>
              <w:top w:val="single" w:sz="4" w:space="0" w:color="auto"/>
              <w:left w:val="nil"/>
              <w:bottom w:val="nil"/>
              <w:right w:val="nil"/>
            </w:tcBorders>
            <w:vAlign w:val="center"/>
          </w:tcPr>
          <w:p w14:paraId="4C982838" w14:textId="62C740EA" w:rsidR="00A96F9F" w:rsidRDefault="00A96F9F" w:rsidP="009661E0">
            <w:pPr>
              <w:pStyle w:val="MDPI42tablebody"/>
              <w:spacing w:line="240" w:lineRule="auto"/>
            </w:pPr>
            <w:r>
              <w:t>49</w:t>
            </w:r>
          </w:p>
        </w:tc>
        <w:tc>
          <w:tcPr>
            <w:tcW w:w="1008" w:type="dxa"/>
            <w:tcBorders>
              <w:top w:val="single" w:sz="4" w:space="0" w:color="auto"/>
              <w:left w:val="nil"/>
              <w:bottom w:val="nil"/>
              <w:right w:val="nil"/>
            </w:tcBorders>
            <w:vAlign w:val="center"/>
          </w:tcPr>
          <w:p w14:paraId="044BBA20" w14:textId="0E8E01F2" w:rsidR="00A96F9F" w:rsidRDefault="00A96F9F" w:rsidP="009661E0">
            <w:pPr>
              <w:pStyle w:val="MDPI42tablebody"/>
              <w:spacing w:line="240" w:lineRule="auto"/>
            </w:pPr>
            <w:r>
              <w:t>238</w:t>
            </w:r>
          </w:p>
        </w:tc>
      </w:tr>
      <w:tr w:rsidR="00A96F9F" w14:paraId="70259893" w14:textId="77777777" w:rsidTr="00A96F9F">
        <w:tc>
          <w:tcPr>
            <w:tcW w:w="1872" w:type="dxa"/>
            <w:vMerge/>
            <w:tcBorders>
              <w:left w:val="nil"/>
              <w:bottom w:val="single" w:sz="4" w:space="0" w:color="auto"/>
              <w:right w:val="nil"/>
            </w:tcBorders>
            <w:vAlign w:val="center"/>
          </w:tcPr>
          <w:p w14:paraId="528DC4F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23CAD7C2"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37C3E9A5" w14:textId="6804608F" w:rsidR="00A96F9F" w:rsidRDefault="00A96F9F" w:rsidP="009661E0">
            <w:pPr>
              <w:pStyle w:val="MDPI42tablebody"/>
              <w:spacing w:line="240" w:lineRule="auto"/>
              <w:jc w:val="left"/>
            </w:pPr>
            <w:r>
              <w:t>Charlotte</w:t>
            </w:r>
          </w:p>
        </w:tc>
        <w:tc>
          <w:tcPr>
            <w:tcW w:w="1008" w:type="dxa"/>
            <w:tcBorders>
              <w:top w:val="nil"/>
              <w:left w:val="nil"/>
              <w:bottom w:val="single" w:sz="4" w:space="0" w:color="auto"/>
              <w:right w:val="nil"/>
            </w:tcBorders>
            <w:vAlign w:val="center"/>
          </w:tcPr>
          <w:p w14:paraId="71E7334F" w14:textId="423C4C44" w:rsidR="00A96F9F" w:rsidRDefault="00DC3B64" w:rsidP="009661E0">
            <w:pPr>
              <w:pStyle w:val="MDPI42tablebody"/>
              <w:spacing w:line="240" w:lineRule="auto"/>
            </w:pPr>
            <w:del w:id="41" w:author="Revisions" w:date="2021-03-07T12:52:00Z">
              <w:r>
                <w:delText>?</w:delText>
              </w:r>
            </w:del>
            <w:ins w:id="42" w:author="Revisions" w:date="2021-03-07T12:52:00Z">
              <w:r w:rsidR="00435885">
                <w:t>7</w:t>
              </w:r>
            </w:ins>
            <w:commentRangeStart w:id="43"/>
            <w:commentRangeEnd w:id="43"/>
            <w:r>
              <w:rPr>
                <w:rStyle w:val="CommentReference"/>
                <w:rFonts w:eastAsia="SimSun"/>
                <w:noProof/>
                <w:snapToGrid/>
                <w:lang w:eastAsia="zh-CN" w:bidi="ar-SA"/>
              </w:rPr>
              <w:commentReference w:id="43"/>
            </w:r>
          </w:p>
        </w:tc>
        <w:tc>
          <w:tcPr>
            <w:tcW w:w="1008" w:type="dxa"/>
            <w:tcBorders>
              <w:top w:val="nil"/>
              <w:left w:val="nil"/>
              <w:bottom w:val="single" w:sz="4" w:space="0" w:color="auto"/>
              <w:right w:val="nil"/>
            </w:tcBorders>
            <w:vAlign w:val="center"/>
          </w:tcPr>
          <w:p w14:paraId="4DA84BC5" w14:textId="729B25C1" w:rsidR="00A96F9F" w:rsidRDefault="00A96F9F" w:rsidP="009661E0">
            <w:pPr>
              <w:pStyle w:val="MDPI42tablebody"/>
              <w:spacing w:line="240" w:lineRule="auto"/>
            </w:pPr>
            <w:r>
              <w:t>24</w:t>
            </w:r>
          </w:p>
        </w:tc>
        <w:tc>
          <w:tcPr>
            <w:tcW w:w="1008" w:type="dxa"/>
            <w:tcBorders>
              <w:top w:val="nil"/>
              <w:left w:val="nil"/>
              <w:bottom w:val="single" w:sz="4" w:space="0" w:color="auto"/>
              <w:right w:val="nil"/>
            </w:tcBorders>
            <w:vAlign w:val="center"/>
          </w:tcPr>
          <w:p w14:paraId="4C6F97F6" w14:textId="4BCC7DEF" w:rsidR="00A96F9F" w:rsidRDefault="00A96F9F" w:rsidP="009661E0">
            <w:pPr>
              <w:pStyle w:val="MDPI42tablebody"/>
              <w:spacing w:line="240" w:lineRule="auto"/>
            </w:pPr>
            <w:r>
              <w:t>114</w:t>
            </w:r>
          </w:p>
        </w:tc>
      </w:tr>
    </w:tbl>
    <w:p w14:paraId="659A7C59" w14:textId="560ACEBC" w:rsidR="0071223D" w:rsidRDefault="0071223D" w:rsidP="009436F2">
      <w:pPr>
        <w:pStyle w:val="MDPI31text"/>
      </w:pPr>
    </w:p>
    <w:p w14:paraId="44AA95C0" w14:textId="2042E6BB" w:rsidR="0071223D" w:rsidRDefault="0071223D" w:rsidP="0071223D">
      <w:pPr>
        <w:pStyle w:val="MDPI23heading3"/>
      </w:pPr>
      <w:r>
        <w:t>2.1.1. Newly Reported Data – Minnesota</w:t>
      </w:r>
    </w:p>
    <w:p w14:paraId="6C526706" w14:textId="08DAD6C5" w:rsidR="0025283E" w:rsidRDefault="00424740" w:rsidP="00F34A24">
      <w:pPr>
        <w:pStyle w:val="MDPI31text"/>
      </w:pPr>
      <w:r>
        <w:t>Six</w:t>
      </w:r>
      <w:r w:rsidR="0025283E" w:rsidRPr="0025283E">
        <w:t xml:space="preserve"> </w:t>
      </w:r>
      <w:r w:rsidR="006A456B">
        <w:t xml:space="preserve">individual </w:t>
      </w:r>
      <w:r w:rsidR="0025283E" w:rsidRPr="0025283E">
        <w:t xml:space="preserve">plot-scale field experiments were conducted over a total of </w:t>
      </w:r>
      <w:r w:rsidR="0025283E">
        <w:t>eight</w:t>
      </w:r>
      <w:r w:rsidR="0025283E" w:rsidRPr="0025283E">
        <w:t xml:space="preserve"> years (1991–1992, 2014–</w:t>
      </w:r>
      <w:r w:rsidR="00EC0E19">
        <w:t>2016</w:t>
      </w:r>
      <w:r w:rsidR="0025283E" w:rsidRPr="0025283E">
        <w:t>, 2018</w:t>
      </w:r>
      <w:r w:rsidR="0025283E">
        <w:t>-2020</w:t>
      </w:r>
      <w:r w:rsidR="0025283E" w:rsidRPr="0025283E">
        <w:t>)</w:t>
      </w:r>
      <w:r w:rsidR="0025283E">
        <w:t xml:space="preserve"> </w:t>
      </w:r>
      <w:r w:rsidR="0025283E" w:rsidRPr="0025283E">
        <w:t xml:space="preserve">on irrigated plots at the Sand Plain Research Farm [SPRF] in Becker, MN (45º 23’ N, 93º 53’ W). Mean temperature at this station is 7.1 </w:t>
      </w:r>
      <w:r w:rsidR="0025283E" w:rsidRPr="00EC0E19">
        <w:t>º</w:t>
      </w:r>
      <w:r w:rsidR="0025283E" w:rsidRPr="0025283E">
        <w:t xml:space="preserve">C and mean annual precipitation is 809 mm (Arguez et al., 2010). The soil at this station was characterized as a Hubbard loamy sand (Sandy, mixed, frigid Entic Hapludolls) and excessively well drained with low available water holding capacity (Hansen and </w:t>
      </w:r>
      <w:proofErr w:type="spellStart"/>
      <w:r w:rsidR="0025283E" w:rsidRPr="0025283E">
        <w:t>Giencke</w:t>
      </w:r>
      <w:proofErr w:type="spellEnd"/>
      <w:r w:rsidR="0025283E" w:rsidRPr="0025283E">
        <w:t>, 1988</w:t>
      </w:r>
      <w:r w:rsidR="00F34A24">
        <w:t>;</w:t>
      </w:r>
      <w:r w:rsidR="0025283E" w:rsidRPr="0025283E">
        <w:t xml:space="preserve"> USDA NRCS, 2013). Apart from experimental nitrogen and variety treatments, all management and cultural practices were managed by the staff at the SPRF in accordance with common practices for the region (Egel, 2017)</w:t>
      </w:r>
      <w:r w:rsidR="00F34A24">
        <w:t>,</w:t>
      </w:r>
      <w:r w:rsidR="0025283E" w:rsidRPr="0025283E">
        <w:t xml:space="preserve"> nutrients were applied based on soil samples and University recommendations (Franzen</w:t>
      </w:r>
      <w:r w:rsidR="00F34A24">
        <w:t xml:space="preserve"> </w:t>
      </w:r>
      <w:r w:rsidR="0025283E" w:rsidRPr="0025283E">
        <w:t>et al., 2018</w:t>
      </w:r>
      <w:r w:rsidR="00F34A24">
        <w:t>;</w:t>
      </w:r>
      <w:r w:rsidR="0025283E" w:rsidRPr="0025283E">
        <w:t xml:space="preserve"> Rosen, 2018)</w:t>
      </w:r>
      <w:r w:rsidR="00F34A24">
        <w:t>, and supplemental irrigation was applied based on the University recommended checkbook method (Steele et al., 2010; Wright, 2002)</w:t>
      </w:r>
      <w:r w:rsidR="0025283E" w:rsidRPr="0025283E">
        <w:t>. Additional detail</w:t>
      </w:r>
      <w:r w:rsidR="00EC0E19">
        <w:t>s</w:t>
      </w:r>
      <w:r w:rsidR="0025283E" w:rsidRPr="0025283E">
        <w:t xml:space="preserve"> on experimental procedures for these studies have been previously </w:t>
      </w:r>
      <w:r w:rsidR="0025283E">
        <w:t>reported</w:t>
      </w:r>
      <w:r w:rsidR="0025283E" w:rsidRPr="0025283E">
        <w:t xml:space="preserve"> (Table </w:t>
      </w:r>
      <w:r w:rsidR="0025283E">
        <w:t>2</w:t>
      </w:r>
      <w:r w:rsidR="0025283E" w:rsidRPr="0025283E">
        <w:t>)</w:t>
      </w:r>
      <w:r w:rsidR="0025283E">
        <w:t xml:space="preserve">. </w:t>
      </w:r>
    </w:p>
    <w:p w14:paraId="2AECE3AD" w14:textId="3B94128B" w:rsidR="0025283E" w:rsidRDefault="0025283E" w:rsidP="0025283E">
      <w:pPr>
        <w:pStyle w:val="MDPI41tablecaption"/>
      </w:pPr>
      <w:r>
        <w:rPr>
          <w:b/>
        </w:rPr>
        <w:t>Table 2.</w:t>
      </w:r>
      <w:r>
        <w:t xml:space="preserve"> Summary </w:t>
      </w:r>
      <w:r w:rsidR="00EC0E19">
        <w:t>of newly reported e</w:t>
      </w:r>
      <w:r w:rsidR="00EC0E19"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25283E" w14:paraId="7103194E" w14:textId="77777777" w:rsidTr="00EC0E19">
        <w:tc>
          <w:tcPr>
            <w:tcW w:w="1152" w:type="dxa"/>
            <w:tcBorders>
              <w:top w:val="single" w:sz="8" w:space="0" w:color="auto"/>
              <w:left w:val="nil"/>
              <w:bottom w:val="single" w:sz="4" w:space="0" w:color="auto"/>
              <w:right w:val="nil"/>
            </w:tcBorders>
            <w:vAlign w:val="center"/>
            <w:hideMark/>
          </w:tcPr>
          <w:p w14:paraId="5CE72F60" w14:textId="50BC9699" w:rsidR="0025283E" w:rsidRDefault="00EC0E19" w:rsidP="0025283E">
            <w:pPr>
              <w:pStyle w:val="MDPI42tablebody"/>
              <w:spacing w:line="240" w:lineRule="auto"/>
              <w:rPr>
                <w:b/>
              </w:rPr>
            </w:pPr>
            <w:r>
              <w:rPr>
                <w:b/>
              </w:rPr>
              <w:t>Experiment</w:t>
            </w:r>
          </w:p>
        </w:tc>
        <w:tc>
          <w:tcPr>
            <w:tcW w:w="1296" w:type="dxa"/>
            <w:tcBorders>
              <w:top w:val="single" w:sz="8" w:space="0" w:color="auto"/>
              <w:left w:val="nil"/>
              <w:bottom w:val="single" w:sz="4" w:space="0" w:color="auto"/>
              <w:right w:val="nil"/>
            </w:tcBorders>
            <w:vAlign w:val="center"/>
            <w:hideMark/>
          </w:tcPr>
          <w:p w14:paraId="2C115350" w14:textId="2F49CD57" w:rsidR="0025283E" w:rsidRDefault="00EC0E19" w:rsidP="0025283E">
            <w:pPr>
              <w:pStyle w:val="MDPI42tablebody"/>
              <w:spacing w:line="240" w:lineRule="auto"/>
              <w:rPr>
                <w:b/>
              </w:rPr>
            </w:pPr>
            <w:r>
              <w:rPr>
                <w:b/>
              </w:rPr>
              <w:t>Year</w:t>
            </w:r>
          </w:p>
        </w:tc>
        <w:tc>
          <w:tcPr>
            <w:tcW w:w="5472" w:type="dxa"/>
            <w:tcBorders>
              <w:top w:val="single" w:sz="8" w:space="0" w:color="auto"/>
              <w:left w:val="nil"/>
              <w:bottom w:val="single" w:sz="4" w:space="0" w:color="auto"/>
              <w:right w:val="nil"/>
            </w:tcBorders>
            <w:vAlign w:val="center"/>
            <w:hideMark/>
          </w:tcPr>
          <w:p w14:paraId="2FB5EAF2" w14:textId="1FA06A30" w:rsidR="0025283E" w:rsidRDefault="00EC0E19" w:rsidP="0025283E">
            <w:pPr>
              <w:pStyle w:val="MDPI42tablebody"/>
              <w:spacing w:line="240" w:lineRule="auto"/>
              <w:rPr>
                <w:b/>
              </w:rPr>
            </w:pPr>
            <w:r>
              <w:rPr>
                <w:b/>
              </w:rPr>
              <w:t>Reference</w:t>
            </w:r>
          </w:p>
        </w:tc>
      </w:tr>
      <w:tr w:rsidR="00EC0E19" w14:paraId="5C3F8887" w14:textId="77777777" w:rsidTr="00DC3B64">
        <w:trPr>
          <w:trHeight w:val="360"/>
        </w:trPr>
        <w:tc>
          <w:tcPr>
            <w:tcW w:w="1152" w:type="dxa"/>
            <w:tcBorders>
              <w:top w:val="nil"/>
              <w:left w:val="nil"/>
              <w:bottom w:val="nil"/>
              <w:right w:val="nil"/>
            </w:tcBorders>
            <w:vAlign w:val="center"/>
            <w:hideMark/>
          </w:tcPr>
          <w:p w14:paraId="1EEECBE9" w14:textId="4E48D7CD" w:rsidR="00EC0E19" w:rsidRDefault="00EC0E19" w:rsidP="00DC3B64">
            <w:pPr>
              <w:pStyle w:val="MDPI42tablebody"/>
              <w:spacing w:line="240" w:lineRule="auto"/>
            </w:pPr>
            <w:r>
              <w:t>MN-1</w:t>
            </w:r>
          </w:p>
        </w:tc>
        <w:tc>
          <w:tcPr>
            <w:tcW w:w="1296" w:type="dxa"/>
            <w:tcBorders>
              <w:top w:val="nil"/>
              <w:left w:val="nil"/>
              <w:bottom w:val="nil"/>
              <w:right w:val="nil"/>
            </w:tcBorders>
            <w:vAlign w:val="center"/>
            <w:hideMark/>
          </w:tcPr>
          <w:p w14:paraId="4A1165D0" w14:textId="6A24BC42" w:rsidR="00EC0E19" w:rsidRDefault="00EC0E19" w:rsidP="00DC3B64">
            <w:pPr>
              <w:pStyle w:val="MDPI42tablebody"/>
              <w:spacing w:line="240" w:lineRule="auto"/>
            </w:pPr>
            <w:r w:rsidRPr="007D4133">
              <w:t>1991</w:t>
            </w:r>
            <w:r>
              <w:t>-</w:t>
            </w:r>
            <w:r w:rsidRPr="007D4133">
              <w:t>1992</w:t>
            </w:r>
          </w:p>
        </w:tc>
        <w:tc>
          <w:tcPr>
            <w:tcW w:w="5472" w:type="dxa"/>
            <w:tcBorders>
              <w:top w:val="nil"/>
              <w:left w:val="nil"/>
              <w:bottom w:val="nil"/>
              <w:right w:val="nil"/>
            </w:tcBorders>
            <w:vAlign w:val="center"/>
            <w:hideMark/>
          </w:tcPr>
          <w:p w14:paraId="187BB0EF" w14:textId="3F69B734" w:rsidR="00EC0E19" w:rsidRDefault="00EC0E19" w:rsidP="00DC3B64">
            <w:pPr>
              <w:pStyle w:val="MDPI42tablebody"/>
              <w:spacing w:line="240" w:lineRule="auto"/>
            </w:pPr>
            <w:r w:rsidRPr="007D4133">
              <w:t>Errebhi et al. (1998)</w:t>
            </w:r>
            <w:r>
              <w:t>;</w:t>
            </w:r>
            <w:r w:rsidRPr="007D4133">
              <w:t xml:space="preserve"> Rose</w:t>
            </w:r>
            <w:r>
              <w:t>n</w:t>
            </w:r>
            <w:r w:rsidRPr="007D4133">
              <w:t xml:space="preserve"> et al. (1992)</w:t>
            </w:r>
            <w:r>
              <w:t>;</w:t>
            </w:r>
            <w:r w:rsidRPr="007D4133">
              <w:t xml:space="preserve"> Rosen et al. (1993)</w:t>
            </w:r>
          </w:p>
        </w:tc>
      </w:tr>
      <w:tr w:rsidR="00EC0E19" w14:paraId="1C694F91" w14:textId="77777777" w:rsidTr="00DC3B64">
        <w:trPr>
          <w:trHeight w:val="360"/>
        </w:trPr>
        <w:tc>
          <w:tcPr>
            <w:tcW w:w="1152" w:type="dxa"/>
            <w:tcBorders>
              <w:top w:val="nil"/>
              <w:left w:val="nil"/>
              <w:bottom w:val="nil"/>
              <w:right w:val="nil"/>
            </w:tcBorders>
            <w:vAlign w:val="center"/>
          </w:tcPr>
          <w:p w14:paraId="6217405A" w14:textId="5B4A9FF3" w:rsidR="00EC0E19" w:rsidRDefault="00EC0E19" w:rsidP="00DC3B64">
            <w:pPr>
              <w:pStyle w:val="MDPI42tablebody"/>
              <w:spacing w:line="240" w:lineRule="auto"/>
            </w:pPr>
            <w:r>
              <w:t>MN-2</w:t>
            </w:r>
          </w:p>
        </w:tc>
        <w:tc>
          <w:tcPr>
            <w:tcW w:w="1296" w:type="dxa"/>
            <w:tcBorders>
              <w:top w:val="nil"/>
              <w:left w:val="nil"/>
              <w:bottom w:val="nil"/>
              <w:right w:val="nil"/>
            </w:tcBorders>
            <w:vAlign w:val="center"/>
          </w:tcPr>
          <w:p w14:paraId="310CB33C" w14:textId="09BF8C7C" w:rsidR="00EC0E19" w:rsidRDefault="00EC0E19" w:rsidP="00DC3B64">
            <w:pPr>
              <w:pStyle w:val="MDPI42tablebody"/>
              <w:spacing w:line="240" w:lineRule="auto"/>
            </w:pPr>
            <w:r w:rsidRPr="00097D10">
              <w:t>2014</w:t>
            </w:r>
            <w:r>
              <w:t>-</w:t>
            </w:r>
            <w:r w:rsidRPr="00097D10">
              <w:t>2015</w:t>
            </w:r>
          </w:p>
        </w:tc>
        <w:tc>
          <w:tcPr>
            <w:tcW w:w="5472" w:type="dxa"/>
            <w:tcBorders>
              <w:top w:val="nil"/>
              <w:left w:val="nil"/>
              <w:bottom w:val="nil"/>
              <w:right w:val="nil"/>
            </w:tcBorders>
            <w:vAlign w:val="center"/>
          </w:tcPr>
          <w:p w14:paraId="4F44C5E9" w14:textId="650A2659" w:rsidR="00EC0E19" w:rsidRDefault="00EC0E19" w:rsidP="00DC3B64">
            <w:pPr>
              <w:pStyle w:val="MDPI42tablebody"/>
              <w:spacing w:line="240" w:lineRule="auto"/>
            </w:pPr>
            <w:commentRangeStart w:id="44"/>
            <w:commentRangeStart w:id="45"/>
            <w:r w:rsidRPr="00097D10">
              <w:t>Sun (2017)</w:t>
            </w:r>
            <w:commentRangeEnd w:id="44"/>
            <w:r w:rsidR="00353066">
              <w:rPr>
                <w:rStyle w:val="CommentReference"/>
                <w:rFonts w:eastAsia="SimSun"/>
                <w:noProof/>
                <w:snapToGrid/>
                <w:lang w:eastAsia="zh-CN" w:bidi="ar-SA"/>
              </w:rPr>
              <w:commentReference w:id="44"/>
            </w:r>
            <w:commentRangeEnd w:id="45"/>
            <w:r w:rsidR="00736C99">
              <w:rPr>
                <w:rStyle w:val="CommentReference"/>
                <w:rFonts w:eastAsia="SimSun"/>
                <w:noProof/>
                <w:snapToGrid/>
                <w:lang w:eastAsia="zh-CN" w:bidi="ar-SA"/>
              </w:rPr>
              <w:commentReference w:id="45"/>
            </w:r>
          </w:p>
        </w:tc>
      </w:tr>
      <w:tr w:rsidR="00EC0E19" w14:paraId="1315584D" w14:textId="77777777" w:rsidTr="00DC3B64">
        <w:trPr>
          <w:trHeight w:val="360"/>
        </w:trPr>
        <w:tc>
          <w:tcPr>
            <w:tcW w:w="1152" w:type="dxa"/>
            <w:tcBorders>
              <w:top w:val="nil"/>
              <w:left w:val="nil"/>
              <w:bottom w:val="nil"/>
              <w:right w:val="nil"/>
            </w:tcBorders>
            <w:vAlign w:val="center"/>
          </w:tcPr>
          <w:p w14:paraId="4B32532E" w14:textId="111E8F90" w:rsidR="00EC0E19" w:rsidRDefault="00EC0E19" w:rsidP="00DC3B64">
            <w:pPr>
              <w:pStyle w:val="MDPI42tablebody"/>
              <w:spacing w:line="240" w:lineRule="auto"/>
            </w:pPr>
            <w:r>
              <w:t>MN-3</w:t>
            </w:r>
          </w:p>
        </w:tc>
        <w:tc>
          <w:tcPr>
            <w:tcW w:w="1296" w:type="dxa"/>
            <w:tcBorders>
              <w:top w:val="nil"/>
              <w:left w:val="nil"/>
              <w:bottom w:val="nil"/>
              <w:right w:val="nil"/>
            </w:tcBorders>
            <w:vAlign w:val="center"/>
          </w:tcPr>
          <w:p w14:paraId="64ADDE34" w14:textId="6EB1D006" w:rsidR="00EC0E19" w:rsidRDefault="00EC0E19" w:rsidP="00DC3B64">
            <w:pPr>
              <w:pStyle w:val="MDPI42tablebody"/>
              <w:spacing w:line="240" w:lineRule="auto"/>
            </w:pPr>
            <w:r w:rsidRPr="00097D10">
              <w:t>2016</w:t>
            </w:r>
          </w:p>
        </w:tc>
        <w:tc>
          <w:tcPr>
            <w:tcW w:w="5472" w:type="dxa"/>
            <w:tcBorders>
              <w:top w:val="nil"/>
              <w:left w:val="nil"/>
              <w:bottom w:val="nil"/>
              <w:right w:val="nil"/>
            </w:tcBorders>
            <w:vAlign w:val="center"/>
          </w:tcPr>
          <w:p w14:paraId="7D327091" w14:textId="6B80E1C9" w:rsidR="00EC0E19" w:rsidRDefault="00EC0E19" w:rsidP="00DC3B64">
            <w:pPr>
              <w:pStyle w:val="MDPI42tablebody"/>
              <w:spacing w:line="240" w:lineRule="auto"/>
            </w:pPr>
            <w:proofErr w:type="spellStart"/>
            <w:r w:rsidRPr="00097D10">
              <w:t>Crants</w:t>
            </w:r>
            <w:proofErr w:type="spellEnd"/>
            <w:r w:rsidRPr="00097D10">
              <w:t xml:space="preserve"> et al. (2017)</w:t>
            </w:r>
          </w:p>
        </w:tc>
      </w:tr>
      <w:tr w:rsidR="00EC0E19" w14:paraId="57D5C31A" w14:textId="77777777" w:rsidTr="00DC3B64">
        <w:trPr>
          <w:trHeight w:val="360"/>
        </w:trPr>
        <w:tc>
          <w:tcPr>
            <w:tcW w:w="1152" w:type="dxa"/>
            <w:tcBorders>
              <w:top w:val="nil"/>
              <w:left w:val="nil"/>
              <w:bottom w:val="nil"/>
              <w:right w:val="nil"/>
            </w:tcBorders>
            <w:vAlign w:val="center"/>
          </w:tcPr>
          <w:p w14:paraId="019DFA63" w14:textId="1D8BD95C" w:rsidR="00EC0E19" w:rsidRDefault="00EC0E19" w:rsidP="00DC3B64">
            <w:pPr>
              <w:pStyle w:val="MDPI42tablebody"/>
              <w:spacing w:line="240" w:lineRule="auto"/>
            </w:pPr>
            <w:r>
              <w:t>MN-4</w:t>
            </w:r>
          </w:p>
        </w:tc>
        <w:tc>
          <w:tcPr>
            <w:tcW w:w="1296" w:type="dxa"/>
            <w:tcBorders>
              <w:top w:val="nil"/>
              <w:left w:val="nil"/>
              <w:bottom w:val="nil"/>
              <w:right w:val="nil"/>
            </w:tcBorders>
            <w:vAlign w:val="center"/>
          </w:tcPr>
          <w:p w14:paraId="249B6509" w14:textId="1E3BB629" w:rsidR="00EC0E19" w:rsidRDefault="00EC0E19" w:rsidP="00DC3B64">
            <w:pPr>
              <w:pStyle w:val="MDPI42tablebody"/>
              <w:spacing w:line="240" w:lineRule="auto"/>
            </w:pPr>
            <w:r w:rsidRPr="00951808">
              <w:t>2018</w:t>
            </w:r>
            <w:r>
              <w:t>-2019</w:t>
            </w:r>
          </w:p>
        </w:tc>
        <w:tc>
          <w:tcPr>
            <w:tcW w:w="5472" w:type="dxa"/>
            <w:tcBorders>
              <w:top w:val="nil"/>
              <w:left w:val="nil"/>
              <w:bottom w:val="nil"/>
              <w:right w:val="nil"/>
            </w:tcBorders>
            <w:vAlign w:val="center"/>
          </w:tcPr>
          <w:p w14:paraId="787FBF2B" w14:textId="17D197A0" w:rsidR="00EC0E19" w:rsidRDefault="00EC0E19" w:rsidP="00DC3B64">
            <w:pPr>
              <w:pStyle w:val="MDPI42tablebody"/>
              <w:spacing w:line="240" w:lineRule="auto"/>
            </w:pPr>
            <w:r w:rsidRPr="00951808">
              <w:t>Gupta and Rosen (2019)</w:t>
            </w:r>
            <w:r>
              <w:t>; Gupta and Rosen (2020)</w:t>
            </w:r>
          </w:p>
        </w:tc>
      </w:tr>
      <w:tr w:rsidR="00EC0E19" w14:paraId="5DB06230" w14:textId="77777777" w:rsidTr="00DC3B64">
        <w:trPr>
          <w:trHeight w:val="360"/>
        </w:trPr>
        <w:tc>
          <w:tcPr>
            <w:tcW w:w="1152" w:type="dxa"/>
            <w:tcBorders>
              <w:top w:val="nil"/>
              <w:left w:val="nil"/>
              <w:bottom w:val="nil"/>
              <w:right w:val="nil"/>
            </w:tcBorders>
            <w:vAlign w:val="center"/>
            <w:hideMark/>
          </w:tcPr>
          <w:p w14:paraId="0C659CBB" w14:textId="07E7B6BC" w:rsidR="0025283E" w:rsidRDefault="00EC0E19" w:rsidP="00DC3B64">
            <w:pPr>
              <w:pStyle w:val="MDPI42tablebody"/>
              <w:spacing w:line="240" w:lineRule="auto"/>
            </w:pPr>
            <w:r>
              <w:t>MN-5</w:t>
            </w:r>
          </w:p>
        </w:tc>
        <w:tc>
          <w:tcPr>
            <w:tcW w:w="1296" w:type="dxa"/>
            <w:tcBorders>
              <w:top w:val="nil"/>
              <w:left w:val="nil"/>
              <w:bottom w:val="nil"/>
              <w:right w:val="nil"/>
            </w:tcBorders>
            <w:vAlign w:val="center"/>
            <w:hideMark/>
          </w:tcPr>
          <w:p w14:paraId="313A64D0" w14:textId="257C3A17" w:rsidR="0025283E" w:rsidRDefault="00EC0E19" w:rsidP="00DC3B64">
            <w:pPr>
              <w:pStyle w:val="MDPI42tablebody"/>
              <w:spacing w:line="240" w:lineRule="auto"/>
            </w:pPr>
            <w:r>
              <w:t>2019</w:t>
            </w:r>
          </w:p>
        </w:tc>
        <w:tc>
          <w:tcPr>
            <w:tcW w:w="5472" w:type="dxa"/>
            <w:tcBorders>
              <w:top w:val="nil"/>
              <w:left w:val="nil"/>
              <w:bottom w:val="nil"/>
              <w:right w:val="nil"/>
            </w:tcBorders>
            <w:vAlign w:val="center"/>
            <w:hideMark/>
          </w:tcPr>
          <w:p w14:paraId="283A3FDA" w14:textId="703A87A3" w:rsidR="0025283E" w:rsidRDefault="00EC0E19" w:rsidP="00DC3B64">
            <w:pPr>
              <w:pStyle w:val="MDPI42tablebody"/>
              <w:spacing w:line="240" w:lineRule="auto"/>
            </w:pPr>
            <w:r>
              <w:t>Bohman et al. (2020)</w:t>
            </w:r>
          </w:p>
        </w:tc>
      </w:tr>
      <w:tr w:rsidR="00424740" w14:paraId="4CF807FD" w14:textId="77777777" w:rsidTr="00DC3B64">
        <w:trPr>
          <w:trHeight w:val="360"/>
        </w:trPr>
        <w:tc>
          <w:tcPr>
            <w:tcW w:w="1152" w:type="dxa"/>
            <w:tcBorders>
              <w:top w:val="nil"/>
              <w:left w:val="nil"/>
              <w:bottom w:val="single" w:sz="8" w:space="0" w:color="auto"/>
              <w:right w:val="nil"/>
            </w:tcBorders>
            <w:vAlign w:val="center"/>
          </w:tcPr>
          <w:p w14:paraId="643A149F" w14:textId="67A0D7C1" w:rsidR="00424740" w:rsidRDefault="00424740" w:rsidP="00DC3B64">
            <w:pPr>
              <w:pStyle w:val="MDPI42tablebody"/>
              <w:spacing w:line="240" w:lineRule="auto"/>
            </w:pPr>
            <w:r>
              <w:t>MN-6</w:t>
            </w:r>
          </w:p>
        </w:tc>
        <w:tc>
          <w:tcPr>
            <w:tcW w:w="1296" w:type="dxa"/>
            <w:tcBorders>
              <w:top w:val="nil"/>
              <w:left w:val="nil"/>
              <w:bottom w:val="single" w:sz="8" w:space="0" w:color="auto"/>
              <w:right w:val="nil"/>
            </w:tcBorders>
            <w:vAlign w:val="center"/>
          </w:tcPr>
          <w:p w14:paraId="23360815" w14:textId="157352E6" w:rsidR="00424740" w:rsidRDefault="00424740" w:rsidP="00DC3B64">
            <w:pPr>
              <w:pStyle w:val="MDPI42tablebody"/>
              <w:spacing w:line="240" w:lineRule="auto"/>
            </w:pPr>
            <w:r>
              <w:t>2020</w:t>
            </w:r>
          </w:p>
        </w:tc>
        <w:tc>
          <w:tcPr>
            <w:tcW w:w="5472" w:type="dxa"/>
            <w:tcBorders>
              <w:top w:val="nil"/>
              <w:left w:val="nil"/>
              <w:bottom w:val="single" w:sz="8" w:space="0" w:color="auto"/>
              <w:right w:val="nil"/>
            </w:tcBorders>
            <w:vAlign w:val="center"/>
          </w:tcPr>
          <w:p w14:paraId="6AE0CBD1" w14:textId="6E54BB5F" w:rsidR="00424740" w:rsidRDefault="00424740" w:rsidP="00DC3B64">
            <w:pPr>
              <w:pStyle w:val="MDPI42tablebody"/>
              <w:spacing w:line="240" w:lineRule="auto"/>
            </w:pPr>
            <w:proofErr w:type="spellStart"/>
            <w:r>
              <w:t>Crants</w:t>
            </w:r>
            <w:proofErr w:type="spellEnd"/>
            <w:r>
              <w:t xml:space="preserve"> et al. (2021)</w:t>
            </w:r>
          </w:p>
        </w:tc>
      </w:tr>
    </w:tbl>
    <w:p w14:paraId="24D6B6B1" w14:textId="74853B01" w:rsidR="00EC0E19" w:rsidRDefault="00EC0E19" w:rsidP="0025283E">
      <w:pPr>
        <w:pStyle w:val="MDPI31text"/>
      </w:pPr>
    </w:p>
    <w:p w14:paraId="22085003" w14:textId="1E46ADAA" w:rsidR="00EC0E19" w:rsidRDefault="00EC0E19" w:rsidP="002169F3">
      <w:pPr>
        <w:pStyle w:val="MDPI31text"/>
      </w:pPr>
      <w:r w:rsidRPr="00EC0E19">
        <w:t xml:space="preserve">A randomized complete block design with three or four replicates was used in each field experiment. All studies evaluated at least 3 nitrogen rates (0 – 400 kg N ha-1) for </w:t>
      </w:r>
      <w:r w:rsidRPr="00EC0E19">
        <w:lastRenderedPageBreak/>
        <w:t xml:space="preserve">Russet Burbank potato [Solanum tuberosum (L.)], with some studies evaluating additional potato varieties (Table 2). Those studies </w:t>
      </w:r>
      <w:del w:id="46" w:author="Revisions" w:date="2021-03-07T12:52:00Z">
        <w:r w:rsidRPr="00EC0E19">
          <w:delText>which</w:delText>
        </w:r>
      </w:del>
      <w:ins w:id="47" w:author="Revisions" w:date="2021-03-07T12:52:00Z">
        <w:r w:rsidR="00353066">
          <w:t>that</w:t>
        </w:r>
      </w:ins>
      <w:r w:rsidRPr="00EC0E19">
        <w:t xml:space="preserve"> evaluated multiple varieties had either a factorial design, or split-plot design with variety treatment as </w:t>
      </w:r>
      <w:proofErr w:type="gramStart"/>
      <w:r w:rsidRPr="00EC0E19">
        <w:t>the</w:t>
      </w:r>
      <w:proofErr w:type="gramEnd"/>
      <w:r w:rsidRPr="00EC0E19">
        <w:t xml:space="preserve"> whole-plot and nitrogen treatment as the split-plot. Plots in these studies were between 5.4 – 6.4 m wide (6 or 7 x 0.9 m rows) and 6.1 – 9.1 m long. Planting density ranged between 36,000 – 48,000 plants ha-1, depending on year and variety. Experiments were planted each year in late-April to early-May and were mechanically harvested in mid-September with vines terminated one to two weeks prior to harvest.</w:t>
      </w:r>
      <w:r w:rsidR="002169F3" w:rsidRPr="002169F3">
        <w:t xml:space="preserve"> </w:t>
      </w:r>
      <w:r w:rsidR="002169F3">
        <w:t xml:space="preserve">A summary of nitrogen management practices and varieties evaluated for each of these studies is summarized </w:t>
      </w:r>
      <w:r w:rsidR="00F34A24">
        <w:t>below</w:t>
      </w:r>
      <w:r w:rsidR="002169F3">
        <w:t xml:space="preserve"> (Table 3)</w:t>
      </w:r>
      <w:r w:rsidR="002169F3" w:rsidRPr="0025283E">
        <w:t>.</w:t>
      </w:r>
    </w:p>
    <w:p w14:paraId="1C896F21" w14:textId="21DC541F" w:rsidR="00424740" w:rsidRDefault="00EC0E19" w:rsidP="00424740">
      <w:pPr>
        <w:pStyle w:val="MDPI41tablecaption"/>
      </w:pPr>
      <w:r>
        <w:rPr>
          <w:b/>
        </w:rPr>
        <w:t>Table 3.</w:t>
      </w:r>
      <w:r>
        <w:t xml:space="preserve"> </w:t>
      </w:r>
      <w:r w:rsidR="00424740">
        <w:t xml:space="preserve">Summary of </w:t>
      </w:r>
      <w:r w:rsidR="00424740" w:rsidRPr="00424740">
        <w:t xml:space="preserve">N treatments and varieties evaluated in the </w:t>
      </w:r>
      <w:r w:rsidR="00424740">
        <w:t>newly reported e</w:t>
      </w:r>
      <w:r w:rsidR="00424740"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440"/>
        <w:gridCol w:w="2304"/>
        <w:gridCol w:w="3024"/>
      </w:tblGrid>
      <w:tr w:rsidR="00F444EC" w14:paraId="6F2BCB11" w14:textId="3B9262BA" w:rsidTr="00EA38DB">
        <w:tc>
          <w:tcPr>
            <w:tcW w:w="1152" w:type="dxa"/>
            <w:tcBorders>
              <w:top w:val="single" w:sz="8" w:space="0" w:color="auto"/>
              <w:left w:val="nil"/>
              <w:bottom w:val="single" w:sz="4" w:space="0" w:color="auto"/>
              <w:right w:val="nil"/>
            </w:tcBorders>
            <w:vAlign w:val="center"/>
            <w:hideMark/>
          </w:tcPr>
          <w:p w14:paraId="77348327" w14:textId="77777777" w:rsidR="00424740" w:rsidRDefault="00424740" w:rsidP="00B45D75">
            <w:pPr>
              <w:pStyle w:val="MDPI42tablebody"/>
              <w:spacing w:line="240" w:lineRule="auto"/>
              <w:rPr>
                <w:b/>
              </w:rPr>
            </w:pPr>
            <w:r>
              <w:rPr>
                <w:b/>
              </w:rPr>
              <w:t>Experiment</w:t>
            </w:r>
          </w:p>
        </w:tc>
        <w:tc>
          <w:tcPr>
            <w:tcW w:w="1440" w:type="dxa"/>
            <w:tcBorders>
              <w:top w:val="single" w:sz="8" w:space="0" w:color="auto"/>
              <w:left w:val="nil"/>
              <w:bottom w:val="single" w:sz="4" w:space="0" w:color="auto"/>
              <w:right w:val="nil"/>
            </w:tcBorders>
            <w:vAlign w:val="center"/>
            <w:hideMark/>
          </w:tcPr>
          <w:p w14:paraId="349877B0" w14:textId="64C8C0EF" w:rsidR="00424740" w:rsidRDefault="00424740" w:rsidP="00B45D75">
            <w:pPr>
              <w:pStyle w:val="MDPI42tablebody"/>
              <w:spacing w:line="240" w:lineRule="auto"/>
              <w:rPr>
                <w:b/>
              </w:rPr>
            </w:pPr>
            <w:r>
              <w:rPr>
                <w:b/>
              </w:rPr>
              <w:t>N treatments</w:t>
            </w:r>
            <w:r w:rsidR="002169F3">
              <w:rPr>
                <w:vertAlign w:val="superscript"/>
              </w:rPr>
              <w:t>1</w:t>
            </w:r>
          </w:p>
        </w:tc>
        <w:tc>
          <w:tcPr>
            <w:tcW w:w="2304" w:type="dxa"/>
            <w:tcBorders>
              <w:top w:val="single" w:sz="8" w:space="0" w:color="auto"/>
              <w:left w:val="nil"/>
              <w:bottom w:val="single" w:sz="4" w:space="0" w:color="auto"/>
              <w:right w:val="nil"/>
            </w:tcBorders>
          </w:tcPr>
          <w:p w14:paraId="49FE8DCF" w14:textId="108008FC" w:rsidR="00424740" w:rsidRDefault="00424740" w:rsidP="00B45D75">
            <w:pPr>
              <w:pStyle w:val="MDPI42tablebody"/>
              <w:spacing w:line="240" w:lineRule="auto"/>
              <w:rPr>
                <w:b/>
              </w:rPr>
            </w:pPr>
            <w:r>
              <w:rPr>
                <w:b/>
              </w:rPr>
              <w:t>N rates</w:t>
            </w:r>
          </w:p>
        </w:tc>
        <w:tc>
          <w:tcPr>
            <w:tcW w:w="3024" w:type="dxa"/>
            <w:tcBorders>
              <w:top w:val="single" w:sz="8" w:space="0" w:color="auto"/>
              <w:left w:val="nil"/>
              <w:bottom w:val="single" w:sz="4" w:space="0" w:color="auto"/>
              <w:right w:val="nil"/>
            </w:tcBorders>
          </w:tcPr>
          <w:p w14:paraId="79E2543B" w14:textId="1DA99F4C" w:rsidR="00424740" w:rsidRDefault="00424740" w:rsidP="00B45D75">
            <w:pPr>
              <w:pStyle w:val="MDPI42tablebody"/>
              <w:spacing w:line="240" w:lineRule="auto"/>
              <w:rPr>
                <w:b/>
              </w:rPr>
            </w:pPr>
            <w:r>
              <w:rPr>
                <w:b/>
              </w:rPr>
              <w:t>Varieties</w:t>
            </w:r>
          </w:p>
        </w:tc>
      </w:tr>
      <w:tr w:rsidR="00F444EC" w14:paraId="16A3393F" w14:textId="7AC65364" w:rsidTr="00EA38DB">
        <w:trPr>
          <w:trHeight w:val="504"/>
        </w:trPr>
        <w:tc>
          <w:tcPr>
            <w:tcW w:w="1152" w:type="dxa"/>
            <w:tcBorders>
              <w:top w:val="nil"/>
              <w:left w:val="nil"/>
              <w:bottom w:val="nil"/>
              <w:right w:val="nil"/>
            </w:tcBorders>
            <w:vAlign w:val="center"/>
            <w:hideMark/>
          </w:tcPr>
          <w:p w14:paraId="7E1A3ABE" w14:textId="77777777" w:rsidR="00424740" w:rsidRDefault="00424740" w:rsidP="002169F3">
            <w:pPr>
              <w:pStyle w:val="MDPI42tablebody"/>
              <w:spacing w:line="240" w:lineRule="auto"/>
            </w:pPr>
            <w:r>
              <w:t>MN-1</w:t>
            </w:r>
          </w:p>
        </w:tc>
        <w:tc>
          <w:tcPr>
            <w:tcW w:w="1440" w:type="dxa"/>
            <w:tcBorders>
              <w:top w:val="nil"/>
              <w:left w:val="nil"/>
              <w:bottom w:val="nil"/>
              <w:right w:val="nil"/>
            </w:tcBorders>
            <w:vAlign w:val="center"/>
            <w:hideMark/>
          </w:tcPr>
          <w:p w14:paraId="4F4C76B2" w14:textId="5CDFA654" w:rsidR="00424740" w:rsidRDefault="002169F3" w:rsidP="002169F3">
            <w:pPr>
              <w:pStyle w:val="MDPI42tablebody"/>
              <w:spacing w:line="240" w:lineRule="auto"/>
            </w:pPr>
            <w:r>
              <w:t>10</w:t>
            </w:r>
          </w:p>
        </w:tc>
        <w:tc>
          <w:tcPr>
            <w:tcW w:w="2304" w:type="dxa"/>
            <w:tcBorders>
              <w:top w:val="nil"/>
              <w:left w:val="nil"/>
              <w:bottom w:val="nil"/>
              <w:right w:val="nil"/>
            </w:tcBorders>
            <w:vAlign w:val="center"/>
          </w:tcPr>
          <w:p w14:paraId="386F9966" w14:textId="7258B63D" w:rsidR="00424740" w:rsidRDefault="002169F3" w:rsidP="002169F3">
            <w:pPr>
              <w:pStyle w:val="MDPI42tablebody"/>
              <w:spacing w:line="240" w:lineRule="auto"/>
            </w:pPr>
            <w:r w:rsidRPr="00EA72A8">
              <w:t>0, 135, 180, 225, 270</w:t>
            </w:r>
          </w:p>
        </w:tc>
        <w:tc>
          <w:tcPr>
            <w:tcW w:w="3024" w:type="dxa"/>
            <w:tcBorders>
              <w:top w:val="nil"/>
              <w:left w:val="nil"/>
              <w:bottom w:val="nil"/>
              <w:right w:val="nil"/>
            </w:tcBorders>
            <w:vAlign w:val="center"/>
          </w:tcPr>
          <w:p w14:paraId="257A1C30" w14:textId="379D5C16" w:rsidR="00424740" w:rsidRDefault="00424740" w:rsidP="002169F3">
            <w:pPr>
              <w:pStyle w:val="MDPI42tablebody"/>
              <w:spacing w:line="240" w:lineRule="auto"/>
            </w:pPr>
            <w:r w:rsidRPr="00C43615">
              <w:t>Russet Burbank</w:t>
            </w:r>
          </w:p>
        </w:tc>
      </w:tr>
      <w:tr w:rsidR="00F444EC" w14:paraId="34BE597F" w14:textId="589836D3" w:rsidTr="00EA38DB">
        <w:trPr>
          <w:trHeight w:val="504"/>
        </w:trPr>
        <w:tc>
          <w:tcPr>
            <w:tcW w:w="1152" w:type="dxa"/>
            <w:tcBorders>
              <w:top w:val="nil"/>
              <w:left w:val="nil"/>
              <w:bottom w:val="nil"/>
              <w:right w:val="nil"/>
            </w:tcBorders>
            <w:vAlign w:val="center"/>
          </w:tcPr>
          <w:p w14:paraId="0ED7D612" w14:textId="77777777" w:rsidR="00424740" w:rsidRDefault="00424740" w:rsidP="002169F3">
            <w:pPr>
              <w:pStyle w:val="MDPI42tablebody"/>
              <w:spacing w:line="240" w:lineRule="auto"/>
            </w:pPr>
            <w:r>
              <w:t>MN-2</w:t>
            </w:r>
          </w:p>
        </w:tc>
        <w:tc>
          <w:tcPr>
            <w:tcW w:w="1440" w:type="dxa"/>
            <w:tcBorders>
              <w:top w:val="nil"/>
              <w:left w:val="nil"/>
              <w:bottom w:val="nil"/>
              <w:right w:val="nil"/>
            </w:tcBorders>
            <w:vAlign w:val="center"/>
          </w:tcPr>
          <w:p w14:paraId="093C1C27" w14:textId="48D4E49D" w:rsidR="00424740" w:rsidRDefault="00EA38DB" w:rsidP="002169F3">
            <w:pPr>
              <w:pStyle w:val="MDPI42tablebody"/>
              <w:spacing w:line="240" w:lineRule="auto"/>
            </w:pPr>
            <w:r>
              <w:t>5</w:t>
            </w:r>
          </w:p>
        </w:tc>
        <w:tc>
          <w:tcPr>
            <w:tcW w:w="2304" w:type="dxa"/>
            <w:tcBorders>
              <w:top w:val="nil"/>
              <w:left w:val="nil"/>
              <w:bottom w:val="nil"/>
              <w:right w:val="nil"/>
            </w:tcBorders>
            <w:vAlign w:val="center"/>
          </w:tcPr>
          <w:p w14:paraId="7ABD0CBC" w14:textId="38945555" w:rsidR="00424740" w:rsidRDefault="002169F3" w:rsidP="002169F3">
            <w:pPr>
              <w:pStyle w:val="MDPI42tablebody"/>
              <w:spacing w:line="240" w:lineRule="auto"/>
            </w:pPr>
            <w:r w:rsidRPr="00EA72A8">
              <w:t>135, 200, 270, 335, 400</w:t>
            </w:r>
          </w:p>
        </w:tc>
        <w:tc>
          <w:tcPr>
            <w:tcW w:w="3024" w:type="dxa"/>
            <w:tcBorders>
              <w:top w:val="nil"/>
              <w:left w:val="nil"/>
              <w:bottom w:val="nil"/>
              <w:right w:val="nil"/>
            </w:tcBorders>
            <w:vAlign w:val="center"/>
          </w:tcPr>
          <w:p w14:paraId="627C313D" w14:textId="23D5DDA5" w:rsidR="00424740" w:rsidRDefault="00424740" w:rsidP="002169F3">
            <w:pPr>
              <w:pStyle w:val="MDPI42tablebody"/>
              <w:spacing w:line="240" w:lineRule="auto"/>
            </w:pPr>
            <w:r w:rsidRPr="00C43615">
              <w:t>Russet Burbank, Dakota Russet, Easton</w:t>
            </w:r>
          </w:p>
        </w:tc>
      </w:tr>
      <w:tr w:rsidR="00F444EC" w14:paraId="5A86FC6B" w14:textId="5179E346" w:rsidTr="00EA38DB">
        <w:trPr>
          <w:trHeight w:val="504"/>
        </w:trPr>
        <w:tc>
          <w:tcPr>
            <w:tcW w:w="1152" w:type="dxa"/>
            <w:tcBorders>
              <w:top w:val="nil"/>
              <w:left w:val="nil"/>
              <w:bottom w:val="nil"/>
              <w:right w:val="nil"/>
            </w:tcBorders>
            <w:vAlign w:val="center"/>
          </w:tcPr>
          <w:p w14:paraId="057C2A64" w14:textId="77777777" w:rsidR="00424740" w:rsidRDefault="00424740" w:rsidP="002169F3">
            <w:pPr>
              <w:pStyle w:val="MDPI42tablebody"/>
              <w:spacing w:line="240" w:lineRule="auto"/>
            </w:pPr>
            <w:r>
              <w:t>MN-3</w:t>
            </w:r>
          </w:p>
        </w:tc>
        <w:tc>
          <w:tcPr>
            <w:tcW w:w="1440" w:type="dxa"/>
            <w:tcBorders>
              <w:top w:val="nil"/>
              <w:left w:val="nil"/>
              <w:bottom w:val="nil"/>
              <w:right w:val="nil"/>
            </w:tcBorders>
            <w:vAlign w:val="center"/>
          </w:tcPr>
          <w:p w14:paraId="0772FC39" w14:textId="0F2A45DC" w:rsidR="00424740" w:rsidRDefault="00EA38DB" w:rsidP="002169F3">
            <w:pPr>
              <w:pStyle w:val="MDPI42tablebody"/>
              <w:spacing w:line="240" w:lineRule="auto"/>
            </w:pPr>
            <w:r>
              <w:t>4</w:t>
            </w:r>
          </w:p>
        </w:tc>
        <w:tc>
          <w:tcPr>
            <w:tcW w:w="2304" w:type="dxa"/>
            <w:tcBorders>
              <w:top w:val="nil"/>
              <w:left w:val="nil"/>
              <w:bottom w:val="nil"/>
              <w:right w:val="nil"/>
            </w:tcBorders>
            <w:vAlign w:val="center"/>
          </w:tcPr>
          <w:p w14:paraId="761EB3E7" w14:textId="1C034B7A" w:rsidR="00424740" w:rsidRDefault="002169F3" w:rsidP="002169F3">
            <w:pPr>
              <w:pStyle w:val="MDPI42tablebody"/>
              <w:spacing w:line="240" w:lineRule="auto"/>
            </w:pPr>
            <w:r w:rsidRPr="00EA72A8">
              <w:t>45, 180, 245, 335</w:t>
            </w:r>
          </w:p>
        </w:tc>
        <w:tc>
          <w:tcPr>
            <w:tcW w:w="3024" w:type="dxa"/>
            <w:tcBorders>
              <w:top w:val="nil"/>
              <w:left w:val="nil"/>
              <w:bottom w:val="nil"/>
              <w:right w:val="nil"/>
            </w:tcBorders>
            <w:vAlign w:val="center"/>
          </w:tcPr>
          <w:p w14:paraId="4C10E6C5" w14:textId="4343E57E" w:rsidR="00424740" w:rsidRDefault="00424740" w:rsidP="002169F3">
            <w:pPr>
              <w:pStyle w:val="MDPI42tablebody"/>
              <w:spacing w:line="240" w:lineRule="auto"/>
            </w:pPr>
            <w:r w:rsidRPr="00C43615">
              <w:t>Russet Burbank</w:t>
            </w:r>
          </w:p>
        </w:tc>
      </w:tr>
      <w:tr w:rsidR="00F444EC" w14:paraId="66CE5AE8" w14:textId="3F71F473" w:rsidTr="00EA38DB">
        <w:trPr>
          <w:trHeight w:val="504"/>
        </w:trPr>
        <w:tc>
          <w:tcPr>
            <w:tcW w:w="1152" w:type="dxa"/>
            <w:tcBorders>
              <w:top w:val="nil"/>
              <w:left w:val="nil"/>
              <w:bottom w:val="nil"/>
              <w:right w:val="nil"/>
            </w:tcBorders>
            <w:vAlign w:val="center"/>
          </w:tcPr>
          <w:p w14:paraId="078E70D0" w14:textId="77777777" w:rsidR="00424740" w:rsidRDefault="00424740" w:rsidP="002169F3">
            <w:pPr>
              <w:pStyle w:val="MDPI42tablebody"/>
              <w:spacing w:line="240" w:lineRule="auto"/>
            </w:pPr>
            <w:r>
              <w:t>MN-4</w:t>
            </w:r>
          </w:p>
        </w:tc>
        <w:tc>
          <w:tcPr>
            <w:tcW w:w="1440" w:type="dxa"/>
            <w:tcBorders>
              <w:top w:val="nil"/>
              <w:left w:val="nil"/>
              <w:bottom w:val="nil"/>
              <w:right w:val="nil"/>
            </w:tcBorders>
            <w:vAlign w:val="center"/>
          </w:tcPr>
          <w:p w14:paraId="7E8A8A2A" w14:textId="4AF041DA" w:rsidR="00424740" w:rsidRDefault="009F3D82" w:rsidP="002169F3">
            <w:pPr>
              <w:pStyle w:val="MDPI42tablebody"/>
              <w:spacing w:line="240" w:lineRule="auto"/>
            </w:pPr>
            <w:r>
              <w:t>3</w:t>
            </w:r>
          </w:p>
        </w:tc>
        <w:tc>
          <w:tcPr>
            <w:tcW w:w="2304" w:type="dxa"/>
            <w:tcBorders>
              <w:top w:val="nil"/>
              <w:left w:val="nil"/>
              <w:bottom w:val="nil"/>
              <w:right w:val="nil"/>
            </w:tcBorders>
            <w:vAlign w:val="center"/>
          </w:tcPr>
          <w:p w14:paraId="7F8125B2" w14:textId="48E4220D" w:rsidR="00424740" w:rsidRDefault="002169F3" w:rsidP="002169F3">
            <w:pPr>
              <w:pStyle w:val="MDPI42tablebody"/>
              <w:spacing w:line="240" w:lineRule="auto"/>
            </w:pPr>
            <w:r w:rsidRPr="00EA72A8">
              <w:t>135, 270, 400</w:t>
            </w:r>
          </w:p>
        </w:tc>
        <w:tc>
          <w:tcPr>
            <w:tcW w:w="3024" w:type="dxa"/>
            <w:tcBorders>
              <w:top w:val="nil"/>
              <w:left w:val="nil"/>
              <w:bottom w:val="nil"/>
              <w:right w:val="nil"/>
            </w:tcBorders>
            <w:vAlign w:val="center"/>
          </w:tcPr>
          <w:p w14:paraId="11BBB44D" w14:textId="39280BD5" w:rsidR="00424740" w:rsidRDefault="00424740" w:rsidP="002169F3">
            <w:pPr>
              <w:pStyle w:val="MDPI42tablebody"/>
              <w:spacing w:line="240" w:lineRule="auto"/>
            </w:pPr>
            <w:r>
              <w:t>Russet Burbank, Clearwater, Umatilla Russet</w:t>
            </w:r>
          </w:p>
        </w:tc>
      </w:tr>
      <w:tr w:rsidR="00F444EC" w14:paraId="2A212D8E" w14:textId="69009D40" w:rsidTr="00EA38DB">
        <w:trPr>
          <w:trHeight w:val="504"/>
        </w:trPr>
        <w:tc>
          <w:tcPr>
            <w:tcW w:w="1152" w:type="dxa"/>
            <w:tcBorders>
              <w:top w:val="nil"/>
              <w:left w:val="nil"/>
              <w:bottom w:val="nil"/>
              <w:right w:val="nil"/>
            </w:tcBorders>
            <w:vAlign w:val="center"/>
            <w:hideMark/>
          </w:tcPr>
          <w:p w14:paraId="1582597D" w14:textId="77777777" w:rsidR="00424740" w:rsidRDefault="00424740" w:rsidP="002169F3">
            <w:pPr>
              <w:pStyle w:val="MDPI42tablebody"/>
              <w:spacing w:line="240" w:lineRule="auto"/>
            </w:pPr>
            <w:r>
              <w:t>MN-5</w:t>
            </w:r>
          </w:p>
        </w:tc>
        <w:tc>
          <w:tcPr>
            <w:tcW w:w="1440" w:type="dxa"/>
            <w:tcBorders>
              <w:top w:val="nil"/>
              <w:left w:val="nil"/>
              <w:bottom w:val="nil"/>
              <w:right w:val="nil"/>
            </w:tcBorders>
            <w:vAlign w:val="center"/>
            <w:hideMark/>
          </w:tcPr>
          <w:p w14:paraId="44AFD6C5" w14:textId="70878225" w:rsidR="00424740" w:rsidRDefault="009F3D82" w:rsidP="002169F3">
            <w:pPr>
              <w:pStyle w:val="MDPI42tablebody"/>
              <w:spacing w:line="240" w:lineRule="auto"/>
            </w:pPr>
            <w:r>
              <w:t>8</w:t>
            </w:r>
          </w:p>
        </w:tc>
        <w:tc>
          <w:tcPr>
            <w:tcW w:w="2304" w:type="dxa"/>
            <w:tcBorders>
              <w:top w:val="nil"/>
              <w:left w:val="nil"/>
              <w:bottom w:val="nil"/>
              <w:right w:val="nil"/>
            </w:tcBorders>
            <w:vAlign w:val="center"/>
          </w:tcPr>
          <w:p w14:paraId="6B8EC2B3" w14:textId="195BF826" w:rsidR="00424740" w:rsidRDefault="0019729B" w:rsidP="002169F3">
            <w:pPr>
              <w:pStyle w:val="MDPI42tablebody"/>
              <w:spacing w:line="240" w:lineRule="auto"/>
            </w:pPr>
            <w:r w:rsidRPr="0019729B">
              <w:t>45,</w:t>
            </w:r>
            <w:r>
              <w:t xml:space="preserve"> </w:t>
            </w:r>
            <w:r w:rsidRPr="0019729B">
              <w:t>155,</w:t>
            </w:r>
            <w:r>
              <w:t xml:space="preserve"> </w:t>
            </w:r>
            <w:r w:rsidRPr="0019729B">
              <w:t>245,</w:t>
            </w:r>
            <w:r>
              <w:t xml:space="preserve"> </w:t>
            </w:r>
            <w:r w:rsidRPr="0019729B">
              <w:t>290,</w:t>
            </w:r>
            <w:r>
              <w:t xml:space="preserve"> </w:t>
            </w:r>
            <w:r w:rsidRPr="0019729B">
              <w:t>335</w:t>
            </w:r>
          </w:p>
        </w:tc>
        <w:tc>
          <w:tcPr>
            <w:tcW w:w="3024" w:type="dxa"/>
            <w:tcBorders>
              <w:top w:val="nil"/>
              <w:left w:val="nil"/>
              <w:bottom w:val="nil"/>
              <w:right w:val="nil"/>
            </w:tcBorders>
            <w:vAlign w:val="center"/>
          </w:tcPr>
          <w:p w14:paraId="579D91B1" w14:textId="2C8EA4C9" w:rsidR="00424740" w:rsidRDefault="00424740" w:rsidP="002169F3">
            <w:pPr>
              <w:pStyle w:val="MDPI42tablebody"/>
              <w:spacing w:line="240" w:lineRule="auto"/>
            </w:pPr>
            <w:r>
              <w:t>Russet Burbank</w:t>
            </w:r>
          </w:p>
        </w:tc>
      </w:tr>
      <w:tr w:rsidR="00F444EC" w14:paraId="41B85B62" w14:textId="52EB0D4A" w:rsidTr="00EA38DB">
        <w:trPr>
          <w:trHeight w:val="504"/>
        </w:trPr>
        <w:tc>
          <w:tcPr>
            <w:tcW w:w="1152" w:type="dxa"/>
            <w:tcBorders>
              <w:top w:val="nil"/>
              <w:left w:val="nil"/>
              <w:bottom w:val="single" w:sz="8" w:space="0" w:color="auto"/>
              <w:right w:val="nil"/>
            </w:tcBorders>
            <w:vAlign w:val="center"/>
          </w:tcPr>
          <w:p w14:paraId="5BA6EF87" w14:textId="0B1E07F9" w:rsidR="00424740" w:rsidRDefault="00424740" w:rsidP="002169F3">
            <w:pPr>
              <w:pStyle w:val="MDPI42tablebody"/>
              <w:spacing w:line="240" w:lineRule="auto"/>
            </w:pPr>
            <w:r>
              <w:t>MN-6</w:t>
            </w:r>
          </w:p>
        </w:tc>
        <w:tc>
          <w:tcPr>
            <w:tcW w:w="1440" w:type="dxa"/>
            <w:tcBorders>
              <w:top w:val="nil"/>
              <w:left w:val="nil"/>
              <w:bottom w:val="single" w:sz="8" w:space="0" w:color="auto"/>
              <w:right w:val="nil"/>
            </w:tcBorders>
            <w:vAlign w:val="center"/>
          </w:tcPr>
          <w:p w14:paraId="2E3FEA95" w14:textId="6D5213EF" w:rsidR="00424740" w:rsidRDefault="0019729B" w:rsidP="002169F3">
            <w:pPr>
              <w:pStyle w:val="MDPI42tablebody"/>
              <w:spacing w:line="240" w:lineRule="auto"/>
            </w:pPr>
            <w:r>
              <w:t>8</w:t>
            </w:r>
          </w:p>
        </w:tc>
        <w:tc>
          <w:tcPr>
            <w:tcW w:w="2304" w:type="dxa"/>
            <w:tcBorders>
              <w:top w:val="nil"/>
              <w:left w:val="nil"/>
              <w:bottom w:val="single" w:sz="8" w:space="0" w:color="auto"/>
              <w:right w:val="nil"/>
            </w:tcBorders>
            <w:vAlign w:val="center"/>
          </w:tcPr>
          <w:p w14:paraId="78663FCC" w14:textId="114C2F15" w:rsidR="00424740" w:rsidRDefault="0019729B" w:rsidP="002169F3">
            <w:pPr>
              <w:pStyle w:val="MDPI42tablebody"/>
              <w:spacing w:line="240" w:lineRule="auto"/>
            </w:pPr>
            <w:r w:rsidRPr="0019729B">
              <w:t>55,</w:t>
            </w:r>
            <w:r>
              <w:t xml:space="preserve"> </w:t>
            </w:r>
            <w:r w:rsidRPr="0019729B">
              <w:t>155,</w:t>
            </w:r>
            <w:r>
              <w:t xml:space="preserve"> </w:t>
            </w:r>
            <w:r w:rsidRPr="0019729B">
              <w:t>245,</w:t>
            </w:r>
            <w:r>
              <w:t xml:space="preserve"> </w:t>
            </w:r>
            <w:r w:rsidRPr="0019729B">
              <w:t>270,</w:t>
            </w:r>
            <w:r>
              <w:t xml:space="preserve"> </w:t>
            </w:r>
            <w:r w:rsidRPr="0019729B">
              <w:t>290,</w:t>
            </w:r>
            <w:r>
              <w:t xml:space="preserve"> </w:t>
            </w:r>
            <w:r w:rsidRPr="0019729B">
              <w:t>335</w:t>
            </w:r>
          </w:p>
        </w:tc>
        <w:tc>
          <w:tcPr>
            <w:tcW w:w="3024" w:type="dxa"/>
            <w:tcBorders>
              <w:top w:val="nil"/>
              <w:left w:val="nil"/>
              <w:bottom w:val="single" w:sz="8" w:space="0" w:color="auto"/>
              <w:right w:val="nil"/>
            </w:tcBorders>
            <w:vAlign w:val="center"/>
          </w:tcPr>
          <w:p w14:paraId="1E69AF7E" w14:textId="70730374" w:rsidR="00424740" w:rsidRDefault="00424740" w:rsidP="002169F3">
            <w:pPr>
              <w:pStyle w:val="MDPI42tablebody"/>
              <w:spacing w:line="240" w:lineRule="auto"/>
            </w:pPr>
            <w:r>
              <w:t>Russet Burbank</w:t>
            </w:r>
          </w:p>
        </w:tc>
      </w:tr>
    </w:tbl>
    <w:p w14:paraId="1B843C32" w14:textId="60C6C8DB" w:rsidR="002169F3" w:rsidRDefault="002169F3" w:rsidP="002169F3">
      <w:pPr>
        <w:pStyle w:val="MDPI43tablefooter"/>
      </w:pPr>
      <w:r>
        <w:rPr>
          <w:vertAlign w:val="superscript"/>
        </w:rPr>
        <w:t>1</w:t>
      </w:r>
      <w:r>
        <w:t xml:space="preserve"> Including N source, timing, and placement combinations occurring at an equivalent N rate</w:t>
      </w:r>
    </w:p>
    <w:p w14:paraId="55DD5A21" w14:textId="4F0D7069" w:rsidR="00EC0E19" w:rsidRDefault="00EC0E19" w:rsidP="00EC0E19">
      <w:pPr>
        <w:pStyle w:val="MDPI31text"/>
      </w:pPr>
    </w:p>
    <w:p w14:paraId="4AC8F97C" w14:textId="3A402B6B" w:rsidR="001C4771" w:rsidRDefault="002169F3" w:rsidP="00C35D39">
      <w:pPr>
        <w:pStyle w:val="MDPI31text"/>
      </w:pPr>
      <w:r w:rsidRPr="00EC0E19">
        <w:t>Samples of vine biomass were harvested immediately prior to mechanical termination for determination of fresh weight vine yield</w:t>
      </w:r>
      <w:r w:rsidR="00107544">
        <w:t xml:space="preserve">. </w:t>
      </w:r>
      <w:r w:rsidRPr="00EC0E19">
        <w:t>Harvested tubers were mechanically sorted into weight classes and graded (USDA, 1997), and fresh weight tuber yield was determined as the sum of all weight classes and tuber grades. Harvested biomass was oven dried at 60ºC to determine dry matter content of vines and tubers</w:t>
      </w:r>
      <w:r w:rsidR="00107544">
        <w:t xml:space="preserve">. </w:t>
      </w:r>
      <w:r w:rsidRPr="00EC0E19">
        <w:t>Dry weight tuber</w:t>
      </w:r>
      <w:r w:rsidR="00C70D9E">
        <w:t xml:space="preserve"> and vine</w:t>
      </w:r>
      <w:r w:rsidRPr="00EC0E19">
        <w:t xml:space="preserve"> biomass w</w:t>
      </w:r>
      <w:r w:rsidR="00CB7F9E">
        <w:t xml:space="preserve">as </w:t>
      </w:r>
      <w:r w:rsidRPr="00EC0E19">
        <w:t xml:space="preserve">calculated as the product of </w:t>
      </w:r>
      <w:r w:rsidR="00C70D9E">
        <w:t>fresh weigh</w:t>
      </w:r>
      <w:r w:rsidR="00CB7F9E">
        <w:t xml:space="preserve">t and dry matter content for each </w:t>
      </w:r>
      <w:proofErr w:type="gramStart"/>
      <w:r w:rsidR="00CB7F9E">
        <w:t>tissue</w:t>
      </w:r>
      <w:proofErr w:type="gramEnd"/>
      <w:r w:rsidR="00CB7F9E">
        <w:t xml:space="preserve"> respectively. </w:t>
      </w:r>
      <w:r w:rsidRPr="00EC0E19">
        <w:t xml:space="preserve">Total N concentration of vines and tubers was determined from subsamples of plant tissues with either combustion analysis (Elementar Vario EL III, Elementar Americas Inc., Mt. Laurel, NJ) using standard methods (Horneck and Miller, 1998), or with the salicylic </w:t>
      </w:r>
      <w:proofErr w:type="spellStart"/>
      <w:r w:rsidRPr="00EC0E19">
        <w:t>Kjeldahl</w:t>
      </w:r>
      <w:proofErr w:type="spellEnd"/>
      <w:r w:rsidRPr="00EC0E19">
        <w:t xml:space="preserve"> method.</w:t>
      </w:r>
      <w:r w:rsidR="00CB7F9E">
        <w:t xml:space="preserve"> </w:t>
      </w:r>
      <w:r w:rsidRPr="00EC0E19">
        <w:t xml:space="preserve">Total N content of </w:t>
      </w:r>
      <w:r w:rsidR="00CB7F9E">
        <w:t xml:space="preserve">vines and tubers </w:t>
      </w:r>
      <w:r w:rsidR="00CB7F9E" w:rsidRPr="00EC0E19">
        <w:t>w</w:t>
      </w:r>
      <w:r w:rsidR="00CB7F9E">
        <w:t xml:space="preserve">as </w:t>
      </w:r>
      <w:r w:rsidR="00CB7F9E" w:rsidRPr="00EC0E19">
        <w:t xml:space="preserve">calculated as the product of </w:t>
      </w:r>
      <w:r w:rsidR="00CB7F9E">
        <w:t xml:space="preserve">N concentration and dry weight biomass for each </w:t>
      </w:r>
      <w:proofErr w:type="gramStart"/>
      <w:r w:rsidR="00CB7F9E">
        <w:t>tissue</w:t>
      </w:r>
      <w:proofErr w:type="gramEnd"/>
      <w:r w:rsidR="00CB7F9E">
        <w:t xml:space="preserve"> respectively. Total plant N content </w:t>
      </w:r>
      <w:r w:rsidR="00CB7F9E" w:rsidRPr="00EC0E19">
        <w:t>[</w:t>
      </w:r>
      <w:proofErr w:type="spellStart"/>
      <w:r w:rsidR="00CB7F9E" w:rsidRPr="00EC0E19">
        <w:t>N</w:t>
      </w:r>
      <w:r w:rsidR="00CB7F9E" w:rsidRPr="00CB7F9E">
        <w:rPr>
          <w:vertAlign w:val="subscript"/>
        </w:rPr>
        <w:t>Plant</w:t>
      </w:r>
      <w:proofErr w:type="spellEnd"/>
      <w:r w:rsidR="00CB7F9E" w:rsidRPr="00EC0E19">
        <w:t xml:space="preserve">] (kg N </w:t>
      </w:r>
      <w:proofErr w:type="gramStart"/>
      <w:r w:rsidR="00CB7F9E" w:rsidRPr="00EC0E19">
        <w:t>ha</w:t>
      </w:r>
      <w:r w:rsidR="00CB7F9E" w:rsidRPr="00353066">
        <w:rPr>
          <w:vertAlign w:val="superscript"/>
          <w:rPrChange w:id="48" w:author="Revisions" w:date="2021-03-07T12:52:00Z">
            <w:rPr/>
          </w:rPrChange>
        </w:rPr>
        <w:t>-1</w:t>
      </w:r>
      <w:proofErr w:type="gramEnd"/>
      <w:r w:rsidR="00CB7F9E" w:rsidRPr="00EC0E19">
        <w:t>)</w:t>
      </w:r>
      <w:r w:rsidR="00CB7F9E">
        <w:t xml:space="preserve"> was calculated from the sum of tuber and vine N content. To</w:t>
      </w:r>
      <w:r w:rsidRPr="00EC0E19">
        <w:t xml:space="preserve">tal plant dry weight biomass [W] (Mg dry wt. </w:t>
      </w:r>
      <w:proofErr w:type="gramStart"/>
      <w:r w:rsidRPr="00EC0E19">
        <w:t>ha</w:t>
      </w:r>
      <w:r w:rsidRPr="00353066">
        <w:rPr>
          <w:vertAlign w:val="superscript"/>
          <w:rPrChange w:id="49" w:author="Revisions" w:date="2021-03-07T12:52:00Z">
            <w:rPr/>
          </w:rPrChange>
        </w:rPr>
        <w:t>-1</w:t>
      </w:r>
      <w:proofErr w:type="gramEnd"/>
      <w:r w:rsidRPr="00EC0E19">
        <w:t xml:space="preserve">) was </w:t>
      </w:r>
      <w:r w:rsidR="00CB7F9E">
        <w:t>calculated</w:t>
      </w:r>
      <w:r w:rsidRPr="00EC0E19">
        <w:t xml:space="preserve"> from the sum of</w:t>
      </w:r>
      <w:r w:rsidR="00CB7F9E">
        <w:t xml:space="preserve"> vine and tuber </w:t>
      </w:r>
      <w:r w:rsidR="00CB7F9E" w:rsidRPr="00EC0E19">
        <w:t>dry weight biomass</w:t>
      </w:r>
      <w:r w:rsidR="00CB7F9E">
        <w:t>. Plant N concentration [%</w:t>
      </w:r>
      <w:proofErr w:type="spellStart"/>
      <w:r w:rsidR="00CB7F9E">
        <w:t>N</w:t>
      </w:r>
      <w:r w:rsidR="00CB7F9E">
        <w:rPr>
          <w:vertAlign w:val="subscript"/>
        </w:rPr>
        <w:t>Plant</w:t>
      </w:r>
      <w:proofErr w:type="spellEnd"/>
      <w:r w:rsidR="00CB7F9E">
        <w:t>] (g N 100 g</w:t>
      </w:r>
      <w:r w:rsidR="00CB7F9E">
        <w:rPr>
          <w:vertAlign w:val="superscript"/>
        </w:rPr>
        <w:t>-1</w:t>
      </w:r>
      <w:r w:rsidR="00CB7F9E">
        <w:t xml:space="preserve">) was calculated as the ratio of </w:t>
      </w:r>
      <w:proofErr w:type="spellStart"/>
      <w:r w:rsidR="00CB7F9E">
        <w:t>N</w:t>
      </w:r>
      <w:r w:rsidR="00CB7F9E">
        <w:rPr>
          <w:vertAlign w:val="subscript"/>
        </w:rPr>
        <w:t>Plant</w:t>
      </w:r>
      <w:proofErr w:type="spellEnd"/>
      <w:r w:rsidR="00CB7F9E">
        <w:t xml:space="preserve"> to W.</w:t>
      </w:r>
    </w:p>
    <w:p w14:paraId="4C97C2D9" w14:textId="29183AA0" w:rsidR="00C35D39" w:rsidRDefault="001C4771" w:rsidP="0054689E">
      <w:pPr>
        <w:pStyle w:val="MDPI31text"/>
      </w:pPr>
      <w:r w:rsidRPr="001C4771">
        <w:t>Whole-plant samples were</w:t>
      </w:r>
      <w:r w:rsidR="00CB7F9E">
        <w:t xml:space="preserve"> also</w:t>
      </w:r>
      <w:r w:rsidRPr="001C4771">
        <w:t xml:space="preserve"> regularly collected during the period of late-May to early-September (Table </w:t>
      </w:r>
      <w:r w:rsidR="00810AEE">
        <w:t>4</w:t>
      </w:r>
      <w:r w:rsidRPr="001C4771">
        <w:t>). Two to three plants were harvested from each plot on four to six dates each year with vines, roots, and tubers</w:t>
      </w:r>
      <w:r w:rsidR="00353066">
        <w:t xml:space="preserve"> </w:t>
      </w:r>
      <w:del w:id="50" w:author="Revisions" w:date="2021-03-07T12:52:00Z">
        <w:r w:rsidRPr="001C4771">
          <w:delText xml:space="preserve">discriminated from </w:delText>
        </w:r>
      </w:del>
      <w:r w:rsidR="00353066">
        <w:t xml:space="preserve">each </w:t>
      </w:r>
      <w:del w:id="51" w:author="Revisions" w:date="2021-03-07T12:52:00Z">
        <w:r w:rsidRPr="001C4771">
          <w:delText>other</w:delText>
        </w:r>
      </w:del>
      <w:ins w:id="52" w:author="Revisions" w:date="2021-03-07T12:52:00Z">
        <w:r w:rsidR="00353066">
          <w:t>measured separately</w:t>
        </w:r>
      </w:ins>
      <w:r w:rsidRPr="001C4771">
        <w:t>. Dry weight biomass, N concentration, and N content for vines and tubers were determined for these in-season plant tissue samples using the methods described above</w:t>
      </w:r>
      <w:r w:rsidR="009D3245">
        <w:t xml:space="preserve">. Calculations for W, </w:t>
      </w:r>
      <w:proofErr w:type="spellStart"/>
      <w:r w:rsidR="009D3245">
        <w:t>N</w:t>
      </w:r>
      <w:r w:rsidR="009D3245">
        <w:rPr>
          <w:vertAlign w:val="subscript"/>
        </w:rPr>
        <w:t>Plant</w:t>
      </w:r>
      <w:proofErr w:type="spellEnd"/>
      <w:r w:rsidR="009D3245">
        <w:t>, and %</w:t>
      </w:r>
      <w:proofErr w:type="spellStart"/>
      <w:r w:rsidR="009D3245">
        <w:t>N</w:t>
      </w:r>
      <w:r w:rsidR="009D3245">
        <w:rPr>
          <w:vertAlign w:val="subscript"/>
        </w:rPr>
        <w:t>Plant</w:t>
      </w:r>
      <w:proofErr w:type="spellEnd"/>
      <w:r w:rsidR="009D3245">
        <w:t xml:space="preserve"> were also equivalent to the methods previously described.</w:t>
      </w:r>
    </w:p>
    <w:p w14:paraId="380EC65E" w14:textId="77777777" w:rsidR="00C35D39" w:rsidRDefault="00C35D39" w:rsidP="00C35D39">
      <w:pPr>
        <w:pStyle w:val="MDPI31text"/>
      </w:pPr>
      <w:r>
        <w:br w:type="page"/>
      </w:r>
    </w:p>
    <w:p w14:paraId="1114170A" w14:textId="261B9256" w:rsidR="00810AEE" w:rsidRDefault="00810AEE" w:rsidP="00810AEE">
      <w:pPr>
        <w:pStyle w:val="MDPI41tablecaption"/>
      </w:pPr>
      <w:r>
        <w:rPr>
          <w:b/>
        </w:rPr>
        <w:lastRenderedPageBreak/>
        <w:t>Table 4.</w:t>
      </w:r>
      <w:r>
        <w:t xml:space="preserve"> </w:t>
      </w:r>
      <w:r w:rsidRPr="00810AEE">
        <w:t xml:space="preserve">List of in-season whole plant sampling dates and harvest sampling date </w:t>
      </w:r>
      <w:r w:rsidRPr="00424740">
        <w:t xml:space="preserve">in the </w:t>
      </w:r>
      <w:r>
        <w:t>newly reported e</w:t>
      </w:r>
      <w:r w:rsidRPr="00EC0E19">
        <w:t>xperimental small-plot trials</w:t>
      </w:r>
      <w:r>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1C41DD" w14:paraId="6B1E977F" w14:textId="77777777" w:rsidTr="001C41DD">
        <w:tc>
          <w:tcPr>
            <w:tcW w:w="1152" w:type="dxa"/>
            <w:vMerge w:val="restart"/>
            <w:tcBorders>
              <w:top w:val="single" w:sz="8" w:space="0" w:color="auto"/>
              <w:left w:val="nil"/>
              <w:right w:val="nil"/>
            </w:tcBorders>
            <w:vAlign w:val="center"/>
          </w:tcPr>
          <w:p w14:paraId="11010AFC" w14:textId="63EF6556" w:rsidR="001C41DD" w:rsidRDefault="001C41DD" w:rsidP="00810AEE">
            <w:pPr>
              <w:pStyle w:val="MDPI42tablebody"/>
              <w:spacing w:line="240" w:lineRule="auto"/>
              <w:rPr>
                <w:b/>
              </w:rPr>
            </w:pPr>
            <w:r>
              <w:rPr>
                <w:b/>
              </w:rPr>
              <w:t>Experiment</w:t>
            </w:r>
          </w:p>
        </w:tc>
        <w:tc>
          <w:tcPr>
            <w:tcW w:w="720" w:type="dxa"/>
            <w:vMerge w:val="restart"/>
            <w:tcBorders>
              <w:top w:val="single" w:sz="8" w:space="0" w:color="auto"/>
              <w:left w:val="nil"/>
              <w:right w:val="nil"/>
            </w:tcBorders>
            <w:vAlign w:val="center"/>
          </w:tcPr>
          <w:p w14:paraId="700F0D1B" w14:textId="155CE2F8" w:rsidR="001C41DD" w:rsidRDefault="001C41DD" w:rsidP="00810AEE">
            <w:pPr>
              <w:pStyle w:val="MDPI42tablebody"/>
              <w:spacing w:line="240" w:lineRule="auto"/>
              <w:rPr>
                <w:b/>
              </w:rPr>
            </w:pPr>
            <w:r>
              <w:rPr>
                <w:b/>
              </w:rPr>
              <w:t>Year</w:t>
            </w:r>
          </w:p>
        </w:tc>
        <w:tc>
          <w:tcPr>
            <w:tcW w:w="5184" w:type="dxa"/>
            <w:gridSpan w:val="6"/>
            <w:tcBorders>
              <w:top w:val="single" w:sz="8" w:space="0" w:color="auto"/>
              <w:left w:val="nil"/>
              <w:bottom w:val="nil"/>
              <w:right w:val="nil"/>
            </w:tcBorders>
            <w:vAlign w:val="center"/>
          </w:tcPr>
          <w:p w14:paraId="3E7CD8A4" w14:textId="5F93D3D1" w:rsidR="001C41DD" w:rsidRDefault="001C41DD" w:rsidP="00810AEE">
            <w:pPr>
              <w:pStyle w:val="MDPI42tablebody"/>
              <w:spacing w:line="240" w:lineRule="auto"/>
              <w:rPr>
                <w:b/>
              </w:rPr>
            </w:pPr>
            <w:r>
              <w:rPr>
                <w:b/>
              </w:rPr>
              <w:t>In-Season</w:t>
            </w:r>
          </w:p>
        </w:tc>
        <w:tc>
          <w:tcPr>
            <w:tcW w:w="864" w:type="dxa"/>
            <w:vMerge w:val="restart"/>
            <w:tcBorders>
              <w:top w:val="single" w:sz="8" w:space="0" w:color="auto"/>
              <w:left w:val="nil"/>
              <w:right w:val="nil"/>
            </w:tcBorders>
            <w:vAlign w:val="center"/>
          </w:tcPr>
          <w:p w14:paraId="568FF108" w14:textId="434BFF73" w:rsidR="001C41DD" w:rsidRDefault="001C41DD" w:rsidP="00810AEE">
            <w:pPr>
              <w:pStyle w:val="MDPI42tablebody"/>
              <w:spacing w:line="240" w:lineRule="auto"/>
              <w:rPr>
                <w:b/>
              </w:rPr>
            </w:pPr>
            <w:r>
              <w:rPr>
                <w:b/>
              </w:rPr>
              <w:t>Harvest</w:t>
            </w:r>
          </w:p>
        </w:tc>
      </w:tr>
      <w:tr w:rsidR="001C41DD" w14:paraId="468D6AB8" w14:textId="26161640" w:rsidTr="001C41DD">
        <w:tc>
          <w:tcPr>
            <w:tcW w:w="1152" w:type="dxa"/>
            <w:vMerge/>
            <w:tcBorders>
              <w:left w:val="nil"/>
              <w:bottom w:val="single" w:sz="4" w:space="0" w:color="auto"/>
              <w:right w:val="nil"/>
            </w:tcBorders>
            <w:vAlign w:val="center"/>
            <w:hideMark/>
          </w:tcPr>
          <w:p w14:paraId="4AC48438" w14:textId="69224CF6" w:rsidR="001C41DD" w:rsidRDefault="001C41DD" w:rsidP="00810AEE">
            <w:pPr>
              <w:pStyle w:val="MDPI42tablebody"/>
              <w:spacing w:line="240" w:lineRule="auto"/>
              <w:rPr>
                <w:b/>
              </w:rPr>
            </w:pPr>
          </w:p>
        </w:tc>
        <w:tc>
          <w:tcPr>
            <w:tcW w:w="720" w:type="dxa"/>
            <w:vMerge/>
            <w:tcBorders>
              <w:left w:val="nil"/>
              <w:bottom w:val="single" w:sz="4" w:space="0" w:color="auto"/>
              <w:right w:val="nil"/>
            </w:tcBorders>
            <w:vAlign w:val="center"/>
            <w:hideMark/>
          </w:tcPr>
          <w:p w14:paraId="70112AEA" w14:textId="74D11D45" w:rsidR="001C41DD" w:rsidRDefault="001C41DD" w:rsidP="00810AEE">
            <w:pPr>
              <w:pStyle w:val="MDPI42tablebody"/>
              <w:spacing w:line="240" w:lineRule="auto"/>
              <w:rPr>
                <w:b/>
              </w:rPr>
            </w:pPr>
          </w:p>
        </w:tc>
        <w:tc>
          <w:tcPr>
            <w:tcW w:w="864" w:type="dxa"/>
            <w:tcBorders>
              <w:top w:val="nil"/>
              <w:left w:val="nil"/>
              <w:bottom w:val="single" w:sz="4" w:space="0" w:color="auto"/>
              <w:right w:val="nil"/>
            </w:tcBorders>
            <w:vAlign w:val="center"/>
          </w:tcPr>
          <w:p w14:paraId="2E87E9E5" w14:textId="0C8C6C08" w:rsidR="001C41DD" w:rsidRDefault="001C41DD" w:rsidP="00810AEE">
            <w:pPr>
              <w:pStyle w:val="MDPI42tablebody"/>
              <w:spacing w:line="240" w:lineRule="auto"/>
              <w:rPr>
                <w:b/>
              </w:rPr>
            </w:pPr>
            <w:r w:rsidRPr="00623E0E">
              <w:rPr>
                <w:b/>
              </w:rPr>
              <w:t>1</w:t>
            </w:r>
          </w:p>
        </w:tc>
        <w:tc>
          <w:tcPr>
            <w:tcW w:w="864" w:type="dxa"/>
            <w:tcBorders>
              <w:top w:val="nil"/>
              <w:left w:val="nil"/>
              <w:bottom w:val="single" w:sz="4" w:space="0" w:color="auto"/>
              <w:right w:val="nil"/>
            </w:tcBorders>
            <w:vAlign w:val="center"/>
          </w:tcPr>
          <w:p w14:paraId="5FDEA7A4" w14:textId="3C481B75" w:rsidR="001C41DD" w:rsidRDefault="001C41DD" w:rsidP="00810AEE">
            <w:pPr>
              <w:pStyle w:val="MDPI42tablebody"/>
              <w:spacing w:line="240" w:lineRule="auto"/>
              <w:rPr>
                <w:b/>
              </w:rPr>
            </w:pPr>
            <w:r>
              <w:rPr>
                <w:b/>
              </w:rPr>
              <w:t>2</w:t>
            </w:r>
          </w:p>
        </w:tc>
        <w:tc>
          <w:tcPr>
            <w:tcW w:w="864" w:type="dxa"/>
            <w:tcBorders>
              <w:top w:val="nil"/>
              <w:left w:val="nil"/>
              <w:bottom w:val="single" w:sz="4" w:space="0" w:color="auto"/>
              <w:right w:val="nil"/>
            </w:tcBorders>
            <w:vAlign w:val="center"/>
          </w:tcPr>
          <w:p w14:paraId="069C8A0E" w14:textId="0DBD04F5" w:rsidR="001C41DD" w:rsidRDefault="001C41DD" w:rsidP="00810AEE">
            <w:pPr>
              <w:pStyle w:val="MDPI42tablebody"/>
              <w:spacing w:line="240" w:lineRule="auto"/>
              <w:rPr>
                <w:b/>
              </w:rPr>
            </w:pPr>
            <w:r>
              <w:rPr>
                <w:b/>
              </w:rPr>
              <w:t>3</w:t>
            </w:r>
          </w:p>
        </w:tc>
        <w:tc>
          <w:tcPr>
            <w:tcW w:w="864" w:type="dxa"/>
            <w:tcBorders>
              <w:top w:val="nil"/>
              <w:left w:val="nil"/>
              <w:bottom w:val="single" w:sz="4" w:space="0" w:color="auto"/>
              <w:right w:val="nil"/>
            </w:tcBorders>
            <w:vAlign w:val="center"/>
          </w:tcPr>
          <w:p w14:paraId="0A415D75" w14:textId="25283940" w:rsidR="001C41DD" w:rsidRDefault="001C41DD" w:rsidP="00810AEE">
            <w:pPr>
              <w:pStyle w:val="MDPI42tablebody"/>
              <w:spacing w:line="240" w:lineRule="auto"/>
              <w:rPr>
                <w:b/>
              </w:rPr>
            </w:pPr>
            <w:r>
              <w:rPr>
                <w:b/>
              </w:rPr>
              <w:t>4</w:t>
            </w:r>
          </w:p>
        </w:tc>
        <w:tc>
          <w:tcPr>
            <w:tcW w:w="864" w:type="dxa"/>
            <w:tcBorders>
              <w:top w:val="nil"/>
              <w:left w:val="nil"/>
              <w:bottom w:val="single" w:sz="4" w:space="0" w:color="auto"/>
              <w:right w:val="nil"/>
            </w:tcBorders>
            <w:vAlign w:val="center"/>
          </w:tcPr>
          <w:p w14:paraId="0264F78F" w14:textId="7F483E1A" w:rsidR="001C41DD" w:rsidRDefault="001C41DD" w:rsidP="00810AEE">
            <w:pPr>
              <w:pStyle w:val="MDPI42tablebody"/>
              <w:spacing w:line="240" w:lineRule="auto"/>
              <w:rPr>
                <w:b/>
              </w:rPr>
            </w:pPr>
            <w:r>
              <w:rPr>
                <w:b/>
              </w:rPr>
              <w:t>5</w:t>
            </w:r>
          </w:p>
        </w:tc>
        <w:tc>
          <w:tcPr>
            <w:tcW w:w="864" w:type="dxa"/>
            <w:tcBorders>
              <w:top w:val="nil"/>
              <w:left w:val="nil"/>
              <w:bottom w:val="single" w:sz="4" w:space="0" w:color="auto"/>
              <w:right w:val="nil"/>
            </w:tcBorders>
            <w:vAlign w:val="center"/>
          </w:tcPr>
          <w:p w14:paraId="4CF4CC46" w14:textId="750AE4D9" w:rsidR="001C41DD" w:rsidRDefault="001C41DD" w:rsidP="00810AEE">
            <w:pPr>
              <w:pStyle w:val="MDPI42tablebody"/>
              <w:spacing w:line="240" w:lineRule="auto"/>
              <w:rPr>
                <w:b/>
              </w:rPr>
            </w:pPr>
            <w:r>
              <w:rPr>
                <w:b/>
              </w:rPr>
              <w:t>6</w:t>
            </w:r>
          </w:p>
        </w:tc>
        <w:tc>
          <w:tcPr>
            <w:tcW w:w="864" w:type="dxa"/>
            <w:vMerge/>
            <w:tcBorders>
              <w:left w:val="nil"/>
              <w:bottom w:val="single" w:sz="4" w:space="0" w:color="auto"/>
              <w:right w:val="nil"/>
            </w:tcBorders>
            <w:vAlign w:val="center"/>
          </w:tcPr>
          <w:p w14:paraId="38606DAB" w14:textId="63C6237B" w:rsidR="001C41DD" w:rsidRDefault="001C41DD" w:rsidP="00810AEE">
            <w:pPr>
              <w:pStyle w:val="MDPI42tablebody"/>
              <w:spacing w:line="240" w:lineRule="auto"/>
              <w:rPr>
                <w:b/>
              </w:rPr>
            </w:pPr>
          </w:p>
        </w:tc>
      </w:tr>
      <w:tr w:rsidR="00810AEE" w14:paraId="4E6BA9C0" w14:textId="665BF97C" w:rsidTr="00912892">
        <w:trPr>
          <w:trHeight w:val="288"/>
        </w:trPr>
        <w:tc>
          <w:tcPr>
            <w:tcW w:w="1152" w:type="dxa"/>
            <w:tcBorders>
              <w:top w:val="nil"/>
              <w:left w:val="nil"/>
              <w:bottom w:val="nil"/>
              <w:right w:val="nil"/>
            </w:tcBorders>
            <w:vAlign w:val="center"/>
            <w:hideMark/>
          </w:tcPr>
          <w:p w14:paraId="3A43FF2B" w14:textId="08F35A1F" w:rsidR="00810AEE" w:rsidRDefault="00810AEE" w:rsidP="00EF401E">
            <w:pPr>
              <w:pStyle w:val="MDPI42tablebody"/>
              <w:spacing w:line="240" w:lineRule="auto"/>
            </w:pPr>
            <w:r>
              <w:t>MN-1</w:t>
            </w:r>
          </w:p>
        </w:tc>
        <w:tc>
          <w:tcPr>
            <w:tcW w:w="720" w:type="dxa"/>
            <w:tcBorders>
              <w:top w:val="nil"/>
              <w:left w:val="nil"/>
              <w:bottom w:val="nil"/>
              <w:right w:val="nil"/>
            </w:tcBorders>
            <w:vAlign w:val="center"/>
            <w:hideMark/>
          </w:tcPr>
          <w:p w14:paraId="5DA0E4CB" w14:textId="199BA307" w:rsidR="00810AEE" w:rsidRDefault="00810AEE" w:rsidP="00EF401E">
            <w:pPr>
              <w:pStyle w:val="MDPI42tablebody"/>
              <w:spacing w:line="240" w:lineRule="auto"/>
            </w:pPr>
            <w:r>
              <w:t>1991</w:t>
            </w:r>
          </w:p>
        </w:tc>
        <w:tc>
          <w:tcPr>
            <w:tcW w:w="864" w:type="dxa"/>
            <w:tcBorders>
              <w:top w:val="nil"/>
              <w:left w:val="nil"/>
              <w:bottom w:val="nil"/>
              <w:right w:val="nil"/>
            </w:tcBorders>
            <w:vAlign w:val="center"/>
          </w:tcPr>
          <w:p w14:paraId="31E6193C" w14:textId="6FF8D02E" w:rsidR="00810AEE" w:rsidRDefault="00810AEE" w:rsidP="00EF401E">
            <w:pPr>
              <w:pStyle w:val="MDPI42tablebody"/>
              <w:spacing w:line="240" w:lineRule="auto"/>
            </w:pPr>
            <w:r w:rsidRPr="00623E0E">
              <w:t>12 June</w:t>
            </w:r>
          </w:p>
        </w:tc>
        <w:tc>
          <w:tcPr>
            <w:tcW w:w="864" w:type="dxa"/>
            <w:tcBorders>
              <w:top w:val="nil"/>
              <w:left w:val="nil"/>
              <w:bottom w:val="nil"/>
              <w:right w:val="nil"/>
            </w:tcBorders>
            <w:vAlign w:val="center"/>
          </w:tcPr>
          <w:p w14:paraId="45DFF3F7" w14:textId="37576A93" w:rsidR="00810AEE" w:rsidRDefault="00810AEE" w:rsidP="00EF401E">
            <w:pPr>
              <w:pStyle w:val="MDPI42tablebody"/>
              <w:spacing w:line="240" w:lineRule="auto"/>
            </w:pPr>
            <w:r w:rsidRPr="00623E0E">
              <w:t>24 June</w:t>
            </w:r>
          </w:p>
        </w:tc>
        <w:tc>
          <w:tcPr>
            <w:tcW w:w="864" w:type="dxa"/>
            <w:tcBorders>
              <w:top w:val="nil"/>
              <w:left w:val="nil"/>
              <w:bottom w:val="nil"/>
              <w:right w:val="nil"/>
            </w:tcBorders>
            <w:vAlign w:val="center"/>
          </w:tcPr>
          <w:p w14:paraId="597568EA" w14:textId="2FA0589A" w:rsidR="00810AEE" w:rsidRDefault="00810AEE" w:rsidP="00EF401E">
            <w:pPr>
              <w:pStyle w:val="MDPI42tablebody"/>
              <w:spacing w:line="240" w:lineRule="auto"/>
            </w:pPr>
            <w:r w:rsidRPr="00623E0E">
              <w:t>2 July</w:t>
            </w:r>
          </w:p>
        </w:tc>
        <w:tc>
          <w:tcPr>
            <w:tcW w:w="864" w:type="dxa"/>
            <w:tcBorders>
              <w:top w:val="nil"/>
              <w:left w:val="nil"/>
              <w:bottom w:val="nil"/>
              <w:right w:val="nil"/>
            </w:tcBorders>
            <w:vAlign w:val="center"/>
          </w:tcPr>
          <w:p w14:paraId="264F2750" w14:textId="3573E58F" w:rsidR="00810AEE" w:rsidRDefault="00810AEE" w:rsidP="00EF401E">
            <w:pPr>
              <w:pStyle w:val="MDPI42tablebody"/>
              <w:spacing w:line="240" w:lineRule="auto"/>
            </w:pPr>
            <w:r w:rsidRPr="00623E0E">
              <w:t>16 July</w:t>
            </w:r>
          </w:p>
        </w:tc>
        <w:tc>
          <w:tcPr>
            <w:tcW w:w="864" w:type="dxa"/>
            <w:tcBorders>
              <w:top w:val="nil"/>
              <w:left w:val="nil"/>
              <w:bottom w:val="nil"/>
              <w:right w:val="nil"/>
            </w:tcBorders>
            <w:vAlign w:val="center"/>
          </w:tcPr>
          <w:p w14:paraId="3E9975C9" w14:textId="3A3A8214" w:rsidR="00810AEE" w:rsidRDefault="00810AEE" w:rsidP="00EF401E">
            <w:pPr>
              <w:pStyle w:val="MDPI42tablebody"/>
              <w:spacing w:line="240" w:lineRule="auto"/>
            </w:pPr>
            <w:r w:rsidRPr="00623E0E">
              <w:t>30 July</w:t>
            </w:r>
          </w:p>
        </w:tc>
        <w:tc>
          <w:tcPr>
            <w:tcW w:w="864" w:type="dxa"/>
            <w:tcBorders>
              <w:top w:val="nil"/>
              <w:left w:val="nil"/>
              <w:bottom w:val="nil"/>
              <w:right w:val="nil"/>
            </w:tcBorders>
            <w:vAlign w:val="center"/>
          </w:tcPr>
          <w:p w14:paraId="46121B4E" w14:textId="719D1F04" w:rsidR="00810AEE" w:rsidRDefault="00810AEE" w:rsidP="00EF401E">
            <w:pPr>
              <w:pStyle w:val="MDPI42tablebody"/>
              <w:spacing w:line="240" w:lineRule="auto"/>
            </w:pPr>
            <w:r w:rsidRPr="00623E0E">
              <w:t>13 Aug</w:t>
            </w:r>
          </w:p>
        </w:tc>
        <w:tc>
          <w:tcPr>
            <w:tcW w:w="864" w:type="dxa"/>
            <w:tcBorders>
              <w:top w:val="nil"/>
              <w:left w:val="nil"/>
              <w:bottom w:val="nil"/>
              <w:right w:val="nil"/>
            </w:tcBorders>
            <w:vAlign w:val="center"/>
          </w:tcPr>
          <w:p w14:paraId="717EE502" w14:textId="33BBCFEB" w:rsidR="00810AEE" w:rsidRDefault="00810AEE" w:rsidP="00EF401E">
            <w:pPr>
              <w:pStyle w:val="MDPI42tablebody"/>
              <w:spacing w:line="240" w:lineRule="auto"/>
            </w:pPr>
            <w:r>
              <w:t>10 Sept.</w:t>
            </w:r>
          </w:p>
        </w:tc>
      </w:tr>
      <w:tr w:rsidR="00810AEE" w14:paraId="79CB382B" w14:textId="2C246B33" w:rsidTr="00912892">
        <w:trPr>
          <w:trHeight w:val="288"/>
        </w:trPr>
        <w:tc>
          <w:tcPr>
            <w:tcW w:w="1152" w:type="dxa"/>
            <w:tcBorders>
              <w:top w:val="nil"/>
              <w:left w:val="nil"/>
              <w:bottom w:val="nil"/>
              <w:right w:val="nil"/>
            </w:tcBorders>
            <w:vAlign w:val="center"/>
          </w:tcPr>
          <w:p w14:paraId="135BFBE7" w14:textId="4B65C5BB" w:rsidR="00810AEE" w:rsidRDefault="00810AEE" w:rsidP="00EF401E">
            <w:pPr>
              <w:pStyle w:val="MDPI42tablebody"/>
              <w:spacing w:line="240" w:lineRule="auto"/>
            </w:pPr>
            <w:r>
              <w:t>MN-1</w:t>
            </w:r>
          </w:p>
        </w:tc>
        <w:tc>
          <w:tcPr>
            <w:tcW w:w="720" w:type="dxa"/>
            <w:tcBorders>
              <w:top w:val="nil"/>
              <w:left w:val="nil"/>
              <w:bottom w:val="nil"/>
              <w:right w:val="nil"/>
            </w:tcBorders>
            <w:vAlign w:val="center"/>
          </w:tcPr>
          <w:p w14:paraId="4ADB7587" w14:textId="572EC267" w:rsidR="00810AEE" w:rsidRDefault="00810AEE" w:rsidP="00EF401E">
            <w:pPr>
              <w:pStyle w:val="MDPI42tablebody"/>
              <w:spacing w:line="240" w:lineRule="auto"/>
            </w:pPr>
            <w:r>
              <w:t>1992</w:t>
            </w:r>
          </w:p>
        </w:tc>
        <w:tc>
          <w:tcPr>
            <w:tcW w:w="864" w:type="dxa"/>
            <w:tcBorders>
              <w:top w:val="nil"/>
              <w:left w:val="nil"/>
              <w:bottom w:val="nil"/>
              <w:right w:val="nil"/>
            </w:tcBorders>
            <w:vAlign w:val="center"/>
          </w:tcPr>
          <w:p w14:paraId="64484474" w14:textId="472440C3" w:rsidR="00810AEE" w:rsidRDefault="00810AEE" w:rsidP="00EF401E">
            <w:pPr>
              <w:pStyle w:val="MDPI42tablebody"/>
              <w:spacing w:line="240" w:lineRule="auto"/>
            </w:pPr>
            <w:r w:rsidRPr="00623E0E">
              <w:t>10 June</w:t>
            </w:r>
          </w:p>
        </w:tc>
        <w:tc>
          <w:tcPr>
            <w:tcW w:w="864" w:type="dxa"/>
            <w:tcBorders>
              <w:top w:val="nil"/>
              <w:left w:val="nil"/>
              <w:bottom w:val="nil"/>
              <w:right w:val="nil"/>
            </w:tcBorders>
            <w:vAlign w:val="center"/>
          </w:tcPr>
          <w:p w14:paraId="6447BB54" w14:textId="54D5633D" w:rsidR="00810AEE" w:rsidRDefault="00810AEE" w:rsidP="00EF401E">
            <w:pPr>
              <w:pStyle w:val="MDPI42tablebody"/>
              <w:spacing w:line="240" w:lineRule="auto"/>
            </w:pPr>
            <w:r w:rsidRPr="00623E0E">
              <w:t>25 June</w:t>
            </w:r>
          </w:p>
        </w:tc>
        <w:tc>
          <w:tcPr>
            <w:tcW w:w="864" w:type="dxa"/>
            <w:tcBorders>
              <w:top w:val="nil"/>
              <w:left w:val="nil"/>
              <w:bottom w:val="nil"/>
              <w:right w:val="nil"/>
            </w:tcBorders>
            <w:vAlign w:val="center"/>
          </w:tcPr>
          <w:p w14:paraId="1F7B1023" w14:textId="194CF24E" w:rsidR="00810AEE" w:rsidRDefault="00810AEE" w:rsidP="00EF401E">
            <w:pPr>
              <w:pStyle w:val="MDPI42tablebody"/>
              <w:spacing w:line="240" w:lineRule="auto"/>
            </w:pPr>
            <w:r w:rsidRPr="00623E0E">
              <w:t>17 July</w:t>
            </w:r>
          </w:p>
        </w:tc>
        <w:tc>
          <w:tcPr>
            <w:tcW w:w="864" w:type="dxa"/>
            <w:tcBorders>
              <w:top w:val="nil"/>
              <w:left w:val="nil"/>
              <w:bottom w:val="nil"/>
              <w:right w:val="nil"/>
            </w:tcBorders>
            <w:vAlign w:val="center"/>
          </w:tcPr>
          <w:p w14:paraId="3AC827B1" w14:textId="37F85754" w:rsidR="00810AEE" w:rsidRDefault="00810AEE" w:rsidP="00EF401E">
            <w:pPr>
              <w:pStyle w:val="MDPI42tablebody"/>
              <w:spacing w:line="240" w:lineRule="auto"/>
            </w:pPr>
            <w:r w:rsidRPr="00623E0E">
              <w:t>5 Aug.</w:t>
            </w:r>
          </w:p>
        </w:tc>
        <w:tc>
          <w:tcPr>
            <w:tcW w:w="864" w:type="dxa"/>
            <w:tcBorders>
              <w:top w:val="nil"/>
              <w:left w:val="nil"/>
              <w:bottom w:val="nil"/>
              <w:right w:val="nil"/>
            </w:tcBorders>
            <w:vAlign w:val="center"/>
          </w:tcPr>
          <w:p w14:paraId="18077821" w14:textId="4D3B05CF" w:rsidR="00810AEE" w:rsidRDefault="00810AEE" w:rsidP="00EF401E">
            <w:pPr>
              <w:pStyle w:val="MDPI42tablebody"/>
              <w:spacing w:line="240" w:lineRule="auto"/>
            </w:pPr>
            <w:r w:rsidRPr="00623E0E">
              <w:t>26 Aug.</w:t>
            </w:r>
          </w:p>
        </w:tc>
        <w:tc>
          <w:tcPr>
            <w:tcW w:w="864" w:type="dxa"/>
            <w:tcBorders>
              <w:top w:val="nil"/>
              <w:left w:val="nil"/>
              <w:bottom w:val="nil"/>
              <w:right w:val="nil"/>
            </w:tcBorders>
            <w:vAlign w:val="center"/>
          </w:tcPr>
          <w:p w14:paraId="1EB6E3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C31458B" w14:textId="6C5ABD4C" w:rsidR="00810AEE" w:rsidRDefault="00810AEE" w:rsidP="00EF401E">
            <w:pPr>
              <w:pStyle w:val="MDPI42tablebody"/>
              <w:spacing w:line="240" w:lineRule="auto"/>
            </w:pPr>
            <w:r>
              <w:t>15 Sept.</w:t>
            </w:r>
          </w:p>
        </w:tc>
      </w:tr>
      <w:tr w:rsidR="00810AEE" w14:paraId="51D7BAD4" w14:textId="594599F2" w:rsidTr="00912892">
        <w:trPr>
          <w:trHeight w:val="288"/>
        </w:trPr>
        <w:tc>
          <w:tcPr>
            <w:tcW w:w="1152" w:type="dxa"/>
            <w:tcBorders>
              <w:top w:val="nil"/>
              <w:left w:val="nil"/>
              <w:bottom w:val="nil"/>
              <w:right w:val="nil"/>
            </w:tcBorders>
            <w:vAlign w:val="center"/>
          </w:tcPr>
          <w:p w14:paraId="0436C7BB" w14:textId="4A52300F"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4498F905" w14:textId="3C33852E" w:rsidR="00810AEE" w:rsidRDefault="00810AEE" w:rsidP="00EF401E">
            <w:pPr>
              <w:pStyle w:val="MDPI42tablebody"/>
              <w:spacing w:line="240" w:lineRule="auto"/>
            </w:pPr>
            <w:r>
              <w:t>2014</w:t>
            </w:r>
          </w:p>
        </w:tc>
        <w:tc>
          <w:tcPr>
            <w:tcW w:w="864" w:type="dxa"/>
            <w:tcBorders>
              <w:top w:val="nil"/>
              <w:left w:val="nil"/>
              <w:bottom w:val="nil"/>
              <w:right w:val="nil"/>
            </w:tcBorders>
            <w:vAlign w:val="center"/>
          </w:tcPr>
          <w:p w14:paraId="4A4503C7" w14:textId="701D0A69" w:rsidR="00810AEE" w:rsidRDefault="00810AEE" w:rsidP="00EF401E">
            <w:pPr>
              <w:pStyle w:val="MDPI42tablebody"/>
              <w:spacing w:line="240" w:lineRule="auto"/>
            </w:pPr>
            <w:r w:rsidRPr="00623E0E">
              <w:t>30 June</w:t>
            </w:r>
          </w:p>
        </w:tc>
        <w:tc>
          <w:tcPr>
            <w:tcW w:w="864" w:type="dxa"/>
            <w:tcBorders>
              <w:top w:val="nil"/>
              <w:left w:val="nil"/>
              <w:bottom w:val="nil"/>
              <w:right w:val="nil"/>
            </w:tcBorders>
            <w:vAlign w:val="center"/>
          </w:tcPr>
          <w:p w14:paraId="736C944B" w14:textId="25255D73" w:rsidR="00810AEE" w:rsidRDefault="00810AEE" w:rsidP="00EF401E">
            <w:pPr>
              <w:pStyle w:val="MDPI42tablebody"/>
              <w:spacing w:line="240" w:lineRule="auto"/>
            </w:pPr>
            <w:r w:rsidRPr="00623E0E">
              <w:t>15 July</w:t>
            </w:r>
          </w:p>
        </w:tc>
        <w:tc>
          <w:tcPr>
            <w:tcW w:w="864" w:type="dxa"/>
            <w:tcBorders>
              <w:top w:val="nil"/>
              <w:left w:val="nil"/>
              <w:bottom w:val="nil"/>
              <w:right w:val="nil"/>
            </w:tcBorders>
            <w:vAlign w:val="center"/>
          </w:tcPr>
          <w:p w14:paraId="21A06DAD" w14:textId="257ECFA2" w:rsidR="00810AEE" w:rsidRDefault="00810AEE" w:rsidP="00EF401E">
            <w:pPr>
              <w:pStyle w:val="MDPI42tablebody"/>
              <w:spacing w:line="240" w:lineRule="auto"/>
            </w:pPr>
            <w:r w:rsidRPr="00623E0E">
              <w:t>24 July</w:t>
            </w:r>
          </w:p>
        </w:tc>
        <w:tc>
          <w:tcPr>
            <w:tcW w:w="864" w:type="dxa"/>
            <w:tcBorders>
              <w:top w:val="nil"/>
              <w:left w:val="nil"/>
              <w:bottom w:val="nil"/>
              <w:right w:val="nil"/>
            </w:tcBorders>
            <w:vAlign w:val="center"/>
          </w:tcPr>
          <w:p w14:paraId="56079072" w14:textId="0CF03EF0" w:rsidR="00810AEE" w:rsidRDefault="00810AEE" w:rsidP="00EF401E">
            <w:pPr>
              <w:pStyle w:val="MDPI42tablebody"/>
              <w:spacing w:line="240" w:lineRule="auto"/>
            </w:pPr>
            <w:r w:rsidRPr="00623E0E">
              <w:t>11 Aug.</w:t>
            </w:r>
          </w:p>
        </w:tc>
        <w:tc>
          <w:tcPr>
            <w:tcW w:w="864" w:type="dxa"/>
            <w:tcBorders>
              <w:top w:val="nil"/>
              <w:left w:val="nil"/>
              <w:bottom w:val="nil"/>
              <w:right w:val="nil"/>
            </w:tcBorders>
            <w:vAlign w:val="center"/>
          </w:tcPr>
          <w:p w14:paraId="7C072708" w14:textId="77AB42CB" w:rsidR="00810AEE" w:rsidRDefault="00810AEE" w:rsidP="00EF401E">
            <w:pPr>
              <w:pStyle w:val="MDPI42tablebody"/>
              <w:spacing w:line="240" w:lineRule="auto"/>
            </w:pPr>
            <w:r>
              <w:t>26 Aug.</w:t>
            </w:r>
          </w:p>
        </w:tc>
        <w:tc>
          <w:tcPr>
            <w:tcW w:w="864" w:type="dxa"/>
            <w:tcBorders>
              <w:top w:val="nil"/>
              <w:left w:val="nil"/>
              <w:bottom w:val="nil"/>
              <w:right w:val="nil"/>
            </w:tcBorders>
            <w:vAlign w:val="center"/>
          </w:tcPr>
          <w:p w14:paraId="00B9A31B" w14:textId="002E5C23" w:rsidR="00810AEE" w:rsidRDefault="00810AEE" w:rsidP="00EF401E">
            <w:pPr>
              <w:pStyle w:val="MDPI42tablebody"/>
              <w:spacing w:line="240" w:lineRule="auto"/>
            </w:pPr>
            <w:r>
              <w:t>8 Sept.</w:t>
            </w:r>
          </w:p>
        </w:tc>
        <w:tc>
          <w:tcPr>
            <w:tcW w:w="864" w:type="dxa"/>
            <w:tcBorders>
              <w:top w:val="nil"/>
              <w:left w:val="nil"/>
              <w:bottom w:val="nil"/>
              <w:right w:val="nil"/>
            </w:tcBorders>
            <w:vAlign w:val="center"/>
          </w:tcPr>
          <w:p w14:paraId="5E2FB872" w14:textId="0D915DE5" w:rsidR="00810AEE" w:rsidRDefault="00810AEE" w:rsidP="00EF401E">
            <w:pPr>
              <w:pStyle w:val="MDPI42tablebody"/>
              <w:spacing w:line="240" w:lineRule="auto"/>
            </w:pPr>
            <w:r>
              <w:t>15 Sept.</w:t>
            </w:r>
          </w:p>
        </w:tc>
      </w:tr>
      <w:tr w:rsidR="00810AEE" w14:paraId="7657B130" w14:textId="67C3DDF4" w:rsidTr="00912892">
        <w:trPr>
          <w:trHeight w:val="288"/>
        </w:trPr>
        <w:tc>
          <w:tcPr>
            <w:tcW w:w="1152" w:type="dxa"/>
            <w:tcBorders>
              <w:top w:val="nil"/>
              <w:left w:val="nil"/>
              <w:bottom w:val="nil"/>
              <w:right w:val="nil"/>
            </w:tcBorders>
            <w:vAlign w:val="center"/>
          </w:tcPr>
          <w:p w14:paraId="5C274755" w14:textId="030A61F2"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69E86C6E" w14:textId="6419E86E" w:rsidR="00810AEE" w:rsidRDefault="00810AEE" w:rsidP="00EF401E">
            <w:pPr>
              <w:pStyle w:val="MDPI42tablebody"/>
              <w:spacing w:line="240" w:lineRule="auto"/>
            </w:pPr>
            <w:r>
              <w:t>2015</w:t>
            </w:r>
          </w:p>
        </w:tc>
        <w:tc>
          <w:tcPr>
            <w:tcW w:w="864" w:type="dxa"/>
            <w:tcBorders>
              <w:top w:val="nil"/>
              <w:left w:val="nil"/>
              <w:bottom w:val="nil"/>
              <w:right w:val="nil"/>
            </w:tcBorders>
            <w:vAlign w:val="center"/>
          </w:tcPr>
          <w:p w14:paraId="51F364D4" w14:textId="1CCBCFFE" w:rsidR="00810AEE" w:rsidRDefault="00810AEE" w:rsidP="00EF401E">
            <w:pPr>
              <w:pStyle w:val="MDPI42tablebody"/>
              <w:spacing w:line="240" w:lineRule="auto"/>
            </w:pPr>
            <w:r w:rsidRPr="00623E0E">
              <w:t>23 June</w:t>
            </w:r>
          </w:p>
        </w:tc>
        <w:tc>
          <w:tcPr>
            <w:tcW w:w="864" w:type="dxa"/>
            <w:tcBorders>
              <w:top w:val="nil"/>
              <w:left w:val="nil"/>
              <w:bottom w:val="nil"/>
              <w:right w:val="nil"/>
            </w:tcBorders>
            <w:vAlign w:val="center"/>
          </w:tcPr>
          <w:p w14:paraId="3EEF0803" w14:textId="51F71527" w:rsidR="00810AEE" w:rsidRDefault="00810AEE" w:rsidP="00EF401E">
            <w:pPr>
              <w:pStyle w:val="MDPI42tablebody"/>
              <w:spacing w:line="240" w:lineRule="auto"/>
            </w:pPr>
            <w:r w:rsidRPr="00623E0E">
              <w:t>7 July</w:t>
            </w:r>
          </w:p>
        </w:tc>
        <w:tc>
          <w:tcPr>
            <w:tcW w:w="864" w:type="dxa"/>
            <w:tcBorders>
              <w:top w:val="nil"/>
              <w:left w:val="nil"/>
              <w:bottom w:val="nil"/>
              <w:right w:val="nil"/>
            </w:tcBorders>
            <w:vAlign w:val="center"/>
          </w:tcPr>
          <w:p w14:paraId="600AA2E8" w14:textId="0EF348F8" w:rsidR="00810AEE" w:rsidRDefault="00810AEE" w:rsidP="00EF401E">
            <w:pPr>
              <w:pStyle w:val="MDPI42tablebody"/>
              <w:spacing w:line="240" w:lineRule="auto"/>
            </w:pPr>
            <w:r w:rsidRPr="00623E0E">
              <w:t>21 July</w:t>
            </w:r>
          </w:p>
        </w:tc>
        <w:tc>
          <w:tcPr>
            <w:tcW w:w="864" w:type="dxa"/>
            <w:tcBorders>
              <w:top w:val="nil"/>
              <w:left w:val="nil"/>
              <w:bottom w:val="nil"/>
              <w:right w:val="nil"/>
            </w:tcBorders>
            <w:vAlign w:val="center"/>
          </w:tcPr>
          <w:p w14:paraId="7B0BEB9D" w14:textId="264316BB" w:rsidR="00810AEE" w:rsidRDefault="00810AEE" w:rsidP="00EF401E">
            <w:pPr>
              <w:pStyle w:val="MDPI42tablebody"/>
              <w:spacing w:line="240" w:lineRule="auto"/>
            </w:pPr>
            <w:r w:rsidRPr="00623E0E">
              <w:t>4 Aug.</w:t>
            </w:r>
          </w:p>
        </w:tc>
        <w:tc>
          <w:tcPr>
            <w:tcW w:w="864" w:type="dxa"/>
            <w:tcBorders>
              <w:top w:val="nil"/>
              <w:left w:val="nil"/>
              <w:bottom w:val="nil"/>
              <w:right w:val="nil"/>
            </w:tcBorders>
            <w:vAlign w:val="center"/>
          </w:tcPr>
          <w:p w14:paraId="4D7926D0" w14:textId="76CBC618" w:rsidR="00810AEE" w:rsidRDefault="00810AEE" w:rsidP="00EF401E">
            <w:pPr>
              <w:pStyle w:val="MDPI42tablebody"/>
              <w:spacing w:line="240" w:lineRule="auto"/>
            </w:pPr>
            <w:r w:rsidRPr="00623E0E">
              <w:t>17 Aug.</w:t>
            </w:r>
          </w:p>
        </w:tc>
        <w:tc>
          <w:tcPr>
            <w:tcW w:w="864" w:type="dxa"/>
            <w:tcBorders>
              <w:top w:val="nil"/>
              <w:left w:val="nil"/>
              <w:bottom w:val="nil"/>
              <w:right w:val="nil"/>
            </w:tcBorders>
            <w:vAlign w:val="center"/>
          </w:tcPr>
          <w:p w14:paraId="2809A6EB" w14:textId="027B6F79" w:rsidR="00810AEE" w:rsidRDefault="00810AEE" w:rsidP="00EF401E">
            <w:pPr>
              <w:pStyle w:val="MDPI42tablebody"/>
              <w:spacing w:line="240" w:lineRule="auto"/>
            </w:pPr>
            <w:r>
              <w:t>1 Sept.</w:t>
            </w:r>
          </w:p>
        </w:tc>
        <w:tc>
          <w:tcPr>
            <w:tcW w:w="864" w:type="dxa"/>
            <w:tcBorders>
              <w:top w:val="nil"/>
              <w:left w:val="nil"/>
              <w:bottom w:val="nil"/>
              <w:right w:val="nil"/>
            </w:tcBorders>
            <w:vAlign w:val="center"/>
          </w:tcPr>
          <w:p w14:paraId="6026D319" w14:textId="54702609" w:rsidR="00810AEE" w:rsidRDefault="00810AEE" w:rsidP="00EF401E">
            <w:pPr>
              <w:pStyle w:val="MDPI42tablebody"/>
              <w:spacing w:line="240" w:lineRule="auto"/>
            </w:pPr>
            <w:r>
              <w:t>16 Sept.</w:t>
            </w:r>
          </w:p>
        </w:tc>
      </w:tr>
      <w:tr w:rsidR="00810AEE" w14:paraId="7F1876B6" w14:textId="4C7D50C8" w:rsidTr="00912892">
        <w:trPr>
          <w:trHeight w:val="288"/>
        </w:trPr>
        <w:tc>
          <w:tcPr>
            <w:tcW w:w="1152" w:type="dxa"/>
            <w:tcBorders>
              <w:top w:val="nil"/>
              <w:left w:val="nil"/>
              <w:bottom w:val="nil"/>
              <w:right w:val="nil"/>
            </w:tcBorders>
            <w:vAlign w:val="center"/>
            <w:hideMark/>
          </w:tcPr>
          <w:p w14:paraId="1D356BAF" w14:textId="17462A04" w:rsidR="00810AEE" w:rsidRDefault="00810AEE" w:rsidP="00EF401E">
            <w:pPr>
              <w:pStyle w:val="MDPI42tablebody"/>
              <w:spacing w:line="240" w:lineRule="auto"/>
            </w:pPr>
            <w:r>
              <w:t>MN-3</w:t>
            </w:r>
          </w:p>
        </w:tc>
        <w:tc>
          <w:tcPr>
            <w:tcW w:w="720" w:type="dxa"/>
            <w:tcBorders>
              <w:top w:val="nil"/>
              <w:left w:val="nil"/>
              <w:bottom w:val="nil"/>
              <w:right w:val="nil"/>
            </w:tcBorders>
            <w:vAlign w:val="center"/>
            <w:hideMark/>
          </w:tcPr>
          <w:p w14:paraId="2570EC1F" w14:textId="30C93E5B" w:rsidR="00810AEE" w:rsidRDefault="00810AEE" w:rsidP="00EF401E">
            <w:pPr>
              <w:pStyle w:val="MDPI42tablebody"/>
              <w:spacing w:line="240" w:lineRule="auto"/>
            </w:pPr>
            <w:r>
              <w:t>2016</w:t>
            </w:r>
          </w:p>
        </w:tc>
        <w:tc>
          <w:tcPr>
            <w:tcW w:w="864" w:type="dxa"/>
            <w:tcBorders>
              <w:top w:val="nil"/>
              <w:left w:val="nil"/>
              <w:bottom w:val="nil"/>
              <w:right w:val="nil"/>
            </w:tcBorders>
            <w:vAlign w:val="center"/>
          </w:tcPr>
          <w:p w14:paraId="420BE778" w14:textId="6D700022" w:rsidR="00810AEE" w:rsidRDefault="00810AEE" w:rsidP="00EF401E">
            <w:pPr>
              <w:pStyle w:val="MDPI42tablebody"/>
              <w:spacing w:line="240" w:lineRule="auto"/>
            </w:pPr>
            <w:r w:rsidRPr="00623E0E">
              <w:t>28 June</w:t>
            </w:r>
          </w:p>
        </w:tc>
        <w:tc>
          <w:tcPr>
            <w:tcW w:w="864" w:type="dxa"/>
            <w:tcBorders>
              <w:top w:val="nil"/>
              <w:left w:val="nil"/>
              <w:bottom w:val="nil"/>
              <w:right w:val="nil"/>
            </w:tcBorders>
            <w:vAlign w:val="center"/>
          </w:tcPr>
          <w:p w14:paraId="40F11682" w14:textId="7CC21986" w:rsidR="00810AEE" w:rsidRDefault="00810AEE" w:rsidP="00EF401E">
            <w:pPr>
              <w:pStyle w:val="MDPI42tablebody"/>
              <w:spacing w:line="240" w:lineRule="auto"/>
            </w:pPr>
            <w:r w:rsidRPr="00623E0E">
              <w:t>13 July</w:t>
            </w:r>
          </w:p>
        </w:tc>
        <w:tc>
          <w:tcPr>
            <w:tcW w:w="864" w:type="dxa"/>
            <w:tcBorders>
              <w:top w:val="nil"/>
              <w:left w:val="nil"/>
              <w:bottom w:val="nil"/>
              <w:right w:val="nil"/>
            </w:tcBorders>
            <w:vAlign w:val="center"/>
          </w:tcPr>
          <w:p w14:paraId="2F547173" w14:textId="3D5A2F94" w:rsidR="00810AEE" w:rsidRDefault="00810AEE" w:rsidP="00EF401E">
            <w:pPr>
              <w:pStyle w:val="MDPI42tablebody"/>
              <w:spacing w:line="240" w:lineRule="auto"/>
            </w:pPr>
            <w:r w:rsidRPr="00623E0E">
              <w:t>26 July</w:t>
            </w:r>
          </w:p>
        </w:tc>
        <w:tc>
          <w:tcPr>
            <w:tcW w:w="864" w:type="dxa"/>
            <w:tcBorders>
              <w:top w:val="nil"/>
              <w:left w:val="nil"/>
              <w:bottom w:val="nil"/>
              <w:right w:val="nil"/>
            </w:tcBorders>
            <w:vAlign w:val="center"/>
          </w:tcPr>
          <w:p w14:paraId="2081CC72" w14:textId="47E00B05" w:rsidR="00810AEE" w:rsidRDefault="00810AEE" w:rsidP="00EF401E">
            <w:pPr>
              <w:pStyle w:val="MDPI42tablebody"/>
              <w:spacing w:line="240" w:lineRule="auto"/>
            </w:pPr>
            <w:r w:rsidRPr="00623E0E">
              <w:t>3 Aug.</w:t>
            </w:r>
          </w:p>
        </w:tc>
        <w:tc>
          <w:tcPr>
            <w:tcW w:w="864" w:type="dxa"/>
            <w:tcBorders>
              <w:top w:val="nil"/>
              <w:left w:val="nil"/>
              <w:bottom w:val="nil"/>
              <w:right w:val="nil"/>
            </w:tcBorders>
            <w:vAlign w:val="center"/>
          </w:tcPr>
          <w:p w14:paraId="256BE0E8" w14:textId="791398E1" w:rsidR="00810AEE" w:rsidRDefault="00810AEE" w:rsidP="00EF401E">
            <w:pPr>
              <w:pStyle w:val="MDPI42tablebody"/>
              <w:spacing w:line="240" w:lineRule="auto"/>
            </w:pPr>
            <w:r w:rsidRPr="00623E0E">
              <w:t>10 Aug.</w:t>
            </w:r>
          </w:p>
        </w:tc>
        <w:tc>
          <w:tcPr>
            <w:tcW w:w="864" w:type="dxa"/>
            <w:tcBorders>
              <w:top w:val="nil"/>
              <w:left w:val="nil"/>
              <w:bottom w:val="nil"/>
              <w:right w:val="nil"/>
            </w:tcBorders>
            <w:vAlign w:val="center"/>
          </w:tcPr>
          <w:p w14:paraId="067A7492"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7E90D54E" w14:textId="7FDCD650" w:rsidR="00810AEE" w:rsidRDefault="00810AEE" w:rsidP="00EF401E">
            <w:pPr>
              <w:pStyle w:val="MDPI42tablebody"/>
              <w:spacing w:line="240" w:lineRule="auto"/>
            </w:pPr>
            <w:r>
              <w:t>13 Sept.</w:t>
            </w:r>
          </w:p>
        </w:tc>
      </w:tr>
      <w:tr w:rsidR="00810AEE" w14:paraId="2D6184FB" w14:textId="15540A93" w:rsidTr="00912892">
        <w:trPr>
          <w:trHeight w:val="288"/>
        </w:trPr>
        <w:tc>
          <w:tcPr>
            <w:tcW w:w="1152" w:type="dxa"/>
            <w:tcBorders>
              <w:top w:val="nil"/>
              <w:left w:val="nil"/>
              <w:bottom w:val="nil"/>
              <w:right w:val="nil"/>
            </w:tcBorders>
            <w:vAlign w:val="center"/>
          </w:tcPr>
          <w:p w14:paraId="688F121C" w14:textId="0ADE6C71"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53B6AEE3" w14:textId="316DBFC5" w:rsidR="00810AEE" w:rsidRDefault="00810AEE" w:rsidP="00EF401E">
            <w:pPr>
              <w:pStyle w:val="MDPI42tablebody"/>
              <w:spacing w:line="240" w:lineRule="auto"/>
            </w:pPr>
            <w:r>
              <w:t>2018</w:t>
            </w:r>
          </w:p>
        </w:tc>
        <w:tc>
          <w:tcPr>
            <w:tcW w:w="864" w:type="dxa"/>
            <w:tcBorders>
              <w:top w:val="nil"/>
              <w:left w:val="nil"/>
              <w:bottom w:val="nil"/>
              <w:right w:val="nil"/>
            </w:tcBorders>
            <w:vAlign w:val="center"/>
          </w:tcPr>
          <w:p w14:paraId="04A4988E" w14:textId="5616AE87" w:rsidR="00810AEE" w:rsidRDefault="00810AEE" w:rsidP="00EF401E">
            <w:pPr>
              <w:pStyle w:val="MDPI42tablebody"/>
              <w:spacing w:line="240" w:lineRule="auto"/>
            </w:pPr>
            <w:r w:rsidRPr="00623E0E">
              <w:t>26 June</w:t>
            </w:r>
          </w:p>
        </w:tc>
        <w:tc>
          <w:tcPr>
            <w:tcW w:w="864" w:type="dxa"/>
            <w:tcBorders>
              <w:top w:val="nil"/>
              <w:left w:val="nil"/>
              <w:bottom w:val="nil"/>
              <w:right w:val="nil"/>
            </w:tcBorders>
            <w:vAlign w:val="center"/>
          </w:tcPr>
          <w:p w14:paraId="2481E10B" w14:textId="3F324770" w:rsidR="00810AEE" w:rsidRDefault="00810AEE" w:rsidP="00EF401E">
            <w:pPr>
              <w:pStyle w:val="MDPI42tablebody"/>
              <w:spacing w:line="240" w:lineRule="auto"/>
            </w:pPr>
            <w:r w:rsidRPr="00623E0E">
              <w:t>10 July</w:t>
            </w:r>
          </w:p>
        </w:tc>
        <w:tc>
          <w:tcPr>
            <w:tcW w:w="864" w:type="dxa"/>
            <w:tcBorders>
              <w:top w:val="nil"/>
              <w:left w:val="nil"/>
              <w:bottom w:val="nil"/>
              <w:right w:val="nil"/>
            </w:tcBorders>
            <w:vAlign w:val="center"/>
          </w:tcPr>
          <w:p w14:paraId="39043A70" w14:textId="06EB57BA" w:rsidR="00810AEE" w:rsidRDefault="00810AEE" w:rsidP="00EF401E">
            <w:pPr>
              <w:pStyle w:val="MDPI42tablebody"/>
              <w:spacing w:line="240" w:lineRule="auto"/>
            </w:pPr>
            <w:r w:rsidRPr="00623E0E">
              <w:t>18 July</w:t>
            </w:r>
          </w:p>
        </w:tc>
        <w:tc>
          <w:tcPr>
            <w:tcW w:w="864" w:type="dxa"/>
            <w:tcBorders>
              <w:top w:val="nil"/>
              <w:left w:val="nil"/>
              <w:bottom w:val="nil"/>
              <w:right w:val="nil"/>
            </w:tcBorders>
            <w:vAlign w:val="center"/>
          </w:tcPr>
          <w:p w14:paraId="6FB41F4C" w14:textId="0D912B5A" w:rsidR="00810AEE" w:rsidRDefault="00810AEE" w:rsidP="00EF401E">
            <w:pPr>
              <w:pStyle w:val="MDPI42tablebody"/>
              <w:spacing w:line="240" w:lineRule="auto"/>
            </w:pPr>
            <w:r w:rsidRPr="00623E0E">
              <w:t>1 Aug.</w:t>
            </w:r>
          </w:p>
        </w:tc>
        <w:tc>
          <w:tcPr>
            <w:tcW w:w="864" w:type="dxa"/>
            <w:tcBorders>
              <w:top w:val="nil"/>
              <w:left w:val="nil"/>
              <w:bottom w:val="nil"/>
              <w:right w:val="nil"/>
            </w:tcBorders>
            <w:vAlign w:val="center"/>
          </w:tcPr>
          <w:p w14:paraId="2FABC20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1A83AAE"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542658FB" w14:textId="1538D8B1" w:rsidR="00810AEE" w:rsidRDefault="00810AEE" w:rsidP="00EF401E">
            <w:pPr>
              <w:pStyle w:val="MDPI42tablebody"/>
              <w:spacing w:line="240" w:lineRule="auto"/>
            </w:pPr>
            <w:r>
              <w:t>13 Sept.</w:t>
            </w:r>
          </w:p>
        </w:tc>
      </w:tr>
      <w:tr w:rsidR="00810AEE" w14:paraId="05F7CE85" w14:textId="5E307C22" w:rsidTr="00912892">
        <w:trPr>
          <w:trHeight w:val="288"/>
        </w:trPr>
        <w:tc>
          <w:tcPr>
            <w:tcW w:w="1152" w:type="dxa"/>
            <w:tcBorders>
              <w:top w:val="nil"/>
              <w:left w:val="nil"/>
              <w:bottom w:val="nil"/>
              <w:right w:val="nil"/>
            </w:tcBorders>
            <w:vAlign w:val="center"/>
          </w:tcPr>
          <w:p w14:paraId="4A0DD729" w14:textId="5C2F5A70"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100409C7" w14:textId="6C9C5065"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0EC37B5" w14:textId="4BA77EE3" w:rsidR="00810AEE" w:rsidRDefault="00EA38DB" w:rsidP="00EF401E">
            <w:pPr>
              <w:pStyle w:val="MDPI42tablebody"/>
              <w:spacing w:line="240" w:lineRule="auto"/>
            </w:pPr>
            <w:r>
              <w:t>26 June</w:t>
            </w:r>
          </w:p>
        </w:tc>
        <w:tc>
          <w:tcPr>
            <w:tcW w:w="864" w:type="dxa"/>
            <w:tcBorders>
              <w:top w:val="nil"/>
              <w:left w:val="nil"/>
              <w:bottom w:val="nil"/>
              <w:right w:val="nil"/>
            </w:tcBorders>
            <w:vAlign w:val="center"/>
          </w:tcPr>
          <w:p w14:paraId="7EF7D6BA" w14:textId="5A3BCC73" w:rsidR="00810AEE" w:rsidRDefault="00EA38DB" w:rsidP="00EF401E">
            <w:pPr>
              <w:pStyle w:val="MDPI42tablebody"/>
              <w:spacing w:line="240" w:lineRule="auto"/>
            </w:pPr>
            <w:r>
              <w:t>11 July</w:t>
            </w:r>
          </w:p>
        </w:tc>
        <w:tc>
          <w:tcPr>
            <w:tcW w:w="864" w:type="dxa"/>
            <w:tcBorders>
              <w:top w:val="nil"/>
              <w:left w:val="nil"/>
              <w:bottom w:val="nil"/>
              <w:right w:val="nil"/>
            </w:tcBorders>
            <w:vAlign w:val="center"/>
          </w:tcPr>
          <w:p w14:paraId="025F8460" w14:textId="331BD014" w:rsidR="00810AEE" w:rsidRDefault="00EA38DB" w:rsidP="00EF401E">
            <w:pPr>
              <w:pStyle w:val="MDPI42tablebody"/>
              <w:spacing w:line="240" w:lineRule="auto"/>
            </w:pPr>
            <w:r>
              <w:t>24 July</w:t>
            </w:r>
          </w:p>
        </w:tc>
        <w:tc>
          <w:tcPr>
            <w:tcW w:w="864" w:type="dxa"/>
            <w:tcBorders>
              <w:top w:val="nil"/>
              <w:left w:val="nil"/>
              <w:bottom w:val="nil"/>
              <w:right w:val="nil"/>
            </w:tcBorders>
            <w:vAlign w:val="center"/>
          </w:tcPr>
          <w:p w14:paraId="60517F2B" w14:textId="274326DF" w:rsidR="00810AEE" w:rsidRDefault="00EA38DB" w:rsidP="00EF401E">
            <w:pPr>
              <w:pStyle w:val="MDPI42tablebody"/>
              <w:spacing w:line="240" w:lineRule="auto"/>
            </w:pPr>
            <w:r>
              <w:t>7 Aug</w:t>
            </w:r>
          </w:p>
        </w:tc>
        <w:tc>
          <w:tcPr>
            <w:tcW w:w="864" w:type="dxa"/>
            <w:tcBorders>
              <w:top w:val="nil"/>
              <w:left w:val="nil"/>
              <w:bottom w:val="nil"/>
              <w:right w:val="nil"/>
            </w:tcBorders>
            <w:vAlign w:val="center"/>
          </w:tcPr>
          <w:p w14:paraId="1AD48004"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27407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5171439" w14:textId="6EC26A6D" w:rsidR="00810AEE" w:rsidRDefault="00EA38DB" w:rsidP="00EF401E">
            <w:pPr>
              <w:pStyle w:val="MDPI42tablebody"/>
              <w:spacing w:line="240" w:lineRule="auto"/>
            </w:pPr>
            <w:r>
              <w:t>16 Sept.</w:t>
            </w:r>
          </w:p>
        </w:tc>
      </w:tr>
      <w:tr w:rsidR="00810AEE" w14:paraId="4897B98E" w14:textId="616F8973" w:rsidTr="00912892">
        <w:trPr>
          <w:trHeight w:val="288"/>
        </w:trPr>
        <w:tc>
          <w:tcPr>
            <w:tcW w:w="1152" w:type="dxa"/>
            <w:tcBorders>
              <w:top w:val="nil"/>
              <w:left w:val="nil"/>
              <w:bottom w:val="nil"/>
              <w:right w:val="nil"/>
            </w:tcBorders>
            <w:vAlign w:val="center"/>
          </w:tcPr>
          <w:p w14:paraId="10AA4E9A" w14:textId="201AC07E" w:rsidR="00810AEE" w:rsidRDefault="00810AEE" w:rsidP="00EF401E">
            <w:pPr>
              <w:pStyle w:val="MDPI42tablebody"/>
              <w:spacing w:line="240" w:lineRule="auto"/>
            </w:pPr>
            <w:r>
              <w:t>MN-5</w:t>
            </w:r>
          </w:p>
        </w:tc>
        <w:tc>
          <w:tcPr>
            <w:tcW w:w="720" w:type="dxa"/>
            <w:tcBorders>
              <w:top w:val="nil"/>
              <w:left w:val="nil"/>
              <w:bottom w:val="nil"/>
              <w:right w:val="nil"/>
            </w:tcBorders>
            <w:vAlign w:val="center"/>
          </w:tcPr>
          <w:p w14:paraId="7096145A" w14:textId="0EC58AF8"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892A360" w14:textId="1CE06F11" w:rsidR="00810AEE" w:rsidRDefault="009F3D82" w:rsidP="00EF401E">
            <w:pPr>
              <w:pStyle w:val="MDPI42tablebody"/>
              <w:spacing w:line="240" w:lineRule="auto"/>
            </w:pPr>
            <w:r>
              <w:t>25 June</w:t>
            </w:r>
          </w:p>
        </w:tc>
        <w:tc>
          <w:tcPr>
            <w:tcW w:w="864" w:type="dxa"/>
            <w:tcBorders>
              <w:top w:val="nil"/>
              <w:left w:val="nil"/>
              <w:bottom w:val="nil"/>
              <w:right w:val="nil"/>
            </w:tcBorders>
            <w:vAlign w:val="center"/>
          </w:tcPr>
          <w:p w14:paraId="5BA75E36" w14:textId="294374AA" w:rsidR="00810AEE" w:rsidRDefault="009F3D82" w:rsidP="00EF401E">
            <w:pPr>
              <w:pStyle w:val="MDPI42tablebody"/>
              <w:spacing w:line="240" w:lineRule="auto"/>
            </w:pPr>
            <w:r>
              <w:t>9 July</w:t>
            </w:r>
          </w:p>
        </w:tc>
        <w:tc>
          <w:tcPr>
            <w:tcW w:w="864" w:type="dxa"/>
            <w:tcBorders>
              <w:top w:val="nil"/>
              <w:left w:val="nil"/>
              <w:bottom w:val="nil"/>
              <w:right w:val="nil"/>
            </w:tcBorders>
            <w:vAlign w:val="center"/>
          </w:tcPr>
          <w:p w14:paraId="587F5B29" w14:textId="02CDCE1E" w:rsidR="00810AEE" w:rsidRDefault="009F3D82" w:rsidP="00EF401E">
            <w:pPr>
              <w:pStyle w:val="MDPI42tablebody"/>
              <w:spacing w:line="240" w:lineRule="auto"/>
            </w:pPr>
            <w:r>
              <w:t>23 July</w:t>
            </w:r>
          </w:p>
        </w:tc>
        <w:tc>
          <w:tcPr>
            <w:tcW w:w="864" w:type="dxa"/>
            <w:tcBorders>
              <w:top w:val="nil"/>
              <w:left w:val="nil"/>
              <w:bottom w:val="nil"/>
              <w:right w:val="nil"/>
            </w:tcBorders>
            <w:vAlign w:val="center"/>
          </w:tcPr>
          <w:p w14:paraId="5E8BC24A" w14:textId="0E63A199" w:rsidR="00810AEE" w:rsidRDefault="009F3D82" w:rsidP="00EF401E">
            <w:pPr>
              <w:pStyle w:val="MDPI42tablebody"/>
              <w:spacing w:line="240" w:lineRule="auto"/>
            </w:pPr>
            <w:r>
              <w:t>6 Aug</w:t>
            </w:r>
          </w:p>
        </w:tc>
        <w:tc>
          <w:tcPr>
            <w:tcW w:w="864" w:type="dxa"/>
            <w:tcBorders>
              <w:top w:val="nil"/>
              <w:left w:val="nil"/>
              <w:bottom w:val="nil"/>
              <w:right w:val="nil"/>
            </w:tcBorders>
            <w:vAlign w:val="center"/>
          </w:tcPr>
          <w:p w14:paraId="5B88D96D" w14:textId="5D8F4714" w:rsidR="00810AEE" w:rsidRDefault="009F3D82" w:rsidP="00EF401E">
            <w:pPr>
              <w:pStyle w:val="MDPI42tablebody"/>
              <w:spacing w:line="240" w:lineRule="auto"/>
            </w:pPr>
            <w:r>
              <w:t>21 Aug</w:t>
            </w:r>
          </w:p>
        </w:tc>
        <w:tc>
          <w:tcPr>
            <w:tcW w:w="864" w:type="dxa"/>
            <w:tcBorders>
              <w:top w:val="nil"/>
              <w:left w:val="nil"/>
              <w:bottom w:val="nil"/>
              <w:right w:val="nil"/>
            </w:tcBorders>
            <w:vAlign w:val="center"/>
          </w:tcPr>
          <w:p w14:paraId="6F676BC1"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EF8EA34" w14:textId="071D6734" w:rsidR="00810AEE" w:rsidRDefault="009F3D82" w:rsidP="00EF401E">
            <w:pPr>
              <w:pStyle w:val="MDPI42tablebody"/>
              <w:spacing w:line="240" w:lineRule="auto"/>
            </w:pPr>
            <w:r>
              <w:t>16 Sept.</w:t>
            </w:r>
          </w:p>
        </w:tc>
      </w:tr>
      <w:tr w:rsidR="00810AEE" w14:paraId="2D1AEED6" w14:textId="7E3D962B" w:rsidTr="00912892">
        <w:trPr>
          <w:trHeight w:val="288"/>
        </w:trPr>
        <w:tc>
          <w:tcPr>
            <w:tcW w:w="1152" w:type="dxa"/>
            <w:tcBorders>
              <w:top w:val="nil"/>
              <w:left w:val="nil"/>
              <w:bottom w:val="single" w:sz="8" w:space="0" w:color="auto"/>
              <w:right w:val="nil"/>
            </w:tcBorders>
            <w:vAlign w:val="center"/>
          </w:tcPr>
          <w:p w14:paraId="7F826B04" w14:textId="2BE60A31" w:rsidR="00810AEE" w:rsidRDefault="00810AEE" w:rsidP="00EF401E">
            <w:pPr>
              <w:pStyle w:val="MDPI42tablebody"/>
              <w:spacing w:line="240" w:lineRule="auto"/>
            </w:pPr>
            <w:r>
              <w:t>MN-6</w:t>
            </w:r>
          </w:p>
        </w:tc>
        <w:tc>
          <w:tcPr>
            <w:tcW w:w="720" w:type="dxa"/>
            <w:tcBorders>
              <w:top w:val="nil"/>
              <w:left w:val="nil"/>
              <w:bottom w:val="single" w:sz="8" w:space="0" w:color="auto"/>
              <w:right w:val="nil"/>
            </w:tcBorders>
            <w:vAlign w:val="center"/>
          </w:tcPr>
          <w:p w14:paraId="49506AB8" w14:textId="29FC0882" w:rsidR="00810AEE" w:rsidRDefault="00810AEE" w:rsidP="00EF401E">
            <w:pPr>
              <w:pStyle w:val="MDPI42tablebody"/>
              <w:spacing w:line="240" w:lineRule="auto"/>
            </w:pPr>
            <w:r>
              <w:t>2020</w:t>
            </w:r>
          </w:p>
        </w:tc>
        <w:tc>
          <w:tcPr>
            <w:tcW w:w="864" w:type="dxa"/>
            <w:tcBorders>
              <w:top w:val="nil"/>
              <w:left w:val="nil"/>
              <w:bottom w:val="single" w:sz="8" w:space="0" w:color="auto"/>
              <w:right w:val="nil"/>
            </w:tcBorders>
            <w:vAlign w:val="center"/>
          </w:tcPr>
          <w:p w14:paraId="26BF0410" w14:textId="76324072" w:rsidR="00810AEE" w:rsidRDefault="0019729B" w:rsidP="00EF401E">
            <w:pPr>
              <w:pStyle w:val="MDPI42tablebody"/>
              <w:spacing w:line="240" w:lineRule="auto"/>
            </w:pPr>
            <w:r>
              <w:t>24 June</w:t>
            </w:r>
          </w:p>
        </w:tc>
        <w:tc>
          <w:tcPr>
            <w:tcW w:w="864" w:type="dxa"/>
            <w:tcBorders>
              <w:top w:val="nil"/>
              <w:left w:val="nil"/>
              <w:bottom w:val="single" w:sz="8" w:space="0" w:color="auto"/>
              <w:right w:val="nil"/>
            </w:tcBorders>
            <w:vAlign w:val="center"/>
          </w:tcPr>
          <w:p w14:paraId="3A736575" w14:textId="5DDD5D38" w:rsidR="00810AEE" w:rsidRDefault="0019729B" w:rsidP="00EF401E">
            <w:pPr>
              <w:pStyle w:val="MDPI42tablebody"/>
              <w:spacing w:line="240" w:lineRule="auto"/>
            </w:pPr>
            <w:r>
              <w:t>7 July</w:t>
            </w:r>
          </w:p>
        </w:tc>
        <w:tc>
          <w:tcPr>
            <w:tcW w:w="864" w:type="dxa"/>
            <w:tcBorders>
              <w:top w:val="nil"/>
              <w:left w:val="nil"/>
              <w:bottom w:val="single" w:sz="8" w:space="0" w:color="auto"/>
              <w:right w:val="nil"/>
            </w:tcBorders>
            <w:vAlign w:val="center"/>
          </w:tcPr>
          <w:p w14:paraId="29C598E9" w14:textId="4234EEE7" w:rsidR="00810AEE" w:rsidRDefault="0019729B" w:rsidP="00EF401E">
            <w:pPr>
              <w:pStyle w:val="MDPI42tablebody"/>
              <w:spacing w:line="240" w:lineRule="auto"/>
            </w:pPr>
            <w:r>
              <w:t>22 July</w:t>
            </w:r>
          </w:p>
        </w:tc>
        <w:tc>
          <w:tcPr>
            <w:tcW w:w="864" w:type="dxa"/>
            <w:tcBorders>
              <w:top w:val="nil"/>
              <w:left w:val="nil"/>
              <w:bottom w:val="single" w:sz="8" w:space="0" w:color="auto"/>
              <w:right w:val="nil"/>
            </w:tcBorders>
            <w:vAlign w:val="center"/>
          </w:tcPr>
          <w:p w14:paraId="2BD425D3" w14:textId="23659174" w:rsidR="00810AEE" w:rsidRDefault="0019729B" w:rsidP="00EF401E">
            <w:pPr>
              <w:pStyle w:val="MDPI42tablebody"/>
              <w:spacing w:line="240" w:lineRule="auto"/>
            </w:pPr>
            <w:r>
              <w:t>4 Aug</w:t>
            </w:r>
          </w:p>
        </w:tc>
        <w:tc>
          <w:tcPr>
            <w:tcW w:w="864" w:type="dxa"/>
            <w:tcBorders>
              <w:top w:val="nil"/>
              <w:left w:val="nil"/>
              <w:bottom w:val="single" w:sz="8" w:space="0" w:color="auto"/>
              <w:right w:val="nil"/>
            </w:tcBorders>
            <w:vAlign w:val="center"/>
          </w:tcPr>
          <w:p w14:paraId="17B50A39"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5834C3B1"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1BB6E230" w14:textId="5A270E97" w:rsidR="00810AEE" w:rsidRDefault="0019729B" w:rsidP="00EF401E">
            <w:pPr>
              <w:pStyle w:val="MDPI42tablebody"/>
              <w:spacing w:line="240" w:lineRule="auto"/>
            </w:pPr>
            <w:commentRangeStart w:id="53"/>
            <w:r>
              <w:t>16 Sept.</w:t>
            </w:r>
            <w:commentRangeEnd w:id="53"/>
            <w:r w:rsidR="00DC3B64">
              <w:rPr>
                <w:rStyle w:val="CommentReference"/>
                <w:rFonts w:eastAsia="SimSun"/>
                <w:noProof/>
                <w:snapToGrid/>
                <w:lang w:eastAsia="zh-CN" w:bidi="ar-SA"/>
              </w:rPr>
              <w:commentReference w:id="53"/>
            </w:r>
          </w:p>
        </w:tc>
      </w:tr>
    </w:tbl>
    <w:p w14:paraId="4E16ED5C" w14:textId="77777777" w:rsidR="001C4771" w:rsidRDefault="001C4771" w:rsidP="002169F3">
      <w:pPr>
        <w:pStyle w:val="MDPI31text"/>
      </w:pPr>
    </w:p>
    <w:p w14:paraId="7F93D1D0" w14:textId="7CB43764" w:rsidR="00F34A24" w:rsidRDefault="0071223D" w:rsidP="00F34A24">
      <w:pPr>
        <w:pStyle w:val="MDPI23heading3"/>
      </w:pPr>
      <w:r>
        <w:t xml:space="preserve">2.1.2. Previously </w:t>
      </w:r>
      <w:r w:rsidR="006A456B">
        <w:t>Published</w:t>
      </w:r>
      <w:r>
        <w:t xml:space="preserve"> Data – Belgium, Argentina, and Canada</w:t>
      </w:r>
    </w:p>
    <w:p w14:paraId="1AD6BF2A" w14:textId="218DD794" w:rsidR="00AF67F7" w:rsidRDefault="00243EA0" w:rsidP="00AF67F7">
      <w:pPr>
        <w:pStyle w:val="MDPI31text"/>
        <w:rPr>
          <w:ins w:id="54" w:author="Revisions" w:date="2021-03-07T12:52:00Z"/>
        </w:rPr>
      </w:pPr>
      <w:r>
        <w:t xml:space="preserve">Experimental data </w:t>
      </w:r>
      <w:r w:rsidR="00C914C8">
        <w:t>reported in</w:t>
      </w:r>
      <w:r>
        <w:t xml:space="preserve"> two previous studies, </w:t>
      </w:r>
      <w:proofErr w:type="spellStart"/>
      <w:r>
        <w:t>Giletto</w:t>
      </w:r>
      <w:proofErr w:type="spellEnd"/>
      <w:r>
        <w:t xml:space="preserve"> et al. (2020) and Ben Abdallah et al. (2016), was included in the analysis conducted for the present study. The data from </w:t>
      </w:r>
      <w:proofErr w:type="spellStart"/>
      <w:r>
        <w:t>Giletto</w:t>
      </w:r>
      <w:proofErr w:type="spellEnd"/>
      <w:r>
        <w:t xml:space="preserve"> et al. (2020) comprises two separate experimental data sets from Argentina (</w:t>
      </w:r>
      <w:proofErr w:type="spellStart"/>
      <w:r w:rsidR="00C914C8">
        <w:t>Giletto</w:t>
      </w:r>
      <w:proofErr w:type="spellEnd"/>
      <w:r w:rsidR="00C914C8">
        <w:t xml:space="preserve"> and </w:t>
      </w:r>
      <w:proofErr w:type="spellStart"/>
      <w:r w:rsidR="00C914C8">
        <w:t>Echeverría</w:t>
      </w:r>
      <w:proofErr w:type="spellEnd"/>
      <w:r w:rsidR="00C914C8">
        <w:t>, 2015</w:t>
      </w:r>
      <w:r>
        <w:t xml:space="preserve">) and Canada </w:t>
      </w:r>
      <w:r w:rsidR="00C914C8" w:rsidRPr="00C914C8">
        <w:t>(</w:t>
      </w:r>
      <w:proofErr w:type="spellStart"/>
      <w:r w:rsidR="00C914C8" w:rsidRPr="00C914C8">
        <w:t>Bélanger</w:t>
      </w:r>
      <w:proofErr w:type="spellEnd"/>
      <w:r w:rsidR="00C914C8" w:rsidRPr="00C914C8">
        <w:t xml:space="preserve"> et al., 2001</w:t>
      </w:r>
      <w:del w:id="55" w:author="Revisions" w:date="2021-03-07T12:52:00Z">
        <w:r w:rsidR="00C914C8" w:rsidRPr="00C914C8">
          <w:delText>)</w:delText>
        </w:r>
        <w:r>
          <w:delText xml:space="preserve">. </w:delText>
        </w:r>
      </w:del>
      <w:ins w:id="56" w:author="Revisions" w:date="2021-03-07T12:52:00Z">
        <w:r w:rsidR="003C1FD9">
          <w:t xml:space="preserve">, </w:t>
        </w:r>
        <w:proofErr w:type="spellStart"/>
        <w:r w:rsidR="003C1FD9" w:rsidRPr="00C914C8">
          <w:t>Bélanger</w:t>
        </w:r>
        <w:proofErr w:type="spellEnd"/>
        <w:r w:rsidR="003C1FD9" w:rsidRPr="00C914C8">
          <w:t xml:space="preserve"> et al., 200</w:t>
        </w:r>
        <w:r w:rsidR="003C1FD9">
          <w:t>0</w:t>
        </w:r>
        <w:r w:rsidR="00C914C8" w:rsidRPr="00C914C8">
          <w:t>)</w:t>
        </w:r>
        <w:r>
          <w:t xml:space="preserve">. </w:t>
        </w:r>
      </w:ins>
    </w:p>
    <w:p w14:paraId="50066D85" w14:textId="7987AA68" w:rsidR="00BA341E" w:rsidRDefault="00813DDC" w:rsidP="003C1FD9">
      <w:pPr>
        <w:pStyle w:val="MDPI31text"/>
        <w:rPr>
          <w:ins w:id="57" w:author="Revisions" w:date="2021-03-07T12:52:00Z"/>
        </w:rPr>
      </w:pPr>
      <w:ins w:id="58" w:author="Revisions" w:date="2021-03-07T12:52:00Z">
        <w:r>
          <w:t>In the Can</w:t>
        </w:r>
        <w:r w:rsidR="00EE4BA7">
          <w:t>a</w:t>
        </w:r>
        <w:r>
          <w:t xml:space="preserve">dian study, </w:t>
        </w:r>
        <w:r w:rsidR="00EE4BA7">
          <w:t>two varieties (Russet Burbank</w:t>
        </w:r>
        <w:r w:rsidR="003C1FD9">
          <w:t xml:space="preserve"> and </w:t>
        </w:r>
        <w:proofErr w:type="spellStart"/>
        <w:r w:rsidR="003C1FD9">
          <w:t>Shepody</w:t>
        </w:r>
        <w:proofErr w:type="spellEnd"/>
        <w:r w:rsidR="00EE4BA7">
          <w:t>) and four N fertilization rates (0, 50, 100, and 250 kg ha</w:t>
        </w:r>
        <w:r w:rsidR="00EE4BA7">
          <w:rPr>
            <w:vertAlign w:val="superscript"/>
          </w:rPr>
          <w:t>-1</w:t>
        </w:r>
        <w:r w:rsidR="00EE4BA7">
          <w:t xml:space="preserve">) were evaluated with each variety having 4 site-years of experimental data and </w:t>
        </w:r>
        <w:r w:rsidR="003C1FD9">
          <w:t>10 sampling dates per site year (Table 1).</w:t>
        </w:r>
      </w:ins>
    </w:p>
    <w:p w14:paraId="164C721F" w14:textId="60306C31" w:rsidR="00813DDC" w:rsidRDefault="003C1FD9" w:rsidP="00911810">
      <w:pPr>
        <w:pStyle w:val="MDPI31text"/>
        <w:rPr>
          <w:ins w:id="59" w:author="Revisions" w:date="2021-03-07T12:52:00Z"/>
        </w:rPr>
      </w:pPr>
      <w:ins w:id="60" w:author="Revisions" w:date="2021-03-07T12:52:00Z">
        <w:r>
          <w:t xml:space="preserve">In the Argentina study, five varieties (Bannock Russet, Gem Russet, Innovator, </w:t>
        </w:r>
        <w:proofErr w:type="spellStart"/>
        <w:r>
          <w:t>Markies</w:t>
        </w:r>
        <w:proofErr w:type="spellEnd"/>
        <w:r>
          <w:t xml:space="preserve"> Russet, and Umatilla Russet)</w:t>
        </w:r>
        <w:r w:rsidR="00BA341E">
          <w:t xml:space="preserve"> and four N fertilization rate </w:t>
        </w:r>
        <w:commentRangeStart w:id="61"/>
        <w:r w:rsidR="00BA341E">
          <w:t>(0, 80, 150, 250 kg N ha</w:t>
        </w:r>
        <w:r w:rsidR="00BA341E">
          <w:rPr>
            <w:vertAlign w:val="superscript"/>
          </w:rPr>
          <w:t>-1</w:t>
        </w:r>
        <w:r w:rsidR="00BA341E">
          <w:t>)</w:t>
        </w:r>
        <w:commentRangeEnd w:id="61"/>
        <w:r w:rsidR="00BA341E">
          <w:rPr>
            <w:rStyle w:val="CommentReference"/>
            <w:rFonts w:eastAsia="SimSun"/>
            <w:noProof/>
            <w:snapToGrid/>
            <w:lang w:eastAsia="zh-CN" w:bidi="ar-SA"/>
          </w:rPr>
          <w:commentReference w:id="61"/>
        </w:r>
        <w:r w:rsidR="00BA341E">
          <w:t xml:space="preserve"> were </w:t>
        </w:r>
        <w:r w:rsidR="00911810">
          <w:t xml:space="preserve">each </w:t>
        </w:r>
        <w:r w:rsidR="00BA341E">
          <w:t>evaluated for between 2 to 4 site-years wit</w:t>
        </w:r>
        <w:r w:rsidR="00911810">
          <w:t>h between 4 to 5 sampling dates per site year (Table 1).</w:t>
        </w:r>
      </w:ins>
    </w:p>
    <w:p w14:paraId="3CB37223" w14:textId="59941F3B" w:rsidR="00911810" w:rsidRDefault="00911810" w:rsidP="00911810">
      <w:pPr>
        <w:pStyle w:val="MDPI31text"/>
        <w:rPr>
          <w:ins w:id="62" w:author="Revisions" w:date="2021-03-07T12:52:00Z"/>
        </w:rPr>
      </w:pPr>
      <w:r>
        <w:t xml:space="preserve">All data from the </w:t>
      </w:r>
      <w:proofErr w:type="spellStart"/>
      <w:r>
        <w:t>Giletto</w:t>
      </w:r>
      <w:proofErr w:type="spellEnd"/>
      <w:r>
        <w:t xml:space="preserve"> et al. (2020) study used in the present analysis was included in this previous publication.</w:t>
      </w:r>
      <w:del w:id="63" w:author="Revisions" w:date="2021-03-07T12:52:00Z">
        <w:r w:rsidR="00243EA0">
          <w:delText xml:space="preserve"> </w:delText>
        </w:r>
      </w:del>
    </w:p>
    <w:p w14:paraId="7397E2D9" w14:textId="227F0BCD" w:rsidR="00911810" w:rsidRPr="00911810" w:rsidRDefault="00243EA0" w:rsidP="00AF67F7">
      <w:pPr>
        <w:pStyle w:val="MDPI31text"/>
        <w:rPr>
          <w:ins w:id="64" w:author="Revisions" w:date="2021-03-07T12:52:00Z"/>
        </w:rPr>
      </w:pPr>
      <w:r>
        <w:t xml:space="preserve">The data from Ben Abdallah et al. (2016) </w:t>
      </w:r>
      <w:r w:rsidR="00C914C8">
        <w:t>represents</w:t>
      </w:r>
      <w:r>
        <w:t xml:space="preserve"> </w:t>
      </w:r>
      <w:del w:id="65" w:author="Revisions" w:date="2021-03-07T12:52:00Z">
        <w:r>
          <w:delText>a single</w:delText>
        </w:r>
      </w:del>
      <w:ins w:id="66" w:author="Revisions" w:date="2021-03-07T12:52:00Z">
        <w:r w:rsidR="00287636">
          <w:t>multiple</w:t>
        </w:r>
      </w:ins>
      <w:r>
        <w:t xml:space="preserve"> experimental data set from Belgium.</w:t>
      </w:r>
      <w:r w:rsidR="00C914C8">
        <w:t xml:space="preserve"> </w:t>
      </w:r>
      <w:ins w:id="67" w:author="Revisions" w:date="2021-03-07T12:52:00Z">
        <w:r w:rsidR="00911810">
          <w:t>In th</w:t>
        </w:r>
        <w:r w:rsidR="00287636">
          <w:t>e Belgium studies</w:t>
        </w:r>
        <w:r w:rsidR="00911810">
          <w:t>, three to six N rates (ranging from 0 to 250 kg N ha</w:t>
        </w:r>
        <w:r w:rsidR="00911810">
          <w:rPr>
            <w:vertAlign w:val="superscript"/>
          </w:rPr>
          <w:t>-1</w:t>
        </w:r>
        <w:r w:rsidR="00911810">
          <w:t xml:space="preserve">) were </w:t>
        </w:r>
        <w:r w:rsidR="00287636">
          <w:t xml:space="preserve">evaluated for two varieties (Bintje and Charlotte) for 17 and 7 site-years, respectively, and with 1 to 8 sampling dates per site year (Table 1). </w:t>
        </w:r>
      </w:ins>
    </w:p>
    <w:p w14:paraId="3C005EB1" w14:textId="1F4E6858" w:rsidR="00243EA0" w:rsidRDefault="00C914C8" w:rsidP="00AF67F7">
      <w:pPr>
        <w:pStyle w:val="MDPI31text"/>
      </w:pPr>
      <w:r>
        <w:t>Only a portion of the data from the Ben Abdallah et al. (2016) study used in the present analysis was included in this previous publication. While the dry weight biomass data was previously reported, the nitrogen concentration data from the Ben Abdallah et al. (2016) experiment is reported in this manuscript for the first time.</w:t>
      </w:r>
    </w:p>
    <w:p w14:paraId="51528C5C" w14:textId="569F272A" w:rsidR="00DB0D7A" w:rsidRPr="00C914C8" w:rsidRDefault="00DB0D7A" w:rsidP="00C914C8">
      <w:pPr>
        <w:pStyle w:val="MDPI31text"/>
      </w:pPr>
    </w:p>
    <w:p w14:paraId="6598047D" w14:textId="40EEDCB4" w:rsidR="009436F2" w:rsidRDefault="00DA4AF0" w:rsidP="006A456B">
      <w:pPr>
        <w:pStyle w:val="MDPI22heading2"/>
        <w:spacing w:before="0"/>
      </w:pPr>
      <w:commentRangeStart w:id="68"/>
      <w:commentRangeStart w:id="69"/>
      <w:r>
        <w:t>2.2. Statistical Methods</w:t>
      </w:r>
      <w:commentRangeEnd w:id="68"/>
      <w:r w:rsidR="00617E6D">
        <w:rPr>
          <w:rStyle w:val="CommentReference"/>
          <w:rFonts w:eastAsia="SimSun"/>
          <w:i w:val="0"/>
          <w:snapToGrid/>
          <w:lang w:eastAsia="zh-CN" w:bidi="ar-SA"/>
        </w:rPr>
        <w:commentReference w:id="68"/>
      </w:r>
      <w:commentRangeEnd w:id="69"/>
      <w:r w:rsidR="00B83EC6">
        <w:rPr>
          <w:rStyle w:val="CommentReference"/>
          <w:rFonts w:eastAsia="SimSun"/>
          <w:i w:val="0"/>
          <w:snapToGrid/>
          <w:lang w:eastAsia="zh-CN" w:bidi="ar-SA"/>
        </w:rPr>
        <w:commentReference w:id="69"/>
      </w:r>
    </w:p>
    <w:p w14:paraId="17B47FB0" w14:textId="0214138A" w:rsidR="00912892" w:rsidRDefault="00C914C8" w:rsidP="00C35D39">
      <w:pPr>
        <w:pStyle w:val="MDPI31text"/>
      </w:pPr>
      <w:r>
        <w:t>Based on the approach outline</w:t>
      </w:r>
      <w:r w:rsidR="00A41067">
        <w:t>d</w:t>
      </w:r>
      <w:r>
        <w:t xml:space="preserve"> by </w:t>
      </w:r>
      <w:r w:rsidR="00DA4AF0">
        <w:t>Makowski et al. (2020)</w:t>
      </w:r>
      <w:r>
        <w:t xml:space="preserve">, this study implemented a Bayesian hierarchical framework to infer </w:t>
      </w:r>
      <w:r w:rsidR="00D11D6A">
        <w:t>CNDC</w:t>
      </w:r>
      <w:r w:rsidR="00E13A5A">
        <w:t xml:space="preserve"> parameters</w:t>
      </w:r>
      <w:r>
        <w:t xml:space="preserve"> for each </w:t>
      </w:r>
      <w:ins w:id="70" w:author="Revisions" w:date="2021-03-07T12:52:00Z">
        <w:r w:rsidR="00935D6A">
          <w:t xml:space="preserve">location and </w:t>
        </w:r>
      </w:ins>
      <w:r>
        <w:t>variety within location</w:t>
      </w:r>
      <w:r w:rsidR="00E13A5A">
        <w:t xml:space="preserve">, assess the uncertainty in model parameters and critical N concentration, and compare fitted </w:t>
      </w:r>
      <w:r w:rsidR="00D11D6A">
        <w:t>CNDCs</w:t>
      </w:r>
      <w:r w:rsidR="00E13A5A">
        <w:t xml:space="preserve"> across</w:t>
      </w:r>
      <w:r w:rsidR="00505583">
        <w:t xml:space="preserve"> location and variety</w:t>
      </w:r>
      <w:r w:rsidR="00E13A5A">
        <w:t xml:space="preserve"> effects.</w:t>
      </w:r>
    </w:p>
    <w:p w14:paraId="573E58B8" w14:textId="0671E782" w:rsidR="004B4F3F" w:rsidRDefault="004B4F3F" w:rsidP="004B4F3F">
      <w:pPr>
        <w:pStyle w:val="MDPI31text"/>
        <w:rPr>
          <w:ins w:id="71" w:author="Revisions" w:date="2021-03-07T12:52:00Z"/>
        </w:rPr>
      </w:pPr>
      <w:commentRangeStart w:id="72"/>
      <w:r>
        <w:t>In summary</w:t>
      </w:r>
      <w:commentRangeEnd w:id="72"/>
      <w:r>
        <w:rPr>
          <w:rStyle w:val="CommentReference"/>
          <w:rFonts w:eastAsia="SimSun"/>
          <w:noProof/>
          <w:snapToGrid/>
          <w:lang w:eastAsia="zh-CN" w:bidi="ar-SA"/>
        </w:rPr>
        <w:commentReference w:id="72"/>
      </w:r>
      <w:r>
        <w:t xml:space="preserve">, this statistical approach uses </w:t>
      </w:r>
      <w:del w:id="73" w:author="Revisions" w:date="2021-03-07T12:52:00Z">
        <w:r w:rsidR="009D34C5">
          <w:delText xml:space="preserve">all of </w:delText>
        </w:r>
      </w:del>
      <w:r>
        <w:t xml:space="preserve">the </w:t>
      </w:r>
      <w:ins w:id="74" w:author="Revisions" w:date="2021-03-07T12:52:00Z">
        <w:r>
          <w:t xml:space="preserve">entire set of </w:t>
        </w:r>
      </w:ins>
      <w:r>
        <w:t xml:space="preserve">experimental data </w:t>
      </w:r>
      <w:del w:id="75" w:author="Revisions" w:date="2021-03-07T12:52:00Z">
        <w:r w:rsidR="009D34C5">
          <w:delText>to fit</w:delText>
        </w:r>
      </w:del>
      <w:ins w:id="76" w:author="Revisions" w:date="2021-03-07T12:52:00Z">
        <w:r>
          <w:t>(Figure 7a) and does not require any preliminary or intermediary statistical analysis. At the level of each experimental sampling date,</w:t>
        </w:r>
      </w:ins>
      <w:r>
        <w:t xml:space="preserve"> a linear-plateau curve </w:t>
      </w:r>
      <w:ins w:id="77" w:author="Revisions" w:date="2021-03-07T12:52:00Z">
        <w:r>
          <w:t xml:space="preserve">is fit </w:t>
        </w:r>
      </w:ins>
      <w:r>
        <w:t xml:space="preserve">for biomass as a function of nitrogen concentration </w:t>
      </w:r>
      <w:ins w:id="78" w:author="Revisions" w:date="2021-03-07T12:52:00Z">
        <w:r>
          <w:t xml:space="preserve">(Figure 7b) and the join point of the linear-plateau curve is used to define the critical N concentration. Simultaneously, a negative exponential curve (i.e., CNDC) is fit across all experimental sampling dates where the critical N point of each linear-plateau curves lies exactly upon the negative exponential curve (Figure 7b). In this manner, the linear-plateau curve fitted for any given date is influenced by </w:t>
        </w:r>
        <w:r>
          <w:lastRenderedPageBreak/>
          <w:t>the data from all other experimental sampling dates through the fitting of the negative exponential curve.</w:t>
        </w:r>
      </w:ins>
    </w:p>
    <w:p w14:paraId="41E62D83" w14:textId="0F42A012" w:rsidR="00D91F13" w:rsidRDefault="00D91F13" w:rsidP="00D91F13">
      <w:pPr>
        <w:pStyle w:val="MDPI52figure"/>
        <w:ind w:left="2608"/>
        <w:jc w:val="left"/>
        <w:rPr>
          <w:ins w:id="79" w:author="Revisions" w:date="2021-03-07T12:52:00Z"/>
          <w:b/>
        </w:rPr>
      </w:pPr>
      <w:ins w:id="80" w:author="Revisions" w:date="2021-03-07T12:52:00Z">
        <w:r>
          <w:rPr>
            <w:b/>
            <w:noProof/>
            <w:snapToGrid/>
          </w:rPr>
          <w:drawing>
            <wp:inline distT="0" distB="0" distL="0" distR="0" wp14:anchorId="0A038C9D" wp14:editId="7A44B655">
              <wp:extent cx="4954193" cy="1350498"/>
              <wp:effectExtent l="0" t="0" r="0"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93885" cy="1361318"/>
                      </a:xfrm>
                      <a:prstGeom prst="rect">
                        <a:avLst/>
                      </a:prstGeom>
                    </pic:spPr>
                  </pic:pic>
                </a:graphicData>
              </a:graphic>
            </wp:inline>
          </w:drawing>
        </w:r>
      </w:ins>
    </w:p>
    <w:p w14:paraId="71552F79" w14:textId="151C046B" w:rsidR="00FD1EE0" w:rsidRDefault="00D91F13" w:rsidP="00251E62">
      <w:pPr>
        <w:pStyle w:val="MDPI51figurecaption"/>
        <w:rPr>
          <w:ins w:id="81" w:author="Revisions" w:date="2021-03-07T12:52:00Z"/>
        </w:rPr>
      </w:pPr>
      <w:ins w:id="82" w:author="Revisions" w:date="2021-03-07T12:52:00Z">
        <w:r>
          <w:rPr>
            <w:b/>
          </w:rPr>
          <w:t xml:space="preserve">Figure 7. </w:t>
        </w:r>
        <w:r>
          <w:t xml:space="preserve">Hypothetical example of statistical methods used showing </w:t>
        </w:r>
        <w:r w:rsidRPr="003E21D8">
          <w:rPr>
            <w:b/>
            <w:bCs/>
          </w:rPr>
          <w:t xml:space="preserve">(a) </w:t>
        </w:r>
        <w:r>
          <w:t xml:space="preserve">raw experimental data, </w:t>
        </w:r>
        <w:r w:rsidRPr="003E21D8">
          <w:rPr>
            <w:b/>
            <w:bCs/>
          </w:rPr>
          <w:t xml:space="preserve">(b) </w:t>
        </w:r>
        <w:r>
          <w:t xml:space="preserve">linear-plateau curves (solid colored lines) fitted for each experimental sampling date (points with each date distinguished by color) and the critical N dilution curve (solid black line) fitted using the hierarchical Bayesian method based on Makowski et al. (2020), and </w:t>
        </w:r>
        <w:r w:rsidRPr="003E21D8">
          <w:rPr>
            <w:b/>
            <w:bCs/>
          </w:rPr>
          <w:t>(c)</w:t>
        </w:r>
        <w:r>
          <w:t xml:space="preserve">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ins>
    </w:p>
    <w:p w14:paraId="369DF958" w14:textId="38D1AE27" w:rsidR="004B4F3F" w:rsidRDefault="004B4F3F" w:rsidP="004B4F3F">
      <w:pPr>
        <w:pStyle w:val="MDPI31text"/>
        <w:rPr>
          <w:ins w:id="83" w:author="Revisions" w:date="2021-03-07T12:52:00Z"/>
        </w:rPr>
      </w:pPr>
      <w:commentRangeStart w:id="84"/>
      <w:ins w:id="85" w:author="Revisions" w:date="2021-03-07T12:52:00Z">
        <w:r>
          <w:t>The conventional</w:t>
        </w:r>
        <w:r w:rsidR="00FD057C">
          <w:t xml:space="preserve"> approach</w:t>
        </w:r>
        <w:r w:rsidR="00BD5662">
          <w:t xml:space="preserve"> to fit a CNDC, which contrasts with the Bayesian hierarchical </w:t>
        </w:r>
      </w:ins>
      <w:commentRangeEnd w:id="84"/>
      <w:r w:rsidR="00DE75A5">
        <w:rPr>
          <w:rStyle w:val="CommentReference"/>
          <w:rFonts w:eastAsia="SimSun"/>
          <w:noProof/>
          <w:snapToGrid/>
          <w:lang w:eastAsia="zh-CN" w:bidi="ar-SA"/>
        </w:rPr>
        <w:commentReference w:id="84"/>
      </w:r>
      <w:ins w:id="86" w:author="Revisions" w:date="2021-03-07T12:52:00Z">
        <w:r w:rsidR="00BD5662">
          <w:t xml:space="preserve">method, </w:t>
        </w:r>
        <w:r w:rsidR="00FD057C">
          <w:t>consists of a two-step process</w:t>
        </w:r>
        <w:r>
          <w:t xml:space="preserve">: first, the critical N points are selected using statistical criterial; second, a negative exponential curve using non-linear regression was fit to the subset of critical points (Figure 7c). </w:t>
        </w:r>
        <w:r w:rsidR="00BD5662">
          <w:t>There are two commonly used statistical approaches to identify critical points: linear-plateau curve fit and protected multiple comparison.</w:t>
        </w:r>
      </w:ins>
    </w:p>
    <w:p w14:paraId="2D150855" w14:textId="70A24249" w:rsidR="002331DF" w:rsidRDefault="001B4647" w:rsidP="002331DF">
      <w:pPr>
        <w:pStyle w:val="MDPI31text"/>
        <w:rPr>
          <w:ins w:id="87" w:author="Revisions" w:date="2021-03-07T12:52:00Z"/>
        </w:rPr>
      </w:pPr>
      <w:ins w:id="88" w:author="Revisions" w:date="2021-03-07T12:52:00Z">
        <w:r>
          <w:t xml:space="preserve">Using a linear-plateau curve to identify the critical points was originally suggested by </w:t>
        </w:r>
        <w:proofErr w:type="spellStart"/>
        <w:r>
          <w:t>Justes</w:t>
        </w:r>
        <w:proofErr w:type="spellEnd"/>
        <w:r>
          <w:t xml:space="preserve"> et al. (1994); however, </w:t>
        </w:r>
        <w:commentRangeStart w:id="89"/>
        <w:r>
          <w:t>while this approach is methodologically superior</w:t>
        </w:r>
        <w:r w:rsidR="00BD5662">
          <w:t xml:space="preserve"> and follows directly from N dilution theory</w:t>
        </w:r>
        <w:commentRangeEnd w:id="89"/>
        <w:r w:rsidR="00BD5662">
          <w:rPr>
            <w:rStyle w:val="CommentReference"/>
            <w:rFonts w:eastAsia="SimSun"/>
            <w:noProof/>
            <w:snapToGrid/>
            <w:lang w:eastAsia="zh-CN" w:bidi="ar-SA"/>
          </w:rPr>
          <w:commentReference w:id="89"/>
        </w:r>
        <w:r>
          <w:t>, it is difficult to implement in practice due to potential limitations of the experimental data used (e.g., insufficient levels of N treatments, interactions with environmental conditions, etc.).</w:t>
        </w:r>
        <w:r w:rsidR="002331DF">
          <w:t xml:space="preserve"> </w:t>
        </w:r>
        <w:commentRangeStart w:id="90"/>
        <w:r w:rsidR="004B4F3F">
          <w:t xml:space="preserve">In many cases, these limitations prevented the implementation of this method to identify </w:t>
        </w:r>
        <w:proofErr w:type="gramStart"/>
        <w:r w:rsidR="004B4F3F">
          <w:t>a sufficient number of</w:t>
        </w:r>
        <w:proofErr w:type="gramEnd"/>
        <w:r w:rsidR="004B4F3F">
          <w:t xml:space="preserve"> critical points</w:t>
        </w:r>
      </w:ins>
      <w:ins w:id="91" w:author="Reviewer" w:date="2021-03-08T15:57:00Z">
        <w:r w:rsidR="00B83EC6">
          <w:t xml:space="preserve"> and therefore</w:t>
        </w:r>
      </w:ins>
      <w:ins w:id="92" w:author="Revisions" w:date="2021-03-07T12:52:00Z">
        <w:r w:rsidR="004B4F3F">
          <w:t xml:space="preserve"> requir</w:t>
        </w:r>
      </w:ins>
      <w:ins w:id="93" w:author="Reviewer" w:date="2021-03-08T15:57:00Z">
        <w:r w:rsidR="00B83EC6">
          <w:t>e</w:t>
        </w:r>
      </w:ins>
      <w:ins w:id="94" w:author="Revisions" w:date="2021-03-07T12:52:00Z">
        <w:del w:id="95" w:author="Reviewer" w:date="2021-03-08T15:57:00Z">
          <w:r w:rsidR="004B4F3F" w:rsidDel="00B83EC6">
            <w:delText>ing</w:delText>
          </w:r>
        </w:del>
        <w:r w:rsidR="004B4F3F">
          <w:t xml:space="preserve"> the use of alternative methods.</w:t>
        </w:r>
        <w:commentRangeEnd w:id="90"/>
        <w:r w:rsidR="004B4F3F">
          <w:rPr>
            <w:rStyle w:val="CommentReference"/>
            <w:rFonts w:eastAsia="SimSun"/>
            <w:noProof/>
            <w:snapToGrid/>
            <w:lang w:eastAsia="zh-CN" w:bidi="ar-SA"/>
          </w:rPr>
          <w:commentReference w:id="90"/>
        </w:r>
      </w:ins>
    </w:p>
    <w:p w14:paraId="5ECDBD3A" w14:textId="5DD1DC91" w:rsidR="004B4F3F" w:rsidRDefault="00BD5662" w:rsidP="004B4F3F">
      <w:pPr>
        <w:pStyle w:val="MDPI31text"/>
        <w:rPr>
          <w:ins w:id="96" w:author="Revisions" w:date="2021-03-07T12:52:00Z"/>
        </w:rPr>
      </w:pPr>
      <w:ins w:id="97" w:author="Revisions" w:date="2021-03-07T12:52:00Z">
        <w:r>
          <w:t>M</w:t>
        </w:r>
        <w:r w:rsidR="002331DF">
          <w:t>ost studies identifying a CNDC</w:t>
        </w:r>
        <w:r>
          <w:t>, therefore,</w:t>
        </w:r>
        <w:r w:rsidR="002331DF">
          <w:t xml:space="preserve"> use methods </w:t>
        </w:r>
        <w:proofErr w:type="gramStart"/>
        <w:r w:rsidR="002331DF">
          <w:t>similar to</w:t>
        </w:r>
        <w:proofErr w:type="gramEnd"/>
        <w:r w:rsidR="002331DF">
          <w:t xml:space="preserve"> </w:t>
        </w:r>
        <w:proofErr w:type="spellStart"/>
        <w:r w:rsidR="002331DF">
          <w:t>Belangér</w:t>
        </w:r>
        <w:proofErr w:type="spellEnd"/>
        <w:r w:rsidR="002331DF">
          <w:t xml:space="preserve"> et al. (2001)</w:t>
        </w:r>
        <w:r>
          <w:t xml:space="preserve"> </w:t>
        </w:r>
        <w:r w:rsidR="00251E62">
          <w:t>where critical points are determined using a</w:t>
        </w:r>
        <w:r w:rsidR="002331DF">
          <w:t xml:space="preserve"> simplified statistical method. In this general approach, the critical points are first identified using 1) ANOVA to identify experimental dates where variation in biomass is statistically significant and 2) protected multiple comparison to identify which experimental treatments had the highest level of biomass.</w:t>
        </w:r>
        <w:r w:rsidR="004B4F3F">
          <w:t xml:space="preserve"> A</w:t>
        </w:r>
        <w:r w:rsidR="002331DF">
          <w:t xml:space="preserve">n experimental treatment with a significantly greater level of biomass than all other treatments </w:t>
        </w:r>
        <w:r w:rsidR="004B4F3F">
          <w:t>is</w:t>
        </w:r>
        <w:r w:rsidR="002331DF">
          <w:t xml:space="preserve"> then defined as the critical point.</w:t>
        </w:r>
        <w:r w:rsidR="000F303E">
          <w:t xml:space="preserve"> </w:t>
        </w:r>
        <w:commentRangeStart w:id="98"/>
        <w:r w:rsidR="000F303E">
          <w:t>However, this method does not necessarily ensure that a</w:t>
        </w:r>
        <w:r w:rsidR="000A58CE">
          <w:t>n identified</w:t>
        </w:r>
        <w:r w:rsidR="000F303E">
          <w:t xml:space="preserve"> critical point</w:t>
        </w:r>
        <w:del w:id="99" w:author="Reviewer" w:date="2021-03-08T15:58:00Z">
          <w:r w:rsidR="000F303E" w:rsidDel="00B83EC6">
            <w:delText>s</w:delText>
          </w:r>
        </w:del>
        <w:r w:rsidR="000A58CE">
          <w:t xml:space="preserve"> represents </w:t>
        </w:r>
        <w:r w:rsidR="00B54D54">
          <w:t>a true point and may be biased.</w:t>
        </w:r>
        <w:commentRangeEnd w:id="98"/>
        <w:r w:rsidR="00B54D54">
          <w:rPr>
            <w:rStyle w:val="CommentReference"/>
            <w:rFonts w:eastAsia="SimSun"/>
            <w:noProof/>
            <w:snapToGrid/>
            <w:lang w:eastAsia="zh-CN" w:bidi="ar-SA"/>
          </w:rPr>
          <w:commentReference w:id="98"/>
        </w:r>
      </w:ins>
    </w:p>
    <w:p w14:paraId="1A0C3F5B" w14:textId="2BCC8260" w:rsidR="000F303E" w:rsidRDefault="000F303E" w:rsidP="0068164C">
      <w:pPr>
        <w:pStyle w:val="MDPI31text"/>
        <w:rPr>
          <w:ins w:id="100" w:author="Revisions" w:date="2021-03-07T12:52:00Z"/>
        </w:rPr>
      </w:pPr>
      <w:ins w:id="101" w:author="Revisions" w:date="2021-03-07T12:52:00Z">
        <w:r>
          <w:t xml:space="preserve">Through a single-step process, the Bayesian hierarchical method </w:t>
        </w:r>
        <w:r w:rsidR="0068164C">
          <w:t>both eliminates</w:t>
        </w:r>
        <w:r>
          <w:t xml:space="preserve"> the need to separately identify critical points</w:t>
        </w:r>
        <w:r w:rsidR="0068164C">
          <w:t xml:space="preserve"> and implements the theoretically preferred method (e.g., linear plateau curve) to select critical points.</w:t>
        </w:r>
      </w:ins>
    </w:p>
    <w:p w14:paraId="589530DE" w14:textId="77777777" w:rsidR="000F303E" w:rsidRDefault="000F303E" w:rsidP="000F303E">
      <w:pPr>
        <w:pStyle w:val="MDPI31text"/>
        <w:rPr>
          <w:ins w:id="102" w:author="Revisions" w:date="2021-03-07T12:52:00Z"/>
        </w:rPr>
      </w:pPr>
    </w:p>
    <w:p w14:paraId="6E809980" w14:textId="77777777" w:rsidR="000F303E" w:rsidRDefault="000F303E" w:rsidP="000F303E">
      <w:pPr>
        <w:pStyle w:val="MDPI31text"/>
        <w:ind w:firstLine="2"/>
        <w:jc w:val="left"/>
        <w:rPr>
          <w:ins w:id="103" w:author="Revisions" w:date="2021-03-07T12:52:00Z"/>
        </w:rPr>
      </w:pPr>
      <w:ins w:id="104" w:author="Revisions" w:date="2021-03-07T12:52:00Z">
        <w:r>
          <w:rPr>
            <w:noProof/>
            <w:snapToGrid/>
          </w:rPr>
          <w:lastRenderedPageBreak/>
          <w:drawing>
            <wp:inline distT="0" distB="0" distL="0" distR="0" wp14:anchorId="181AFC3F" wp14:editId="5E4BB648">
              <wp:extent cx="5078139" cy="1978660"/>
              <wp:effectExtent l="0" t="0" r="1905" b="2540"/>
              <wp:docPr id="4" name="Picture 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9006" cy="1986791"/>
                      </a:xfrm>
                      <a:prstGeom prst="rect">
                        <a:avLst/>
                      </a:prstGeom>
                    </pic:spPr>
                  </pic:pic>
                </a:graphicData>
              </a:graphic>
            </wp:inline>
          </w:drawing>
        </w:r>
      </w:ins>
    </w:p>
    <w:p w14:paraId="568DC713" w14:textId="2754B84A" w:rsidR="000F303E" w:rsidRDefault="000F303E">
      <w:pPr>
        <w:pStyle w:val="MDPI51figurecaption"/>
        <w:pPrChange w:id="105" w:author="Revisions" w:date="2021-03-07T12:52:00Z">
          <w:pPr>
            <w:pStyle w:val="MDPI31text"/>
          </w:pPr>
        </w:pPrChange>
      </w:pPr>
      <w:ins w:id="106" w:author="Revisions" w:date="2021-03-07T12:52:00Z">
        <w:r w:rsidRPr="00596031">
          <w:rPr>
            <w:b/>
            <w:bCs/>
            <w:snapToGrid w:val="0"/>
          </w:rPr>
          <w:t xml:space="preserve">Figure </w:t>
        </w:r>
        <w:r>
          <w:rPr>
            <w:b/>
            <w:bCs/>
            <w:snapToGrid w:val="0"/>
          </w:rPr>
          <w:t>8</w:t>
        </w:r>
        <w:r w:rsidRPr="00596031">
          <w:rPr>
            <w:snapToGrid w:val="0"/>
          </w:rPr>
          <w:t xml:space="preserve">. </w:t>
        </w:r>
        <w:r>
          <w:rPr>
            <w:snapToGrid w:val="0"/>
          </w:rPr>
          <w:t xml:space="preserve">Flowchart showing nested structure used in the present analysis to fit critical N dilution curves using the Bayesian hierarchical method </w:t>
        </w:r>
        <w:r>
          <w:t xml:space="preserve">based on Makowski et al. (2020). Linear-plateau curves and critical points are identified </w:t>
        </w:r>
      </w:ins>
      <w:r>
        <w:t>at the level of each experimental sampling date</w:t>
      </w:r>
      <w:del w:id="107" w:author="Revisions" w:date="2021-03-07T12:52:00Z">
        <w:r w:rsidR="009D34C5">
          <w:delText xml:space="preserve">. For each </w:delText>
        </w:r>
      </w:del>
      <w:ins w:id="108" w:author="Revisions" w:date="2021-03-07T12:52:00Z">
        <w:r>
          <w:t xml:space="preserve"> and pooled at various levels of </w:t>
        </w:r>
      </w:ins>
      <w:r>
        <w:t xml:space="preserve">location and </w:t>
      </w:r>
      <w:del w:id="109" w:author="Revisions" w:date="2021-03-07T12:52:00Z">
        <w:r w:rsidR="009D34C5">
          <w:delText xml:space="preserve">each </w:delText>
        </w:r>
      </w:del>
      <w:r>
        <w:t xml:space="preserve">variety </w:t>
      </w:r>
      <w:del w:id="110" w:author="Revisions" w:date="2021-03-07T12:52:00Z">
        <w:r w:rsidR="009D34C5">
          <w:delText xml:space="preserve">nested </w:delText>
        </w:r>
      </w:del>
      <w:r>
        <w:t>within location</w:t>
      </w:r>
      <w:del w:id="111" w:author="Revisions" w:date="2021-03-07T12:52:00Z">
        <w:r w:rsidR="009D34C5">
          <w:delText xml:space="preserve">, a </w:delText>
        </w:r>
        <w:r w:rsidR="00912892">
          <w:delText>CNDC</w:delText>
        </w:r>
        <w:r w:rsidR="009D34C5">
          <w:delText xml:space="preserve"> was fitted based on join point of the linear-plateau curves (i.e., critical N point). In this way, both the critical N points at the date level and the </w:delText>
        </w:r>
        <w:r w:rsidR="00912892">
          <w:delText>CNDC</w:delText>
        </w:r>
        <w:r w:rsidR="009D34C5">
          <w:delText xml:space="preserve"> parameters at the </w:delText>
        </w:r>
      </w:del>
      <w:ins w:id="112" w:author="Revisions" w:date="2021-03-07T12:52:00Z">
        <w:r>
          <w:t xml:space="preserve"> to determine the critical N dilution curve (CNDC) for that level. The structure of the model fits all individual levels for </w:t>
        </w:r>
      </w:ins>
      <w:r>
        <w:t xml:space="preserve">location and </w:t>
      </w:r>
      <w:del w:id="113" w:author="Revisions" w:date="2021-03-07T12:52:00Z">
        <w:r w:rsidR="009D34C5">
          <w:delText xml:space="preserve">the </w:delText>
        </w:r>
      </w:del>
      <w:r>
        <w:t xml:space="preserve">variety </w:t>
      </w:r>
      <w:del w:id="114" w:author="Revisions" w:date="2021-03-07T12:52:00Z">
        <w:r w:rsidR="009D34C5">
          <w:delText xml:space="preserve">nested </w:delText>
        </w:r>
      </w:del>
      <w:r>
        <w:t>within location</w:t>
      </w:r>
      <w:del w:id="115" w:author="Revisions" w:date="2021-03-07T12:52:00Z">
        <w:r w:rsidR="009D34C5">
          <w:delText xml:space="preserve"> levels are estimated</w:delText>
        </w:r>
      </w:del>
      <w:ins w:id="116" w:author="Revisions" w:date="2021-03-07T12:52:00Z">
        <w:r>
          <w:t>, as well as the global level of all experimental data,</w:t>
        </w:r>
      </w:ins>
      <w:r>
        <w:t xml:space="preserve"> simultaneously</w:t>
      </w:r>
      <w:ins w:id="117" w:author="Revisions" w:date="2021-03-07T12:52:00Z">
        <w:r>
          <w:t xml:space="preserve"> which allows for direct comparison across levels</w:t>
        </w:r>
      </w:ins>
      <w:r>
        <w:t>.</w:t>
      </w:r>
    </w:p>
    <w:p w14:paraId="61DFED27" w14:textId="782EC665" w:rsidR="00BD5662" w:rsidRDefault="00A813C9" w:rsidP="00BD5662">
      <w:pPr>
        <w:pStyle w:val="MDPI31text"/>
        <w:rPr>
          <w:ins w:id="118" w:author="Revisions" w:date="2021-03-07T12:52:00Z"/>
        </w:rPr>
      </w:pPr>
      <w:del w:id="119" w:author="Revisions" w:date="2021-03-07T12:52:00Z">
        <w:r>
          <w:rPr>
            <w:noProof/>
            <w:snapToGrid/>
          </w:rPr>
          <w:drawing>
            <wp:inline distT="0" distB="0" distL="0" distR="0" wp14:anchorId="357E16E4" wp14:editId="4140E898">
              <wp:extent cx="4528022" cy="321798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46211" cy="3230912"/>
                      </a:xfrm>
                      <a:prstGeom prst="rect">
                        <a:avLst/>
                      </a:prstGeom>
                    </pic:spPr>
                  </pic:pic>
                </a:graphicData>
              </a:graphic>
            </wp:inline>
          </w:drawing>
        </w:r>
      </w:del>
      <w:ins w:id="120" w:author="Revisions" w:date="2021-03-07T12:52:00Z">
        <w:r w:rsidR="00BD5662">
          <w:t xml:space="preserve">The Bayesian hierarchical framework outlined by Makowski et al. (2020) was extended to explicitly include Environmental (e.g., location) and Genotype (e.g., variety) interactions within the fitted model. This was implemented through the nesting of experimental data according to location and variety within location (Figure 8). The linear-plateau curve fitted for each experimental sampling date can be pooled at various nested levels of </w:t>
        </w:r>
        <w:r w:rsidR="004B514A">
          <w:t>location or variety within location.</w:t>
        </w:r>
      </w:ins>
    </w:p>
    <w:p w14:paraId="0FE27F52" w14:textId="21BBDA74" w:rsidR="00912892" w:rsidRDefault="00E13A5A" w:rsidP="00C35D39">
      <w:pPr>
        <w:pStyle w:val="MDPI31text"/>
      </w:pPr>
      <w:r>
        <w:t xml:space="preserve">Using </w:t>
      </w:r>
      <w:r w:rsidRPr="00E13A5A">
        <w:rPr>
          <w:i/>
          <w:iCs/>
        </w:rPr>
        <w:t>R</w:t>
      </w:r>
      <w:r>
        <w:rPr>
          <w:i/>
          <w:iCs/>
        </w:rPr>
        <w:t xml:space="preserve"> </w:t>
      </w:r>
      <w:r w:rsidR="00562E22">
        <w:t>(</w:t>
      </w:r>
      <w:del w:id="121" w:author="Revisions" w:date="2021-03-07T12:52:00Z">
        <w:r>
          <w:delText>source?),</w:delText>
        </w:r>
      </w:del>
      <w:ins w:id="122" w:author="Revisions" w:date="2021-03-07T12:52:00Z">
        <w:r w:rsidR="00435885" w:rsidRPr="00435885">
          <w:t>R Core Team</w:t>
        </w:r>
        <w:r w:rsidR="00562E22">
          <w:t xml:space="preserve">, </w:t>
        </w:r>
        <w:r w:rsidR="00435885" w:rsidRPr="00435885">
          <w:t>2020</w:t>
        </w:r>
        <w:r w:rsidR="00562E22">
          <w:t>)</w:t>
        </w:r>
        <w:r>
          <w:t>,</w:t>
        </w:r>
      </w:ins>
      <w:r>
        <w:t xml:space="preserve"> the </w:t>
      </w:r>
      <w:r>
        <w:rPr>
          <w:i/>
          <w:iCs/>
        </w:rPr>
        <w:t>brms</w:t>
      </w:r>
      <w:r>
        <w:t xml:space="preserve"> package (</w:t>
      </w:r>
      <w:proofErr w:type="spellStart"/>
      <w:del w:id="123" w:author="Revisions" w:date="2021-03-07T12:52:00Z">
        <w:r>
          <w:delText>source?)</w:delText>
        </w:r>
      </w:del>
      <w:ins w:id="124" w:author="Revisions" w:date="2021-03-07T12:52:00Z">
        <w:r w:rsidR="00562E22">
          <w:t>Bürkner</w:t>
        </w:r>
        <w:proofErr w:type="spellEnd"/>
        <w:r w:rsidR="00562E22">
          <w:t xml:space="preserve"> 2017; </w:t>
        </w:r>
        <w:proofErr w:type="spellStart"/>
        <w:r w:rsidR="00562E22">
          <w:t>Bürkner</w:t>
        </w:r>
        <w:proofErr w:type="spellEnd"/>
        <w:r w:rsidR="00562E22">
          <w:t>, 2018</w:t>
        </w:r>
        <w:r>
          <w:t>)</w:t>
        </w:r>
      </w:ins>
      <w:r>
        <w:t xml:space="preserve"> was used to implement the statistical method outlined by Makowski et al. (2020). The </w:t>
      </w:r>
      <w:r>
        <w:rPr>
          <w:i/>
          <w:iCs/>
        </w:rPr>
        <w:t>brms</w:t>
      </w:r>
      <w:r>
        <w:t xml:space="preserve"> package, </w:t>
      </w:r>
      <w:r w:rsidR="00A41067">
        <w:t>an interface to</w:t>
      </w:r>
      <w:r>
        <w:t xml:space="preserve"> </w:t>
      </w:r>
      <w:r>
        <w:rPr>
          <w:i/>
          <w:iCs/>
        </w:rPr>
        <w:t>Stan</w:t>
      </w:r>
      <w:r>
        <w:t xml:space="preserve"> (</w:t>
      </w:r>
      <w:del w:id="125" w:author="Revisions" w:date="2021-03-07T12:52:00Z">
        <w:r>
          <w:delText>source?),</w:delText>
        </w:r>
      </w:del>
      <w:ins w:id="126" w:author="Revisions" w:date="2021-03-07T12:52:00Z">
        <w:r w:rsidR="00562E22">
          <w:t>Carpenter et al., 2017</w:t>
        </w:r>
        <w:r>
          <w:t>),</w:t>
        </w:r>
      </w:ins>
      <w:r>
        <w:t xml:space="preserve"> was chosen due to the ability to include group-level (i.e., random effects) which allows for the fit of a single model for </w:t>
      </w:r>
      <w:proofErr w:type="gramStart"/>
      <w:r>
        <w:t>all of</w:t>
      </w:r>
      <w:proofErr w:type="gramEnd"/>
      <w:r>
        <w:t xml:space="preserve"> the experimental data and improves model performance through the inclusion of partial pooling</w:t>
      </w:r>
      <w:r w:rsidR="00B21B49">
        <w:t xml:space="preserve"> (</w:t>
      </w:r>
      <w:commentRangeStart w:id="127"/>
      <w:r w:rsidR="00B21B49">
        <w:t>CITATION</w:t>
      </w:r>
      <w:commentRangeEnd w:id="127"/>
      <w:r w:rsidR="00B21B49">
        <w:rPr>
          <w:rStyle w:val="CommentReference"/>
          <w:rFonts w:eastAsia="SimSun"/>
          <w:noProof/>
          <w:snapToGrid/>
          <w:lang w:eastAsia="zh-CN" w:bidi="ar-SA"/>
        </w:rPr>
        <w:commentReference w:id="127"/>
      </w:r>
      <w:r w:rsidR="00B21B49">
        <w:t>)</w:t>
      </w:r>
      <w:r>
        <w:t>.</w:t>
      </w:r>
      <w:r w:rsidR="00A41067">
        <w:t xml:space="preserve"> The </w:t>
      </w:r>
      <w:r w:rsidR="00A41067">
        <w:rPr>
          <w:i/>
          <w:iCs/>
        </w:rPr>
        <w:t xml:space="preserve">brms </w:t>
      </w:r>
      <w:r w:rsidR="00A41067">
        <w:t xml:space="preserve">package includes a user-friendly </w:t>
      </w:r>
      <w:r w:rsidR="00A41067">
        <w:lastRenderedPageBreak/>
        <w:t>modeling language, robust documentation, and a diverse set of tools to analyze and assess models.</w:t>
      </w:r>
    </w:p>
    <w:p w14:paraId="74515F7E" w14:textId="258BBF4A" w:rsidR="008E6FC6" w:rsidRDefault="00A949FC" w:rsidP="008E6FC6">
      <w:pPr>
        <w:pStyle w:val="MDPI31text"/>
        <w:rPr>
          <w:ins w:id="128" w:author="Revisions" w:date="2021-03-07T12:52:00Z"/>
        </w:rPr>
      </w:pPr>
      <w:r>
        <w:t>A non-linear</w:t>
      </w:r>
      <w:r w:rsidR="00D66A7B">
        <w:t xml:space="preserve"> </w:t>
      </w:r>
      <w:r w:rsidR="00D66A7B">
        <w:rPr>
          <w:i/>
          <w:iCs/>
        </w:rPr>
        <w:t>brms</w:t>
      </w:r>
      <w:r w:rsidR="00D66A7B" w:rsidRPr="00D66A7B">
        <w:t xml:space="preserve"> </w:t>
      </w:r>
      <w:r w:rsidR="00D66A7B">
        <w:t>model was</w:t>
      </w:r>
      <w:r>
        <w:t xml:space="preserve"> defined </w:t>
      </w:r>
      <w:del w:id="129" w:author="Revisions" w:date="2021-03-07T12:52:00Z">
        <w:r>
          <w:delText>from</w:delText>
        </w:r>
        <w:r w:rsidR="00D66A7B">
          <w:delText xml:space="preserve"> the combination of</w:delText>
        </w:r>
      </w:del>
      <w:ins w:id="130" w:author="Revisions" w:date="2021-03-07T12:52:00Z">
        <w:r w:rsidR="008E6FC6">
          <w:t>by</w:t>
        </w:r>
        <w:r w:rsidR="00D66A7B">
          <w:t xml:space="preserve"> combin</w:t>
        </w:r>
        <w:r w:rsidR="008E6FC6">
          <w:t>ing</w:t>
        </w:r>
      </w:ins>
      <w:r w:rsidR="00D66A7B">
        <w:t xml:space="preserve"> the two separate expressions </w:t>
      </w:r>
      <w:del w:id="131" w:author="Revisions" w:date="2021-03-07T12:52:00Z">
        <w:r w:rsidR="00D66A7B">
          <w:delText>defined</w:delText>
        </w:r>
      </w:del>
      <w:ins w:id="132" w:author="Revisions" w:date="2021-03-07T12:52:00Z">
        <w:r w:rsidR="0068164C">
          <w:t>used</w:t>
        </w:r>
      </w:ins>
      <w:r w:rsidR="0068164C">
        <w:t xml:space="preserve"> by</w:t>
      </w:r>
      <w:r w:rsidR="00D66A7B">
        <w:t xml:space="preserve"> Makowski et al. (2020</w:t>
      </w:r>
      <w:del w:id="133" w:author="Revisions" w:date="2021-03-07T12:52:00Z">
        <w:r w:rsidR="00D66A7B">
          <w:delText xml:space="preserve">). </w:delText>
        </w:r>
      </w:del>
      <w:ins w:id="134" w:author="Revisions" w:date="2021-03-07T12:52:00Z">
        <w:r w:rsidR="00D66A7B">
          <w:t>)</w:t>
        </w:r>
        <w:r w:rsidR="008E6FC6">
          <w:t xml:space="preserve"> to parameterize the Bayesian hierarchical model </w:t>
        </w:r>
        <w:r w:rsidR="0068164C">
          <w:t xml:space="preserve">as </w:t>
        </w:r>
        <w:r w:rsidR="008E6FC6">
          <w:t xml:space="preserve">implemented with </w:t>
        </w:r>
        <w:proofErr w:type="spellStart"/>
        <w:r w:rsidR="008E6FC6">
          <w:rPr>
            <w:i/>
            <w:iCs/>
          </w:rPr>
          <w:t>rjags</w:t>
        </w:r>
        <w:proofErr w:type="spellEnd"/>
        <w:r w:rsidR="008E6FC6">
          <w:t xml:space="preserve"> </w:t>
        </w:r>
        <w:r w:rsidR="0068164C">
          <w:t xml:space="preserve">(Plummer, 2019) </w:t>
        </w:r>
        <w:r w:rsidR="008E6FC6">
          <w:t xml:space="preserve">and </w:t>
        </w:r>
        <w:r w:rsidR="008E6FC6">
          <w:rPr>
            <w:i/>
            <w:iCs/>
          </w:rPr>
          <w:t>JAGS</w:t>
        </w:r>
        <w:r w:rsidR="008E6FC6">
          <w:t xml:space="preserve"> statistical software</w:t>
        </w:r>
        <w:r w:rsidR="0068164C">
          <w:t xml:space="preserve"> (Plummer, 2013)</w:t>
        </w:r>
        <w:r w:rsidR="00D66A7B">
          <w:t xml:space="preserve">. </w:t>
        </w:r>
      </w:ins>
    </w:p>
    <w:p w14:paraId="6AF967BB" w14:textId="2D299AAA" w:rsidR="00D66A7B" w:rsidRDefault="00D66A7B" w:rsidP="008E6FC6">
      <w:pPr>
        <w:pStyle w:val="MDPI31text"/>
      </w:pPr>
      <w:r>
        <w:t>The first expression</w:t>
      </w:r>
      <w:r w:rsidR="008E6FC6">
        <w:t xml:space="preserve"> </w:t>
      </w:r>
      <w:ins w:id="135" w:author="Revisions" w:date="2021-03-07T12:52:00Z">
        <w:r w:rsidR="008E6FC6">
          <w:t xml:space="preserve">from Makowski et al. (2020) </w:t>
        </w:r>
      </w:ins>
      <w:r>
        <w:t>represents the linear-plateau component: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4A0075E5" w14:textId="77777777" w:rsidTr="00A949FC">
        <w:tc>
          <w:tcPr>
            <w:tcW w:w="7428" w:type="dxa"/>
            <w:hideMark/>
          </w:tcPr>
          <w:p w14:paraId="7EB0E959" w14:textId="326FEF2D" w:rsidR="00D66A7B" w:rsidRDefault="00D66A7B" w:rsidP="00A949FC">
            <w:pPr>
              <w:pStyle w:val="MDPI39equation"/>
            </w:pPr>
            <w:commentRangeStart w:id="136"/>
            <w:r w:rsidRPr="00D66A7B">
              <w:t xml:space="preserve">W = </w:t>
            </w:r>
            <w:proofErr w:type="gramStart"/>
            <w:r w:rsidRPr="00353066">
              <w:rPr>
                <w:i/>
                <w:rPrChange w:id="137" w:author="Revisions" w:date="2021-03-07T12:52:00Z">
                  <w:rPr/>
                </w:rPrChange>
              </w:rPr>
              <w:t>min</w:t>
            </w:r>
            <w:r w:rsidRPr="00D66A7B">
              <w:t>(</w:t>
            </w:r>
            <w:proofErr w:type="spellStart"/>
            <w:proofErr w:type="gramEnd"/>
            <w:r>
              <w:t>W</w:t>
            </w:r>
            <w:r>
              <w:rPr>
                <w:vertAlign w:val="subscript"/>
              </w:rPr>
              <w:t>max,i</w:t>
            </w:r>
            <w:proofErr w:type="spellEnd"/>
            <w:r w:rsidRPr="00D66A7B">
              <w:t xml:space="preserve"> + S</w:t>
            </w:r>
            <w:r w:rsidRPr="00D66A7B">
              <w:rPr>
                <w:vertAlign w:val="subscript"/>
              </w:rPr>
              <w:t>i</w:t>
            </w:r>
            <w:r w:rsidRPr="00D66A7B">
              <w:t xml:space="preserve"> * (</w:t>
            </w:r>
            <w:r>
              <w:t>%</w:t>
            </w:r>
            <w:proofErr w:type="spellStart"/>
            <w:r w:rsidRPr="00D66A7B">
              <w:t>N</w:t>
            </w:r>
            <w:r>
              <w:rPr>
                <w:vertAlign w:val="subscript"/>
              </w:rPr>
              <w:t>Plant</w:t>
            </w:r>
            <w:proofErr w:type="spellEnd"/>
            <w:r w:rsidRPr="00D66A7B">
              <w:t xml:space="preserve"> – </w:t>
            </w:r>
            <w:r>
              <w:t>%</w:t>
            </w:r>
            <w:r w:rsidRPr="00D66A7B">
              <w:t>N</w:t>
            </w:r>
            <w:r>
              <w:rPr>
                <w:vertAlign w:val="subscript"/>
              </w:rPr>
              <w:t>c</w:t>
            </w:r>
            <w:r w:rsidRPr="00D66A7B">
              <w:t xml:space="preserve">), </w:t>
            </w:r>
            <w:proofErr w:type="spellStart"/>
            <w:r>
              <w:t>W</w:t>
            </w:r>
            <w:r>
              <w:rPr>
                <w:vertAlign w:val="subscript"/>
              </w:rPr>
              <w:t>max,i</w:t>
            </w:r>
            <w:proofErr w:type="spellEnd"/>
            <w:r w:rsidRPr="00D66A7B">
              <w:t>)</w:t>
            </w:r>
            <w:commentRangeEnd w:id="136"/>
            <w:r w:rsidR="000B7084">
              <w:rPr>
                <w:rStyle w:val="CommentReference"/>
                <w:rFonts w:eastAsia="SimSun"/>
                <w:noProof/>
                <w:snapToGrid/>
                <w:lang w:eastAsia="zh-CN" w:bidi="ar-SA"/>
              </w:rPr>
              <w:commentReference w:id="136"/>
            </w:r>
          </w:p>
        </w:tc>
        <w:tc>
          <w:tcPr>
            <w:tcW w:w="431" w:type="dxa"/>
            <w:vAlign w:val="center"/>
            <w:hideMark/>
          </w:tcPr>
          <w:p w14:paraId="63F50652" w14:textId="77777777" w:rsidR="00D66A7B" w:rsidRDefault="00D66A7B" w:rsidP="00A949FC">
            <w:pPr>
              <w:pStyle w:val="MDPI3aequationnumber"/>
              <w:spacing w:line="260" w:lineRule="atLeast"/>
            </w:pPr>
            <w:r>
              <w:t>(1)</w:t>
            </w:r>
          </w:p>
        </w:tc>
      </w:tr>
    </w:tbl>
    <w:p w14:paraId="548A45C3" w14:textId="7D3640C3" w:rsidR="002A4098" w:rsidRDefault="00D66A7B" w:rsidP="002A4098">
      <w:pPr>
        <w:pStyle w:val="MDPI31text"/>
        <w:ind w:firstLine="0"/>
      </w:pPr>
      <w:r>
        <w:t>where %N</w:t>
      </w:r>
      <w:r>
        <w:rPr>
          <w:vertAlign w:val="subscript"/>
        </w:rPr>
        <w:t>c</w:t>
      </w:r>
      <w:r>
        <w:t xml:space="preserve"> is the critical N concentration, S</w:t>
      </w:r>
      <w:r>
        <w:rPr>
          <w:vertAlign w:val="subscript"/>
        </w:rPr>
        <w:t>i</w:t>
      </w:r>
      <w:r>
        <w:t xml:space="preserve"> and </w:t>
      </w:r>
      <w:proofErr w:type="spellStart"/>
      <w:proofErr w:type="gramStart"/>
      <w:r>
        <w:t>W</w:t>
      </w:r>
      <w:r>
        <w:rPr>
          <w:vertAlign w:val="subscript"/>
        </w:rPr>
        <w:t>max,i</w:t>
      </w:r>
      <w:proofErr w:type="spellEnd"/>
      <w:proofErr w:type="gramEnd"/>
      <w:r>
        <w:t xml:space="preserve"> are the slope of the linear-plateau curve and the maximum value of biomass (i.e., plateau) for a given date, respectively, </w:t>
      </w:r>
      <w:ins w:id="138" w:author="Revisions" w:date="2021-03-07T12:52:00Z">
        <w:r w:rsidR="00353066" w:rsidRPr="00353066">
          <w:rPr>
            <w:i/>
            <w:iCs/>
          </w:rPr>
          <w:t>min</w:t>
        </w:r>
        <w:r w:rsidR="00353066">
          <w:t xml:space="preserve"> represents the minima function (i.e., plateau), </w:t>
        </w:r>
      </w:ins>
      <w:r>
        <w:t>and W and %</w:t>
      </w:r>
      <w:proofErr w:type="spellStart"/>
      <w:r>
        <w:t>N</w:t>
      </w:r>
      <w:r>
        <w:rPr>
          <w:vertAlign w:val="subscript"/>
        </w:rPr>
        <w:t>Plant</w:t>
      </w:r>
      <w:proofErr w:type="spellEnd"/>
      <w:r>
        <w:t xml:space="preserve"> have the same meaning as previously defined in this present study.</w:t>
      </w:r>
      <w:r w:rsidR="00353066">
        <w:t xml:space="preserve"> </w:t>
      </w:r>
      <w:del w:id="139" w:author="Revisions" w:date="2021-03-07T12:52:00Z">
        <w:r>
          <w:delText xml:space="preserve">The second expression represents the </w:delText>
        </w:r>
        <w:r w:rsidR="00912892">
          <w:delText>CNDC</w:delText>
        </w:r>
        <w:r>
          <w:delText xml:space="preserve"> component:</w:delText>
        </w:r>
      </w:del>
      <w:ins w:id="140" w:author="Revisions" w:date="2021-03-07T12:52:00Z">
        <w:r w:rsidR="002A4098">
          <w:t>This linear-plateau curve is defined with nitrogen concentration as the independent variable and biomass as the dependent variable and is written in point-slope form where the reference point used is the critical point.</w:t>
        </w:r>
      </w:ins>
    </w:p>
    <w:p w14:paraId="55388A3D" w14:textId="0E971195" w:rsidR="00D66A7B" w:rsidRPr="00D66A7B" w:rsidRDefault="00D66A7B" w:rsidP="00D710ED">
      <w:pPr>
        <w:pStyle w:val="MDPI31text"/>
        <w:ind w:firstLine="452"/>
        <w:rPr>
          <w:ins w:id="141" w:author="Revisions" w:date="2021-03-07T12:52:00Z"/>
        </w:rPr>
      </w:pPr>
      <w:ins w:id="142" w:author="Revisions" w:date="2021-03-07T12:52:00Z">
        <w:r>
          <w:t xml:space="preserve">The second expression </w:t>
        </w:r>
        <w:r w:rsidR="002A4098">
          <w:t xml:space="preserve">from Makowski et al. (2020) </w:t>
        </w:r>
        <w:r>
          <w:t xml:space="preserve">represents the </w:t>
        </w:r>
        <w:r w:rsidR="00912892">
          <w:t>CNDC</w:t>
        </w:r>
        <w:r>
          <w:t xml:space="preserve"> component:</w:t>
        </w:r>
      </w:ins>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547D20F0" w14:textId="77777777" w:rsidTr="00A949FC">
        <w:tc>
          <w:tcPr>
            <w:tcW w:w="7428" w:type="dxa"/>
            <w:hideMark/>
          </w:tcPr>
          <w:p w14:paraId="09CC6972" w14:textId="24B802C9" w:rsidR="00D66A7B" w:rsidRDefault="00D66A7B" w:rsidP="00A949FC">
            <w:pPr>
              <w:pStyle w:val="MDPI39equation"/>
            </w:pPr>
            <w:commentRangeStart w:id="143"/>
            <w:r>
              <w:t>%</w:t>
            </w:r>
            <w:r w:rsidRPr="00D66A7B">
              <w:t>N</w:t>
            </w:r>
            <w:r w:rsidRPr="00D66A7B">
              <w:rPr>
                <w:vertAlign w:val="subscript"/>
              </w:rPr>
              <w:t>c</w:t>
            </w:r>
            <w:r w:rsidRPr="00D66A7B">
              <w:t xml:space="preserve"> = </w:t>
            </w:r>
            <w:r>
              <w:rPr>
                <w:i/>
                <w:iCs/>
              </w:rPr>
              <w:t>a</w:t>
            </w:r>
            <w:r w:rsidR="00E86713">
              <w:rPr>
                <w:i/>
                <w:rPrChange w:id="144" w:author="Revisions" w:date="2021-03-07T12:52:00Z">
                  <w:rPr/>
                </w:rPrChange>
              </w:rPr>
              <w:t xml:space="preserve"> </w:t>
            </w:r>
            <w:del w:id="145" w:author="Revisions" w:date="2021-03-07T12:52:00Z">
              <w:r w:rsidRPr="00D66A7B">
                <w:delText xml:space="preserve">* </w:delText>
              </w:r>
            </w:del>
            <w:r w:rsidR="00353066">
              <w:t>(</w:t>
            </w:r>
            <w:proofErr w:type="spellStart"/>
            <w:proofErr w:type="gramStart"/>
            <w:r w:rsidR="00353066">
              <w:t>W</w:t>
            </w:r>
            <w:r w:rsidR="00353066" w:rsidRPr="008960FA">
              <w:rPr>
                <w:vertAlign w:val="subscript"/>
              </w:rPr>
              <w:t>max,i</w:t>
            </w:r>
            <w:proofErr w:type="spellEnd"/>
            <w:proofErr w:type="gramEnd"/>
            <w:del w:id="146" w:author="Revisions" w:date="2021-03-07T12:52:00Z">
              <w:r w:rsidRPr="00D66A7B">
                <w:delText xml:space="preserve"> ^ </w:delText>
              </w:r>
              <w:r>
                <w:delText>(–</w:delText>
              </w:r>
            </w:del>
            <w:ins w:id="147" w:author="Revisions" w:date="2021-03-07T12:52:00Z">
              <w:r w:rsidR="00353066">
                <w:t>)</w:t>
              </w:r>
              <w:r w:rsidR="00E86713">
                <w:t xml:space="preserve"> </w:t>
              </w:r>
              <w:r w:rsidR="00E86713">
                <w:rPr>
                  <w:vertAlign w:val="superscript"/>
                </w:rPr>
                <w:t>–</w:t>
              </w:r>
            </w:ins>
            <w:r w:rsidR="00353066" w:rsidRPr="00E86713">
              <w:rPr>
                <w:i/>
                <w:vertAlign w:val="superscript"/>
                <w:rPrChange w:id="148" w:author="Revisions" w:date="2021-03-07T12:52:00Z">
                  <w:rPr>
                    <w:i/>
                  </w:rPr>
                </w:rPrChange>
              </w:rPr>
              <w:t>b</w:t>
            </w:r>
            <w:commentRangeEnd w:id="143"/>
            <w:del w:id="149" w:author="Revisions" w:date="2021-03-07T12:52:00Z">
              <w:r w:rsidRPr="00D66A7B">
                <w:delText>)</w:delText>
              </w:r>
              <w:r>
                <w:delText>)</w:delText>
              </w:r>
            </w:del>
            <w:r w:rsidR="00357900">
              <w:rPr>
                <w:rStyle w:val="CommentReference"/>
                <w:rFonts w:eastAsia="SimSun"/>
                <w:noProof/>
                <w:snapToGrid/>
                <w:lang w:eastAsia="zh-CN" w:bidi="ar-SA"/>
              </w:rPr>
              <w:commentReference w:id="143"/>
            </w:r>
          </w:p>
        </w:tc>
        <w:tc>
          <w:tcPr>
            <w:tcW w:w="431" w:type="dxa"/>
            <w:vAlign w:val="center"/>
            <w:hideMark/>
          </w:tcPr>
          <w:p w14:paraId="01F5F9CF" w14:textId="500A6657" w:rsidR="00D66A7B" w:rsidRDefault="00D66A7B" w:rsidP="00A949FC">
            <w:pPr>
              <w:pStyle w:val="MDPI3aequationnumber"/>
              <w:spacing w:line="260" w:lineRule="atLeast"/>
            </w:pPr>
            <w:r>
              <w:t>(2)</w:t>
            </w:r>
          </w:p>
        </w:tc>
      </w:tr>
    </w:tbl>
    <w:p w14:paraId="5E5B3EF2" w14:textId="051D8427" w:rsidR="002A4098" w:rsidRDefault="00A949FC" w:rsidP="00D11D6A">
      <w:pPr>
        <w:pStyle w:val="MDPI31text"/>
        <w:ind w:firstLine="0"/>
        <w:rPr>
          <w:ins w:id="150" w:author="Revisions" w:date="2021-03-07T12:52:00Z"/>
        </w:rPr>
      </w:pPr>
      <w:r>
        <w:t>w</w:t>
      </w:r>
      <w:r w:rsidR="00D66A7B">
        <w:t xml:space="preserve">here </w:t>
      </w:r>
      <w:r w:rsidR="00D66A7B">
        <w:rPr>
          <w:i/>
          <w:iCs/>
        </w:rPr>
        <w:t>a</w:t>
      </w:r>
      <w:r w:rsidR="00D66A7B">
        <w:t xml:space="preserve"> and </w:t>
      </w:r>
      <w:r w:rsidR="00D66A7B">
        <w:rPr>
          <w:i/>
          <w:iCs/>
        </w:rPr>
        <w:t>b</w:t>
      </w:r>
      <w:r w:rsidR="00D66A7B">
        <w:t xml:space="preserve"> are the parameters </w:t>
      </w:r>
      <w:del w:id="151" w:author="Revisions" w:date="2021-03-07T12:52:00Z">
        <w:r w:rsidR="00D66A7B">
          <w:delText>which</w:delText>
        </w:r>
      </w:del>
      <w:ins w:id="152" w:author="Revisions" w:date="2021-03-07T12:52:00Z">
        <w:r w:rsidR="00353066">
          <w:t>that</w:t>
        </w:r>
      </w:ins>
      <w:r w:rsidR="00D66A7B">
        <w:t xml:space="preserve"> define the negative exponential curve and %N</w:t>
      </w:r>
      <w:r w:rsidR="00D66A7B">
        <w:rPr>
          <w:vertAlign w:val="subscript"/>
        </w:rPr>
        <w:t>c</w:t>
      </w:r>
      <w:r w:rsidR="00D66A7B">
        <w:t xml:space="preserve"> and </w:t>
      </w:r>
      <w:proofErr w:type="spellStart"/>
      <w:proofErr w:type="gramStart"/>
      <w:r w:rsidR="00D66A7B">
        <w:t>W</w:t>
      </w:r>
      <w:r w:rsidR="00D66A7B">
        <w:rPr>
          <w:vertAlign w:val="subscript"/>
        </w:rPr>
        <w:t>max,</w:t>
      </w:r>
      <w:r>
        <w:rPr>
          <w:vertAlign w:val="subscript"/>
        </w:rPr>
        <w:t>i</w:t>
      </w:r>
      <w:proofErr w:type="spellEnd"/>
      <w:proofErr w:type="gramEnd"/>
      <w:r>
        <w:rPr>
          <w:vertAlign w:val="subscript"/>
        </w:rPr>
        <w:t xml:space="preserve"> </w:t>
      </w:r>
      <w:r>
        <w:t xml:space="preserve">have the same meanings as defined above. </w:t>
      </w:r>
      <w:del w:id="153" w:author="Revisions" w:date="2021-03-07T12:52:00Z">
        <w:r>
          <w:delText>These two statements were combined (via</w:delText>
        </w:r>
      </w:del>
    </w:p>
    <w:p w14:paraId="5529507E" w14:textId="5863759A" w:rsidR="00505583" w:rsidRDefault="002A4098">
      <w:pPr>
        <w:pStyle w:val="MDPI31text"/>
        <w:ind w:firstLine="452"/>
        <w:pPrChange w:id="154" w:author="Revisions" w:date="2021-03-07T12:52:00Z">
          <w:pPr>
            <w:pStyle w:val="MDPI31text"/>
            <w:ind w:firstLine="0"/>
          </w:pPr>
        </w:pPrChange>
      </w:pPr>
      <w:ins w:id="155" w:author="Revisions" w:date="2021-03-07T12:52:00Z">
        <w:r>
          <w:t>Using algebraic</w:t>
        </w:r>
      </w:ins>
      <w:r>
        <w:t xml:space="preserve"> substitution </w:t>
      </w:r>
      <w:ins w:id="156" w:author="Revisions" w:date="2021-03-07T12:52:00Z">
        <w:r>
          <w:t>(</w:t>
        </w:r>
      </w:ins>
      <w:r>
        <w:t>for %N</w:t>
      </w:r>
      <w:r>
        <w:rPr>
          <w:vertAlign w:val="subscript"/>
        </w:rPr>
        <w:t>c</w:t>
      </w:r>
      <w:del w:id="157" w:author="Revisions" w:date="2021-03-07T12:52:00Z">
        <w:r w:rsidR="00A949FC">
          <w:delText xml:space="preserve">) </w:delText>
        </w:r>
      </w:del>
      <w:ins w:id="158" w:author="Revisions" w:date="2021-03-07T12:52:00Z">
        <w:r>
          <w:t>), t</w:t>
        </w:r>
        <w:r w:rsidR="00A949FC">
          <w:t xml:space="preserve">hese two </w:t>
        </w:r>
        <w:r>
          <w:t xml:space="preserve">expressions </w:t>
        </w:r>
        <w:r w:rsidR="00A949FC">
          <w:t xml:space="preserve">were combined </w:t>
        </w:r>
      </w:ins>
      <w:r w:rsidR="00A949FC">
        <w:t>to produce following</w:t>
      </w:r>
      <w:r>
        <w:t xml:space="preserve"> </w:t>
      </w:r>
      <w:ins w:id="159" w:author="Revisions" w:date="2021-03-07T12:52:00Z">
        <w:r>
          <w:t xml:space="preserve">non-linear </w:t>
        </w:r>
        <w:r>
          <w:rPr>
            <w:i/>
            <w:iCs/>
          </w:rPr>
          <w:t>brms</w:t>
        </w:r>
        <w:r w:rsidR="00A949FC">
          <w:t xml:space="preserve"> </w:t>
        </w:r>
      </w:ins>
      <w:r w:rsidR="00A949FC">
        <w:t>model formula:</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505583" w14:paraId="59364F41" w14:textId="77777777" w:rsidTr="00A949FC">
        <w:tc>
          <w:tcPr>
            <w:tcW w:w="7428" w:type="dxa"/>
            <w:hideMark/>
          </w:tcPr>
          <w:p w14:paraId="274BA6F3" w14:textId="6D702913" w:rsidR="00505583" w:rsidRDefault="00505583" w:rsidP="00A949FC">
            <w:pPr>
              <w:pStyle w:val="MDPI39equation"/>
            </w:pPr>
            <w:commentRangeStart w:id="160"/>
            <w:r w:rsidRPr="00505583">
              <w:t xml:space="preserve">W </w:t>
            </w:r>
            <w:r w:rsidR="00A949FC">
              <w:t>~</w:t>
            </w:r>
            <w:r w:rsidRPr="00505583">
              <w:t xml:space="preserve"> </w:t>
            </w:r>
            <w:proofErr w:type="gramStart"/>
            <w:r w:rsidRPr="00353066">
              <w:rPr>
                <w:i/>
                <w:rPrChange w:id="161" w:author="Revisions" w:date="2021-03-07T12:52:00Z">
                  <w:rPr/>
                </w:rPrChange>
              </w:rPr>
              <w:t>min</w:t>
            </w:r>
            <w:r w:rsidRPr="00505583">
              <w:t>(</w:t>
            </w:r>
            <w:proofErr w:type="spellStart"/>
            <w:proofErr w:type="gramEnd"/>
            <w:r>
              <w:t>W</w:t>
            </w:r>
            <w:r w:rsidRPr="00505583">
              <w:rPr>
                <w:vertAlign w:val="subscript"/>
              </w:rPr>
              <w:t>max</w:t>
            </w:r>
            <w:r w:rsidR="00A949FC">
              <w:rPr>
                <w:vertAlign w:val="subscript"/>
              </w:rPr>
              <w:t>,i</w:t>
            </w:r>
            <w:proofErr w:type="spellEnd"/>
            <w:r w:rsidRPr="00505583">
              <w:t xml:space="preserve"> + S</w:t>
            </w:r>
            <w:r w:rsidRPr="00505583">
              <w:rPr>
                <w:vertAlign w:val="subscript"/>
              </w:rPr>
              <w:t>i</w:t>
            </w:r>
            <w:r w:rsidRPr="00505583">
              <w:t xml:space="preserve"> * (</w:t>
            </w:r>
            <w:r>
              <w:t>%</w:t>
            </w:r>
            <w:proofErr w:type="spellStart"/>
            <w:r w:rsidRPr="00505583">
              <w:t>N</w:t>
            </w:r>
            <w:r>
              <w:rPr>
                <w:vertAlign w:val="subscript"/>
              </w:rPr>
              <w:t>Plant</w:t>
            </w:r>
            <w:proofErr w:type="spellEnd"/>
            <w:r w:rsidRPr="00505583">
              <w:t xml:space="preserve"> </w:t>
            </w:r>
            <w:r>
              <w:t>–</w:t>
            </w:r>
            <w:r w:rsidRPr="00505583">
              <w:t xml:space="preserve"> (</w:t>
            </w:r>
            <w:r>
              <w:rPr>
                <w:i/>
                <w:iCs/>
              </w:rPr>
              <w:t>a</w:t>
            </w:r>
            <w:r>
              <w:t xml:space="preserve"> </w:t>
            </w:r>
            <w:r w:rsidRPr="00505583">
              <w:t>*</w:t>
            </w:r>
            <w:r>
              <w:t xml:space="preserve"> </w:t>
            </w:r>
            <w:r w:rsidR="00353066">
              <w:t>(</w:t>
            </w:r>
            <w:proofErr w:type="spellStart"/>
            <w:r w:rsidR="00353066">
              <w:t>W</w:t>
            </w:r>
            <w:r w:rsidR="00353066" w:rsidRPr="008960FA">
              <w:rPr>
                <w:vertAlign w:val="subscript"/>
              </w:rPr>
              <w:t>max,i</w:t>
            </w:r>
            <w:proofErr w:type="spellEnd"/>
            <w:del w:id="162" w:author="Revisions" w:date="2021-03-07T12:52:00Z">
              <w:r w:rsidRPr="00505583">
                <w:delText>^(</w:delText>
              </w:r>
              <w:r>
                <w:delText>–</w:delText>
              </w:r>
            </w:del>
            <w:ins w:id="163" w:author="Revisions" w:date="2021-03-07T12:52:00Z">
              <w:r w:rsidR="00353066">
                <w:t>)</w:t>
              </w:r>
              <w:r w:rsidR="00E86713">
                <w:rPr>
                  <w:vertAlign w:val="superscript"/>
                </w:rPr>
                <w:t xml:space="preserve"> –</w:t>
              </w:r>
            </w:ins>
            <w:r w:rsidR="00353066" w:rsidRPr="00E86713">
              <w:rPr>
                <w:i/>
                <w:vertAlign w:val="superscript"/>
                <w:rPrChange w:id="164" w:author="Revisions" w:date="2021-03-07T12:52:00Z">
                  <w:rPr>
                    <w:i/>
                  </w:rPr>
                </w:rPrChange>
              </w:rPr>
              <w:t>b</w:t>
            </w:r>
            <w:del w:id="165" w:author="Revisions" w:date="2021-03-07T12:52:00Z">
              <w:r w:rsidRPr="00505583">
                <w:delText>)))),</w:delText>
              </w:r>
            </w:del>
            <w:ins w:id="166" w:author="Revisions" w:date="2021-03-07T12:52:00Z">
              <w:r w:rsidRPr="00505583">
                <w:t>)),</w:t>
              </w:r>
            </w:ins>
            <w:r w:rsidRPr="00505583">
              <w:t xml:space="preserve"> </w:t>
            </w:r>
            <w:proofErr w:type="spellStart"/>
            <w:r>
              <w:t>W</w:t>
            </w:r>
            <w:r>
              <w:rPr>
                <w:vertAlign w:val="subscript"/>
              </w:rPr>
              <w:t>max</w:t>
            </w:r>
            <w:r w:rsidR="00A949FC">
              <w:rPr>
                <w:vertAlign w:val="subscript"/>
              </w:rPr>
              <w:t>,i</w:t>
            </w:r>
            <w:proofErr w:type="spellEnd"/>
            <w:r w:rsidRPr="00505583">
              <w:t>)</w:t>
            </w:r>
            <w:commentRangeEnd w:id="160"/>
            <w:r w:rsidR="000B7084">
              <w:rPr>
                <w:rStyle w:val="CommentReference"/>
                <w:rFonts w:eastAsia="SimSun"/>
                <w:noProof/>
                <w:snapToGrid/>
                <w:lang w:eastAsia="zh-CN" w:bidi="ar-SA"/>
              </w:rPr>
              <w:commentReference w:id="160"/>
            </w:r>
          </w:p>
        </w:tc>
        <w:tc>
          <w:tcPr>
            <w:tcW w:w="431" w:type="dxa"/>
            <w:vAlign w:val="center"/>
            <w:hideMark/>
          </w:tcPr>
          <w:p w14:paraId="1C508CCD" w14:textId="00E83B1E" w:rsidR="00505583" w:rsidRDefault="00505583" w:rsidP="00A949FC">
            <w:pPr>
              <w:pStyle w:val="MDPI3aequationnumber"/>
              <w:spacing w:line="260" w:lineRule="atLeast"/>
            </w:pPr>
            <w:r>
              <w:t>(</w:t>
            </w:r>
            <w:r w:rsidR="00D66A7B">
              <w:t>3</w:t>
            </w:r>
            <w:r>
              <w:t>)</w:t>
            </w:r>
          </w:p>
        </w:tc>
      </w:tr>
    </w:tbl>
    <w:p w14:paraId="5FD238E8" w14:textId="02E4A6BB" w:rsidR="00A949FC" w:rsidRPr="00A949FC" w:rsidRDefault="00A949FC" w:rsidP="00C914C8">
      <w:pPr>
        <w:pStyle w:val="MDPI31text"/>
      </w:pPr>
      <w:r>
        <w:t>Two group-level (i.e., random) effects were specified for this</w:t>
      </w:r>
      <w:r w:rsidR="00DC3F98">
        <w:t xml:space="preserve"> </w:t>
      </w:r>
      <w:del w:id="167" w:author="Revisions" w:date="2021-03-07T12:52:00Z">
        <w:r>
          <w:delText>model.</w:delText>
        </w:r>
      </w:del>
      <w:ins w:id="168" w:author="Revisions" w:date="2021-03-07T12:52:00Z">
        <w:r w:rsidR="00DC3F98">
          <w:rPr>
            <w:i/>
            <w:iCs/>
          </w:rPr>
          <w:t>brms</w:t>
        </w:r>
        <w:r>
          <w:t xml:space="preserve"> model</w:t>
        </w:r>
        <w:r w:rsidR="00DC3F98">
          <w:t xml:space="preserve"> to parameterize the nested structure (Figure 8)</w:t>
        </w:r>
        <w:r>
          <w:t>.</w:t>
        </w:r>
      </w:ins>
      <w:r>
        <w:t xml:space="preserve"> First, the parameters S</w:t>
      </w:r>
      <w:r>
        <w:rPr>
          <w:vertAlign w:val="subscript"/>
        </w:rPr>
        <w:t>i</w:t>
      </w:r>
      <w:r>
        <w:t xml:space="preserve"> and </w:t>
      </w:r>
      <w:proofErr w:type="spellStart"/>
      <w:proofErr w:type="gramStart"/>
      <w:r>
        <w:t>W</w:t>
      </w:r>
      <w:r>
        <w:rPr>
          <w:vertAlign w:val="subscript"/>
        </w:rPr>
        <w:t>max,i</w:t>
      </w:r>
      <w:proofErr w:type="spellEnd"/>
      <w:proofErr w:type="gramEnd"/>
      <w:r w:rsidRPr="00A949FC">
        <w:t xml:space="preserve"> </w:t>
      </w:r>
      <w:r>
        <w:t>included group-level effects to fit an linear-plateau curve to each experimental sampling date:</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3FDCE2BF" w14:textId="77777777" w:rsidTr="00A949FC">
        <w:tc>
          <w:tcPr>
            <w:tcW w:w="7428" w:type="dxa"/>
            <w:hideMark/>
          </w:tcPr>
          <w:p w14:paraId="396B1E10" w14:textId="64AFD898" w:rsidR="00A949FC" w:rsidRDefault="00A949FC" w:rsidP="00A949FC">
            <w:pPr>
              <w:pStyle w:val="MDPI39equation"/>
            </w:pPr>
            <w:proofErr w:type="spellStart"/>
            <w:proofErr w:type="gramStart"/>
            <w:r>
              <w:t>W</w:t>
            </w:r>
            <w:r w:rsidRPr="00A949FC">
              <w:rPr>
                <w:vertAlign w:val="subscript"/>
              </w:rPr>
              <w:t>max</w:t>
            </w:r>
            <w:r>
              <w:rPr>
                <w:vertAlign w:val="subscript"/>
              </w:rPr>
              <w:t>,i</w:t>
            </w:r>
            <w:proofErr w:type="spellEnd"/>
            <w:proofErr w:type="gramEnd"/>
            <w:r w:rsidRPr="00A949FC">
              <w:t xml:space="preserve"> + S</w:t>
            </w:r>
            <w:r w:rsidRPr="00A949FC">
              <w:rPr>
                <w:vertAlign w:val="subscript"/>
              </w:rPr>
              <w:t>i</w:t>
            </w:r>
            <w:r w:rsidRPr="00A949FC">
              <w:t xml:space="preserve"> ~ 1 + (1|index)</w:t>
            </w:r>
          </w:p>
        </w:tc>
        <w:tc>
          <w:tcPr>
            <w:tcW w:w="431" w:type="dxa"/>
            <w:vAlign w:val="center"/>
            <w:hideMark/>
          </w:tcPr>
          <w:p w14:paraId="5D6D2979" w14:textId="5DAC9192" w:rsidR="00A949FC" w:rsidRDefault="00A949FC" w:rsidP="00A949FC">
            <w:pPr>
              <w:pStyle w:val="MDPI3aequationnumber"/>
              <w:spacing w:line="260" w:lineRule="atLeast"/>
            </w:pPr>
            <w:r>
              <w:t>(4)</w:t>
            </w:r>
          </w:p>
        </w:tc>
      </w:tr>
    </w:tbl>
    <w:p w14:paraId="6DFB5809" w14:textId="68D41C3F" w:rsidR="00A949FC" w:rsidRPr="00A949FC" w:rsidRDefault="00A949FC" w:rsidP="00D11D6A">
      <w:pPr>
        <w:pStyle w:val="MDPI31text"/>
        <w:ind w:firstLine="0"/>
      </w:pPr>
      <w:r>
        <w:t xml:space="preserve">where index represents the unique level of each experimental sampling date nested within the variety x location. Second, the parameters </w:t>
      </w:r>
      <w:r>
        <w:rPr>
          <w:i/>
          <w:iCs/>
        </w:rPr>
        <w:t>a</w:t>
      </w:r>
      <w:r>
        <w:t xml:space="preserve"> and </w:t>
      </w:r>
      <w:r>
        <w:rPr>
          <w:i/>
          <w:iCs/>
        </w:rPr>
        <w:t>b</w:t>
      </w:r>
      <w:r>
        <w:t xml:space="preserve"> included group-level effects to fit the </w:t>
      </w:r>
      <w:r w:rsidR="00D11D6A">
        <w:t>CNDC</w:t>
      </w:r>
      <w:r>
        <w:t xml:space="preserve"> for each level of location and variety within location:</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206C0EDB" w14:textId="77777777" w:rsidTr="00A949FC">
        <w:tc>
          <w:tcPr>
            <w:tcW w:w="7428" w:type="dxa"/>
            <w:hideMark/>
          </w:tcPr>
          <w:p w14:paraId="05C3A66F" w14:textId="7F2BC2BD" w:rsidR="00A949FC" w:rsidRDefault="00A949FC" w:rsidP="00A949FC">
            <w:pPr>
              <w:pStyle w:val="MDPI39equation"/>
            </w:pPr>
            <w:r w:rsidRPr="00A949FC">
              <w:rPr>
                <w:i/>
                <w:iCs/>
              </w:rPr>
              <w:t>a</w:t>
            </w:r>
            <w:r w:rsidRPr="00A949FC">
              <w:t xml:space="preserve"> + </w:t>
            </w:r>
            <w:r w:rsidR="009A190B">
              <w:rPr>
                <w:i/>
                <w:iCs/>
              </w:rPr>
              <w:t>b</w:t>
            </w:r>
            <w:r w:rsidR="009A190B">
              <w:t xml:space="preserve"> </w:t>
            </w:r>
            <w:r w:rsidRPr="00A949FC">
              <w:t>~ 1 + (1|location)</w:t>
            </w:r>
            <w:r w:rsidR="009A190B">
              <w:t xml:space="preserve"> </w:t>
            </w:r>
            <w:r w:rsidR="009A190B" w:rsidRPr="00A949FC">
              <w:t>+ (1|</w:t>
            </w:r>
            <w:proofErr w:type="gramStart"/>
            <w:r w:rsidR="009A190B" w:rsidRPr="00A949FC">
              <w:t>location</w:t>
            </w:r>
            <w:r w:rsidR="009A190B">
              <w:t>:variety</w:t>
            </w:r>
            <w:proofErr w:type="gramEnd"/>
            <w:r w:rsidR="009A190B" w:rsidRPr="00A949FC">
              <w:t>)</w:t>
            </w:r>
          </w:p>
        </w:tc>
        <w:tc>
          <w:tcPr>
            <w:tcW w:w="431" w:type="dxa"/>
            <w:vAlign w:val="center"/>
            <w:hideMark/>
          </w:tcPr>
          <w:p w14:paraId="3DD49BDC" w14:textId="1C0F79DE" w:rsidR="00A949FC" w:rsidRDefault="00A949FC" w:rsidP="00A949FC">
            <w:pPr>
              <w:pStyle w:val="MDPI3aequationnumber"/>
              <w:spacing w:line="260" w:lineRule="atLeast"/>
            </w:pPr>
            <w:r>
              <w:t>(5)</w:t>
            </w:r>
          </w:p>
        </w:tc>
      </w:tr>
    </w:tbl>
    <w:p w14:paraId="04DA9C75" w14:textId="6CF88651" w:rsidR="009D34C5" w:rsidRDefault="009D34C5" w:rsidP="009D34C5">
      <w:pPr>
        <w:pStyle w:val="MDPI31text"/>
      </w:pPr>
      <w:r>
        <w:t xml:space="preserve">The </w:t>
      </w:r>
      <w:r>
        <w:rPr>
          <w:i/>
          <w:iCs/>
        </w:rPr>
        <w:t>brms</w:t>
      </w:r>
      <w:r>
        <w:t xml:space="preserve"> model was fit</w:t>
      </w:r>
      <w:ins w:id="169" w:author="Reviewer" w:date="2021-03-08T16:00:00Z">
        <w:r w:rsidR="00B83EC6">
          <w:t>ted</w:t>
        </w:r>
      </w:ins>
      <w:r>
        <w:t xml:space="preserve"> using 4 chains and </w:t>
      </w:r>
      <w:del w:id="170" w:author="Revisions" w:date="2021-03-07T12:52:00Z">
        <w:r>
          <w:delText>5000</w:delText>
        </w:r>
      </w:del>
      <w:ins w:id="171" w:author="Revisions" w:date="2021-03-07T12:52:00Z">
        <w:r w:rsidR="00562E22">
          <w:t>10</w:t>
        </w:r>
        <w:r>
          <w:t>000</w:t>
        </w:r>
      </w:ins>
      <w:r>
        <w:t xml:space="preserve"> iterations with </w:t>
      </w:r>
      <w:del w:id="172" w:author="Revisions" w:date="2021-03-07T12:52:00Z">
        <w:r>
          <w:delText>2000</w:delText>
        </w:r>
      </w:del>
      <w:ins w:id="173" w:author="Revisions" w:date="2021-03-07T12:52:00Z">
        <w:r w:rsidR="00562E22">
          <w:t>3</w:t>
        </w:r>
        <w:r>
          <w:t>000</w:t>
        </w:r>
      </w:ins>
      <w:r>
        <w:t xml:space="preserve"> warmups per chain. The priors for this model were chosen both based on expert knowledge (i.e., previously reported values)</w:t>
      </w:r>
      <w:r w:rsidR="00C37386">
        <w:t xml:space="preserve">, </w:t>
      </w:r>
      <w:r>
        <w:t>empirical observations</w:t>
      </w:r>
      <w:r w:rsidR="00C37386">
        <w:t>, and the joint prior predictive distribution (</w:t>
      </w:r>
      <w:commentRangeStart w:id="174"/>
      <w:r w:rsidR="00C37386">
        <w:t>CITATION</w:t>
      </w:r>
      <w:commentRangeEnd w:id="174"/>
      <w:r w:rsidR="00C37386">
        <w:rPr>
          <w:rStyle w:val="CommentReference"/>
          <w:rFonts w:eastAsia="SimSun"/>
          <w:noProof/>
          <w:snapToGrid/>
          <w:lang w:eastAsia="zh-CN" w:bidi="ar-SA"/>
        </w:rPr>
        <w:commentReference w:id="174"/>
      </w:r>
      <w:del w:id="175" w:author="Revisions" w:date="2021-03-07T12:52:00Z">
        <w:r w:rsidR="00C37386">
          <w:delText>)</w:delText>
        </w:r>
        <w:r w:rsidR="00192967">
          <w:delText>, ie</w:delText>
        </w:r>
      </w:del>
      <w:ins w:id="176" w:author="Revisions" w:date="2021-03-07T12:52:00Z">
        <w:r w:rsidR="004A1326">
          <w:t>) (</w:t>
        </w:r>
        <w:r w:rsidR="00192967">
          <w:t>i</w:t>
        </w:r>
        <w:r w:rsidR="004A1326">
          <w:t>.</w:t>
        </w:r>
        <w:r w:rsidR="00192967">
          <w:t>e</w:t>
        </w:r>
        <w:r w:rsidR="004A1326">
          <w:t>.,</w:t>
        </w:r>
      </w:ins>
      <w:r w:rsidR="00192967">
        <w:t xml:space="preserve"> if a set of relatively uninformative priors led to biologically or physically impossible predictions, the prior ranges were narrowed</w:t>
      </w:r>
      <w:del w:id="177" w:author="Revisions" w:date="2021-03-07T12:52:00Z">
        <w:r>
          <w:delText>.</w:delText>
        </w:r>
      </w:del>
      <w:ins w:id="178" w:author="Revisions" w:date="2021-03-07T12:52:00Z">
        <w:r w:rsidR="00911FD8">
          <w:t>)</w:t>
        </w:r>
        <w:r>
          <w:t>.</w:t>
        </w:r>
      </w:ins>
      <w:r w:rsidR="00192967">
        <w:t xml:space="preserve"> This is particularly important for hyperparameters dealing with the standard deviation between groups in a hierarchical model.</w:t>
      </w:r>
      <w:r>
        <w:t xml:space="preserve"> A summary of the prior model values and their sources is given below (Table 5).</w:t>
      </w:r>
    </w:p>
    <w:p w14:paraId="31216CEA" w14:textId="20861112" w:rsidR="009D34C5" w:rsidRDefault="009D34C5" w:rsidP="009D34C5">
      <w:pPr>
        <w:pStyle w:val="MDPI41tablecaption"/>
      </w:pPr>
      <w:commentRangeStart w:id="179"/>
      <w:commentRangeStart w:id="180"/>
      <w:r>
        <w:rPr>
          <w:b/>
        </w:rPr>
        <w:t>Table 5.</w:t>
      </w:r>
      <w:r>
        <w:t xml:space="preserve"> </w:t>
      </w:r>
      <w:commentRangeEnd w:id="180"/>
      <w:r w:rsidR="00EF401E">
        <w:rPr>
          <w:rStyle w:val="CommentReference"/>
          <w:rFonts w:eastAsia="SimSun" w:cs="Times New Roman"/>
          <w:noProof/>
          <w:lang w:eastAsia="zh-CN" w:bidi="ar-SA"/>
        </w:rPr>
        <w:commentReference w:id="181"/>
      </w:r>
      <w:commentRangeEnd w:id="179"/>
      <w:r w:rsidR="00287636">
        <w:rPr>
          <w:rStyle w:val="CommentReference"/>
          <w:rFonts w:eastAsia="SimSun" w:cs="Times New Roman"/>
          <w:noProof/>
          <w:lang w:eastAsia="zh-CN" w:bidi="ar-SA"/>
        </w:rPr>
        <w:commentReference w:id="179"/>
      </w:r>
      <w:r w:rsidR="00EF401E">
        <w:rPr>
          <w:rStyle w:val="CommentReference"/>
          <w:rFonts w:eastAsia="SimSun" w:cs="Times New Roman"/>
          <w:noProof/>
          <w:lang w:eastAsia="zh-CN" w:bidi="ar-SA"/>
        </w:rPr>
        <w:commentReference w:id="180"/>
      </w:r>
      <w:r>
        <w:t>Model priors…</w:t>
      </w:r>
    </w:p>
    <w:tbl>
      <w:tblPr>
        <w:tblW w:w="785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19"/>
        <w:gridCol w:w="2619"/>
        <w:gridCol w:w="2619"/>
      </w:tblGrid>
      <w:tr w:rsidR="009D34C5" w14:paraId="7652BC3C" w14:textId="77777777" w:rsidTr="00443337">
        <w:tc>
          <w:tcPr>
            <w:tcW w:w="2619" w:type="dxa"/>
            <w:tcBorders>
              <w:top w:val="single" w:sz="8" w:space="0" w:color="auto"/>
              <w:left w:val="nil"/>
              <w:bottom w:val="single" w:sz="4" w:space="0" w:color="auto"/>
              <w:right w:val="nil"/>
            </w:tcBorders>
            <w:vAlign w:val="center"/>
            <w:hideMark/>
          </w:tcPr>
          <w:p w14:paraId="6A5C1D54" w14:textId="77777777" w:rsidR="009D34C5" w:rsidRDefault="009D34C5" w:rsidP="00443337">
            <w:pPr>
              <w:pStyle w:val="MDPI42tablebody"/>
              <w:spacing w:line="240" w:lineRule="auto"/>
              <w:rPr>
                <w:b/>
              </w:rPr>
            </w:pPr>
            <w:r>
              <w:rPr>
                <w:b/>
              </w:rPr>
              <w:t>Title 1</w:t>
            </w:r>
          </w:p>
        </w:tc>
        <w:tc>
          <w:tcPr>
            <w:tcW w:w="2619" w:type="dxa"/>
            <w:tcBorders>
              <w:top w:val="single" w:sz="8" w:space="0" w:color="auto"/>
              <w:left w:val="nil"/>
              <w:bottom w:val="single" w:sz="4" w:space="0" w:color="auto"/>
              <w:right w:val="nil"/>
            </w:tcBorders>
            <w:vAlign w:val="center"/>
            <w:hideMark/>
          </w:tcPr>
          <w:p w14:paraId="6ADE14ED" w14:textId="77777777" w:rsidR="009D34C5" w:rsidRDefault="009D34C5" w:rsidP="00443337">
            <w:pPr>
              <w:pStyle w:val="MDPI42tablebody"/>
              <w:spacing w:line="240" w:lineRule="auto"/>
              <w:rPr>
                <w:b/>
              </w:rPr>
            </w:pPr>
            <w:r>
              <w:rPr>
                <w:b/>
              </w:rPr>
              <w:t>Title 2</w:t>
            </w:r>
          </w:p>
        </w:tc>
        <w:tc>
          <w:tcPr>
            <w:tcW w:w="2619" w:type="dxa"/>
            <w:tcBorders>
              <w:top w:val="single" w:sz="8" w:space="0" w:color="auto"/>
              <w:left w:val="nil"/>
              <w:bottom w:val="single" w:sz="4" w:space="0" w:color="auto"/>
              <w:right w:val="nil"/>
            </w:tcBorders>
            <w:vAlign w:val="center"/>
            <w:hideMark/>
          </w:tcPr>
          <w:p w14:paraId="64D5BA23" w14:textId="77777777" w:rsidR="009D34C5" w:rsidRDefault="009D34C5" w:rsidP="00443337">
            <w:pPr>
              <w:pStyle w:val="MDPI42tablebody"/>
              <w:spacing w:line="240" w:lineRule="auto"/>
              <w:rPr>
                <w:b/>
              </w:rPr>
            </w:pPr>
            <w:r>
              <w:rPr>
                <w:b/>
              </w:rPr>
              <w:t>Title 3</w:t>
            </w:r>
          </w:p>
        </w:tc>
      </w:tr>
      <w:tr w:rsidR="009D34C5" w14:paraId="5E040DA4" w14:textId="77777777" w:rsidTr="00443337">
        <w:tc>
          <w:tcPr>
            <w:tcW w:w="2619" w:type="dxa"/>
            <w:tcBorders>
              <w:top w:val="nil"/>
              <w:left w:val="nil"/>
              <w:bottom w:val="nil"/>
              <w:right w:val="nil"/>
            </w:tcBorders>
            <w:vAlign w:val="center"/>
            <w:hideMark/>
          </w:tcPr>
          <w:p w14:paraId="5F0C3CBC" w14:textId="77777777" w:rsidR="009D34C5" w:rsidRDefault="009D34C5" w:rsidP="00443337">
            <w:pPr>
              <w:pStyle w:val="MDPI42tablebody"/>
              <w:spacing w:line="240" w:lineRule="auto"/>
            </w:pPr>
            <w:r>
              <w:t>entry 1</w:t>
            </w:r>
          </w:p>
        </w:tc>
        <w:tc>
          <w:tcPr>
            <w:tcW w:w="2619" w:type="dxa"/>
            <w:tcBorders>
              <w:top w:val="nil"/>
              <w:left w:val="nil"/>
              <w:bottom w:val="nil"/>
              <w:right w:val="nil"/>
            </w:tcBorders>
            <w:vAlign w:val="center"/>
            <w:hideMark/>
          </w:tcPr>
          <w:p w14:paraId="7382EAB6" w14:textId="77777777" w:rsidR="009D34C5" w:rsidRDefault="009D34C5" w:rsidP="00443337">
            <w:pPr>
              <w:pStyle w:val="MDPI42tablebody"/>
              <w:spacing w:line="240" w:lineRule="auto"/>
            </w:pPr>
            <w:r>
              <w:t>data</w:t>
            </w:r>
          </w:p>
        </w:tc>
        <w:tc>
          <w:tcPr>
            <w:tcW w:w="2619" w:type="dxa"/>
            <w:tcBorders>
              <w:top w:val="nil"/>
              <w:left w:val="nil"/>
              <w:bottom w:val="nil"/>
              <w:right w:val="nil"/>
            </w:tcBorders>
            <w:vAlign w:val="center"/>
            <w:hideMark/>
          </w:tcPr>
          <w:p w14:paraId="00732FF9" w14:textId="77777777" w:rsidR="009D34C5" w:rsidRDefault="009D34C5" w:rsidP="00443337">
            <w:pPr>
              <w:pStyle w:val="MDPI42tablebody"/>
              <w:spacing w:line="240" w:lineRule="auto"/>
            </w:pPr>
            <w:r>
              <w:t>data</w:t>
            </w:r>
          </w:p>
        </w:tc>
      </w:tr>
      <w:tr w:rsidR="009D34C5" w14:paraId="76722855" w14:textId="77777777" w:rsidTr="00443337">
        <w:tc>
          <w:tcPr>
            <w:tcW w:w="2619" w:type="dxa"/>
            <w:tcBorders>
              <w:top w:val="nil"/>
              <w:left w:val="nil"/>
              <w:bottom w:val="single" w:sz="8" w:space="0" w:color="auto"/>
              <w:right w:val="nil"/>
            </w:tcBorders>
            <w:vAlign w:val="center"/>
            <w:hideMark/>
          </w:tcPr>
          <w:p w14:paraId="5C8C3088" w14:textId="77777777" w:rsidR="009D34C5" w:rsidRDefault="009D34C5" w:rsidP="00443337">
            <w:pPr>
              <w:pStyle w:val="MDPI42tablebody"/>
              <w:spacing w:line="240" w:lineRule="auto"/>
            </w:pPr>
            <w:r>
              <w:t>entry 2</w:t>
            </w:r>
          </w:p>
        </w:tc>
        <w:tc>
          <w:tcPr>
            <w:tcW w:w="2619" w:type="dxa"/>
            <w:tcBorders>
              <w:top w:val="nil"/>
              <w:left w:val="nil"/>
              <w:bottom w:val="single" w:sz="8" w:space="0" w:color="auto"/>
              <w:right w:val="nil"/>
            </w:tcBorders>
            <w:vAlign w:val="center"/>
            <w:hideMark/>
          </w:tcPr>
          <w:p w14:paraId="092EC28D" w14:textId="77777777" w:rsidR="009D34C5" w:rsidRDefault="009D34C5" w:rsidP="00443337">
            <w:pPr>
              <w:pStyle w:val="MDPI42tablebody"/>
              <w:spacing w:line="240" w:lineRule="auto"/>
            </w:pPr>
            <w:r>
              <w:t>data</w:t>
            </w:r>
          </w:p>
        </w:tc>
        <w:tc>
          <w:tcPr>
            <w:tcW w:w="2619" w:type="dxa"/>
            <w:tcBorders>
              <w:top w:val="nil"/>
              <w:left w:val="nil"/>
              <w:bottom w:val="single" w:sz="8" w:space="0" w:color="auto"/>
              <w:right w:val="nil"/>
            </w:tcBorders>
            <w:vAlign w:val="center"/>
            <w:hideMark/>
          </w:tcPr>
          <w:p w14:paraId="61EA5956" w14:textId="23E43D2D" w:rsidR="009D34C5" w:rsidRDefault="009D34C5" w:rsidP="00443337">
            <w:pPr>
              <w:pStyle w:val="MDPI42tablebody"/>
              <w:spacing w:line="240" w:lineRule="auto"/>
            </w:pPr>
            <w:r>
              <w:t>data</w:t>
            </w:r>
          </w:p>
        </w:tc>
      </w:tr>
    </w:tbl>
    <w:p w14:paraId="2EEA8331" w14:textId="7A0771C9" w:rsidR="009D34C5" w:rsidRDefault="009D34C5" w:rsidP="009D34C5">
      <w:pPr>
        <w:pStyle w:val="MDPI31text"/>
        <w:rPr>
          <w:ins w:id="182" w:author="Revisions" w:date="2021-03-07T12:52:00Z"/>
        </w:rPr>
      </w:pPr>
    </w:p>
    <w:p w14:paraId="0AA51C0A" w14:textId="192D2D34" w:rsidR="00562E22" w:rsidRDefault="00562E22" w:rsidP="009D34C5">
      <w:pPr>
        <w:pStyle w:val="MDPI31text"/>
        <w:rPr>
          <w:ins w:id="183" w:author="Revisions" w:date="2021-03-07T12:52:00Z"/>
        </w:rPr>
      </w:pPr>
      <w:ins w:id="184" w:author="Revisions" w:date="2021-03-07T12:52:00Z">
        <w:r>
          <w:lastRenderedPageBreak/>
          <w:t>The entire workflow used to generate this analysis is reproducible and available via associated GitHub repository (</w:t>
        </w:r>
        <w:r w:rsidRPr="00435885">
          <w:t>https://github.com/bohm0072/cndc_bayesian_eval</w:t>
        </w:r>
        <w:r>
          <w:t>).</w:t>
        </w:r>
      </w:ins>
    </w:p>
    <w:p w14:paraId="068CAD71" w14:textId="77777777" w:rsidR="00562E22" w:rsidRDefault="00562E22" w:rsidP="009D34C5">
      <w:pPr>
        <w:pStyle w:val="MDPI31text"/>
      </w:pPr>
    </w:p>
    <w:p w14:paraId="6DF24985" w14:textId="066D6C90" w:rsidR="002566EE" w:rsidRDefault="002566EE" w:rsidP="002566EE">
      <w:pPr>
        <w:pStyle w:val="MDPI22heading2"/>
        <w:spacing w:before="0"/>
        <w:rPr>
          <w:i w:val="0"/>
          <w:iCs/>
        </w:rPr>
      </w:pPr>
      <w:r>
        <w:t>2.3. Evaluating Uncertainity</w:t>
      </w:r>
    </w:p>
    <w:p w14:paraId="1A0046A8" w14:textId="503E633C" w:rsidR="007D08B2" w:rsidRDefault="007D08B2" w:rsidP="007D08B2">
      <w:pPr>
        <w:pStyle w:val="MDPI23heading3"/>
      </w:pPr>
      <w:r w:rsidRPr="007D08B2">
        <w:t>2.</w:t>
      </w:r>
      <w:r>
        <w:t>3.1</w:t>
      </w:r>
      <w:r w:rsidRPr="007D08B2">
        <w:t xml:space="preserve">. </w:t>
      </w:r>
      <w:r>
        <w:t>Critical N Dilution Curve Parameter Uncertainty</w:t>
      </w:r>
    </w:p>
    <w:p w14:paraId="00BE5C62" w14:textId="3A7DB973" w:rsidR="00EF401E" w:rsidRDefault="00CE6895" w:rsidP="00EF401E">
      <w:pPr>
        <w:pStyle w:val="MDPI31text"/>
      </w:pPr>
      <w:r>
        <w:t>After the statistical</w:t>
      </w:r>
      <w:r>
        <w:rPr>
          <w:i/>
          <w:iCs/>
        </w:rPr>
        <w:t xml:space="preserve"> </w:t>
      </w:r>
      <w:r>
        <w:t xml:space="preserve">model was successfully fit </w:t>
      </w:r>
      <w:r w:rsidR="00E400ED">
        <w:t xml:space="preserve">to the data </w:t>
      </w:r>
      <w:r>
        <w:t xml:space="preserve">(n=12,000 draws), values for parameters </w:t>
      </w:r>
      <w:r>
        <w:rPr>
          <w:i/>
          <w:iCs/>
        </w:rPr>
        <w:t>a</w:t>
      </w:r>
      <w:r>
        <w:t xml:space="preserve"> and </w:t>
      </w:r>
      <w:r>
        <w:rPr>
          <w:i/>
          <w:iCs/>
        </w:rPr>
        <w:t>b</w:t>
      </w:r>
      <w:r>
        <w:t xml:space="preserve"> </w:t>
      </w:r>
      <w:r w:rsidR="00D11D6A">
        <w:t xml:space="preserve">of the CNDC </w:t>
      </w:r>
      <w:r>
        <w:t>were reported at the 0.05, 0.50 (i.e., median) and 0.95 quantiles for the levels of location and variety within location</w:t>
      </w:r>
      <w:r w:rsidR="00443337">
        <w:t xml:space="preserve"> to determine the credible interval</w:t>
      </w:r>
      <w:r>
        <w:t xml:space="preserve">. The correlation between values for parameters </w:t>
      </w:r>
      <w:r>
        <w:rPr>
          <w:i/>
          <w:iCs/>
        </w:rPr>
        <w:t>a</w:t>
      </w:r>
      <w:r>
        <w:t xml:space="preserve"> and </w:t>
      </w:r>
      <w:r>
        <w:rPr>
          <w:i/>
          <w:iCs/>
        </w:rPr>
        <w:t>b</w:t>
      </w:r>
      <w:r>
        <w:t xml:space="preserve"> was determined for each level of variety within location using the fitted values for individual draws.</w:t>
      </w:r>
    </w:p>
    <w:p w14:paraId="06AE7478" w14:textId="77777777" w:rsidR="00912892" w:rsidRDefault="00912892" w:rsidP="00EF401E">
      <w:pPr>
        <w:pStyle w:val="MDPI31text"/>
      </w:pPr>
    </w:p>
    <w:p w14:paraId="0F0E9F8A" w14:textId="37F44884" w:rsidR="007D08B2" w:rsidRDefault="007D08B2" w:rsidP="007D08B2">
      <w:pPr>
        <w:pStyle w:val="MDPI23heading3"/>
      </w:pPr>
      <w:r w:rsidRPr="007D08B2">
        <w:t>2.</w:t>
      </w:r>
      <w:r>
        <w:t>3.2</w:t>
      </w:r>
      <w:r w:rsidRPr="007D08B2">
        <w:t xml:space="preserve">. </w:t>
      </w:r>
      <w:r>
        <w:t>Critical N Concentration Uncertainty</w:t>
      </w:r>
    </w:p>
    <w:p w14:paraId="4B8704DB" w14:textId="4C6822C9" w:rsidR="00912892" w:rsidRDefault="00443337" w:rsidP="00C35D39">
      <w:pPr>
        <w:pStyle w:val="MDPI31text"/>
      </w:pPr>
      <w:r>
        <w:t>The critical N concentration for all values of W between 1 Mg ha</w:t>
      </w:r>
      <w:r>
        <w:rPr>
          <w:vertAlign w:val="superscript"/>
        </w:rPr>
        <w:t>-1</w:t>
      </w:r>
      <w:r>
        <w:t xml:space="preserve"> and the maximum observed value of W in the experimental data set was calculated for each individual draw based on the fitted values of parameters </w:t>
      </w:r>
      <w:r>
        <w:rPr>
          <w:i/>
          <w:iCs/>
        </w:rPr>
        <w:t>a</w:t>
      </w:r>
      <w:r>
        <w:t xml:space="preserve"> and </w:t>
      </w:r>
      <w:r>
        <w:rPr>
          <w:i/>
          <w:iCs/>
        </w:rPr>
        <w:t>b</w:t>
      </w:r>
      <w:r>
        <w:t xml:space="preserve"> for that draw. From the distribution of critical N concentration values, the 0.05, 0.50 (i.e., median) and 0.95 quantile values were identified for each level of variety within location to determine the credible region.</w:t>
      </w:r>
    </w:p>
    <w:p w14:paraId="37DFD85F" w14:textId="56DF7706" w:rsidR="00912892" w:rsidRDefault="00443337" w:rsidP="00C35D39">
      <w:pPr>
        <w:pStyle w:val="MDPI31text"/>
      </w:pPr>
      <w:r>
        <w:t xml:space="preserve">To approximate the upper and lower boundaries of the credible region for critical N concentration (i.e., the 0.05 and 0.95 quantile values, respectively), a negative exponential curve of the same form as the </w:t>
      </w:r>
      <w:r w:rsidR="00D11D6A">
        <w:t>CNDC (i.e., y = a * x ^ (–b))</w:t>
      </w:r>
      <w:r>
        <w:t xml:space="preserve"> was fit using </w:t>
      </w:r>
      <w:proofErr w:type="spellStart"/>
      <w:r>
        <w:rPr>
          <w:i/>
          <w:iCs/>
        </w:rPr>
        <w:t>nls</w:t>
      </w:r>
      <w:proofErr w:type="spellEnd"/>
      <w:r>
        <w:t xml:space="preserve"> (source?).</w:t>
      </w:r>
    </w:p>
    <w:p w14:paraId="63A92D52" w14:textId="45FBACAF" w:rsidR="00912892" w:rsidRDefault="00443337" w:rsidP="00C35D39">
      <w:pPr>
        <w:pStyle w:val="MDPI31text"/>
      </w:pPr>
      <w:r>
        <w:t xml:space="preserve">Additionally, </w:t>
      </w:r>
      <w:r w:rsidR="007D08B2">
        <w:t xml:space="preserve">an </w:t>
      </w:r>
      <w:r>
        <w:t>estimate of the credible region w</w:t>
      </w:r>
      <w:r w:rsidR="007D08B2">
        <w:t>as</w:t>
      </w:r>
      <w:r>
        <w:t xml:space="preserve"> calculated by using the </w:t>
      </w:r>
      <w:r w:rsidR="007D08B2">
        <w:t xml:space="preserve">boundary values of the </w:t>
      </w:r>
      <w:r>
        <w:t xml:space="preserve">credible </w:t>
      </w:r>
      <w:r w:rsidR="007D08B2">
        <w:t xml:space="preserve">interval for parameters </w:t>
      </w:r>
      <w:proofErr w:type="gramStart"/>
      <w:r w:rsidR="007D08B2">
        <w:rPr>
          <w:i/>
          <w:iCs/>
        </w:rPr>
        <w:t>a</w:t>
      </w:r>
      <w:r w:rsidR="007D08B2">
        <w:t xml:space="preserve"> and</w:t>
      </w:r>
      <w:proofErr w:type="gramEnd"/>
      <w:r w:rsidR="007D08B2">
        <w:t xml:space="preserve"> </w:t>
      </w:r>
      <w:r w:rsidR="007D08B2">
        <w:rPr>
          <w:i/>
          <w:iCs/>
        </w:rPr>
        <w:t>b</w:t>
      </w:r>
      <w:r w:rsidR="007D08B2">
        <w:t xml:space="preserve">. The estimate for the upper boundary of the credible interval was determined from the 0.95 quantile value for parameter </w:t>
      </w:r>
      <w:proofErr w:type="gramStart"/>
      <w:r w:rsidR="007D08B2">
        <w:rPr>
          <w:i/>
          <w:iCs/>
        </w:rPr>
        <w:t>a</w:t>
      </w:r>
      <w:r w:rsidR="007D08B2">
        <w:t xml:space="preserve"> and</w:t>
      </w:r>
      <w:proofErr w:type="gramEnd"/>
      <w:r w:rsidR="007D08B2">
        <w:t xml:space="preserve"> 0.05 quantile value for parameter </w:t>
      </w:r>
      <w:r w:rsidR="007D08B2">
        <w:rPr>
          <w:i/>
          <w:iCs/>
        </w:rPr>
        <w:t>b</w:t>
      </w:r>
      <w:r w:rsidR="007D08B2">
        <w:t xml:space="preserve">; the estimate for the lower boundary of the credible interval was determined from the 0.05 quantile value for parameter </w:t>
      </w:r>
      <w:r w:rsidR="007D08B2">
        <w:rPr>
          <w:i/>
          <w:iCs/>
        </w:rPr>
        <w:t>a</w:t>
      </w:r>
      <w:r w:rsidR="007D08B2">
        <w:t xml:space="preserve"> and 0.95 quantile value for parameter </w:t>
      </w:r>
      <w:r w:rsidR="007D08B2">
        <w:rPr>
          <w:i/>
          <w:iCs/>
        </w:rPr>
        <w:t>b</w:t>
      </w:r>
      <w:r w:rsidR="007D08B2">
        <w:t>.</w:t>
      </w:r>
    </w:p>
    <w:p w14:paraId="3282DA75" w14:textId="6F00CAF0" w:rsidR="00CE6895" w:rsidRDefault="00443337" w:rsidP="00443337">
      <w:pPr>
        <w:pStyle w:val="MDPI31text"/>
      </w:pPr>
      <w:r>
        <w:t>Th</w:t>
      </w:r>
      <w:r w:rsidR="007D08B2">
        <w:t xml:space="preserve">e </w:t>
      </w:r>
      <w:r>
        <w:t xml:space="preserve">approximation </w:t>
      </w:r>
      <w:r w:rsidR="007D08B2">
        <w:t xml:space="preserve">and estimation methods </w:t>
      </w:r>
      <w:r>
        <w:t>w</w:t>
      </w:r>
      <w:r w:rsidR="007D08B2">
        <w:t xml:space="preserve">ere </w:t>
      </w:r>
      <w:r>
        <w:t>compared to the true credible region</w:t>
      </w:r>
      <w:r w:rsidR="007D08B2">
        <w:t xml:space="preserve"> for each level of variety within location</w:t>
      </w:r>
      <w:r w:rsidR="00192967">
        <w:t xml:space="preserve">. This true credible region was calculated by generating predicted %N values along a sequence of discrete biomass values for a given location x variety. For each discrete biomass value, X predictions were made using draws from the posterior distribution, allowing for the calculation of 0.05, 0.5, and 0.95 quantiles for %N at that biomass value. By connecting the points for each quantile across the range of biomass values, we can draw the median curve with a </w:t>
      </w:r>
      <w:del w:id="185" w:author="Revisions" w:date="2021-03-07T12:52:00Z">
        <w:r w:rsidR="00192967">
          <w:delText>95</w:delText>
        </w:r>
      </w:del>
      <w:ins w:id="186" w:author="Revisions" w:date="2021-03-07T12:52:00Z">
        <w:r w:rsidR="00192967">
          <w:t>9</w:t>
        </w:r>
        <w:r w:rsidR="00911FD8">
          <w:t>0</w:t>
        </w:r>
      </w:ins>
      <w:r w:rsidR="00192967">
        <w:t>% credible interval.</w:t>
      </w:r>
    </w:p>
    <w:p w14:paraId="68C40868" w14:textId="77777777" w:rsidR="00912892" w:rsidRPr="00443337" w:rsidRDefault="00912892" w:rsidP="00443337">
      <w:pPr>
        <w:pStyle w:val="MDPI31text"/>
      </w:pPr>
    </w:p>
    <w:p w14:paraId="0707F94F" w14:textId="42EFB121" w:rsidR="007D08B2" w:rsidRDefault="007D08B2" w:rsidP="007D08B2">
      <w:pPr>
        <w:pStyle w:val="MDPI23heading3"/>
      </w:pPr>
      <w:r w:rsidRPr="007D08B2">
        <w:t>2.</w:t>
      </w:r>
      <w:r>
        <w:t>3.3</w:t>
      </w:r>
      <w:r w:rsidRPr="007D08B2">
        <w:t xml:space="preserve">. </w:t>
      </w:r>
      <w:r>
        <w:t>Comparing Differences Between Critical N Dilution Curves</w:t>
      </w:r>
    </w:p>
    <w:p w14:paraId="29C21C93" w14:textId="0C7643E4" w:rsidR="00912892" w:rsidRDefault="006C0602" w:rsidP="00C35D39">
      <w:pPr>
        <w:pStyle w:val="MDPI31text"/>
      </w:pPr>
      <w:commentRangeStart w:id="187"/>
      <w:r>
        <w:t xml:space="preserve">Using the previously identified credible interval for critical N concentration, it is possible to identify the range for which two </w:t>
      </w:r>
      <w:r w:rsidR="00D11D6A">
        <w:t>CNDCs</w:t>
      </w:r>
      <w:r>
        <w:t xml:space="preserve"> are significantly different. If the median critical N concentration value of one curve falls outside of the credible interval for critical N concentration of another curve, then the two curves are determined to be significantly different over the range for which the median </w:t>
      </w:r>
      <w:del w:id="188" w:author="Revisions" w:date="2021-03-07T12:52:00Z">
        <w:r>
          <w:delText>values</w:delText>
        </w:r>
      </w:del>
      <w:ins w:id="189" w:author="Revisions" w:date="2021-03-07T12:52:00Z">
        <w:r>
          <w:t>value</w:t>
        </w:r>
      </w:ins>
      <w:r>
        <w:t xml:space="preserve"> falls outside of the credible interval.</w:t>
      </w:r>
      <w:commentRangeEnd w:id="187"/>
      <w:r w:rsidR="00192967">
        <w:rPr>
          <w:rStyle w:val="CommentReference"/>
          <w:rFonts w:eastAsia="SimSun"/>
          <w:noProof/>
          <w:snapToGrid/>
          <w:lang w:eastAsia="zh-CN" w:bidi="ar-SA"/>
        </w:rPr>
        <w:commentReference w:id="187"/>
      </w:r>
    </w:p>
    <w:p w14:paraId="562BDB43" w14:textId="590F413C" w:rsidR="00912892" w:rsidRDefault="00C13202" w:rsidP="00C35D39">
      <w:pPr>
        <w:pStyle w:val="MDPI31text"/>
      </w:pPr>
      <w:r>
        <w:t xml:space="preserve">To evaluate the differences </w:t>
      </w:r>
      <w:r w:rsidR="00912892">
        <w:t>between curves fit in the present study</w:t>
      </w:r>
      <w:r>
        <w:t>, t</w:t>
      </w:r>
      <w:r w:rsidR="00CD1A83">
        <w:t xml:space="preserve">he </w:t>
      </w:r>
      <w:r w:rsidR="00D11D6A">
        <w:t>CNDC</w:t>
      </w:r>
      <w:r w:rsidR="00CD1A83">
        <w:t xml:space="preserve"> for a given level of variety within location was compared to all other </w:t>
      </w:r>
      <w:commentRangeStart w:id="190"/>
      <w:r w:rsidR="00CD1A83">
        <w:t>levels</w:t>
      </w:r>
      <w:commentRangeEnd w:id="190"/>
      <w:r w:rsidR="00DE75A5">
        <w:rPr>
          <w:rStyle w:val="CommentReference"/>
          <w:rFonts w:eastAsia="SimSun"/>
          <w:noProof/>
          <w:snapToGrid/>
          <w:lang w:eastAsia="zh-CN" w:bidi="ar-SA"/>
        </w:rPr>
        <w:commentReference w:id="190"/>
      </w:r>
      <w:r w:rsidR="00CD1A83">
        <w:t xml:space="preserve"> using this method</w:t>
      </w:r>
      <w:r>
        <w:t xml:space="preserve">. </w:t>
      </w:r>
      <w:r w:rsidR="00912892">
        <w:t>This approach allows for the direct evaluation of differences in critical N concentration across G</w:t>
      </w:r>
      <w:r w:rsidR="00D11D6A">
        <w:t xml:space="preserve"> </w:t>
      </w:r>
      <w:r w:rsidR="00912892">
        <w:t>x</w:t>
      </w:r>
      <w:r w:rsidR="00D11D6A">
        <w:t xml:space="preserve"> </w:t>
      </w:r>
      <w:r w:rsidR="00912892">
        <w:t>E effects.</w:t>
      </w:r>
    </w:p>
    <w:p w14:paraId="72470ECB" w14:textId="3017281E" w:rsidR="00DB0D7A" w:rsidRDefault="00CD1A83" w:rsidP="00E400ED">
      <w:pPr>
        <w:pStyle w:val="MDPI31text"/>
      </w:pPr>
      <w:r>
        <w:t xml:space="preserve">This same method was also used to </w:t>
      </w:r>
      <w:del w:id="191" w:author="Revisions" w:date="2021-03-07T12:52:00Z">
        <w:r>
          <w:delText>compared</w:delText>
        </w:r>
      </w:del>
      <w:ins w:id="192" w:author="Revisions" w:date="2021-03-07T12:52:00Z">
        <w:r>
          <w:t>compare</w:t>
        </w:r>
      </w:ins>
      <w:r>
        <w:t xml:space="preserve"> the </w:t>
      </w:r>
      <w:r w:rsidR="00D11D6A">
        <w:t>CNDCs</w:t>
      </w:r>
      <w:r>
        <w:t xml:space="preserve"> fitted in the present study to the </w:t>
      </w:r>
      <w:r w:rsidR="00D11D6A">
        <w:t>CNDCs</w:t>
      </w:r>
      <w:r>
        <w:t xml:space="preserve"> published in previous studies (i.e., Ben Abdallah et al., 2016; </w:t>
      </w:r>
      <w:proofErr w:type="spellStart"/>
      <w:r>
        <w:t>Giletto</w:t>
      </w:r>
      <w:proofErr w:type="spellEnd"/>
      <w:r>
        <w:t xml:space="preserve"> et al., 2020). In this case</w:t>
      </w:r>
      <w:r w:rsidR="00912892">
        <w:t>,</w:t>
      </w:r>
      <w:r>
        <w:t xml:space="preserve"> the previously published curve was evaluated to see if it fell within the credible interval for the corresponding curve </w:t>
      </w:r>
      <w:r w:rsidR="00912892">
        <w:t xml:space="preserve">fitted in the present study. This approach allows for direct </w:t>
      </w:r>
      <w:r>
        <w:t>evalu</w:t>
      </w:r>
      <w:r w:rsidR="00912892">
        <w:t>ation of differences in critical N concentration across</w:t>
      </w:r>
      <w:r>
        <w:t xml:space="preserve"> various statistical methods.</w:t>
      </w:r>
    </w:p>
    <w:p w14:paraId="508D45C4" w14:textId="144CF48D" w:rsidR="00C76A6A" w:rsidRDefault="009436F2" w:rsidP="00792798">
      <w:pPr>
        <w:pStyle w:val="MDPI31text"/>
        <w:spacing w:before="240" w:after="60"/>
        <w:ind w:firstLine="0"/>
        <w:jc w:val="left"/>
        <w:outlineLvl w:val="0"/>
        <w:rPr>
          <w:b/>
        </w:rPr>
      </w:pPr>
      <w:r>
        <w:rPr>
          <w:b/>
        </w:rPr>
        <w:lastRenderedPageBreak/>
        <w:t>3</w:t>
      </w:r>
      <w:r w:rsidR="00C76A6A">
        <w:rPr>
          <w:b/>
        </w:rPr>
        <w:t>. Results</w:t>
      </w:r>
    </w:p>
    <w:p w14:paraId="5D1454A5" w14:textId="47BF87D1" w:rsidR="00F71C4C" w:rsidRDefault="00F71C4C" w:rsidP="00F71C4C">
      <w:pPr>
        <w:pStyle w:val="MDPI22heading2"/>
        <w:spacing w:before="0"/>
      </w:pPr>
      <w:r>
        <w:t>3.1. Fitted Parameter Values and Uncertainity</w:t>
      </w:r>
    </w:p>
    <w:p w14:paraId="2C30BD98" w14:textId="254AC2A6" w:rsidR="00E400ED" w:rsidRDefault="00E400ED" w:rsidP="00E400ED">
      <w:pPr>
        <w:pStyle w:val="MDPI23heading3"/>
      </w:pPr>
      <w:r>
        <w:t>3.1.1</w:t>
      </w:r>
      <w:r w:rsidRPr="007D08B2">
        <w:t xml:space="preserve">. </w:t>
      </w:r>
      <w:r w:rsidR="00684D62">
        <w:t>Overall Model</w:t>
      </w:r>
      <w:r>
        <w:t xml:space="preserve"> Fit</w:t>
      </w:r>
    </w:p>
    <w:p w14:paraId="266CAF33" w14:textId="36BD7C7A" w:rsidR="0077548F" w:rsidRDefault="00E400ED" w:rsidP="00E400ED">
      <w:pPr>
        <w:pStyle w:val="MDPI31text"/>
      </w:pPr>
      <w:r>
        <w:t xml:space="preserve">Critical N dilution curves were fit for each level of variety within location. The experimental data, median linear-plateau curve for each experimental sampling date, and median value of critical N concentration are presented below </w:t>
      </w:r>
      <w:commentRangeStart w:id="193"/>
      <w:r>
        <w:t xml:space="preserve">(Figure </w:t>
      </w:r>
      <w:r w:rsidR="00684D62">
        <w:t>3</w:t>
      </w:r>
      <w:r>
        <w:t xml:space="preserve">). </w:t>
      </w:r>
      <w:commentRangeEnd w:id="193"/>
      <w:r w:rsidR="00684D62">
        <w:rPr>
          <w:rStyle w:val="CommentReference"/>
          <w:rFonts w:eastAsia="SimSun"/>
          <w:noProof/>
          <w:snapToGrid/>
          <w:lang w:eastAsia="zh-CN" w:bidi="ar-SA"/>
        </w:rPr>
        <w:commentReference w:id="193"/>
      </w:r>
      <w:r>
        <w:t xml:space="preserve">The individual linear-plateau curves fitted to each experimental sampling date for each variety within location is presented </w:t>
      </w:r>
      <w:r w:rsidR="0077548F">
        <w:t xml:space="preserve">in the </w:t>
      </w:r>
      <w:commentRangeStart w:id="194"/>
      <w:r w:rsidR="0077548F">
        <w:t>Appendix</w:t>
      </w:r>
      <w:commentRangeEnd w:id="194"/>
      <w:r>
        <w:rPr>
          <w:rStyle w:val="CommentReference"/>
          <w:rFonts w:eastAsia="SimSun"/>
          <w:noProof/>
          <w:snapToGrid/>
          <w:lang w:eastAsia="zh-CN" w:bidi="ar-SA"/>
        </w:rPr>
        <w:commentReference w:id="194"/>
      </w:r>
      <w:r>
        <w:t>.</w:t>
      </w:r>
    </w:p>
    <w:p w14:paraId="67C4F3A3" w14:textId="77777777" w:rsidR="00684D62" w:rsidRDefault="00684D62" w:rsidP="00684D62">
      <w:pPr>
        <w:pStyle w:val="MDPI23heading3"/>
      </w:pPr>
    </w:p>
    <w:p w14:paraId="2AC19FF7" w14:textId="79597B4E" w:rsidR="00684D62" w:rsidRDefault="00684D62" w:rsidP="00684D62">
      <w:pPr>
        <w:pStyle w:val="MDPI23heading3"/>
      </w:pPr>
      <w:r>
        <w:t>3.1.2</w:t>
      </w:r>
      <w:r w:rsidRPr="007D08B2">
        <w:t xml:space="preserve">. </w:t>
      </w:r>
      <w:r>
        <w:t xml:space="preserve">Critical N Dilution Curve Parameter Fit and </w:t>
      </w:r>
      <w:r w:rsidR="007322A6">
        <w:t>Uncertainty</w:t>
      </w:r>
    </w:p>
    <w:p w14:paraId="0DEB5824" w14:textId="38F3D722" w:rsidR="007D33F1" w:rsidRDefault="00684D62" w:rsidP="00C35D39">
      <w:pPr>
        <w:pStyle w:val="MDPI31text"/>
      </w:pPr>
      <w:r>
        <w:t xml:space="preserve">The distribution of </w:t>
      </w:r>
      <w:r w:rsidR="00F71C4C">
        <w:t xml:space="preserve">fitted values </w:t>
      </w:r>
      <w:r>
        <w:t xml:space="preserve">for CNDC parameters </w:t>
      </w:r>
      <w:r>
        <w:rPr>
          <w:i/>
          <w:iCs/>
        </w:rPr>
        <w:t>a</w:t>
      </w:r>
      <w:r>
        <w:t xml:space="preserve"> and </w:t>
      </w:r>
      <w:r>
        <w:rPr>
          <w:i/>
          <w:iCs/>
        </w:rPr>
        <w:t>b</w:t>
      </w:r>
      <w:r>
        <w:t xml:space="preserve"> are presented below (Figure 1) showing the median value and </w:t>
      </w:r>
      <w:r w:rsidR="007D33F1">
        <w:t>90% credible interval</w:t>
      </w:r>
      <w:r>
        <w:t xml:space="preserve"> </w:t>
      </w:r>
      <w:r w:rsidR="007D33F1">
        <w:t>(</w:t>
      </w:r>
      <w:r w:rsidR="007C0FE0">
        <w:t>0.05 and 0.95 quantile values</w:t>
      </w:r>
      <w:r w:rsidR="007D33F1">
        <w:t>)</w:t>
      </w:r>
      <w:r>
        <w:t>.</w:t>
      </w:r>
      <w:r w:rsidR="007D33F1">
        <w:t xml:space="preserve"> </w:t>
      </w:r>
    </w:p>
    <w:p w14:paraId="2CCFC314" w14:textId="24015DB5" w:rsidR="0077548F" w:rsidRDefault="007D33F1" w:rsidP="00D23841">
      <w:pPr>
        <w:pStyle w:val="MDPI31text"/>
      </w:pPr>
      <w:r>
        <w:t xml:space="preserve">For parameter </w:t>
      </w:r>
      <w:r w:rsidRPr="007D33F1">
        <w:rPr>
          <w:i/>
          <w:iCs/>
        </w:rPr>
        <w:t>a</w:t>
      </w:r>
      <w:r>
        <w:t>, t</w:t>
      </w:r>
      <w:r w:rsidRPr="007D33F1">
        <w:t>here</w:t>
      </w:r>
      <w:r>
        <w:t xml:space="preserve"> was no significant difference for the effect of either location or variety within location at 90% credible interval threshold</w:t>
      </w:r>
      <w:r w:rsidR="00D23841">
        <w:t xml:space="preserve"> (Figure 1)</w:t>
      </w:r>
      <w:r>
        <w:t xml:space="preserve">. Although Argentina has </w:t>
      </w:r>
      <w:r w:rsidR="00D23841">
        <w:t xml:space="preserve">a </w:t>
      </w:r>
      <w:r>
        <w:t xml:space="preserve">numerically greater value </w:t>
      </w:r>
      <w:r w:rsidR="00D23841">
        <w:t xml:space="preserve">of parameter </w:t>
      </w:r>
      <w:r w:rsidR="00D23841">
        <w:rPr>
          <w:i/>
          <w:iCs/>
        </w:rPr>
        <w:t>a</w:t>
      </w:r>
      <w:r w:rsidR="00D23841">
        <w:t xml:space="preserve"> </w:t>
      </w:r>
      <w:r>
        <w:t>(4.95) than the other three locations (4.74-4.77), these differences are not significant.</w:t>
      </w:r>
      <w:r w:rsidR="00D23841">
        <w:t xml:space="preserve"> Additionally</w:t>
      </w:r>
      <w:r>
        <w:t xml:space="preserve">, the variation in parameter </w:t>
      </w:r>
      <w:r>
        <w:rPr>
          <w:i/>
          <w:iCs/>
        </w:rPr>
        <w:t>a</w:t>
      </w:r>
      <w:r>
        <w:t xml:space="preserve"> at the variety within location level is negligible</w:t>
      </w:r>
      <w:r w:rsidR="00C35D39">
        <w:t>.</w:t>
      </w:r>
    </w:p>
    <w:p w14:paraId="282452A3" w14:textId="77777777" w:rsidR="00C35D39" w:rsidRDefault="00C35D39" w:rsidP="00C35D39">
      <w:pPr>
        <w:pStyle w:val="MDPI31text"/>
      </w:pPr>
      <w:r>
        <w:t xml:space="preserve">For parameter </w:t>
      </w:r>
      <w:r>
        <w:rPr>
          <w:i/>
          <w:iCs/>
        </w:rPr>
        <w:t>b</w:t>
      </w:r>
      <w:r>
        <w:t xml:space="preserve">, there were significant differences at both the levels of location and variety nested within location at 90% credible interval threshold (Figure 1). For location, Argentina had the lowest value for parameter </w:t>
      </w:r>
      <w:r>
        <w:rPr>
          <w:i/>
          <w:iCs/>
        </w:rPr>
        <w:t>b</w:t>
      </w:r>
      <w:r>
        <w:t xml:space="preserve"> (0.174), while Canada had a greater value for parameter </w:t>
      </w:r>
      <w:r w:rsidRPr="007322A6">
        <w:rPr>
          <w:i/>
          <w:iCs/>
        </w:rPr>
        <w:t>b</w:t>
      </w:r>
      <w:r>
        <w:rPr>
          <w:i/>
          <w:iCs/>
        </w:rPr>
        <w:t xml:space="preserve"> </w:t>
      </w:r>
      <w:r>
        <w:t>(0.448)</w:t>
      </w:r>
      <w:r>
        <w:rPr>
          <w:i/>
          <w:iCs/>
        </w:rPr>
        <w:t xml:space="preserve"> </w:t>
      </w:r>
      <w:r w:rsidRPr="007322A6">
        <w:t>than</w:t>
      </w:r>
      <w:r>
        <w:t xml:space="preserve"> Argentina but lower than either</w:t>
      </w:r>
      <w:r w:rsidRPr="007322A6">
        <w:t xml:space="preserve"> </w:t>
      </w:r>
      <w:r>
        <w:t xml:space="preserve">Belgium (0.561) or Minnesota (0.581). The difference between parameter </w:t>
      </w:r>
      <w:r>
        <w:rPr>
          <w:i/>
          <w:iCs/>
        </w:rPr>
        <w:t>b</w:t>
      </w:r>
      <w:r>
        <w:t xml:space="preserve"> for Belgium and Minnesota was not significant.</w:t>
      </w:r>
    </w:p>
    <w:p w14:paraId="6374A9CA" w14:textId="77777777" w:rsidR="00C35D39" w:rsidRDefault="00C35D39" w:rsidP="00D23841">
      <w:pPr>
        <w:pStyle w:val="MDPI31text"/>
      </w:pPr>
    </w:p>
    <w:tbl>
      <w:tblPr>
        <w:tblW w:w="0" w:type="auto"/>
        <w:jc w:val="center"/>
        <w:tblLook w:val="04A0" w:firstRow="1" w:lastRow="0" w:firstColumn="1" w:lastColumn="0" w:noHBand="0" w:noVBand="1"/>
      </w:tblPr>
      <w:tblGrid>
        <w:gridCol w:w="10296"/>
      </w:tblGrid>
      <w:tr w:rsidR="0077548F" w14:paraId="4CA468E3" w14:textId="77777777" w:rsidTr="005B5DF5">
        <w:trPr>
          <w:jc w:val="center"/>
        </w:trPr>
        <w:tc>
          <w:tcPr>
            <w:tcW w:w="8784" w:type="dxa"/>
            <w:vAlign w:val="center"/>
          </w:tcPr>
          <w:p w14:paraId="3A438DD1" w14:textId="77777777" w:rsidR="0077548F" w:rsidRDefault="0077548F" w:rsidP="005B5DF5">
            <w:pPr>
              <w:pStyle w:val="MDPI52figure"/>
              <w:spacing w:before="0"/>
              <w:rPr>
                <w:noProof/>
                <w:snapToGrid/>
              </w:rPr>
            </w:pPr>
            <w:commentRangeStart w:id="195"/>
            <w:commentRangeStart w:id="196"/>
            <w:r>
              <w:rPr>
                <w:noProof/>
                <w:snapToGrid/>
              </w:rPr>
              <w:drawing>
                <wp:inline distT="0" distB="0" distL="0" distR="0" wp14:anchorId="14A91EC1" wp14:editId="370D8E95">
                  <wp:extent cx="6400800" cy="4266996"/>
                  <wp:effectExtent l="0" t="0" r="0" b="635"/>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commentRangeEnd w:id="195"/>
            <w:r w:rsidR="00874A90">
              <w:rPr>
                <w:rStyle w:val="CommentReference"/>
                <w:rFonts w:eastAsia="SimSun"/>
                <w:noProof/>
                <w:snapToGrid/>
                <w:lang w:eastAsia="zh-CN" w:bidi="ar-SA"/>
              </w:rPr>
              <w:commentReference w:id="195"/>
            </w:r>
            <w:commentRangeEnd w:id="196"/>
            <w:r w:rsidR="00874A90">
              <w:rPr>
                <w:rStyle w:val="CommentReference"/>
                <w:rFonts w:eastAsia="SimSun"/>
                <w:noProof/>
                <w:snapToGrid/>
                <w:lang w:eastAsia="zh-CN" w:bidi="ar-SA"/>
              </w:rPr>
              <w:commentReference w:id="196"/>
            </w:r>
          </w:p>
        </w:tc>
      </w:tr>
    </w:tbl>
    <w:p w14:paraId="5A589DC3" w14:textId="77777777" w:rsidR="0077548F" w:rsidRDefault="0077548F" w:rsidP="0077548F">
      <w:pPr>
        <w:pStyle w:val="MDPI51figurecaption"/>
        <w:ind w:left="425" w:right="425"/>
        <w:jc w:val="both"/>
      </w:pPr>
      <w:r>
        <w:rPr>
          <w:b/>
        </w:rPr>
        <w:lastRenderedPageBreak/>
        <w:t xml:space="preserve">Figure 3. </w:t>
      </w:r>
      <w:r>
        <w:t>Median fitted critical N dilution curve for each location x variety interaction shown as solid black line. Biomass and nitrogen concentration data used for fitting the statistical model are displayed as points with the median fitted linear-plateau curve for each sampling date shown as grey line. The number of samples [n] and the number of sampling dates [</w:t>
      </w:r>
      <w:proofErr w:type="spellStart"/>
      <w:r>
        <w:t>i</w:t>
      </w:r>
      <w:proofErr w:type="spellEnd"/>
      <w:r>
        <w:t>] used to fit the linear-plateau curves are displayed for each location x variety interaction.</w:t>
      </w:r>
    </w:p>
    <w:p w14:paraId="4B3FB8AE" w14:textId="0349E996" w:rsidR="0077548F" w:rsidRDefault="007322A6" w:rsidP="007322A6">
      <w:pPr>
        <w:pStyle w:val="MDPI31text"/>
      </w:pPr>
      <w:r>
        <w:t xml:space="preserve">For variety within location, parameter </w:t>
      </w:r>
      <w:r>
        <w:rPr>
          <w:i/>
          <w:iCs/>
        </w:rPr>
        <w:t>b</w:t>
      </w:r>
      <w:r>
        <w:t xml:space="preserve"> significantly varied for varieties in Argentina and Canada while there were no significant differences in parameter </w:t>
      </w:r>
      <w:r>
        <w:rPr>
          <w:i/>
          <w:iCs/>
        </w:rPr>
        <w:t>b</w:t>
      </w:r>
      <w:r>
        <w:t xml:space="preserve"> within either Belgium or Minnesota. For Argentina, Innovator had the greatest value for parameter </w:t>
      </w:r>
      <w:r>
        <w:rPr>
          <w:i/>
          <w:iCs/>
        </w:rPr>
        <w:t>b</w:t>
      </w:r>
      <w:r>
        <w:t xml:space="preserve"> (0.211), followed by Gem Russet, Umatilla Russet, </w:t>
      </w:r>
      <w:proofErr w:type="spellStart"/>
      <w:r>
        <w:t>Markies</w:t>
      </w:r>
      <w:proofErr w:type="spellEnd"/>
      <w:r>
        <w:t xml:space="preserve"> Russet, and Bannock Russet (0.179, 0.165, 0.155, and 0.140, respectively). The difference between Innovator and Umatilla Russet, </w:t>
      </w:r>
      <w:proofErr w:type="spellStart"/>
      <w:r>
        <w:t>Markies</w:t>
      </w:r>
      <w:proofErr w:type="spellEnd"/>
      <w:r>
        <w:t xml:space="preserve"> Russet, and Bannock Russet was significant, while all other differences between varieties was not significant. For Canada, Russet Burbank had</w:t>
      </w:r>
      <w:ins w:id="197" w:author="Revisions" w:date="2021-03-07T12:52:00Z">
        <w:r>
          <w:t xml:space="preserve"> </w:t>
        </w:r>
        <w:r w:rsidR="0074180E">
          <w:t>a</w:t>
        </w:r>
      </w:ins>
      <w:r w:rsidR="0074180E">
        <w:t xml:space="preserve"> </w:t>
      </w:r>
      <w:r>
        <w:t xml:space="preserve">significantly greater value for parameter </w:t>
      </w:r>
      <w:r>
        <w:rPr>
          <w:i/>
          <w:iCs/>
        </w:rPr>
        <w:t>b</w:t>
      </w:r>
      <w:r>
        <w:t xml:space="preserve"> (0.489) than </w:t>
      </w:r>
      <w:proofErr w:type="spellStart"/>
      <w:r>
        <w:t>Shepody</w:t>
      </w:r>
      <w:proofErr w:type="spellEnd"/>
      <w:r>
        <w:t xml:space="preserve"> (0.412).</w:t>
      </w:r>
    </w:p>
    <w:p w14:paraId="66828561" w14:textId="77777777" w:rsidR="00876407" w:rsidRDefault="00876407" w:rsidP="007322A6">
      <w:pPr>
        <w:pStyle w:val="MDPI23heading3"/>
      </w:pPr>
    </w:p>
    <w:p w14:paraId="7FB32E97" w14:textId="4666882A" w:rsidR="007322A6" w:rsidRDefault="007322A6" w:rsidP="007322A6">
      <w:pPr>
        <w:pStyle w:val="MDPI23heading3"/>
      </w:pPr>
      <w:r>
        <w:t>3</w:t>
      </w:r>
      <w:r w:rsidRPr="00F71C4C">
        <w:t>.1.</w:t>
      </w:r>
      <w:r>
        <w:t>3</w:t>
      </w:r>
      <w:r w:rsidRPr="00F71C4C">
        <w:t xml:space="preserve">. </w:t>
      </w:r>
      <w:r>
        <w:t>Correlations between Critical N Dilution Curve Parameters</w:t>
      </w:r>
    </w:p>
    <w:p w14:paraId="0E75407C" w14:textId="09814795" w:rsidR="007322A6" w:rsidRDefault="00DD5451" w:rsidP="00DD5451">
      <w:pPr>
        <w:pStyle w:val="MDPI31text"/>
      </w:pPr>
      <w:r>
        <w:t xml:space="preserve">There was a positive correlation </w:t>
      </w:r>
      <w:r w:rsidR="007322A6">
        <w:t xml:space="preserve">found </w:t>
      </w:r>
      <w:r>
        <w:t xml:space="preserve">between parameter </w:t>
      </w:r>
      <w:r>
        <w:rPr>
          <w:i/>
          <w:iCs/>
        </w:rPr>
        <w:t>a</w:t>
      </w:r>
      <w:r>
        <w:t xml:space="preserve"> and </w:t>
      </w:r>
      <w:r>
        <w:rPr>
          <w:i/>
          <w:iCs/>
        </w:rPr>
        <w:t>b</w:t>
      </w:r>
      <w:r>
        <w:t xml:space="preserve"> for all levels of variety within location </w:t>
      </w:r>
      <w:r w:rsidR="007322A6">
        <w:t>(Figure 2)</w:t>
      </w:r>
      <w:r>
        <w:t xml:space="preserve"> and the Pearson correlation coefficient </w:t>
      </w:r>
      <w:r w:rsidR="007322A6">
        <w:t>ranged from 0.40 to 0.80</w:t>
      </w:r>
      <w:r>
        <w:t xml:space="preserve">. The positive correlation of parameter </w:t>
      </w:r>
      <w:r>
        <w:rPr>
          <w:i/>
          <w:iCs/>
        </w:rPr>
        <w:t>a</w:t>
      </w:r>
      <w:r>
        <w:t xml:space="preserve"> and </w:t>
      </w:r>
      <w:r>
        <w:rPr>
          <w:i/>
          <w:iCs/>
        </w:rPr>
        <w:t>b</w:t>
      </w:r>
      <w:r>
        <w:t xml:space="preserve"> </w:t>
      </w:r>
      <w:r w:rsidR="007322A6">
        <w:t xml:space="preserve">indicates that </w:t>
      </w:r>
      <w:commentRangeStart w:id="198"/>
      <w:r w:rsidR="007322A6">
        <w:t xml:space="preserve">quantifying uncertainty </w:t>
      </w:r>
      <w:r>
        <w:t xml:space="preserve">and differences </w:t>
      </w:r>
      <w:r w:rsidR="007322A6">
        <w:t>in these parameter values alone is not sufficient to describe the combined uncertainty in critical N concentration.</w:t>
      </w:r>
      <w:r>
        <w:t xml:space="preserve"> </w:t>
      </w:r>
      <w:commentRangeEnd w:id="198"/>
      <w:r w:rsidR="0074180E">
        <w:rPr>
          <w:rStyle w:val="CommentReference"/>
          <w:rFonts w:eastAsia="SimSun"/>
          <w:noProof/>
          <w:snapToGrid/>
          <w:lang w:eastAsia="zh-CN" w:bidi="ar-SA"/>
        </w:rPr>
        <w:commentReference w:id="198"/>
      </w:r>
      <w:r>
        <w:t>Stated alternatively, n</w:t>
      </w:r>
      <w:r w:rsidR="007322A6">
        <w:t xml:space="preserve">on-significant differences </w:t>
      </w:r>
      <w:r>
        <w:t xml:space="preserve">in parameters </w:t>
      </w:r>
      <w:r w:rsidRPr="00DD5451">
        <w:rPr>
          <w:i/>
          <w:iCs/>
        </w:rPr>
        <w:t>a</w:t>
      </w:r>
      <w:r>
        <w:t xml:space="preserve"> and </w:t>
      </w:r>
      <w:r>
        <w:rPr>
          <w:i/>
          <w:iCs/>
        </w:rPr>
        <w:t>b</w:t>
      </w:r>
      <w:r>
        <w:t xml:space="preserve"> </w:t>
      </w:r>
      <w:r w:rsidR="007322A6">
        <w:t>does not ensure that differences in critical N concentrations are non-meaningful or not significant</w:t>
      </w:r>
      <w:r>
        <w:t>.</w:t>
      </w:r>
    </w:p>
    <w:p w14:paraId="3FA3D022" w14:textId="77777777" w:rsidR="00876407" w:rsidRDefault="00876407" w:rsidP="00DD5451">
      <w:pPr>
        <w:pStyle w:val="MDPI31text"/>
      </w:pPr>
    </w:p>
    <w:tbl>
      <w:tblPr>
        <w:tblW w:w="0" w:type="auto"/>
        <w:jc w:val="center"/>
        <w:tblLook w:val="04A0" w:firstRow="1" w:lastRow="0" w:firstColumn="1" w:lastColumn="0" w:noHBand="0" w:noVBand="1"/>
      </w:tblPr>
      <w:tblGrid>
        <w:gridCol w:w="5233"/>
        <w:gridCol w:w="5233"/>
      </w:tblGrid>
      <w:tr w:rsidR="0077548F" w14:paraId="16FA1EB9" w14:textId="77777777" w:rsidTr="005B5DF5">
        <w:trPr>
          <w:jc w:val="center"/>
        </w:trPr>
        <w:tc>
          <w:tcPr>
            <w:tcW w:w="5233" w:type="dxa"/>
            <w:vAlign w:val="center"/>
          </w:tcPr>
          <w:p w14:paraId="1F6C07CD" w14:textId="77777777" w:rsidR="0077548F" w:rsidRDefault="0077548F" w:rsidP="005B5DF5">
            <w:pPr>
              <w:pStyle w:val="MDPI52figure"/>
              <w:spacing w:before="0"/>
              <w:rPr>
                <w:noProof/>
              </w:rPr>
            </w:pPr>
            <w:r>
              <w:rPr>
                <w:noProof/>
                <w:snapToGrid/>
              </w:rPr>
              <w:drawing>
                <wp:inline distT="0" distB="0" distL="0" distR="0" wp14:anchorId="0C2F6337" wp14:editId="10FDFF16">
                  <wp:extent cx="3200400" cy="4800433"/>
                  <wp:effectExtent l="0" t="0" r="0" b="63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c>
          <w:tcPr>
            <w:tcW w:w="5233" w:type="dxa"/>
          </w:tcPr>
          <w:p w14:paraId="0E741945" w14:textId="77777777" w:rsidR="0077548F" w:rsidRDefault="0077548F" w:rsidP="005B5DF5">
            <w:pPr>
              <w:pStyle w:val="MDPI52figure"/>
              <w:spacing w:before="0"/>
              <w:rPr>
                <w:noProof/>
              </w:rPr>
            </w:pPr>
            <w:r>
              <w:rPr>
                <w:noProof/>
                <w:snapToGrid/>
              </w:rPr>
              <w:drawing>
                <wp:inline distT="0" distB="0" distL="0" distR="0" wp14:anchorId="7B2FBB1E" wp14:editId="712A5CB7">
                  <wp:extent cx="3200400" cy="4800433"/>
                  <wp:effectExtent l="0" t="0" r="0" b="63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r>
    </w:tbl>
    <w:p w14:paraId="14794A98" w14:textId="77777777" w:rsidR="0077548F" w:rsidRDefault="0077548F" w:rsidP="0077548F">
      <w:pPr>
        <w:pStyle w:val="MDPI51figurecaption"/>
        <w:ind w:left="425" w:right="425"/>
        <w:jc w:val="both"/>
      </w:pPr>
      <w:r>
        <w:rPr>
          <w:b/>
        </w:rPr>
        <w:lastRenderedPageBreak/>
        <w:t xml:space="preserve">Figure 1. </w:t>
      </w:r>
      <w:r>
        <w:t>Posterior distribution of variety x location interaction effect and of location effect for (</w:t>
      </w:r>
      <w:r>
        <w:rPr>
          <w:b/>
        </w:rPr>
        <w:t>a</w:t>
      </w:r>
      <w:r>
        <w:t xml:space="preserve">) parameter </w:t>
      </w:r>
      <w:r>
        <w:rPr>
          <w:i/>
          <w:iCs/>
        </w:rPr>
        <w:t>a</w:t>
      </w:r>
      <w:r>
        <w:t>; and (</w:t>
      </w:r>
      <w:r>
        <w:rPr>
          <w:b/>
        </w:rPr>
        <w:t>b</w:t>
      </w:r>
      <w:r>
        <w:t xml:space="preserve">) parameter </w:t>
      </w:r>
      <w:r>
        <w:rPr>
          <w:i/>
          <w:iCs/>
        </w:rPr>
        <w:t>b</w:t>
      </w:r>
      <w:r>
        <w:t>. Points represent median value and thin line represents 0.05 and 0.95 quantile range. Values displayed adjacent to distributions are for the median value with the values for the 0.05 and 0.95 quantile range displayed within the parentheses.</w:t>
      </w:r>
    </w:p>
    <w:p w14:paraId="25625C3F" w14:textId="77777777" w:rsidR="00876407" w:rsidRDefault="00876407" w:rsidP="00876407">
      <w:pPr>
        <w:pStyle w:val="MDPI22heading2"/>
        <w:spacing w:before="0"/>
      </w:pPr>
      <w:r>
        <w:t>3.2. Critical N Concentration Uncertainity</w:t>
      </w:r>
    </w:p>
    <w:p w14:paraId="53D1757A" w14:textId="354BEA51" w:rsidR="004777CA" w:rsidRDefault="00876407" w:rsidP="00C35D39">
      <w:pPr>
        <w:pStyle w:val="MDPI31text"/>
      </w:pPr>
      <w:r>
        <w:t xml:space="preserve">The credible region for critical N concentration varies across levels of variety within location and across levels of biomass within a given level of variety within location (Figure 4). The symmetry of the credible interval distribution varies across levels of variety within location with some levels, such as Argentina x Gem Russet, having a skewed distribution, while other levels, such as Canada x </w:t>
      </w:r>
      <w:proofErr w:type="spellStart"/>
      <w:r>
        <w:t>Shepody</w:t>
      </w:r>
      <w:proofErr w:type="spellEnd"/>
      <w:r>
        <w:t>, having a symmetrical distribution. There are also differences in</w:t>
      </w:r>
      <w:ins w:id="199" w:author="Revisions" w:date="2021-03-07T12:52:00Z">
        <w:r>
          <w:t xml:space="preserve"> </w:t>
        </w:r>
        <w:r w:rsidR="001F4314">
          <w:t>the</w:t>
        </w:r>
      </w:ins>
      <w:r w:rsidR="001F4314">
        <w:t xml:space="preserve"> </w:t>
      </w:r>
      <w:r>
        <w:t>range of the credible region where some levels of variety within location, such as Argentina x Umatilla Russet, have greater uncertainty in critical N concentration than other levels, such as Minnesota x Russet Burbank. The uncertainty in critical N concentration also varies across the level of biomass for a given CNDC. For example,</w:t>
      </w:r>
      <w:r w:rsidR="005C29DC">
        <w:t xml:space="preserve"> as level of biomass increases, Argentina x Umatilla Russet has increasing credible region range, Minnesota x Russet Burbank has decreasing credible region range, and Argentina x Bannock Russet has nearly constant credible region range.</w:t>
      </w:r>
    </w:p>
    <w:tbl>
      <w:tblPr>
        <w:tblW w:w="0" w:type="auto"/>
        <w:jc w:val="center"/>
        <w:tblLook w:val="04A0" w:firstRow="1" w:lastRow="0" w:firstColumn="1" w:lastColumn="0" w:noHBand="0" w:noVBand="1"/>
      </w:tblPr>
      <w:tblGrid>
        <w:gridCol w:w="10296"/>
      </w:tblGrid>
      <w:tr w:rsidR="00C854AA" w14:paraId="027C8AD6" w14:textId="77777777" w:rsidTr="005B5DF5">
        <w:trPr>
          <w:jc w:val="center"/>
        </w:trPr>
        <w:tc>
          <w:tcPr>
            <w:tcW w:w="8856" w:type="dxa"/>
            <w:vAlign w:val="center"/>
          </w:tcPr>
          <w:p w14:paraId="6C548B9A" w14:textId="77777777" w:rsidR="00C854AA" w:rsidRDefault="00C854AA" w:rsidP="005B5DF5">
            <w:pPr>
              <w:pStyle w:val="MDPI52figure"/>
              <w:spacing w:before="0"/>
              <w:rPr>
                <w:noProof/>
                <w:snapToGrid/>
              </w:rPr>
            </w:pPr>
            <w:r>
              <w:rPr>
                <w:noProof/>
                <w:snapToGrid/>
              </w:rPr>
              <w:drawing>
                <wp:inline distT="0" distB="0" distL="0" distR="0" wp14:anchorId="72B4B101" wp14:editId="18F75AC4">
                  <wp:extent cx="6400800" cy="4266996"/>
                  <wp:effectExtent l="0" t="0" r="0" b="635"/>
                  <wp:docPr id="12" name="Picture 1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hape&#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7EE6D8D4" w14:textId="77777777" w:rsidR="00C854AA" w:rsidRPr="004C0405" w:rsidRDefault="00C854AA" w:rsidP="00C854AA">
      <w:pPr>
        <w:pStyle w:val="MDPI51figurecaption"/>
        <w:ind w:left="425" w:right="425"/>
        <w:jc w:val="both"/>
      </w:pPr>
      <w:r>
        <w:rPr>
          <w:b/>
        </w:rPr>
        <w:t xml:space="preserve">Figure 2. </w:t>
      </w:r>
      <w:r>
        <w:t xml:space="preserve">Distribution of posterior values for parameters </w:t>
      </w:r>
      <w:r>
        <w:rPr>
          <w:i/>
          <w:iCs/>
        </w:rPr>
        <w:t>a</w:t>
      </w:r>
      <w:r>
        <w:t xml:space="preserve"> and </w:t>
      </w:r>
      <w:r>
        <w:rPr>
          <w:i/>
          <w:iCs/>
        </w:rPr>
        <w:t>b</w:t>
      </w:r>
      <w:r>
        <w:t xml:space="preserve"> for each location x variety interaction shown as a scatterplot with marginal density distribution given for each parameter. Pearson correlation coefficient [R] is displayed for the relationship between parameters </w:t>
      </w:r>
      <w:r>
        <w:rPr>
          <w:i/>
          <w:iCs/>
        </w:rPr>
        <w:t>a</w:t>
      </w:r>
      <w:r>
        <w:t xml:space="preserve"> and </w:t>
      </w:r>
      <w:r>
        <w:rPr>
          <w:i/>
          <w:iCs/>
        </w:rPr>
        <w:t>b</w:t>
      </w:r>
      <w:r>
        <w:t xml:space="preserve"> for each location x variety interaction. Data are shown at the level of individual draws (n=28,000)</w:t>
      </w:r>
    </w:p>
    <w:p w14:paraId="5AE62173" w14:textId="77777777" w:rsidR="00C35D39" w:rsidRDefault="00C35D39" w:rsidP="00C35D39">
      <w:pPr>
        <w:pStyle w:val="MDPI31text"/>
      </w:pPr>
      <w:r>
        <w:t xml:space="preserve">Approximations of the upper and lower boundaries of the critical region by fitting a negative exponential curve to the 0.05 and 0.95 quantile data were successfully made (Table 6) and this method appears to be reasonable based on graphical evaluation (Figure 4). While critical regions with boundaries that are non-monotonic (e.g., Argentina x </w:t>
      </w:r>
      <w:r>
        <w:lastRenderedPageBreak/>
        <w:t>Innovator) have portions of the curve fit approximation that are poorer performing, the critical regions with monotonic boundaries (e.g., Minnesota x Dakota Russet) seem to be satisfactory across the entire range of the curve. Therefore, in the absence of the critical region defined directly from the fitted model, this approximation is an appropriate first-order representation of the credible region.</w:t>
      </w:r>
    </w:p>
    <w:p w14:paraId="348E0F5E" w14:textId="4A772C48" w:rsidR="00C35D39" w:rsidRDefault="00C35D39" w:rsidP="00C35D39">
      <w:pPr>
        <w:pStyle w:val="MDPI31text"/>
      </w:pPr>
      <w:r>
        <w:t xml:space="preserve">However, the estimate based directly on uncertainty in CNDC parameters </w:t>
      </w:r>
      <w:r>
        <w:rPr>
          <w:i/>
          <w:iCs/>
        </w:rPr>
        <w:t>a</w:t>
      </w:r>
      <w:r>
        <w:t xml:space="preserve"> and </w:t>
      </w:r>
      <w:r>
        <w:rPr>
          <w:i/>
          <w:iCs/>
        </w:rPr>
        <w:t>b</w:t>
      </w:r>
      <w:r>
        <w:t xml:space="preserve"> (Table 6) contains the entire credible region and for all variety within location levels (Figure 4). Therefore, this estimate approach is more conservative than the curve fit approximation approach and should be used if a more restrictive definition of critical N concentration uncertainty is required and the credible region defined from the original model fit is unavailable.</w:t>
      </w:r>
    </w:p>
    <w:p w14:paraId="58EA93B5" w14:textId="0F28A3EF" w:rsidR="00C35D39" w:rsidRDefault="00C35D39" w:rsidP="00C35D39">
      <w:pPr>
        <w:pStyle w:val="MDPI31text"/>
      </w:pPr>
      <w:r>
        <w:br w:type="page"/>
      </w:r>
    </w:p>
    <w:tbl>
      <w:tblPr>
        <w:tblW w:w="0" w:type="auto"/>
        <w:jc w:val="center"/>
        <w:tblLook w:val="04A0" w:firstRow="1" w:lastRow="0" w:firstColumn="1" w:lastColumn="0" w:noHBand="0" w:noVBand="1"/>
      </w:tblPr>
      <w:tblGrid>
        <w:gridCol w:w="10296"/>
      </w:tblGrid>
      <w:tr w:rsidR="00C35D39" w14:paraId="6F48171F" w14:textId="77777777" w:rsidTr="00EB5A02">
        <w:trPr>
          <w:jc w:val="center"/>
        </w:trPr>
        <w:tc>
          <w:tcPr>
            <w:tcW w:w="8784" w:type="dxa"/>
            <w:vAlign w:val="center"/>
          </w:tcPr>
          <w:p w14:paraId="4FE7161C" w14:textId="77777777" w:rsidR="00C35D39" w:rsidRDefault="00C35D39" w:rsidP="00EB5A02">
            <w:pPr>
              <w:pStyle w:val="MDPI52figure"/>
              <w:spacing w:before="0"/>
              <w:rPr>
                <w:noProof/>
                <w:snapToGrid/>
              </w:rPr>
            </w:pPr>
            <w:r>
              <w:rPr>
                <w:noProof/>
                <w:snapToGrid/>
              </w:rPr>
              <w:lastRenderedPageBreak/>
              <w:drawing>
                <wp:inline distT="0" distB="0" distL="0" distR="0" wp14:anchorId="4E28032B" wp14:editId="700E7903">
                  <wp:extent cx="6400800" cy="4266996"/>
                  <wp:effectExtent l="0" t="0" r="0" b="635"/>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78C47220" w14:textId="3B191270" w:rsidR="00911FD8" w:rsidRPr="00911FD8" w:rsidRDefault="00C35D39" w:rsidP="00911FD8">
      <w:pPr>
        <w:pStyle w:val="MDPI51figurecaption"/>
        <w:ind w:left="425" w:right="425"/>
        <w:jc w:val="both"/>
        <w:rPr>
          <w:ins w:id="200" w:author="Revisions" w:date="2021-03-07T12:52:00Z"/>
        </w:rPr>
      </w:pPr>
      <w:commentRangeStart w:id="201"/>
      <w:commentRangeStart w:id="202"/>
      <w:commentRangeStart w:id="203"/>
      <w:r>
        <w:rPr>
          <w:b/>
        </w:rPr>
        <w:t xml:space="preserve">Figure </w:t>
      </w:r>
      <w:commentRangeEnd w:id="201"/>
      <w:r w:rsidR="00B21B49">
        <w:rPr>
          <w:rStyle w:val="CommentReference"/>
          <w:rFonts w:eastAsia="SimSun"/>
          <w:noProof/>
          <w:lang w:eastAsia="zh-CN" w:bidi="ar-SA"/>
        </w:rPr>
        <w:commentReference w:id="201"/>
      </w:r>
      <w:commentRangeEnd w:id="202"/>
      <w:r w:rsidR="00911FD8">
        <w:rPr>
          <w:rStyle w:val="CommentReference"/>
          <w:rFonts w:eastAsia="SimSun"/>
          <w:noProof/>
          <w:lang w:eastAsia="zh-CN" w:bidi="ar-SA"/>
        </w:rPr>
        <w:commentReference w:id="202"/>
      </w:r>
      <w:commentRangeEnd w:id="203"/>
      <w:r w:rsidR="00911FD8">
        <w:rPr>
          <w:rStyle w:val="CommentReference"/>
          <w:rFonts w:eastAsia="SimSun"/>
          <w:noProof/>
          <w:lang w:eastAsia="zh-CN" w:bidi="ar-SA"/>
        </w:rPr>
        <w:commentReference w:id="203"/>
      </w:r>
      <w:r>
        <w:rPr>
          <w:b/>
        </w:rPr>
        <w:t xml:space="preserve">4. </w:t>
      </w:r>
      <w:r>
        <w:rPr>
          <w:bCs/>
        </w:rPr>
        <w:t xml:space="preserve">Comparison of methods to quantify uncertainty in critical nitrogen dilution curve values. </w:t>
      </w:r>
      <w:del w:id="204" w:author="Revisions" w:date="2021-03-07T12:52:00Z">
        <w:r>
          <w:rPr>
            <w:bCs/>
          </w:rPr>
          <w:delText xml:space="preserve">Solid black line represent critical nitrogen dilution curve from median posterior values for parameters </w:delText>
        </w:r>
        <w:r>
          <w:rPr>
            <w:bCs/>
            <w:i/>
            <w:iCs/>
          </w:rPr>
          <w:delText>a</w:delText>
        </w:r>
        <w:r>
          <w:rPr>
            <w:bCs/>
          </w:rPr>
          <w:delText xml:space="preserve"> and </w:delText>
        </w:r>
        <w:r>
          <w:rPr>
            <w:bCs/>
            <w:i/>
            <w:iCs/>
          </w:rPr>
          <w:delText xml:space="preserve">b </w:delText>
        </w:r>
        <w:r w:rsidRPr="00A44D4B">
          <w:rPr>
            <w:b/>
            <w:u w:val="single"/>
          </w:rPr>
          <w:delText>or</w:delText>
        </w:r>
        <w:r>
          <w:rPr>
            <w:bCs/>
          </w:rPr>
          <w:delText xml:space="preserve"> this represent</w:delText>
        </w:r>
      </w:del>
      <w:ins w:id="205" w:author="Revisions" w:date="2021-03-07T12:52:00Z">
        <w:r w:rsidR="00911FD8">
          <w:rPr>
            <w:bCs/>
          </w:rPr>
          <w:t>Percent N (%N) Difference represents the difference between</w:t>
        </w:r>
      </w:ins>
      <w:r w:rsidR="00911FD8">
        <w:rPr>
          <w:bCs/>
        </w:rPr>
        <w:t xml:space="preserve"> the median critical nitrogen concentration value </w:t>
      </w:r>
      <w:del w:id="206" w:author="Revisions" w:date="2021-03-07T12:52:00Z">
        <w:r>
          <w:rPr>
            <w:bCs/>
          </w:rPr>
          <w:delText>derived from the</w:delText>
        </w:r>
      </w:del>
      <w:ins w:id="207" w:author="Revisions" w:date="2021-03-07T12:52:00Z">
        <w:r w:rsidR="00911FD8">
          <w:rPr>
            <w:bCs/>
          </w:rPr>
          <w:t>and the various boundary estimates as previously described above. The s</w:t>
        </w:r>
        <w:r>
          <w:rPr>
            <w:bCs/>
          </w:rPr>
          <w:t>olid black line</w:t>
        </w:r>
        <w:r w:rsidR="00911FD8">
          <w:rPr>
            <w:bCs/>
          </w:rPr>
          <w:t xml:space="preserve"> (at constant value of zero) </w:t>
        </w:r>
        <w:r>
          <w:rPr>
            <w:bCs/>
          </w:rPr>
          <w:t>represent</w:t>
        </w:r>
        <w:r w:rsidR="00911FD8">
          <w:rPr>
            <w:bCs/>
          </w:rPr>
          <w:t>s</w:t>
        </w:r>
        <w:r>
          <w:rPr>
            <w:bCs/>
          </w:rPr>
          <w:t xml:space="preserve"> the median critical nitrogen concentration from the </w:t>
        </w:r>
        <w:r w:rsidR="00911FD8">
          <w:rPr>
            <w:bCs/>
          </w:rPr>
          <w:t>fitted</w:t>
        </w:r>
      </w:ins>
      <w:r w:rsidR="00911FD8">
        <w:rPr>
          <w:bCs/>
        </w:rPr>
        <w:t xml:space="preserve"> </w:t>
      </w:r>
      <w:r>
        <w:rPr>
          <w:bCs/>
        </w:rPr>
        <w:t>distribution of critical nitrogen concentration values</w:t>
      </w:r>
      <w:r w:rsidR="00911FD8">
        <w:rPr>
          <w:bCs/>
        </w:rPr>
        <w:t xml:space="preserve"> </w:t>
      </w:r>
      <w:del w:id="208" w:author="Revisions" w:date="2021-03-07T12:52:00Z">
        <w:r>
          <w:rPr>
            <w:bCs/>
          </w:rPr>
          <w:delText xml:space="preserve">as computed from posterior distribution of paired values for parameters </w:delText>
        </w:r>
        <w:r>
          <w:rPr>
            <w:bCs/>
            <w:i/>
            <w:iCs/>
          </w:rPr>
          <w:delText>a</w:delText>
        </w:r>
        <w:r>
          <w:rPr>
            <w:bCs/>
          </w:rPr>
          <w:delText xml:space="preserve"> and </w:delText>
        </w:r>
        <w:r>
          <w:rPr>
            <w:bCs/>
            <w:i/>
            <w:iCs/>
          </w:rPr>
          <w:delText>b</w:delText>
        </w:r>
        <w:r>
          <w:rPr>
            <w:bCs/>
          </w:rPr>
          <w:delText xml:space="preserve">. </w:delText>
        </w:r>
      </w:del>
      <w:ins w:id="209" w:author="Revisions" w:date="2021-03-07T12:52:00Z">
        <w:r w:rsidR="00911FD8">
          <w:rPr>
            <w:bCs/>
          </w:rPr>
          <w:t xml:space="preserve">which was the reference </w:t>
        </w:r>
        <w:proofErr w:type="gramStart"/>
        <w:r w:rsidR="00911FD8">
          <w:rPr>
            <w:bCs/>
          </w:rPr>
          <w:t>used</w:t>
        </w:r>
        <w:proofErr w:type="gramEnd"/>
        <w:r w:rsidR="00911FD8">
          <w:rPr>
            <w:bCs/>
          </w:rPr>
          <w:t xml:space="preserve"> </w:t>
        </w:r>
      </w:ins>
    </w:p>
    <w:p w14:paraId="670868CF" w14:textId="77777777" w:rsidR="00911FD8" w:rsidRDefault="00C35D39" w:rsidP="00C35D39">
      <w:pPr>
        <w:pStyle w:val="MDPI51figurecaption"/>
        <w:ind w:left="425" w:right="425"/>
        <w:jc w:val="both"/>
        <w:rPr>
          <w:ins w:id="210" w:author="Revisions" w:date="2021-03-07T12:52:00Z"/>
          <w:bCs/>
        </w:rPr>
      </w:pPr>
      <w:r>
        <w:rPr>
          <w:bCs/>
        </w:rPr>
        <w:t>Grey shaded region represents the</w:t>
      </w:r>
      <w:ins w:id="211" w:author="Revisions" w:date="2021-03-07T12:52:00Z">
        <w:r>
          <w:rPr>
            <w:bCs/>
          </w:rPr>
          <w:t xml:space="preserve"> </w:t>
        </w:r>
        <w:r w:rsidR="00911FD8">
          <w:rPr>
            <w:bCs/>
          </w:rPr>
          <w:t>90%</w:t>
        </w:r>
      </w:ins>
      <w:r w:rsidR="00911FD8">
        <w:rPr>
          <w:bCs/>
        </w:rPr>
        <w:t xml:space="preserve"> </w:t>
      </w:r>
      <w:r>
        <w:rPr>
          <w:bCs/>
        </w:rPr>
        <w:t xml:space="preserve">credible region (lower bound, 5% quantile; upper bound, 95% quantile) for the critical nitrogen concentration values derived from the distribution of critical nitrogen concentration values as computed from posterior distribution of paired values for parameters </w:t>
      </w:r>
      <w:proofErr w:type="gramStart"/>
      <w:r>
        <w:rPr>
          <w:bCs/>
          <w:i/>
          <w:iCs/>
        </w:rPr>
        <w:t>a</w:t>
      </w:r>
      <w:r>
        <w:rPr>
          <w:bCs/>
        </w:rPr>
        <w:t xml:space="preserve"> and</w:t>
      </w:r>
      <w:proofErr w:type="gramEnd"/>
      <w:r>
        <w:rPr>
          <w:bCs/>
        </w:rPr>
        <w:t xml:space="preserve"> </w:t>
      </w:r>
      <w:r>
        <w:rPr>
          <w:bCs/>
          <w:i/>
          <w:iCs/>
        </w:rPr>
        <w:t>b</w:t>
      </w:r>
      <w:r>
        <w:rPr>
          <w:bCs/>
        </w:rPr>
        <w:t xml:space="preserve">. </w:t>
      </w:r>
    </w:p>
    <w:p w14:paraId="0A44ECF7" w14:textId="77777777" w:rsidR="00911FD8" w:rsidRDefault="00C35D39" w:rsidP="00C35D39">
      <w:pPr>
        <w:pStyle w:val="MDPI51figurecaption"/>
        <w:ind w:left="425" w:right="425"/>
        <w:jc w:val="both"/>
        <w:rPr>
          <w:ins w:id="212" w:author="Revisions" w:date="2021-03-07T12:52:00Z"/>
          <w:bCs/>
        </w:rPr>
      </w:pPr>
      <w:r>
        <w:rPr>
          <w:bCs/>
        </w:rPr>
        <w:t xml:space="preserve">Dotted lines </w:t>
      </w:r>
      <w:proofErr w:type="gramStart"/>
      <w:r>
        <w:rPr>
          <w:bCs/>
        </w:rPr>
        <w:t>represents</w:t>
      </w:r>
      <w:proofErr w:type="gramEnd"/>
      <w:r>
        <w:rPr>
          <w:bCs/>
        </w:rPr>
        <w:t xml:space="preserve"> non-linear regression estimate for the upper and lower bound of the credible interval based on subsequent fit of negative exponential curve using the same equation form as the critical nitrogen dilution curve. </w:t>
      </w:r>
    </w:p>
    <w:p w14:paraId="60C5998E" w14:textId="77777777" w:rsidR="00911FD8" w:rsidRDefault="00C35D39" w:rsidP="00C35D39">
      <w:pPr>
        <w:pStyle w:val="MDPI51figurecaption"/>
        <w:ind w:left="425" w:right="425"/>
        <w:jc w:val="both"/>
        <w:rPr>
          <w:ins w:id="213" w:author="Revisions" w:date="2021-03-07T12:52:00Z"/>
          <w:bCs/>
        </w:rPr>
      </w:pPr>
      <w:r>
        <w:rPr>
          <w:bCs/>
        </w:rPr>
        <w:t xml:space="preserve">Dashed lines represent more conservative estimates of the upper and lower bounds of critical nitrogen concentration uncertainty based on the posterior distribution of parameters </w:t>
      </w:r>
      <w:r>
        <w:rPr>
          <w:bCs/>
          <w:i/>
          <w:iCs/>
        </w:rPr>
        <w:t>a</w:t>
      </w:r>
      <w:r>
        <w:rPr>
          <w:bCs/>
        </w:rPr>
        <w:t xml:space="preserve"> and </w:t>
      </w:r>
      <w:r>
        <w:rPr>
          <w:bCs/>
          <w:i/>
          <w:iCs/>
        </w:rPr>
        <w:t>b</w:t>
      </w:r>
      <w:r>
        <w:rPr>
          <w:bCs/>
        </w:rPr>
        <w:t xml:space="preserve"> where the estimated lower bound is defined using the 95% quantile value of parameter </w:t>
      </w:r>
      <w:r>
        <w:rPr>
          <w:bCs/>
          <w:i/>
          <w:iCs/>
        </w:rPr>
        <w:t xml:space="preserve">a </w:t>
      </w:r>
      <w:r>
        <w:rPr>
          <w:bCs/>
        </w:rPr>
        <w:t xml:space="preserve">with the 5% quantile value of parameter </w:t>
      </w:r>
      <w:r>
        <w:rPr>
          <w:bCs/>
          <w:i/>
          <w:iCs/>
        </w:rPr>
        <w:t>b</w:t>
      </w:r>
      <w:r>
        <w:rPr>
          <w:bCs/>
        </w:rPr>
        <w:t xml:space="preserve"> and the estimated upper bound is defined using the 5% quantile value of parameter </w:t>
      </w:r>
      <w:r>
        <w:rPr>
          <w:bCs/>
          <w:i/>
          <w:iCs/>
        </w:rPr>
        <w:t>a</w:t>
      </w:r>
      <w:r>
        <w:rPr>
          <w:bCs/>
        </w:rPr>
        <w:t xml:space="preserve"> with the 95% quantile value of parameter </w:t>
      </w:r>
      <w:r>
        <w:rPr>
          <w:bCs/>
          <w:i/>
          <w:iCs/>
        </w:rPr>
        <w:t>b</w:t>
      </w:r>
      <w:r>
        <w:rPr>
          <w:bCs/>
        </w:rPr>
        <w:t xml:space="preserve">. </w:t>
      </w:r>
    </w:p>
    <w:p w14:paraId="3BABF021" w14:textId="5959B019" w:rsidR="00C35D39" w:rsidRDefault="00C35D39" w:rsidP="00C35D39">
      <w:pPr>
        <w:pStyle w:val="MDPI51figurecaption"/>
        <w:ind w:left="425" w:right="425"/>
        <w:jc w:val="both"/>
      </w:pPr>
      <w:r>
        <w:rPr>
          <w:bCs/>
        </w:rPr>
        <w:t>Percent N (%N) Difference represents the difference between the median critical nitrogen concentration value and the various boundary estimates as previously described above.</w:t>
      </w:r>
    </w:p>
    <w:p w14:paraId="118CEBFB" w14:textId="1077F4C3" w:rsidR="00C35D39" w:rsidRDefault="00C35D39" w:rsidP="00C35D39">
      <w:pPr>
        <w:pStyle w:val="MDPI31text"/>
      </w:pPr>
      <w:r>
        <w:br w:type="page"/>
      </w:r>
    </w:p>
    <w:p w14:paraId="473F3BAF" w14:textId="787DEA28" w:rsidR="00C35D39" w:rsidRPr="004C38EF" w:rsidRDefault="00C35D39" w:rsidP="00C35D39">
      <w:pPr>
        <w:pStyle w:val="MDPI41tablecaption"/>
        <w:ind w:right="26"/>
      </w:pPr>
      <w:r>
        <w:rPr>
          <w:b/>
        </w:rPr>
        <w:lastRenderedPageBreak/>
        <w:t>Table 6.</w:t>
      </w:r>
      <w:r>
        <w:t xml:space="preserve"> Paired critical nitrogen dilution curve parameter values for each variety x location interaction defining a conservative estimate for the lower (</w:t>
      </w:r>
      <w:proofErr w:type="spellStart"/>
      <w:r>
        <w:t>Conserv</w:t>
      </w:r>
      <w:proofErr w:type="spellEnd"/>
      <w:r>
        <w:t>. Low) and upper (</w:t>
      </w:r>
      <w:proofErr w:type="spellStart"/>
      <w:r>
        <w:t>Conserv</w:t>
      </w:r>
      <w:proofErr w:type="spellEnd"/>
      <w:r>
        <w:t>. High), the estimate values for the credible region lower (Cred. Est. Low) and upper (Cred Est. High), and the Median value from the posterior distribution for critical nitrogen concentration.</w:t>
      </w:r>
    </w:p>
    <w:tbl>
      <w:tblPr>
        <w:tblW w:w="777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0"/>
        <w:gridCol w:w="1728"/>
        <w:gridCol w:w="288"/>
        <w:gridCol w:w="864"/>
        <w:gridCol w:w="864"/>
        <w:gridCol w:w="864"/>
        <w:gridCol w:w="864"/>
        <w:gridCol w:w="864"/>
      </w:tblGrid>
      <w:tr w:rsidR="00C35D39" w14:paraId="4F257321" w14:textId="77777777" w:rsidTr="00EB5A02">
        <w:trPr>
          <w:trHeight w:val="586"/>
        </w:trPr>
        <w:tc>
          <w:tcPr>
            <w:tcW w:w="1440" w:type="dxa"/>
            <w:tcBorders>
              <w:top w:val="single" w:sz="4" w:space="0" w:color="auto"/>
              <w:left w:val="nil"/>
              <w:right w:val="nil"/>
            </w:tcBorders>
            <w:vAlign w:val="center"/>
          </w:tcPr>
          <w:p w14:paraId="5FE191EC" w14:textId="77777777" w:rsidR="00C35D39" w:rsidRDefault="00C35D39" w:rsidP="00EB5A02">
            <w:pPr>
              <w:pStyle w:val="MDPI42tablebody"/>
              <w:spacing w:line="240" w:lineRule="auto"/>
              <w:rPr>
                <w:b/>
              </w:rPr>
            </w:pPr>
            <w:r>
              <w:rPr>
                <w:b/>
              </w:rPr>
              <w:t>Location</w:t>
            </w:r>
          </w:p>
        </w:tc>
        <w:tc>
          <w:tcPr>
            <w:tcW w:w="1728" w:type="dxa"/>
            <w:tcBorders>
              <w:top w:val="single" w:sz="4" w:space="0" w:color="auto"/>
              <w:left w:val="nil"/>
              <w:right w:val="nil"/>
            </w:tcBorders>
            <w:vAlign w:val="center"/>
          </w:tcPr>
          <w:p w14:paraId="6BA7F368" w14:textId="77777777" w:rsidR="00C35D39" w:rsidRDefault="00C35D39" w:rsidP="00EB5A02">
            <w:pPr>
              <w:pStyle w:val="MDPI42tablebody"/>
              <w:spacing w:line="240" w:lineRule="auto"/>
              <w:rPr>
                <w:b/>
              </w:rPr>
            </w:pPr>
            <w:r>
              <w:rPr>
                <w:b/>
              </w:rPr>
              <w:t>Variety</w:t>
            </w:r>
          </w:p>
        </w:tc>
        <w:tc>
          <w:tcPr>
            <w:tcW w:w="288" w:type="dxa"/>
            <w:tcBorders>
              <w:top w:val="single" w:sz="4" w:space="0" w:color="auto"/>
              <w:left w:val="nil"/>
              <w:right w:val="nil"/>
            </w:tcBorders>
          </w:tcPr>
          <w:p w14:paraId="2531D378" w14:textId="77777777" w:rsidR="00C35D39" w:rsidRDefault="00C35D39" w:rsidP="00EB5A02">
            <w:pPr>
              <w:pStyle w:val="MDPI42tablebody"/>
              <w:spacing w:line="240" w:lineRule="auto"/>
            </w:pPr>
          </w:p>
        </w:tc>
        <w:tc>
          <w:tcPr>
            <w:tcW w:w="864" w:type="dxa"/>
            <w:tcBorders>
              <w:top w:val="single" w:sz="4" w:space="0" w:color="auto"/>
              <w:left w:val="nil"/>
              <w:right w:val="nil"/>
            </w:tcBorders>
            <w:vAlign w:val="center"/>
          </w:tcPr>
          <w:p w14:paraId="038A71A6" w14:textId="77777777" w:rsidR="00C35D39" w:rsidRDefault="00C35D39" w:rsidP="00EB5A02">
            <w:pPr>
              <w:pStyle w:val="MDPI42tablebody"/>
              <w:spacing w:line="240" w:lineRule="auto"/>
              <w:rPr>
                <w:b/>
              </w:rPr>
            </w:pPr>
            <w:proofErr w:type="spellStart"/>
            <w:r>
              <w:t>Conserv</w:t>
            </w:r>
            <w:proofErr w:type="spellEnd"/>
            <w:r>
              <w:t>. Low</w:t>
            </w:r>
          </w:p>
        </w:tc>
        <w:tc>
          <w:tcPr>
            <w:tcW w:w="864" w:type="dxa"/>
            <w:tcBorders>
              <w:top w:val="single" w:sz="4" w:space="0" w:color="auto"/>
              <w:left w:val="nil"/>
              <w:right w:val="nil"/>
            </w:tcBorders>
            <w:vAlign w:val="center"/>
          </w:tcPr>
          <w:p w14:paraId="7136929E" w14:textId="77777777" w:rsidR="00C35D39" w:rsidRDefault="00C35D39" w:rsidP="00EB5A02">
            <w:pPr>
              <w:pStyle w:val="MDPI42tablebody"/>
              <w:spacing w:line="240" w:lineRule="auto"/>
              <w:rPr>
                <w:b/>
              </w:rPr>
            </w:pPr>
            <w:r>
              <w:t>Cred. Est. Low</w:t>
            </w:r>
          </w:p>
        </w:tc>
        <w:tc>
          <w:tcPr>
            <w:tcW w:w="864" w:type="dxa"/>
            <w:tcBorders>
              <w:top w:val="single" w:sz="4" w:space="0" w:color="auto"/>
              <w:left w:val="nil"/>
              <w:right w:val="nil"/>
            </w:tcBorders>
            <w:vAlign w:val="center"/>
          </w:tcPr>
          <w:p w14:paraId="55A3A2C5" w14:textId="77777777" w:rsidR="00C35D39" w:rsidRPr="00C233FF" w:rsidRDefault="00C35D39" w:rsidP="00EB5A02">
            <w:pPr>
              <w:pStyle w:val="MDPI42tablebody"/>
              <w:spacing w:line="240" w:lineRule="auto"/>
              <w:rPr>
                <w:b/>
                <w:bCs/>
              </w:rPr>
            </w:pPr>
            <w:r w:rsidRPr="00C233FF">
              <w:rPr>
                <w:b/>
                <w:bCs/>
              </w:rPr>
              <w:t>Median</w:t>
            </w:r>
          </w:p>
        </w:tc>
        <w:tc>
          <w:tcPr>
            <w:tcW w:w="864" w:type="dxa"/>
            <w:tcBorders>
              <w:top w:val="single" w:sz="4" w:space="0" w:color="auto"/>
              <w:left w:val="nil"/>
              <w:right w:val="nil"/>
            </w:tcBorders>
            <w:vAlign w:val="center"/>
          </w:tcPr>
          <w:p w14:paraId="01A844A6" w14:textId="77777777" w:rsidR="00C35D39" w:rsidRDefault="00C35D39" w:rsidP="00EB5A02">
            <w:pPr>
              <w:pStyle w:val="MDPI42tablebody"/>
              <w:spacing w:line="240" w:lineRule="auto"/>
              <w:rPr>
                <w:b/>
              </w:rPr>
            </w:pPr>
            <w:r>
              <w:t>Cred. Est. High</w:t>
            </w:r>
          </w:p>
        </w:tc>
        <w:tc>
          <w:tcPr>
            <w:tcW w:w="864" w:type="dxa"/>
            <w:tcBorders>
              <w:top w:val="single" w:sz="4" w:space="0" w:color="auto"/>
              <w:left w:val="nil"/>
              <w:right w:val="nil"/>
            </w:tcBorders>
            <w:vAlign w:val="center"/>
          </w:tcPr>
          <w:p w14:paraId="2F5E490E" w14:textId="77777777" w:rsidR="00C35D39" w:rsidRDefault="00C35D39" w:rsidP="00EB5A02">
            <w:pPr>
              <w:pStyle w:val="MDPI42tablebody"/>
              <w:spacing w:line="240" w:lineRule="auto"/>
              <w:rPr>
                <w:b/>
              </w:rPr>
            </w:pPr>
            <w:proofErr w:type="spellStart"/>
            <w:r>
              <w:t>Conserv</w:t>
            </w:r>
            <w:proofErr w:type="spellEnd"/>
            <w:r>
              <w:t>. High</w:t>
            </w:r>
          </w:p>
        </w:tc>
      </w:tr>
      <w:tr w:rsidR="00C35D39" w14:paraId="2FC6707B" w14:textId="77777777" w:rsidTr="00EB5A02">
        <w:trPr>
          <w:trHeight w:val="360"/>
        </w:trPr>
        <w:tc>
          <w:tcPr>
            <w:tcW w:w="1440" w:type="dxa"/>
            <w:vMerge w:val="restart"/>
            <w:tcBorders>
              <w:top w:val="single" w:sz="4" w:space="0" w:color="auto"/>
              <w:left w:val="nil"/>
              <w:bottom w:val="nil"/>
              <w:right w:val="nil"/>
            </w:tcBorders>
            <w:vAlign w:val="center"/>
          </w:tcPr>
          <w:p w14:paraId="6ABEA48C" w14:textId="77777777" w:rsidR="00C35D39" w:rsidRPr="0070729E" w:rsidRDefault="00C35D39" w:rsidP="00EB5A02">
            <w:pPr>
              <w:pStyle w:val="MDPI42tablebody"/>
              <w:spacing w:line="240" w:lineRule="auto"/>
            </w:pPr>
            <w:r>
              <w:t>Argentina</w:t>
            </w:r>
          </w:p>
        </w:tc>
        <w:tc>
          <w:tcPr>
            <w:tcW w:w="1728" w:type="dxa"/>
            <w:vMerge w:val="restart"/>
            <w:tcBorders>
              <w:top w:val="single" w:sz="4" w:space="0" w:color="auto"/>
              <w:left w:val="nil"/>
              <w:right w:val="nil"/>
            </w:tcBorders>
            <w:vAlign w:val="center"/>
          </w:tcPr>
          <w:p w14:paraId="2EBB7211" w14:textId="77777777" w:rsidR="00C35D39" w:rsidRDefault="00C35D39" w:rsidP="00EB5A02">
            <w:pPr>
              <w:pStyle w:val="MDPI42tablebody"/>
              <w:spacing w:line="240" w:lineRule="auto"/>
            </w:pPr>
            <w:r w:rsidRPr="0070729E">
              <w:t>Bannock Russet</w:t>
            </w:r>
          </w:p>
        </w:tc>
        <w:tc>
          <w:tcPr>
            <w:tcW w:w="288" w:type="dxa"/>
            <w:tcBorders>
              <w:top w:val="single" w:sz="4" w:space="0" w:color="auto"/>
              <w:left w:val="nil"/>
              <w:right w:val="nil"/>
            </w:tcBorders>
            <w:vAlign w:val="bottom"/>
          </w:tcPr>
          <w:p w14:paraId="6813BC88" w14:textId="77777777" w:rsidR="00C35D39" w:rsidRPr="001534C8" w:rsidRDefault="00C35D39" w:rsidP="00EB5A02">
            <w:pPr>
              <w:pStyle w:val="MDPI42tablebody"/>
              <w:spacing w:line="240" w:lineRule="auto"/>
              <w:rPr>
                <w:i/>
                <w:iCs/>
              </w:rPr>
            </w:pPr>
            <w:r>
              <w:rPr>
                <w:i/>
                <w:iCs/>
              </w:rPr>
              <w:t>a</w:t>
            </w:r>
          </w:p>
        </w:tc>
        <w:tc>
          <w:tcPr>
            <w:tcW w:w="864" w:type="dxa"/>
            <w:tcBorders>
              <w:top w:val="single" w:sz="4" w:space="0" w:color="auto"/>
              <w:left w:val="nil"/>
              <w:bottom w:val="nil"/>
              <w:right w:val="nil"/>
            </w:tcBorders>
            <w:vAlign w:val="bottom"/>
          </w:tcPr>
          <w:p w14:paraId="58349CC0" w14:textId="77777777" w:rsidR="00C35D39" w:rsidRPr="0070729E" w:rsidRDefault="00C35D39" w:rsidP="00EB5A02">
            <w:pPr>
              <w:pStyle w:val="MDPI42tablebody"/>
              <w:spacing w:line="240" w:lineRule="auto"/>
            </w:pPr>
            <w:r w:rsidRPr="00E56749">
              <w:t>4.72</w:t>
            </w:r>
          </w:p>
        </w:tc>
        <w:tc>
          <w:tcPr>
            <w:tcW w:w="864" w:type="dxa"/>
            <w:tcBorders>
              <w:top w:val="single" w:sz="4" w:space="0" w:color="auto"/>
              <w:left w:val="nil"/>
              <w:bottom w:val="nil"/>
              <w:right w:val="nil"/>
            </w:tcBorders>
            <w:vAlign w:val="bottom"/>
          </w:tcPr>
          <w:p w14:paraId="756E4870" w14:textId="77777777" w:rsidR="00C35D39" w:rsidRPr="0070729E" w:rsidRDefault="00C35D39" w:rsidP="00EB5A02">
            <w:pPr>
              <w:pStyle w:val="MDPI42tablebody"/>
              <w:spacing w:line="240" w:lineRule="auto"/>
            </w:pPr>
            <w:r w:rsidRPr="00143274">
              <w:t>4.82</w:t>
            </w:r>
          </w:p>
        </w:tc>
        <w:tc>
          <w:tcPr>
            <w:tcW w:w="864" w:type="dxa"/>
            <w:tcBorders>
              <w:top w:val="single" w:sz="4" w:space="0" w:color="auto"/>
              <w:left w:val="nil"/>
              <w:bottom w:val="nil"/>
              <w:right w:val="nil"/>
            </w:tcBorders>
            <w:vAlign w:val="bottom"/>
          </w:tcPr>
          <w:p w14:paraId="22DDF6F6"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single" w:sz="4" w:space="0" w:color="auto"/>
              <w:left w:val="nil"/>
              <w:bottom w:val="nil"/>
              <w:right w:val="nil"/>
            </w:tcBorders>
            <w:vAlign w:val="bottom"/>
          </w:tcPr>
          <w:p w14:paraId="38580206" w14:textId="77777777" w:rsidR="00C35D39" w:rsidRPr="0070729E" w:rsidRDefault="00C35D39" w:rsidP="00EB5A02">
            <w:pPr>
              <w:pStyle w:val="MDPI42tablebody"/>
              <w:spacing w:line="240" w:lineRule="auto"/>
            </w:pPr>
            <w:r w:rsidRPr="00143274">
              <w:t>5.1</w:t>
            </w:r>
            <w:r>
              <w:t>0</w:t>
            </w:r>
          </w:p>
        </w:tc>
        <w:tc>
          <w:tcPr>
            <w:tcW w:w="864" w:type="dxa"/>
            <w:tcBorders>
              <w:top w:val="single" w:sz="4" w:space="0" w:color="auto"/>
              <w:left w:val="nil"/>
              <w:bottom w:val="nil"/>
              <w:right w:val="nil"/>
            </w:tcBorders>
            <w:vAlign w:val="bottom"/>
          </w:tcPr>
          <w:p w14:paraId="23528509" w14:textId="77777777" w:rsidR="00C35D39" w:rsidRPr="0070729E" w:rsidRDefault="00C35D39" w:rsidP="00EB5A02">
            <w:pPr>
              <w:pStyle w:val="MDPI42tablebody"/>
              <w:spacing w:line="240" w:lineRule="auto"/>
            </w:pPr>
            <w:r w:rsidRPr="00143274">
              <w:t>5.2</w:t>
            </w:r>
            <w:r>
              <w:t>0</w:t>
            </w:r>
          </w:p>
        </w:tc>
      </w:tr>
      <w:tr w:rsidR="00C35D39" w14:paraId="26D2F1F2" w14:textId="77777777" w:rsidTr="00EB5A02">
        <w:trPr>
          <w:trHeight w:val="360"/>
        </w:trPr>
        <w:tc>
          <w:tcPr>
            <w:tcW w:w="1440" w:type="dxa"/>
            <w:vMerge/>
            <w:tcBorders>
              <w:top w:val="nil"/>
              <w:left w:val="nil"/>
              <w:bottom w:val="nil"/>
              <w:right w:val="nil"/>
            </w:tcBorders>
            <w:vAlign w:val="center"/>
          </w:tcPr>
          <w:p w14:paraId="6AD5D9BA"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290E9382"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2F3D9B19" w14:textId="77777777" w:rsidR="00C35D39" w:rsidRPr="001534C8" w:rsidRDefault="00C35D39" w:rsidP="00EB5A02">
            <w:pPr>
              <w:pStyle w:val="MDPI42tablebody"/>
              <w:spacing w:line="240" w:lineRule="auto"/>
              <w:rPr>
                <w:i/>
                <w:iCs/>
              </w:rPr>
            </w:pPr>
            <w:r>
              <w:rPr>
                <w:i/>
                <w:iCs/>
              </w:rPr>
              <w:t>b</w:t>
            </w:r>
          </w:p>
        </w:tc>
        <w:tc>
          <w:tcPr>
            <w:tcW w:w="864" w:type="dxa"/>
            <w:tcBorders>
              <w:top w:val="nil"/>
              <w:left w:val="nil"/>
              <w:bottom w:val="nil"/>
              <w:right w:val="nil"/>
            </w:tcBorders>
          </w:tcPr>
          <w:p w14:paraId="6973E2C0" w14:textId="77777777" w:rsidR="00C35D39" w:rsidRPr="0070729E" w:rsidRDefault="00C35D39" w:rsidP="00EB5A02">
            <w:pPr>
              <w:pStyle w:val="MDPI42tablebody"/>
              <w:spacing w:line="240" w:lineRule="auto"/>
            </w:pPr>
            <w:r w:rsidRPr="00E56749">
              <w:t>0.163</w:t>
            </w:r>
          </w:p>
        </w:tc>
        <w:tc>
          <w:tcPr>
            <w:tcW w:w="864" w:type="dxa"/>
            <w:tcBorders>
              <w:top w:val="nil"/>
              <w:left w:val="nil"/>
              <w:bottom w:val="nil"/>
              <w:right w:val="nil"/>
            </w:tcBorders>
          </w:tcPr>
          <w:p w14:paraId="1DCEC355" w14:textId="77777777" w:rsidR="00C35D39" w:rsidRPr="0070729E" w:rsidRDefault="00C35D39" w:rsidP="00EB5A02">
            <w:pPr>
              <w:pStyle w:val="MDPI42tablebody"/>
              <w:spacing w:line="240" w:lineRule="auto"/>
            </w:pPr>
            <w:r w:rsidRPr="00143274">
              <w:t>0.146</w:t>
            </w:r>
          </w:p>
        </w:tc>
        <w:tc>
          <w:tcPr>
            <w:tcW w:w="864" w:type="dxa"/>
            <w:tcBorders>
              <w:top w:val="nil"/>
              <w:left w:val="nil"/>
              <w:bottom w:val="nil"/>
              <w:right w:val="nil"/>
            </w:tcBorders>
          </w:tcPr>
          <w:p w14:paraId="202856B8" w14:textId="77777777" w:rsidR="00C35D39" w:rsidRPr="00C233FF" w:rsidRDefault="00C35D39" w:rsidP="00EB5A02">
            <w:pPr>
              <w:pStyle w:val="MDPI42tablebody"/>
              <w:spacing w:line="240" w:lineRule="auto"/>
              <w:rPr>
                <w:b/>
                <w:bCs/>
              </w:rPr>
            </w:pPr>
            <w:r w:rsidRPr="00C233FF">
              <w:rPr>
                <w:b/>
                <w:bCs/>
              </w:rPr>
              <w:t>0.140</w:t>
            </w:r>
          </w:p>
        </w:tc>
        <w:tc>
          <w:tcPr>
            <w:tcW w:w="864" w:type="dxa"/>
            <w:tcBorders>
              <w:top w:val="nil"/>
              <w:left w:val="nil"/>
              <w:bottom w:val="nil"/>
              <w:right w:val="nil"/>
            </w:tcBorders>
          </w:tcPr>
          <w:p w14:paraId="46938538" w14:textId="77777777" w:rsidR="00C35D39" w:rsidRPr="0070729E" w:rsidRDefault="00C35D39" w:rsidP="00EB5A02">
            <w:pPr>
              <w:pStyle w:val="MDPI42tablebody"/>
              <w:spacing w:line="240" w:lineRule="auto"/>
            </w:pPr>
            <w:r w:rsidRPr="00143274">
              <w:t>0.135</w:t>
            </w:r>
          </w:p>
        </w:tc>
        <w:tc>
          <w:tcPr>
            <w:tcW w:w="864" w:type="dxa"/>
            <w:tcBorders>
              <w:top w:val="nil"/>
              <w:left w:val="nil"/>
              <w:bottom w:val="nil"/>
              <w:right w:val="nil"/>
            </w:tcBorders>
          </w:tcPr>
          <w:p w14:paraId="246A8DE9" w14:textId="77777777" w:rsidR="00C35D39" w:rsidRPr="0070729E" w:rsidRDefault="00C35D39" w:rsidP="00EB5A02">
            <w:pPr>
              <w:pStyle w:val="MDPI42tablebody"/>
              <w:spacing w:line="240" w:lineRule="auto"/>
            </w:pPr>
            <w:r w:rsidRPr="00143274">
              <w:t>0.118</w:t>
            </w:r>
          </w:p>
        </w:tc>
      </w:tr>
      <w:tr w:rsidR="00C35D39" w14:paraId="630722E6" w14:textId="77777777" w:rsidTr="00EB5A02">
        <w:trPr>
          <w:trHeight w:val="288"/>
        </w:trPr>
        <w:tc>
          <w:tcPr>
            <w:tcW w:w="1440" w:type="dxa"/>
            <w:vMerge/>
            <w:tcBorders>
              <w:top w:val="nil"/>
              <w:left w:val="nil"/>
              <w:bottom w:val="nil"/>
              <w:right w:val="nil"/>
            </w:tcBorders>
            <w:vAlign w:val="center"/>
          </w:tcPr>
          <w:p w14:paraId="0598A3A4"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4BCA6C12" w14:textId="77777777" w:rsidR="00C35D39" w:rsidRDefault="00C35D39" w:rsidP="00EB5A02">
            <w:pPr>
              <w:pStyle w:val="MDPI42tablebody"/>
              <w:spacing w:line="240" w:lineRule="auto"/>
            </w:pPr>
            <w:r w:rsidRPr="0070729E">
              <w:t>Gem Russet</w:t>
            </w:r>
          </w:p>
        </w:tc>
        <w:tc>
          <w:tcPr>
            <w:tcW w:w="288" w:type="dxa"/>
            <w:tcBorders>
              <w:top w:val="nil"/>
              <w:left w:val="nil"/>
              <w:right w:val="nil"/>
            </w:tcBorders>
            <w:vAlign w:val="bottom"/>
          </w:tcPr>
          <w:p w14:paraId="2FA0CFCC"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750961B" w14:textId="77777777" w:rsidR="00C35D39" w:rsidRPr="0070729E" w:rsidRDefault="00C35D39" w:rsidP="00EB5A02">
            <w:pPr>
              <w:pStyle w:val="MDPI42tablebody"/>
              <w:spacing w:line="240" w:lineRule="auto"/>
            </w:pPr>
            <w:r w:rsidRPr="00E56749">
              <w:t>4.71</w:t>
            </w:r>
          </w:p>
        </w:tc>
        <w:tc>
          <w:tcPr>
            <w:tcW w:w="864" w:type="dxa"/>
            <w:tcBorders>
              <w:top w:val="nil"/>
              <w:left w:val="nil"/>
              <w:bottom w:val="nil"/>
              <w:right w:val="nil"/>
            </w:tcBorders>
            <w:vAlign w:val="bottom"/>
          </w:tcPr>
          <w:p w14:paraId="799B7135" w14:textId="77777777" w:rsidR="00C35D39" w:rsidRPr="0070729E" w:rsidRDefault="00C35D39" w:rsidP="00EB5A02">
            <w:pPr>
              <w:pStyle w:val="MDPI42tablebody"/>
              <w:spacing w:line="240" w:lineRule="auto"/>
            </w:pPr>
            <w:r w:rsidRPr="00143274">
              <w:t>4.79</w:t>
            </w:r>
          </w:p>
        </w:tc>
        <w:tc>
          <w:tcPr>
            <w:tcW w:w="864" w:type="dxa"/>
            <w:tcBorders>
              <w:top w:val="nil"/>
              <w:left w:val="nil"/>
              <w:bottom w:val="nil"/>
              <w:right w:val="nil"/>
            </w:tcBorders>
            <w:vAlign w:val="bottom"/>
          </w:tcPr>
          <w:p w14:paraId="5B52F191"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180A367F" w14:textId="77777777" w:rsidR="00C35D39" w:rsidRPr="0070729E" w:rsidRDefault="00C35D39" w:rsidP="00EB5A02">
            <w:pPr>
              <w:pStyle w:val="MDPI42tablebody"/>
              <w:spacing w:line="240" w:lineRule="auto"/>
            </w:pPr>
            <w:r w:rsidRPr="00143274">
              <w:t>5.07</w:t>
            </w:r>
          </w:p>
        </w:tc>
        <w:tc>
          <w:tcPr>
            <w:tcW w:w="864" w:type="dxa"/>
            <w:tcBorders>
              <w:top w:val="nil"/>
              <w:left w:val="nil"/>
              <w:bottom w:val="nil"/>
              <w:right w:val="nil"/>
            </w:tcBorders>
            <w:vAlign w:val="bottom"/>
          </w:tcPr>
          <w:p w14:paraId="5AD9726A" w14:textId="77777777" w:rsidR="00C35D39" w:rsidRPr="0070729E" w:rsidRDefault="00C35D39" w:rsidP="00EB5A02">
            <w:pPr>
              <w:pStyle w:val="MDPI42tablebody"/>
              <w:spacing w:line="240" w:lineRule="auto"/>
            </w:pPr>
            <w:r w:rsidRPr="00143274">
              <w:t>5.19</w:t>
            </w:r>
          </w:p>
        </w:tc>
      </w:tr>
      <w:tr w:rsidR="00C35D39" w14:paraId="7DBB9227" w14:textId="77777777" w:rsidTr="00EB5A02">
        <w:trPr>
          <w:trHeight w:val="360"/>
        </w:trPr>
        <w:tc>
          <w:tcPr>
            <w:tcW w:w="1440" w:type="dxa"/>
            <w:vMerge/>
            <w:tcBorders>
              <w:top w:val="nil"/>
              <w:left w:val="nil"/>
              <w:bottom w:val="nil"/>
              <w:right w:val="nil"/>
            </w:tcBorders>
            <w:vAlign w:val="center"/>
          </w:tcPr>
          <w:p w14:paraId="23D2BBF4"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668156C8"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0AEB1A04"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7851B962" w14:textId="77777777" w:rsidR="00C35D39" w:rsidRPr="0070729E" w:rsidRDefault="00C35D39" w:rsidP="00EB5A02">
            <w:pPr>
              <w:pStyle w:val="MDPI42tablebody"/>
              <w:spacing w:line="240" w:lineRule="auto"/>
            </w:pPr>
            <w:r w:rsidRPr="00E56749">
              <w:t>0.206</w:t>
            </w:r>
          </w:p>
        </w:tc>
        <w:tc>
          <w:tcPr>
            <w:tcW w:w="864" w:type="dxa"/>
            <w:tcBorders>
              <w:top w:val="nil"/>
              <w:left w:val="nil"/>
              <w:bottom w:val="nil"/>
              <w:right w:val="nil"/>
            </w:tcBorders>
          </w:tcPr>
          <w:p w14:paraId="7241CBB3" w14:textId="77777777" w:rsidR="00C35D39" w:rsidRPr="0070729E" w:rsidRDefault="00C35D39" w:rsidP="00EB5A02">
            <w:pPr>
              <w:pStyle w:val="MDPI42tablebody"/>
              <w:spacing w:line="240" w:lineRule="auto"/>
            </w:pPr>
            <w:r w:rsidRPr="00143274">
              <w:t>0.19</w:t>
            </w:r>
            <w:r>
              <w:t>0</w:t>
            </w:r>
          </w:p>
        </w:tc>
        <w:tc>
          <w:tcPr>
            <w:tcW w:w="864" w:type="dxa"/>
            <w:tcBorders>
              <w:top w:val="nil"/>
              <w:left w:val="nil"/>
              <w:bottom w:val="nil"/>
              <w:right w:val="nil"/>
            </w:tcBorders>
          </w:tcPr>
          <w:p w14:paraId="61308FD5" w14:textId="77777777" w:rsidR="00C35D39" w:rsidRPr="00C233FF" w:rsidRDefault="00C35D39" w:rsidP="00EB5A02">
            <w:pPr>
              <w:pStyle w:val="MDPI42tablebody"/>
              <w:spacing w:line="240" w:lineRule="auto"/>
              <w:rPr>
                <w:b/>
                <w:bCs/>
              </w:rPr>
            </w:pPr>
            <w:r w:rsidRPr="00C233FF">
              <w:rPr>
                <w:b/>
                <w:bCs/>
              </w:rPr>
              <w:t>0.179</w:t>
            </w:r>
          </w:p>
        </w:tc>
        <w:tc>
          <w:tcPr>
            <w:tcW w:w="864" w:type="dxa"/>
            <w:tcBorders>
              <w:top w:val="nil"/>
              <w:left w:val="nil"/>
              <w:bottom w:val="nil"/>
              <w:right w:val="nil"/>
            </w:tcBorders>
          </w:tcPr>
          <w:p w14:paraId="1F0AB752" w14:textId="77777777" w:rsidR="00C35D39" w:rsidRPr="0070729E" w:rsidRDefault="00C35D39" w:rsidP="00EB5A02">
            <w:pPr>
              <w:pStyle w:val="MDPI42tablebody"/>
              <w:spacing w:line="240" w:lineRule="auto"/>
            </w:pPr>
            <w:r w:rsidRPr="00143274">
              <w:t>0.153</w:t>
            </w:r>
          </w:p>
        </w:tc>
        <w:tc>
          <w:tcPr>
            <w:tcW w:w="864" w:type="dxa"/>
            <w:tcBorders>
              <w:top w:val="nil"/>
              <w:left w:val="nil"/>
              <w:bottom w:val="nil"/>
              <w:right w:val="nil"/>
            </w:tcBorders>
          </w:tcPr>
          <w:p w14:paraId="79278F90" w14:textId="77777777" w:rsidR="00C35D39" w:rsidRPr="0070729E" w:rsidRDefault="00C35D39" w:rsidP="00EB5A02">
            <w:pPr>
              <w:pStyle w:val="MDPI42tablebody"/>
              <w:spacing w:line="240" w:lineRule="auto"/>
            </w:pPr>
            <w:r w:rsidRPr="00143274">
              <w:t>0.14</w:t>
            </w:r>
            <w:r>
              <w:t>0</w:t>
            </w:r>
          </w:p>
        </w:tc>
      </w:tr>
      <w:tr w:rsidR="00C35D39" w14:paraId="161CC5AD" w14:textId="77777777" w:rsidTr="00EB5A02">
        <w:trPr>
          <w:trHeight w:val="288"/>
        </w:trPr>
        <w:tc>
          <w:tcPr>
            <w:tcW w:w="1440" w:type="dxa"/>
            <w:vMerge/>
            <w:tcBorders>
              <w:top w:val="nil"/>
              <w:left w:val="nil"/>
              <w:bottom w:val="nil"/>
              <w:right w:val="nil"/>
            </w:tcBorders>
            <w:vAlign w:val="center"/>
          </w:tcPr>
          <w:p w14:paraId="1FE2D257"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5BAC03EF" w14:textId="77777777" w:rsidR="00C35D39" w:rsidRDefault="00C35D39" w:rsidP="00EB5A02">
            <w:pPr>
              <w:pStyle w:val="MDPI42tablebody"/>
              <w:spacing w:line="240" w:lineRule="auto"/>
            </w:pPr>
            <w:r w:rsidRPr="0070729E">
              <w:t>Innovator</w:t>
            </w:r>
          </w:p>
        </w:tc>
        <w:tc>
          <w:tcPr>
            <w:tcW w:w="288" w:type="dxa"/>
            <w:tcBorders>
              <w:top w:val="nil"/>
              <w:left w:val="nil"/>
              <w:right w:val="nil"/>
            </w:tcBorders>
            <w:vAlign w:val="bottom"/>
          </w:tcPr>
          <w:p w14:paraId="711FC7BB"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6B3E3DF4" w14:textId="77777777" w:rsidR="00C35D39" w:rsidRPr="0070729E" w:rsidRDefault="00C35D39" w:rsidP="00EB5A02">
            <w:pPr>
              <w:pStyle w:val="MDPI42tablebody"/>
              <w:spacing w:line="240" w:lineRule="auto"/>
            </w:pPr>
            <w:r w:rsidRPr="00E56749">
              <w:t>4.7</w:t>
            </w:r>
            <w:r>
              <w:t>0</w:t>
            </w:r>
          </w:p>
        </w:tc>
        <w:tc>
          <w:tcPr>
            <w:tcW w:w="864" w:type="dxa"/>
            <w:tcBorders>
              <w:top w:val="nil"/>
              <w:left w:val="nil"/>
              <w:bottom w:val="nil"/>
              <w:right w:val="nil"/>
            </w:tcBorders>
            <w:vAlign w:val="bottom"/>
          </w:tcPr>
          <w:p w14:paraId="4DDB9E92" w14:textId="77777777" w:rsidR="00C35D39" w:rsidRPr="0070729E" w:rsidRDefault="00C35D39" w:rsidP="00EB5A02">
            <w:pPr>
              <w:pStyle w:val="MDPI42tablebody"/>
              <w:spacing w:line="240" w:lineRule="auto"/>
            </w:pPr>
            <w:r w:rsidRPr="00143274">
              <w:t>4.83</w:t>
            </w:r>
          </w:p>
        </w:tc>
        <w:tc>
          <w:tcPr>
            <w:tcW w:w="864" w:type="dxa"/>
            <w:tcBorders>
              <w:top w:val="nil"/>
              <w:left w:val="nil"/>
              <w:bottom w:val="nil"/>
              <w:right w:val="nil"/>
            </w:tcBorders>
            <w:vAlign w:val="bottom"/>
          </w:tcPr>
          <w:p w14:paraId="7D5F1449" w14:textId="77777777" w:rsidR="00C35D39" w:rsidRPr="00C233FF" w:rsidRDefault="00C35D39" w:rsidP="00EB5A02">
            <w:pPr>
              <w:pStyle w:val="MDPI42tablebody"/>
              <w:spacing w:line="240" w:lineRule="auto"/>
              <w:rPr>
                <w:b/>
                <w:bCs/>
              </w:rPr>
            </w:pPr>
            <w:r w:rsidRPr="00C233FF">
              <w:rPr>
                <w:b/>
                <w:bCs/>
              </w:rPr>
              <w:t>4.94</w:t>
            </w:r>
          </w:p>
        </w:tc>
        <w:tc>
          <w:tcPr>
            <w:tcW w:w="864" w:type="dxa"/>
            <w:tcBorders>
              <w:top w:val="nil"/>
              <w:left w:val="nil"/>
              <w:bottom w:val="nil"/>
              <w:right w:val="nil"/>
            </w:tcBorders>
            <w:vAlign w:val="bottom"/>
          </w:tcPr>
          <w:p w14:paraId="439A3F23" w14:textId="77777777" w:rsidR="00C35D39" w:rsidRPr="0070729E" w:rsidRDefault="00C35D39" w:rsidP="00EB5A02">
            <w:pPr>
              <w:pStyle w:val="MDPI42tablebody"/>
              <w:spacing w:line="240" w:lineRule="auto"/>
            </w:pPr>
            <w:r w:rsidRPr="00143274">
              <w:t>5.05</w:t>
            </w:r>
          </w:p>
        </w:tc>
        <w:tc>
          <w:tcPr>
            <w:tcW w:w="864" w:type="dxa"/>
            <w:tcBorders>
              <w:top w:val="nil"/>
              <w:left w:val="nil"/>
              <w:bottom w:val="nil"/>
              <w:right w:val="nil"/>
            </w:tcBorders>
            <w:vAlign w:val="bottom"/>
          </w:tcPr>
          <w:p w14:paraId="0F74FD0E" w14:textId="77777777" w:rsidR="00C35D39" w:rsidRPr="0070729E" w:rsidRDefault="00C35D39" w:rsidP="00EB5A02">
            <w:pPr>
              <w:pStyle w:val="MDPI42tablebody"/>
              <w:spacing w:line="240" w:lineRule="auto"/>
            </w:pPr>
            <w:r w:rsidRPr="00143274">
              <w:t>5.18</w:t>
            </w:r>
          </w:p>
        </w:tc>
      </w:tr>
      <w:tr w:rsidR="00C35D39" w14:paraId="2CB93634" w14:textId="77777777" w:rsidTr="00EB5A02">
        <w:trPr>
          <w:trHeight w:val="360"/>
        </w:trPr>
        <w:tc>
          <w:tcPr>
            <w:tcW w:w="1440" w:type="dxa"/>
            <w:vMerge/>
            <w:tcBorders>
              <w:top w:val="nil"/>
              <w:left w:val="nil"/>
              <w:bottom w:val="nil"/>
              <w:right w:val="nil"/>
            </w:tcBorders>
            <w:vAlign w:val="center"/>
          </w:tcPr>
          <w:p w14:paraId="68D82B2D"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47FD596E"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5D5CA302"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45E65998" w14:textId="77777777" w:rsidR="00C35D39" w:rsidRPr="0070729E" w:rsidRDefault="00C35D39" w:rsidP="00EB5A02">
            <w:pPr>
              <w:pStyle w:val="MDPI42tablebody"/>
              <w:spacing w:line="240" w:lineRule="auto"/>
            </w:pPr>
            <w:r w:rsidRPr="00E56749">
              <w:t>0.252</w:t>
            </w:r>
          </w:p>
        </w:tc>
        <w:tc>
          <w:tcPr>
            <w:tcW w:w="864" w:type="dxa"/>
            <w:tcBorders>
              <w:top w:val="nil"/>
              <w:left w:val="nil"/>
              <w:bottom w:val="nil"/>
              <w:right w:val="nil"/>
            </w:tcBorders>
          </w:tcPr>
          <w:p w14:paraId="3107FC34" w14:textId="77777777" w:rsidR="00C35D39" w:rsidRPr="0070729E" w:rsidRDefault="00C35D39" w:rsidP="00EB5A02">
            <w:pPr>
              <w:pStyle w:val="MDPI42tablebody"/>
              <w:spacing w:line="240" w:lineRule="auto"/>
            </w:pPr>
            <w:r w:rsidRPr="00143274">
              <w:t>0.241</w:t>
            </w:r>
          </w:p>
        </w:tc>
        <w:tc>
          <w:tcPr>
            <w:tcW w:w="864" w:type="dxa"/>
            <w:tcBorders>
              <w:top w:val="nil"/>
              <w:left w:val="nil"/>
              <w:bottom w:val="nil"/>
              <w:right w:val="nil"/>
            </w:tcBorders>
          </w:tcPr>
          <w:p w14:paraId="1A632485" w14:textId="77777777" w:rsidR="00C35D39" w:rsidRPr="00C233FF" w:rsidRDefault="00C35D39" w:rsidP="00EB5A02">
            <w:pPr>
              <w:pStyle w:val="MDPI42tablebody"/>
              <w:spacing w:line="240" w:lineRule="auto"/>
              <w:rPr>
                <w:b/>
                <w:bCs/>
              </w:rPr>
            </w:pPr>
            <w:r w:rsidRPr="00C233FF">
              <w:rPr>
                <w:b/>
                <w:bCs/>
              </w:rPr>
              <w:t>0.211</w:t>
            </w:r>
          </w:p>
        </w:tc>
        <w:tc>
          <w:tcPr>
            <w:tcW w:w="864" w:type="dxa"/>
            <w:tcBorders>
              <w:top w:val="nil"/>
              <w:left w:val="nil"/>
              <w:bottom w:val="nil"/>
              <w:right w:val="nil"/>
            </w:tcBorders>
          </w:tcPr>
          <w:p w14:paraId="687CBCAF" w14:textId="77777777" w:rsidR="00C35D39" w:rsidRPr="0070729E" w:rsidRDefault="00C35D39" w:rsidP="00EB5A02">
            <w:pPr>
              <w:pStyle w:val="MDPI42tablebody"/>
              <w:spacing w:line="240" w:lineRule="auto"/>
            </w:pPr>
            <w:r w:rsidRPr="00143274">
              <w:t>0.191</w:t>
            </w:r>
          </w:p>
        </w:tc>
        <w:tc>
          <w:tcPr>
            <w:tcW w:w="864" w:type="dxa"/>
            <w:tcBorders>
              <w:top w:val="nil"/>
              <w:left w:val="nil"/>
              <w:bottom w:val="nil"/>
              <w:right w:val="nil"/>
            </w:tcBorders>
          </w:tcPr>
          <w:p w14:paraId="145F7286" w14:textId="77777777" w:rsidR="00C35D39" w:rsidRPr="0070729E" w:rsidRDefault="00C35D39" w:rsidP="00EB5A02">
            <w:pPr>
              <w:pStyle w:val="MDPI42tablebody"/>
              <w:spacing w:line="240" w:lineRule="auto"/>
            </w:pPr>
            <w:r w:rsidRPr="00143274">
              <w:t>0.177</w:t>
            </w:r>
          </w:p>
        </w:tc>
      </w:tr>
      <w:tr w:rsidR="00C35D39" w14:paraId="3868B3F4" w14:textId="77777777" w:rsidTr="00EB5A02">
        <w:trPr>
          <w:trHeight w:val="288"/>
        </w:trPr>
        <w:tc>
          <w:tcPr>
            <w:tcW w:w="1440" w:type="dxa"/>
            <w:vMerge/>
            <w:tcBorders>
              <w:top w:val="nil"/>
              <w:left w:val="nil"/>
              <w:bottom w:val="nil"/>
              <w:right w:val="nil"/>
            </w:tcBorders>
            <w:vAlign w:val="center"/>
          </w:tcPr>
          <w:p w14:paraId="58613338"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3F6CC61" w14:textId="77777777" w:rsidR="00C35D39" w:rsidRDefault="00C35D39" w:rsidP="00EB5A02">
            <w:pPr>
              <w:pStyle w:val="MDPI42tablebody"/>
              <w:spacing w:line="240" w:lineRule="auto"/>
            </w:pPr>
            <w:proofErr w:type="spellStart"/>
            <w:r w:rsidRPr="0070729E">
              <w:t>Markies</w:t>
            </w:r>
            <w:proofErr w:type="spellEnd"/>
            <w:r w:rsidRPr="0070729E">
              <w:t xml:space="preserve"> Russet</w:t>
            </w:r>
          </w:p>
        </w:tc>
        <w:tc>
          <w:tcPr>
            <w:tcW w:w="288" w:type="dxa"/>
            <w:tcBorders>
              <w:top w:val="nil"/>
              <w:left w:val="nil"/>
              <w:right w:val="nil"/>
            </w:tcBorders>
            <w:vAlign w:val="bottom"/>
          </w:tcPr>
          <w:p w14:paraId="4E0B6155"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25A1C748" w14:textId="77777777" w:rsidR="00C35D39" w:rsidRPr="0070729E" w:rsidRDefault="00C35D39" w:rsidP="00EB5A02">
            <w:pPr>
              <w:pStyle w:val="MDPI42tablebody"/>
              <w:spacing w:line="240" w:lineRule="auto"/>
            </w:pPr>
            <w:r w:rsidRPr="00E56749">
              <w:t>4.72</w:t>
            </w:r>
          </w:p>
        </w:tc>
        <w:tc>
          <w:tcPr>
            <w:tcW w:w="864" w:type="dxa"/>
            <w:tcBorders>
              <w:top w:val="nil"/>
              <w:left w:val="nil"/>
              <w:bottom w:val="nil"/>
              <w:right w:val="nil"/>
            </w:tcBorders>
            <w:vAlign w:val="bottom"/>
          </w:tcPr>
          <w:p w14:paraId="4A66E0FC" w14:textId="77777777" w:rsidR="00C35D39" w:rsidRPr="0070729E" w:rsidRDefault="00C35D39" w:rsidP="00EB5A02">
            <w:pPr>
              <w:pStyle w:val="MDPI42tablebody"/>
              <w:spacing w:line="240" w:lineRule="auto"/>
            </w:pPr>
            <w:r w:rsidRPr="00143274">
              <w:t>4.82</w:t>
            </w:r>
          </w:p>
        </w:tc>
        <w:tc>
          <w:tcPr>
            <w:tcW w:w="864" w:type="dxa"/>
            <w:tcBorders>
              <w:top w:val="nil"/>
              <w:left w:val="nil"/>
              <w:bottom w:val="nil"/>
              <w:right w:val="nil"/>
            </w:tcBorders>
            <w:vAlign w:val="bottom"/>
          </w:tcPr>
          <w:p w14:paraId="67D1F67E" w14:textId="77777777" w:rsidR="00C35D39" w:rsidRPr="00C233FF" w:rsidRDefault="00C35D39" w:rsidP="00EB5A02">
            <w:pPr>
              <w:pStyle w:val="MDPI42tablebody"/>
              <w:spacing w:line="240" w:lineRule="auto"/>
              <w:rPr>
                <w:b/>
                <w:bCs/>
              </w:rPr>
            </w:pPr>
            <w:r w:rsidRPr="00C233FF">
              <w:rPr>
                <w:b/>
                <w:bCs/>
              </w:rPr>
              <w:t>4.96</w:t>
            </w:r>
          </w:p>
        </w:tc>
        <w:tc>
          <w:tcPr>
            <w:tcW w:w="864" w:type="dxa"/>
            <w:tcBorders>
              <w:top w:val="nil"/>
              <w:left w:val="nil"/>
              <w:bottom w:val="nil"/>
              <w:right w:val="nil"/>
            </w:tcBorders>
            <w:vAlign w:val="bottom"/>
          </w:tcPr>
          <w:p w14:paraId="7CEA1C88" w14:textId="77777777" w:rsidR="00C35D39" w:rsidRPr="0070729E" w:rsidRDefault="00C35D39" w:rsidP="00EB5A02">
            <w:pPr>
              <w:pStyle w:val="MDPI42tablebody"/>
              <w:spacing w:line="240" w:lineRule="auto"/>
            </w:pPr>
            <w:r w:rsidRPr="00143274">
              <w:t>5.08</w:t>
            </w:r>
          </w:p>
        </w:tc>
        <w:tc>
          <w:tcPr>
            <w:tcW w:w="864" w:type="dxa"/>
            <w:tcBorders>
              <w:top w:val="nil"/>
              <w:left w:val="nil"/>
              <w:bottom w:val="nil"/>
              <w:right w:val="nil"/>
            </w:tcBorders>
            <w:vAlign w:val="bottom"/>
          </w:tcPr>
          <w:p w14:paraId="3C5588AA" w14:textId="77777777" w:rsidR="00C35D39" w:rsidRPr="0070729E" w:rsidRDefault="00C35D39" w:rsidP="00EB5A02">
            <w:pPr>
              <w:pStyle w:val="MDPI42tablebody"/>
              <w:spacing w:line="240" w:lineRule="auto"/>
            </w:pPr>
            <w:r w:rsidRPr="00143274">
              <w:t>5.2</w:t>
            </w:r>
            <w:r>
              <w:t>0</w:t>
            </w:r>
          </w:p>
        </w:tc>
      </w:tr>
      <w:tr w:rsidR="00C35D39" w14:paraId="06A62BE0" w14:textId="77777777" w:rsidTr="00EB5A02">
        <w:trPr>
          <w:trHeight w:val="360"/>
        </w:trPr>
        <w:tc>
          <w:tcPr>
            <w:tcW w:w="1440" w:type="dxa"/>
            <w:vMerge/>
            <w:tcBorders>
              <w:top w:val="nil"/>
              <w:left w:val="nil"/>
              <w:bottom w:val="nil"/>
              <w:right w:val="nil"/>
            </w:tcBorders>
            <w:vAlign w:val="center"/>
          </w:tcPr>
          <w:p w14:paraId="23CC7B72"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76A89C27"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3D7B78E8"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44DA361F" w14:textId="77777777" w:rsidR="00C35D39" w:rsidRPr="0070729E" w:rsidRDefault="00C35D39" w:rsidP="00EB5A02">
            <w:pPr>
              <w:pStyle w:val="MDPI42tablebody"/>
              <w:spacing w:line="240" w:lineRule="auto"/>
            </w:pPr>
            <w:r w:rsidRPr="00E56749">
              <w:t>0.183</w:t>
            </w:r>
          </w:p>
        </w:tc>
        <w:tc>
          <w:tcPr>
            <w:tcW w:w="864" w:type="dxa"/>
            <w:tcBorders>
              <w:top w:val="nil"/>
              <w:left w:val="nil"/>
              <w:bottom w:val="nil"/>
              <w:right w:val="nil"/>
            </w:tcBorders>
          </w:tcPr>
          <w:p w14:paraId="025B14F0" w14:textId="77777777" w:rsidR="00C35D39" w:rsidRPr="0070729E" w:rsidRDefault="00C35D39" w:rsidP="00EB5A02">
            <w:pPr>
              <w:pStyle w:val="MDPI42tablebody"/>
              <w:spacing w:line="240" w:lineRule="auto"/>
            </w:pPr>
            <w:r w:rsidRPr="00143274">
              <w:t>0.168</w:t>
            </w:r>
          </w:p>
        </w:tc>
        <w:tc>
          <w:tcPr>
            <w:tcW w:w="864" w:type="dxa"/>
            <w:tcBorders>
              <w:top w:val="nil"/>
              <w:left w:val="nil"/>
              <w:bottom w:val="nil"/>
              <w:right w:val="nil"/>
            </w:tcBorders>
          </w:tcPr>
          <w:p w14:paraId="7B3EEE36" w14:textId="77777777" w:rsidR="00C35D39" w:rsidRPr="00C233FF" w:rsidRDefault="00C35D39" w:rsidP="00EB5A02">
            <w:pPr>
              <w:pStyle w:val="MDPI42tablebody"/>
              <w:spacing w:line="240" w:lineRule="auto"/>
              <w:rPr>
                <w:b/>
                <w:bCs/>
              </w:rPr>
            </w:pPr>
            <w:r w:rsidRPr="00C233FF">
              <w:rPr>
                <w:b/>
                <w:bCs/>
              </w:rPr>
              <w:t>0.155</w:t>
            </w:r>
          </w:p>
        </w:tc>
        <w:tc>
          <w:tcPr>
            <w:tcW w:w="864" w:type="dxa"/>
            <w:tcBorders>
              <w:top w:val="nil"/>
              <w:left w:val="nil"/>
              <w:bottom w:val="nil"/>
              <w:right w:val="nil"/>
            </w:tcBorders>
          </w:tcPr>
          <w:p w14:paraId="38458235" w14:textId="77777777" w:rsidR="00C35D39" w:rsidRPr="0070729E" w:rsidRDefault="00C35D39" w:rsidP="00EB5A02">
            <w:pPr>
              <w:pStyle w:val="MDPI42tablebody"/>
              <w:spacing w:line="240" w:lineRule="auto"/>
            </w:pPr>
            <w:r w:rsidRPr="00143274">
              <w:t>0.135</w:t>
            </w:r>
          </w:p>
        </w:tc>
        <w:tc>
          <w:tcPr>
            <w:tcW w:w="864" w:type="dxa"/>
            <w:tcBorders>
              <w:top w:val="nil"/>
              <w:left w:val="nil"/>
              <w:bottom w:val="nil"/>
              <w:right w:val="nil"/>
            </w:tcBorders>
          </w:tcPr>
          <w:p w14:paraId="5DA10E15" w14:textId="77777777" w:rsidR="00C35D39" w:rsidRPr="0070729E" w:rsidRDefault="00C35D39" w:rsidP="00EB5A02">
            <w:pPr>
              <w:pStyle w:val="MDPI42tablebody"/>
              <w:spacing w:line="240" w:lineRule="auto"/>
            </w:pPr>
            <w:r w:rsidRPr="00143274">
              <w:t>0.121</w:t>
            </w:r>
          </w:p>
        </w:tc>
      </w:tr>
      <w:tr w:rsidR="00C35D39" w14:paraId="29D5E26B" w14:textId="77777777" w:rsidTr="00EB5A02">
        <w:trPr>
          <w:trHeight w:val="288"/>
        </w:trPr>
        <w:tc>
          <w:tcPr>
            <w:tcW w:w="1440" w:type="dxa"/>
            <w:vMerge/>
            <w:tcBorders>
              <w:top w:val="nil"/>
              <w:left w:val="nil"/>
              <w:bottom w:val="nil"/>
              <w:right w:val="nil"/>
            </w:tcBorders>
            <w:vAlign w:val="center"/>
          </w:tcPr>
          <w:p w14:paraId="2FEDE799"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54DAAD66" w14:textId="77777777" w:rsidR="00C35D39" w:rsidRPr="0070729E" w:rsidRDefault="00C35D39" w:rsidP="00EB5A02">
            <w:pPr>
              <w:pStyle w:val="MDPI42tablebody"/>
              <w:spacing w:line="240" w:lineRule="auto"/>
            </w:pPr>
            <w:r w:rsidRPr="0070729E">
              <w:t>Umatilla Russet</w:t>
            </w:r>
          </w:p>
        </w:tc>
        <w:tc>
          <w:tcPr>
            <w:tcW w:w="288" w:type="dxa"/>
            <w:tcBorders>
              <w:top w:val="nil"/>
              <w:left w:val="nil"/>
              <w:right w:val="nil"/>
            </w:tcBorders>
            <w:vAlign w:val="bottom"/>
          </w:tcPr>
          <w:p w14:paraId="643B1392"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96AA8FF" w14:textId="77777777" w:rsidR="00C35D39" w:rsidRPr="0070729E" w:rsidRDefault="00C35D39" w:rsidP="00EB5A02">
            <w:pPr>
              <w:pStyle w:val="MDPI42tablebody"/>
              <w:spacing w:line="240" w:lineRule="auto"/>
            </w:pPr>
            <w:r w:rsidRPr="00E56749">
              <w:t>4.71</w:t>
            </w:r>
          </w:p>
        </w:tc>
        <w:tc>
          <w:tcPr>
            <w:tcW w:w="864" w:type="dxa"/>
            <w:tcBorders>
              <w:top w:val="nil"/>
              <w:left w:val="nil"/>
              <w:bottom w:val="nil"/>
              <w:right w:val="nil"/>
            </w:tcBorders>
            <w:vAlign w:val="bottom"/>
          </w:tcPr>
          <w:p w14:paraId="1BE21A20" w14:textId="77777777" w:rsidR="00C35D39" w:rsidRPr="0070729E" w:rsidRDefault="00C35D39" w:rsidP="00EB5A02">
            <w:pPr>
              <w:pStyle w:val="MDPI42tablebody"/>
              <w:spacing w:line="240" w:lineRule="auto"/>
            </w:pPr>
            <w:r w:rsidRPr="00143274">
              <w:t>4.85</w:t>
            </w:r>
          </w:p>
        </w:tc>
        <w:tc>
          <w:tcPr>
            <w:tcW w:w="864" w:type="dxa"/>
            <w:tcBorders>
              <w:top w:val="nil"/>
              <w:left w:val="nil"/>
              <w:bottom w:val="nil"/>
              <w:right w:val="nil"/>
            </w:tcBorders>
            <w:vAlign w:val="bottom"/>
          </w:tcPr>
          <w:p w14:paraId="4C110F26"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457EF042" w14:textId="77777777" w:rsidR="00C35D39" w:rsidRPr="0070729E" w:rsidRDefault="00C35D39" w:rsidP="00EB5A02">
            <w:pPr>
              <w:pStyle w:val="MDPI42tablebody"/>
              <w:spacing w:line="240" w:lineRule="auto"/>
            </w:pPr>
            <w:r w:rsidRPr="00143274">
              <w:t>5.06</w:t>
            </w:r>
          </w:p>
        </w:tc>
        <w:tc>
          <w:tcPr>
            <w:tcW w:w="864" w:type="dxa"/>
            <w:tcBorders>
              <w:top w:val="nil"/>
              <w:left w:val="nil"/>
              <w:bottom w:val="nil"/>
              <w:right w:val="nil"/>
            </w:tcBorders>
            <w:vAlign w:val="bottom"/>
          </w:tcPr>
          <w:p w14:paraId="31D3EA72" w14:textId="77777777" w:rsidR="00C35D39" w:rsidRPr="0070729E" w:rsidRDefault="00C35D39" w:rsidP="00EB5A02">
            <w:pPr>
              <w:pStyle w:val="MDPI42tablebody"/>
              <w:spacing w:line="240" w:lineRule="auto"/>
            </w:pPr>
            <w:r w:rsidRPr="00143274">
              <w:t>5.19</w:t>
            </w:r>
          </w:p>
        </w:tc>
      </w:tr>
      <w:tr w:rsidR="00C35D39" w14:paraId="2E5E9349" w14:textId="77777777" w:rsidTr="00EB5A02">
        <w:trPr>
          <w:trHeight w:val="360"/>
        </w:trPr>
        <w:tc>
          <w:tcPr>
            <w:tcW w:w="1440" w:type="dxa"/>
            <w:vMerge/>
            <w:tcBorders>
              <w:top w:val="nil"/>
              <w:left w:val="nil"/>
              <w:bottom w:val="single" w:sz="4" w:space="0" w:color="000000"/>
              <w:right w:val="nil"/>
            </w:tcBorders>
            <w:vAlign w:val="center"/>
          </w:tcPr>
          <w:p w14:paraId="0D5BF5E5"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1BF50F8F"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2362B1B9"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1C48D8B5" w14:textId="77777777" w:rsidR="00C35D39" w:rsidRPr="0070729E" w:rsidRDefault="00C35D39" w:rsidP="00EB5A02">
            <w:pPr>
              <w:pStyle w:val="MDPI42tablebody"/>
              <w:spacing w:line="240" w:lineRule="auto"/>
            </w:pPr>
            <w:r w:rsidRPr="00E56749">
              <w:t>0.206</w:t>
            </w:r>
          </w:p>
        </w:tc>
        <w:tc>
          <w:tcPr>
            <w:tcW w:w="864" w:type="dxa"/>
            <w:tcBorders>
              <w:top w:val="nil"/>
              <w:left w:val="nil"/>
              <w:bottom w:val="single" w:sz="4" w:space="0" w:color="000000"/>
              <w:right w:val="nil"/>
            </w:tcBorders>
          </w:tcPr>
          <w:p w14:paraId="31AE4AB5" w14:textId="77777777" w:rsidR="00C35D39" w:rsidRPr="0070729E" w:rsidRDefault="00C35D39" w:rsidP="00EB5A02">
            <w:pPr>
              <w:pStyle w:val="MDPI42tablebody"/>
              <w:spacing w:line="240" w:lineRule="auto"/>
            </w:pPr>
            <w:r w:rsidRPr="00143274">
              <w:t>0.195</w:t>
            </w:r>
          </w:p>
        </w:tc>
        <w:tc>
          <w:tcPr>
            <w:tcW w:w="864" w:type="dxa"/>
            <w:tcBorders>
              <w:top w:val="nil"/>
              <w:left w:val="nil"/>
              <w:bottom w:val="single" w:sz="4" w:space="0" w:color="000000"/>
              <w:right w:val="nil"/>
            </w:tcBorders>
          </w:tcPr>
          <w:p w14:paraId="0674C904" w14:textId="77777777" w:rsidR="00C35D39" w:rsidRPr="00C233FF" w:rsidRDefault="00C35D39" w:rsidP="00EB5A02">
            <w:pPr>
              <w:pStyle w:val="MDPI42tablebody"/>
              <w:spacing w:line="240" w:lineRule="auto"/>
              <w:rPr>
                <w:b/>
                <w:bCs/>
              </w:rPr>
            </w:pPr>
            <w:r w:rsidRPr="00C233FF">
              <w:rPr>
                <w:b/>
                <w:bCs/>
              </w:rPr>
              <w:t>0.165</w:t>
            </w:r>
          </w:p>
        </w:tc>
        <w:tc>
          <w:tcPr>
            <w:tcW w:w="864" w:type="dxa"/>
            <w:tcBorders>
              <w:top w:val="nil"/>
              <w:left w:val="nil"/>
              <w:bottom w:val="single" w:sz="4" w:space="0" w:color="000000"/>
              <w:right w:val="nil"/>
            </w:tcBorders>
          </w:tcPr>
          <w:p w14:paraId="495047F7" w14:textId="77777777" w:rsidR="00C35D39" w:rsidRPr="0070729E" w:rsidRDefault="00C35D39" w:rsidP="00EB5A02">
            <w:pPr>
              <w:pStyle w:val="MDPI42tablebody"/>
              <w:spacing w:line="240" w:lineRule="auto"/>
            </w:pPr>
            <w:r w:rsidRPr="00143274">
              <w:t>0.143</w:t>
            </w:r>
          </w:p>
        </w:tc>
        <w:tc>
          <w:tcPr>
            <w:tcW w:w="864" w:type="dxa"/>
            <w:tcBorders>
              <w:top w:val="nil"/>
              <w:left w:val="nil"/>
              <w:bottom w:val="single" w:sz="4" w:space="0" w:color="000000"/>
              <w:right w:val="nil"/>
            </w:tcBorders>
          </w:tcPr>
          <w:p w14:paraId="27E59A56" w14:textId="77777777" w:rsidR="00C35D39" w:rsidRPr="0070729E" w:rsidRDefault="00C35D39" w:rsidP="00EB5A02">
            <w:pPr>
              <w:pStyle w:val="MDPI42tablebody"/>
              <w:spacing w:line="240" w:lineRule="auto"/>
            </w:pPr>
            <w:r w:rsidRPr="00143274">
              <w:t>0.131</w:t>
            </w:r>
          </w:p>
        </w:tc>
      </w:tr>
      <w:tr w:rsidR="00C35D39" w14:paraId="0B9855BC" w14:textId="77777777" w:rsidTr="00EB5A02">
        <w:trPr>
          <w:trHeight w:val="360"/>
        </w:trPr>
        <w:tc>
          <w:tcPr>
            <w:tcW w:w="1440" w:type="dxa"/>
            <w:vMerge w:val="restart"/>
            <w:tcBorders>
              <w:top w:val="single" w:sz="4" w:space="0" w:color="000000"/>
              <w:left w:val="nil"/>
              <w:bottom w:val="nil"/>
              <w:right w:val="nil"/>
            </w:tcBorders>
            <w:vAlign w:val="center"/>
          </w:tcPr>
          <w:p w14:paraId="7D451A47" w14:textId="77777777" w:rsidR="00C35D39" w:rsidRPr="0070729E" w:rsidRDefault="00C35D39" w:rsidP="00EB5A02">
            <w:pPr>
              <w:pStyle w:val="MDPI42tablebody"/>
              <w:spacing w:line="240" w:lineRule="auto"/>
            </w:pPr>
            <w:r w:rsidRPr="0070729E">
              <w:t>Belgium</w:t>
            </w:r>
          </w:p>
        </w:tc>
        <w:tc>
          <w:tcPr>
            <w:tcW w:w="1728" w:type="dxa"/>
            <w:vMerge w:val="restart"/>
            <w:tcBorders>
              <w:top w:val="single" w:sz="4" w:space="0" w:color="000000"/>
              <w:left w:val="nil"/>
              <w:right w:val="nil"/>
            </w:tcBorders>
            <w:vAlign w:val="center"/>
          </w:tcPr>
          <w:p w14:paraId="5F0E0FED" w14:textId="77777777" w:rsidR="00C35D39" w:rsidRDefault="00C35D39" w:rsidP="00EB5A02">
            <w:pPr>
              <w:pStyle w:val="MDPI42tablebody"/>
              <w:spacing w:line="240" w:lineRule="auto"/>
            </w:pPr>
            <w:r w:rsidRPr="0070729E">
              <w:t>Bintje</w:t>
            </w:r>
          </w:p>
        </w:tc>
        <w:tc>
          <w:tcPr>
            <w:tcW w:w="288" w:type="dxa"/>
            <w:tcBorders>
              <w:top w:val="single" w:sz="4" w:space="0" w:color="000000"/>
              <w:left w:val="nil"/>
              <w:right w:val="nil"/>
            </w:tcBorders>
            <w:vAlign w:val="bottom"/>
          </w:tcPr>
          <w:p w14:paraId="3985D3EF"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5E2053AF" w14:textId="77777777" w:rsidR="00C35D39" w:rsidRPr="0070729E" w:rsidRDefault="00C35D39" w:rsidP="00EB5A02">
            <w:pPr>
              <w:pStyle w:val="MDPI42tablebody"/>
              <w:spacing w:line="240" w:lineRule="auto"/>
            </w:pPr>
            <w:r w:rsidRPr="00E56749">
              <w:t>4.42</w:t>
            </w:r>
          </w:p>
        </w:tc>
        <w:tc>
          <w:tcPr>
            <w:tcW w:w="864" w:type="dxa"/>
            <w:tcBorders>
              <w:top w:val="single" w:sz="4" w:space="0" w:color="000000"/>
              <w:left w:val="nil"/>
              <w:bottom w:val="nil"/>
              <w:right w:val="nil"/>
            </w:tcBorders>
            <w:vAlign w:val="bottom"/>
          </w:tcPr>
          <w:p w14:paraId="193754F1" w14:textId="77777777" w:rsidR="00C35D39" w:rsidRPr="0070729E" w:rsidRDefault="00C35D39" w:rsidP="00EB5A02">
            <w:pPr>
              <w:pStyle w:val="MDPI42tablebody"/>
              <w:spacing w:line="240" w:lineRule="auto"/>
            </w:pPr>
            <w:r w:rsidRPr="00143274">
              <w:t>4.52</w:t>
            </w:r>
          </w:p>
        </w:tc>
        <w:tc>
          <w:tcPr>
            <w:tcW w:w="864" w:type="dxa"/>
            <w:tcBorders>
              <w:top w:val="single" w:sz="4" w:space="0" w:color="000000"/>
              <w:left w:val="nil"/>
              <w:bottom w:val="nil"/>
              <w:right w:val="nil"/>
            </w:tcBorders>
            <w:vAlign w:val="bottom"/>
          </w:tcPr>
          <w:p w14:paraId="7AC25865" w14:textId="77777777" w:rsidR="00C35D39" w:rsidRPr="00C233FF" w:rsidRDefault="00C35D39" w:rsidP="00EB5A02">
            <w:pPr>
              <w:pStyle w:val="MDPI42tablebody"/>
              <w:spacing w:line="240" w:lineRule="auto"/>
              <w:rPr>
                <w:b/>
                <w:bCs/>
              </w:rPr>
            </w:pPr>
            <w:r w:rsidRPr="00C233FF">
              <w:rPr>
                <w:b/>
                <w:bCs/>
              </w:rPr>
              <w:t>4.71</w:t>
            </w:r>
          </w:p>
        </w:tc>
        <w:tc>
          <w:tcPr>
            <w:tcW w:w="864" w:type="dxa"/>
            <w:tcBorders>
              <w:top w:val="single" w:sz="4" w:space="0" w:color="000000"/>
              <w:left w:val="nil"/>
              <w:bottom w:val="nil"/>
              <w:right w:val="nil"/>
            </w:tcBorders>
            <w:vAlign w:val="bottom"/>
          </w:tcPr>
          <w:p w14:paraId="0CC61966" w14:textId="77777777" w:rsidR="00C35D39" w:rsidRPr="0070729E" w:rsidRDefault="00C35D39" w:rsidP="00EB5A02">
            <w:pPr>
              <w:pStyle w:val="MDPI42tablebody"/>
              <w:spacing w:line="240" w:lineRule="auto"/>
            </w:pPr>
            <w:r w:rsidRPr="00143274">
              <w:t>4.9</w:t>
            </w:r>
            <w:r>
              <w:t>0</w:t>
            </w:r>
          </w:p>
        </w:tc>
        <w:tc>
          <w:tcPr>
            <w:tcW w:w="864" w:type="dxa"/>
            <w:tcBorders>
              <w:top w:val="single" w:sz="4" w:space="0" w:color="000000"/>
              <w:left w:val="nil"/>
              <w:bottom w:val="nil"/>
              <w:right w:val="nil"/>
            </w:tcBorders>
            <w:vAlign w:val="bottom"/>
          </w:tcPr>
          <w:p w14:paraId="26C91787" w14:textId="77777777" w:rsidR="00C35D39" w:rsidRPr="0070729E" w:rsidRDefault="00C35D39" w:rsidP="00EB5A02">
            <w:pPr>
              <w:pStyle w:val="MDPI42tablebody"/>
              <w:spacing w:line="240" w:lineRule="auto"/>
            </w:pPr>
            <w:r w:rsidRPr="00143274">
              <w:t>4.99</w:t>
            </w:r>
          </w:p>
        </w:tc>
      </w:tr>
      <w:tr w:rsidR="00C35D39" w14:paraId="76E25C1E" w14:textId="77777777" w:rsidTr="00EB5A02">
        <w:trPr>
          <w:trHeight w:val="360"/>
        </w:trPr>
        <w:tc>
          <w:tcPr>
            <w:tcW w:w="1440" w:type="dxa"/>
            <w:vMerge/>
            <w:tcBorders>
              <w:top w:val="nil"/>
              <w:left w:val="nil"/>
              <w:bottom w:val="nil"/>
              <w:right w:val="nil"/>
            </w:tcBorders>
            <w:vAlign w:val="center"/>
          </w:tcPr>
          <w:p w14:paraId="6E1DCFE8"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08BDE37B"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77CCA43F"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00C5F86E" w14:textId="77777777" w:rsidR="00C35D39" w:rsidRPr="0070729E" w:rsidRDefault="00C35D39" w:rsidP="00EB5A02">
            <w:pPr>
              <w:pStyle w:val="MDPI42tablebody"/>
              <w:spacing w:line="240" w:lineRule="auto"/>
            </w:pPr>
            <w:r w:rsidRPr="00E56749">
              <w:t>0.64</w:t>
            </w:r>
            <w:r>
              <w:t>0</w:t>
            </w:r>
          </w:p>
        </w:tc>
        <w:tc>
          <w:tcPr>
            <w:tcW w:w="864" w:type="dxa"/>
            <w:tcBorders>
              <w:top w:val="nil"/>
              <w:left w:val="nil"/>
              <w:bottom w:val="nil"/>
              <w:right w:val="nil"/>
            </w:tcBorders>
          </w:tcPr>
          <w:p w14:paraId="45D84B09" w14:textId="77777777" w:rsidR="00C35D39" w:rsidRPr="0070729E" w:rsidRDefault="00C35D39" w:rsidP="00EB5A02">
            <w:pPr>
              <w:pStyle w:val="MDPI42tablebody"/>
              <w:spacing w:line="240" w:lineRule="auto"/>
            </w:pPr>
            <w:r w:rsidRPr="00143274">
              <w:t>0.606</w:t>
            </w:r>
          </w:p>
        </w:tc>
        <w:tc>
          <w:tcPr>
            <w:tcW w:w="864" w:type="dxa"/>
            <w:tcBorders>
              <w:top w:val="nil"/>
              <w:left w:val="nil"/>
              <w:bottom w:val="nil"/>
              <w:right w:val="nil"/>
            </w:tcBorders>
          </w:tcPr>
          <w:p w14:paraId="15C35F28" w14:textId="77777777" w:rsidR="00C35D39" w:rsidRPr="00C233FF" w:rsidRDefault="00C35D39" w:rsidP="00EB5A02">
            <w:pPr>
              <w:pStyle w:val="MDPI42tablebody"/>
              <w:spacing w:line="240" w:lineRule="auto"/>
              <w:rPr>
                <w:b/>
                <w:bCs/>
              </w:rPr>
            </w:pPr>
            <w:r w:rsidRPr="00C233FF">
              <w:rPr>
                <w:b/>
                <w:bCs/>
              </w:rPr>
              <w:t>0.579</w:t>
            </w:r>
          </w:p>
        </w:tc>
        <w:tc>
          <w:tcPr>
            <w:tcW w:w="864" w:type="dxa"/>
            <w:tcBorders>
              <w:top w:val="nil"/>
              <w:left w:val="nil"/>
              <w:bottom w:val="nil"/>
              <w:right w:val="nil"/>
            </w:tcBorders>
          </w:tcPr>
          <w:p w14:paraId="03263A08" w14:textId="77777777" w:rsidR="00C35D39" w:rsidRPr="0070729E" w:rsidRDefault="00C35D39" w:rsidP="00EB5A02">
            <w:pPr>
              <w:pStyle w:val="MDPI42tablebody"/>
              <w:spacing w:line="240" w:lineRule="auto"/>
            </w:pPr>
            <w:r w:rsidRPr="00143274">
              <w:t>0.568</w:t>
            </w:r>
          </w:p>
        </w:tc>
        <w:tc>
          <w:tcPr>
            <w:tcW w:w="864" w:type="dxa"/>
            <w:tcBorders>
              <w:top w:val="nil"/>
              <w:left w:val="nil"/>
              <w:bottom w:val="nil"/>
              <w:right w:val="nil"/>
            </w:tcBorders>
          </w:tcPr>
          <w:p w14:paraId="6C8CF6BB" w14:textId="77777777" w:rsidR="00C35D39" w:rsidRPr="0070729E" w:rsidRDefault="00C35D39" w:rsidP="00EB5A02">
            <w:pPr>
              <w:pStyle w:val="MDPI42tablebody"/>
              <w:spacing w:line="240" w:lineRule="auto"/>
            </w:pPr>
            <w:r w:rsidRPr="00143274">
              <w:t>0.531</w:t>
            </w:r>
          </w:p>
        </w:tc>
      </w:tr>
      <w:tr w:rsidR="00C35D39" w14:paraId="7D7588EB" w14:textId="77777777" w:rsidTr="00EB5A02">
        <w:trPr>
          <w:trHeight w:val="288"/>
        </w:trPr>
        <w:tc>
          <w:tcPr>
            <w:tcW w:w="1440" w:type="dxa"/>
            <w:vMerge/>
            <w:tcBorders>
              <w:top w:val="nil"/>
              <w:left w:val="nil"/>
              <w:bottom w:val="nil"/>
              <w:right w:val="nil"/>
            </w:tcBorders>
            <w:vAlign w:val="center"/>
          </w:tcPr>
          <w:p w14:paraId="64F4E94D"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2A7194C" w14:textId="77777777" w:rsidR="00C35D39" w:rsidRPr="0070729E" w:rsidRDefault="00C35D39" w:rsidP="00EB5A02">
            <w:pPr>
              <w:pStyle w:val="MDPI42tablebody"/>
              <w:spacing w:line="240" w:lineRule="auto"/>
            </w:pPr>
            <w:r w:rsidRPr="0070729E">
              <w:t>Charlotte</w:t>
            </w:r>
          </w:p>
        </w:tc>
        <w:tc>
          <w:tcPr>
            <w:tcW w:w="288" w:type="dxa"/>
            <w:tcBorders>
              <w:top w:val="nil"/>
              <w:left w:val="nil"/>
              <w:right w:val="nil"/>
            </w:tcBorders>
            <w:vAlign w:val="bottom"/>
          </w:tcPr>
          <w:p w14:paraId="7F8248C7"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42F0822"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5B57D458" w14:textId="77777777" w:rsidR="00C35D39" w:rsidRPr="0070729E" w:rsidRDefault="00C35D39" w:rsidP="00EB5A02">
            <w:pPr>
              <w:pStyle w:val="MDPI42tablebody"/>
              <w:spacing w:line="240" w:lineRule="auto"/>
            </w:pPr>
            <w:r w:rsidRPr="00143274">
              <w:t>4.56</w:t>
            </w:r>
          </w:p>
        </w:tc>
        <w:tc>
          <w:tcPr>
            <w:tcW w:w="864" w:type="dxa"/>
            <w:tcBorders>
              <w:top w:val="nil"/>
              <w:left w:val="nil"/>
              <w:bottom w:val="nil"/>
              <w:right w:val="nil"/>
            </w:tcBorders>
            <w:vAlign w:val="bottom"/>
          </w:tcPr>
          <w:p w14:paraId="537A258F"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0FFFC6E1" w14:textId="77777777" w:rsidR="00C35D39" w:rsidRPr="0070729E" w:rsidRDefault="00C35D39" w:rsidP="00EB5A02">
            <w:pPr>
              <w:pStyle w:val="MDPI42tablebody"/>
              <w:spacing w:line="240" w:lineRule="auto"/>
            </w:pPr>
            <w:r w:rsidRPr="00143274">
              <w:t>4.9</w:t>
            </w:r>
            <w:r>
              <w:t>0</w:t>
            </w:r>
          </w:p>
        </w:tc>
        <w:tc>
          <w:tcPr>
            <w:tcW w:w="864" w:type="dxa"/>
            <w:tcBorders>
              <w:top w:val="nil"/>
              <w:left w:val="nil"/>
              <w:bottom w:val="nil"/>
              <w:right w:val="nil"/>
            </w:tcBorders>
            <w:vAlign w:val="bottom"/>
          </w:tcPr>
          <w:p w14:paraId="627D56BD" w14:textId="77777777" w:rsidR="00C35D39" w:rsidRPr="0070729E" w:rsidRDefault="00C35D39" w:rsidP="00EB5A02">
            <w:pPr>
              <w:pStyle w:val="MDPI42tablebody"/>
              <w:spacing w:line="240" w:lineRule="auto"/>
            </w:pPr>
            <w:r w:rsidRPr="00143274">
              <w:t>5</w:t>
            </w:r>
            <w:r>
              <w:t>.00</w:t>
            </w:r>
          </w:p>
        </w:tc>
      </w:tr>
      <w:tr w:rsidR="00C35D39" w14:paraId="680C0815" w14:textId="77777777" w:rsidTr="00EB5A02">
        <w:trPr>
          <w:trHeight w:val="360"/>
        </w:trPr>
        <w:tc>
          <w:tcPr>
            <w:tcW w:w="1440" w:type="dxa"/>
            <w:vMerge/>
            <w:tcBorders>
              <w:top w:val="nil"/>
              <w:left w:val="nil"/>
              <w:bottom w:val="single" w:sz="4" w:space="0" w:color="000000"/>
              <w:right w:val="nil"/>
            </w:tcBorders>
            <w:vAlign w:val="center"/>
          </w:tcPr>
          <w:p w14:paraId="21128DAB"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5FD19AFB"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0733826D"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5E1F5102" w14:textId="77777777" w:rsidR="00C35D39" w:rsidRPr="0070729E" w:rsidRDefault="00C35D39" w:rsidP="00EB5A02">
            <w:pPr>
              <w:pStyle w:val="MDPI42tablebody"/>
              <w:spacing w:line="240" w:lineRule="auto"/>
            </w:pPr>
            <w:r w:rsidRPr="00E56749">
              <w:t>0.636</w:t>
            </w:r>
          </w:p>
        </w:tc>
        <w:tc>
          <w:tcPr>
            <w:tcW w:w="864" w:type="dxa"/>
            <w:tcBorders>
              <w:top w:val="nil"/>
              <w:left w:val="nil"/>
              <w:bottom w:val="single" w:sz="4" w:space="0" w:color="000000"/>
              <w:right w:val="nil"/>
            </w:tcBorders>
          </w:tcPr>
          <w:p w14:paraId="7273A984" w14:textId="77777777" w:rsidR="00C35D39" w:rsidRPr="0070729E" w:rsidRDefault="00C35D39" w:rsidP="00EB5A02">
            <w:pPr>
              <w:pStyle w:val="MDPI42tablebody"/>
              <w:spacing w:line="240" w:lineRule="auto"/>
            </w:pPr>
            <w:r w:rsidRPr="00143274">
              <w:t>0.606</w:t>
            </w:r>
          </w:p>
        </w:tc>
        <w:tc>
          <w:tcPr>
            <w:tcW w:w="864" w:type="dxa"/>
            <w:tcBorders>
              <w:top w:val="nil"/>
              <w:left w:val="nil"/>
              <w:bottom w:val="single" w:sz="4" w:space="0" w:color="000000"/>
              <w:right w:val="nil"/>
            </w:tcBorders>
          </w:tcPr>
          <w:p w14:paraId="5A3B2D74" w14:textId="77777777" w:rsidR="00C35D39" w:rsidRPr="00C233FF" w:rsidRDefault="00C35D39" w:rsidP="00EB5A02">
            <w:pPr>
              <w:pStyle w:val="MDPI42tablebody"/>
              <w:spacing w:line="240" w:lineRule="auto"/>
              <w:rPr>
                <w:b/>
                <w:bCs/>
              </w:rPr>
            </w:pPr>
            <w:r w:rsidRPr="00C233FF">
              <w:rPr>
                <w:b/>
                <w:bCs/>
              </w:rPr>
              <w:t>0.559</w:t>
            </w:r>
          </w:p>
        </w:tc>
        <w:tc>
          <w:tcPr>
            <w:tcW w:w="864" w:type="dxa"/>
            <w:tcBorders>
              <w:top w:val="nil"/>
              <w:left w:val="nil"/>
              <w:bottom w:val="single" w:sz="4" w:space="0" w:color="000000"/>
              <w:right w:val="nil"/>
            </w:tcBorders>
          </w:tcPr>
          <w:p w14:paraId="2B4BA8C3" w14:textId="77777777" w:rsidR="00C35D39" w:rsidRPr="0070729E" w:rsidRDefault="00C35D39" w:rsidP="00EB5A02">
            <w:pPr>
              <w:pStyle w:val="MDPI42tablebody"/>
              <w:spacing w:line="240" w:lineRule="auto"/>
            </w:pPr>
            <w:r w:rsidRPr="00143274">
              <w:t>0.531</w:t>
            </w:r>
          </w:p>
        </w:tc>
        <w:tc>
          <w:tcPr>
            <w:tcW w:w="864" w:type="dxa"/>
            <w:tcBorders>
              <w:top w:val="nil"/>
              <w:left w:val="nil"/>
              <w:bottom w:val="single" w:sz="4" w:space="0" w:color="000000"/>
              <w:right w:val="nil"/>
            </w:tcBorders>
          </w:tcPr>
          <w:p w14:paraId="109610B7" w14:textId="77777777" w:rsidR="00C35D39" w:rsidRPr="0070729E" w:rsidRDefault="00C35D39" w:rsidP="00EB5A02">
            <w:pPr>
              <w:pStyle w:val="MDPI42tablebody"/>
              <w:spacing w:line="240" w:lineRule="auto"/>
            </w:pPr>
            <w:r w:rsidRPr="00143274">
              <w:t>0.499</w:t>
            </w:r>
          </w:p>
        </w:tc>
      </w:tr>
      <w:tr w:rsidR="00C35D39" w14:paraId="012A2864" w14:textId="77777777" w:rsidTr="00EB5A02">
        <w:trPr>
          <w:trHeight w:val="360"/>
        </w:trPr>
        <w:tc>
          <w:tcPr>
            <w:tcW w:w="1440" w:type="dxa"/>
            <w:vMerge w:val="restart"/>
            <w:tcBorders>
              <w:top w:val="single" w:sz="4" w:space="0" w:color="000000"/>
              <w:left w:val="nil"/>
              <w:bottom w:val="nil"/>
              <w:right w:val="nil"/>
            </w:tcBorders>
            <w:vAlign w:val="center"/>
          </w:tcPr>
          <w:p w14:paraId="309EF209" w14:textId="77777777" w:rsidR="00C35D39" w:rsidRPr="0070729E" w:rsidRDefault="00C35D39" w:rsidP="00EB5A02">
            <w:pPr>
              <w:pStyle w:val="MDPI42tablebody"/>
              <w:spacing w:line="240" w:lineRule="auto"/>
            </w:pPr>
            <w:r w:rsidRPr="0070729E">
              <w:t>Canada</w:t>
            </w:r>
          </w:p>
        </w:tc>
        <w:tc>
          <w:tcPr>
            <w:tcW w:w="1728" w:type="dxa"/>
            <w:vMerge w:val="restart"/>
            <w:tcBorders>
              <w:top w:val="single" w:sz="4" w:space="0" w:color="000000"/>
              <w:left w:val="nil"/>
              <w:right w:val="nil"/>
            </w:tcBorders>
            <w:vAlign w:val="center"/>
          </w:tcPr>
          <w:p w14:paraId="5CB80607" w14:textId="77777777" w:rsidR="00C35D39" w:rsidRDefault="00C35D39" w:rsidP="00EB5A02">
            <w:pPr>
              <w:pStyle w:val="MDPI42tablebody"/>
              <w:spacing w:line="240" w:lineRule="auto"/>
            </w:pPr>
            <w:r w:rsidRPr="0070729E">
              <w:t>Russet Burbank</w:t>
            </w:r>
          </w:p>
        </w:tc>
        <w:tc>
          <w:tcPr>
            <w:tcW w:w="288" w:type="dxa"/>
            <w:tcBorders>
              <w:top w:val="single" w:sz="4" w:space="0" w:color="000000"/>
              <w:left w:val="nil"/>
              <w:right w:val="nil"/>
            </w:tcBorders>
            <w:vAlign w:val="bottom"/>
          </w:tcPr>
          <w:p w14:paraId="1ACC34AE"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270DAD89" w14:textId="77777777" w:rsidR="00C35D39" w:rsidRPr="0070729E" w:rsidRDefault="00C35D39" w:rsidP="00EB5A02">
            <w:pPr>
              <w:pStyle w:val="MDPI42tablebody"/>
              <w:spacing w:line="240" w:lineRule="auto"/>
            </w:pPr>
            <w:r w:rsidRPr="00E56749">
              <w:t>4.46</w:t>
            </w:r>
          </w:p>
        </w:tc>
        <w:tc>
          <w:tcPr>
            <w:tcW w:w="864" w:type="dxa"/>
            <w:tcBorders>
              <w:top w:val="single" w:sz="4" w:space="0" w:color="000000"/>
              <w:left w:val="nil"/>
              <w:bottom w:val="nil"/>
              <w:right w:val="nil"/>
            </w:tcBorders>
            <w:vAlign w:val="bottom"/>
          </w:tcPr>
          <w:p w14:paraId="52C72EB2" w14:textId="77777777" w:rsidR="00C35D39" w:rsidRPr="0070729E" w:rsidRDefault="00C35D39" w:rsidP="00EB5A02">
            <w:pPr>
              <w:pStyle w:val="MDPI42tablebody"/>
              <w:spacing w:line="240" w:lineRule="auto"/>
            </w:pPr>
            <w:r w:rsidRPr="00143274">
              <w:t>4.53</w:t>
            </w:r>
          </w:p>
        </w:tc>
        <w:tc>
          <w:tcPr>
            <w:tcW w:w="864" w:type="dxa"/>
            <w:tcBorders>
              <w:top w:val="single" w:sz="4" w:space="0" w:color="000000"/>
              <w:left w:val="nil"/>
              <w:bottom w:val="nil"/>
              <w:right w:val="nil"/>
            </w:tcBorders>
            <w:vAlign w:val="bottom"/>
          </w:tcPr>
          <w:p w14:paraId="3E5738E8"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single" w:sz="4" w:space="0" w:color="000000"/>
              <w:left w:val="nil"/>
              <w:bottom w:val="nil"/>
              <w:right w:val="nil"/>
            </w:tcBorders>
            <w:vAlign w:val="bottom"/>
          </w:tcPr>
          <w:p w14:paraId="332EF8BE" w14:textId="77777777" w:rsidR="00C35D39" w:rsidRPr="0070729E" w:rsidRDefault="00C35D39" w:rsidP="00EB5A02">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2C097069" w14:textId="77777777" w:rsidR="00C35D39" w:rsidRPr="0070729E" w:rsidRDefault="00C35D39" w:rsidP="00EB5A02">
            <w:pPr>
              <w:pStyle w:val="MDPI42tablebody"/>
              <w:spacing w:line="240" w:lineRule="auto"/>
            </w:pPr>
            <w:r w:rsidRPr="00143274">
              <w:t>5.01</w:t>
            </w:r>
          </w:p>
        </w:tc>
      </w:tr>
      <w:tr w:rsidR="00C35D39" w14:paraId="4032FE61" w14:textId="77777777" w:rsidTr="00EB5A02">
        <w:trPr>
          <w:trHeight w:val="360"/>
        </w:trPr>
        <w:tc>
          <w:tcPr>
            <w:tcW w:w="1440" w:type="dxa"/>
            <w:vMerge/>
            <w:tcBorders>
              <w:top w:val="single" w:sz="4" w:space="0" w:color="000000"/>
              <w:left w:val="nil"/>
              <w:bottom w:val="nil"/>
              <w:right w:val="nil"/>
            </w:tcBorders>
            <w:vAlign w:val="center"/>
          </w:tcPr>
          <w:p w14:paraId="495C394D"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720F28EB"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4AA1C4E5"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3B0B530B" w14:textId="77777777" w:rsidR="00C35D39" w:rsidRPr="0070729E" w:rsidRDefault="00C35D39" w:rsidP="00EB5A02">
            <w:pPr>
              <w:pStyle w:val="MDPI42tablebody"/>
              <w:spacing w:line="240" w:lineRule="auto"/>
            </w:pPr>
            <w:r w:rsidRPr="00E56749">
              <w:t>0.531</w:t>
            </w:r>
          </w:p>
        </w:tc>
        <w:tc>
          <w:tcPr>
            <w:tcW w:w="864" w:type="dxa"/>
            <w:tcBorders>
              <w:top w:val="nil"/>
              <w:left w:val="nil"/>
              <w:bottom w:val="nil"/>
              <w:right w:val="nil"/>
            </w:tcBorders>
          </w:tcPr>
          <w:p w14:paraId="3C7D9C45" w14:textId="77777777" w:rsidR="00C35D39" w:rsidRPr="0070729E" w:rsidRDefault="00C35D39" w:rsidP="00EB5A02">
            <w:pPr>
              <w:pStyle w:val="MDPI42tablebody"/>
              <w:spacing w:line="240" w:lineRule="auto"/>
            </w:pPr>
            <w:r w:rsidRPr="00143274">
              <w:t>0.498</w:t>
            </w:r>
          </w:p>
        </w:tc>
        <w:tc>
          <w:tcPr>
            <w:tcW w:w="864" w:type="dxa"/>
            <w:tcBorders>
              <w:top w:val="nil"/>
              <w:left w:val="nil"/>
              <w:bottom w:val="nil"/>
              <w:right w:val="nil"/>
            </w:tcBorders>
          </w:tcPr>
          <w:p w14:paraId="39E0E3A6" w14:textId="77777777" w:rsidR="00C35D39" w:rsidRPr="00C233FF" w:rsidRDefault="00C35D39" w:rsidP="00EB5A02">
            <w:pPr>
              <w:pStyle w:val="MDPI42tablebody"/>
              <w:spacing w:line="240" w:lineRule="auto"/>
              <w:rPr>
                <w:b/>
                <w:bCs/>
              </w:rPr>
            </w:pPr>
            <w:r w:rsidRPr="00C233FF">
              <w:rPr>
                <w:b/>
                <w:bCs/>
              </w:rPr>
              <w:t>0.489</w:t>
            </w:r>
          </w:p>
        </w:tc>
        <w:tc>
          <w:tcPr>
            <w:tcW w:w="864" w:type="dxa"/>
            <w:tcBorders>
              <w:top w:val="nil"/>
              <w:left w:val="nil"/>
              <w:bottom w:val="nil"/>
              <w:right w:val="nil"/>
            </w:tcBorders>
          </w:tcPr>
          <w:p w14:paraId="038A3651" w14:textId="77777777" w:rsidR="00C35D39" w:rsidRPr="0070729E" w:rsidRDefault="00C35D39" w:rsidP="00EB5A02">
            <w:pPr>
              <w:pStyle w:val="MDPI42tablebody"/>
              <w:spacing w:line="240" w:lineRule="auto"/>
            </w:pPr>
            <w:r w:rsidRPr="00143274">
              <w:t>0.48</w:t>
            </w:r>
            <w:r>
              <w:t>0</w:t>
            </w:r>
          </w:p>
        </w:tc>
        <w:tc>
          <w:tcPr>
            <w:tcW w:w="864" w:type="dxa"/>
            <w:tcBorders>
              <w:top w:val="nil"/>
              <w:left w:val="nil"/>
              <w:bottom w:val="nil"/>
              <w:right w:val="nil"/>
            </w:tcBorders>
          </w:tcPr>
          <w:p w14:paraId="68528130" w14:textId="77777777" w:rsidR="00C35D39" w:rsidRPr="0070729E" w:rsidRDefault="00C35D39" w:rsidP="00EB5A02">
            <w:pPr>
              <w:pStyle w:val="MDPI42tablebody"/>
              <w:spacing w:line="240" w:lineRule="auto"/>
            </w:pPr>
            <w:r w:rsidRPr="00143274">
              <w:t>0.447</w:t>
            </w:r>
          </w:p>
        </w:tc>
      </w:tr>
      <w:tr w:rsidR="00C35D39" w14:paraId="23078688" w14:textId="77777777" w:rsidTr="00EB5A02">
        <w:trPr>
          <w:trHeight w:val="288"/>
        </w:trPr>
        <w:tc>
          <w:tcPr>
            <w:tcW w:w="1440" w:type="dxa"/>
            <w:vMerge/>
            <w:tcBorders>
              <w:top w:val="single" w:sz="4" w:space="0" w:color="000000"/>
              <w:left w:val="nil"/>
              <w:bottom w:val="nil"/>
              <w:right w:val="nil"/>
            </w:tcBorders>
            <w:vAlign w:val="center"/>
          </w:tcPr>
          <w:p w14:paraId="7F55B74F"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16665D5E" w14:textId="77777777" w:rsidR="00C35D39" w:rsidRPr="0070729E" w:rsidRDefault="00C35D39" w:rsidP="00EB5A02">
            <w:pPr>
              <w:pStyle w:val="MDPI42tablebody"/>
              <w:spacing w:line="240" w:lineRule="auto"/>
            </w:pPr>
            <w:proofErr w:type="spellStart"/>
            <w:r w:rsidRPr="0070729E">
              <w:t>Shepody</w:t>
            </w:r>
            <w:proofErr w:type="spellEnd"/>
          </w:p>
        </w:tc>
        <w:tc>
          <w:tcPr>
            <w:tcW w:w="288" w:type="dxa"/>
            <w:tcBorders>
              <w:top w:val="nil"/>
              <w:left w:val="nil"/>
              <w:right w:val="nil"/>
            </w:tcBorders>
            <w:vAlign w:val="bottom"/>
          </w:tcPr>
          <w:p w14:paraId="7018A8CD"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7D10AF83" w14:textId="77777777" w:rsidR="00C35D39" w:rsidRPr="0070729E" w:rsidRDefault="00C35D39" w:rsidP="00EB5A02">
            <w:pPr>
              <w:pStyle w:val="MDPI42tablebody"/>
              <w:spacing w:line="240" w:lineRule="auto"/>
            </w:pPr>
            <w:r w:rsidRPr="00E56749">
              <w:t>4.48</w:t>
            </w:r>
          </w:p>
        </w:tc>
        <w:tc>
          <w:tcPr>
            <w:tcW w:w="864" w:type="dxa"/>
            <w:tcBorders>
              <w:top w:val="nil"/>
              <w:left w:val="nil"/>
              <w:bottom w:val="nil"/>
              <w:right w:val="nil"/>
            </w:tcBorders>
            <w:vAlign w:val="bottom"/>
          </w:tcPr>
          <w:p w14:paraId="042A3C4A" w14:textId="77777777" w:rsidR="00C35D39" w:rsidRPr="0070729E" w:rsidRDefault="00C35D39" w:rsidP="00EB5A02">
            <w:pPr>
              <w:pStyle w:val="MDPI42tablebody"/>
              <w:spacing w:line="240" w:lineRule="auto"/>
            </w:pPr>
            <w:r w:rsidRPr="00143274">
              <w:t>4.55</w:t>
            </w:r>
          </w:p>
        </w:tc>
        <w:tc>
          <w:tcPr>
            <w:tcW w:w="864" w:type="dxa"/>
            <w:tcBorders>
              <w:top w:val="nil"/>
              <w:left w:val="nil"/>
              <w:bottom w:val="nil"/>
              <w:right w:val="nil"/>
            </w:tcBorders>
            <w:vAlign w:val="bottom"/>
          </w:tcPr>
          <w:p w14:paraId="6357948F" w14:textId="77777777" w:rsidR="00C35D39" w:rsidRPr="00C233FF" w:rsidRDefault="00C35D39" w:rsidP="00EB5A02">
            <w:pPr>
              <w:pStyle w:val="MDPI42tablebody"/>
              <w:spacing w:line="240" w:lineRule="auto"/>
              <w:rPr>
                <w:b/>
                <w:bCs/>
              </w:rPr>
            </w:pPr>
            <w:r w:rsidRPr="00C233FF">
              <w:rPr>
                <w:b/>
                <w:bCs/>
              </w:rPr>
              <w:t>4.76</w:t>
            </w:r>
          </w:p>
        </w:tc>
        <w:tc>
          <w:tcPr>
            <w:tcW w:w="864" w:type="dxa"/>
            <w:tcBorders>
              <w:top w:val="nil"/>
              <w:left w:val="nil"/>
              <w:bottom w:val="nil"/>
              <w:right w:val="nil"/>
            </w:tcBorders>
            <w:vAlign w:val="bottom"/>
          </w:tcPr>
          <w:p w14:paraId="31EB1C33" w14:textId="77777777" w:rsidR="00C35D39" w:rsidRPr="0070729E" w:rsidRDefault="00C35D39" w:rsidP="00EB5A02">
            <w:pPr>
              <w:pStyle w:val="MDPI42tablebody"/>
              <w:spacing w:line="240" w:lineRule="auto"/>
            </w:pPr>
            <w:r w:rsidRPr="00143274">
              <w:t>4.95</w:t>
            </w:r>
          </w:p>
        </w:tc>
        <w:tc>
          <w:tcPr>
            <w:tcW w:w="864" w:type="dxa"/>
            <w:tcBorders>
              <w:top w:val="nil"/>
              <w:left w:val="nil"/>
              <w:bottom w:val="nil"/>
              <w:right w:val="nil"/>
            </w:tcBorders>
            <w:vAlign w:val="bottom"/>
          </w:tcPr>
          <w:p w14:paraId="23A599BC" w14:textId="77777777" w:rsidR="00C35D39" w:rsidRPr="0070729E" w:rsidRDefault="00C35D39" w:rsidP="00EB5A02">
            <w:pPr>
              <w:pStyle w:val="MDPI42tablebody"/>
              <w:spacing w:line="240" w:lineRule="auto"/>
            </w:pPr>
            <w:r w:rsidRPr="00143274">
              <w:t>5.03</w:t>
            </w:r>
          </w:p>
        </w:tc>
      </w:tr>
      <w:tr w:rsidR="00C35D39" w14:paraId="5CC6DEFF" w14:textId="77777777" w:rsidTr="00EB5A02">
        <w:trPr>
          <w:trHeight w:val="360"/>
        </w:trPr>
        <w:tc>
          <w:tcPr>
            <w:tcW w:w="1440" w:type="dxa"/>
            <w:vMerge/>
            <w:tcBorders>
              <w:top w:val="nil"/>
              <w:left w:val="nil"/>
              <w:bottom w:val="single" w:sz="4" w:space="0" w:color="000000"/>
              <w:right w:val="nil"/>
            </w:tcBorders>
            <w:vAlign w:val="center"/>
          </w:tcPr>
          <w:p w14:paraId="72C0E2F3"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6CCF726B"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6D6573AC"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6813709D" w14:textId="77777777" w:rsidR="00C35D39" w:rsidRPr="0070729E" w:rsidRDefault="00C35D39" w:rsidP="00EB5A02">
            <w:pPr>
              <w:pStyle w:val="MDPI42tablebody"/>
              <w:spacing w:line="240" w:lineRule="auto"/>
            </w:pPr>
            <w:r w:rsidRPr="00E56749">
              <w:t>0.447</w:t>
            </w:r>
          </w:p>
        </w:tc>
        <w:tc>
          <w:tcPr>
            <w:tcW w:w="864" w:type="dxa"/>
            <w:tcBorders>
              <w:top w:val="nil"/>
              <w:left w:val="nil"/>
              <w:bottom w:val="single" w:sz="4" w:space="0" w:color="000000"/>
              <w:right w:val="nil"/>
            </w:tcBorders>
          </w:tcPr>
          <w:p w14:paraId="4CD41CDD" w14:textId="77777777" w:rsidR="00C35D39" w:rsidRPr="0070729E" w:rsidRDefault="00C35D39" w:rsidP="00EB5A02">
            <w:pPr>
              <w:pStyle w:val="MDPI42tablebody"/>
              <w:spacing w:line="240" w:lineRule="auto"/>
            </w:pPr>
            <w:r w:rsidRPr="00143274">
              <w:t>0.416</w:t>
            </w:r>
          </w:p>
        </w:tc>
        <w:tc>
          <w:tcPr>
            <w:tcW w:w="864" w:type="dxa"/>
            <w:tcBorders>
              <w:top w:val="nil"/>
              <w:left w:val="nil"/>
              <w:bottom w:val="single" w:sz="4" w:space="0" w:color="000000"/>
              <w:right w:val="nil"/>
            </w:tcBorders>
          </w:tcPr>
          <w:p w14:paraId="00641E5C" w14:textId="77777777" w:rsidR="00C35D39" w:rsidRPr="00C233FF" w:rsidRDefault="00C35D39" w:rsidP="00EB5A02">
            <w:pPr>
              <w:pStyle w:val="MDPI42tablebody"/>
              <w:spacing w:line="240" w:lineRule="auto"/>
              <w:rPr>
                <w:b/>
                <w:bCs/>
              </w:rPr>
            </w:pPr>
            <w:r w:rsidRPr="00C233FF">
              <w:rPr>
                <w:b/>
                <w:bCs/>
              </w:rPr>
              <w:t>0.412</w:t>
            </w:r>
          </w:p>
        </w:tc>
        <w:tc>
          <w:tcPr>
            <w:tcW w:w="864" w:type="dxa"/>
            <w:tcBorders>
              <w:top w:val="nil"/>
              <w:left w:val="nil"/>
              <w:bottom w:val="single" w:sz="4" w:space="0" w:color="000000"/>
              <w:right w:val="nil"/>
            </w:tcBorders>
          </w:tcPr>
          <w:p w14:paraId="1BED5B42" w14:textId="77777777" w:rsidR="00C35D39" w:rsidRPr="0070729E" w:rsidRDefault="00C35D39" w:rsidP="00EB5A02">
            <w:pPr>
              <w:pStyle w:val="MDPI42tablebody"/>
              <w:spacing w:line="240" w:lineRule="auto"/>
            </w:pPr>
            <w:r w:rsidRPr="00143274">
              <w:t>0.406</w:t>
            </w:r>
          </w:p>
        </w:tc>
        <w:tc>
          <w:tcPr>
            <w:tcW w:w="864" w:type="dxa"/>
            <w:tcBorders>
              <w:top w:val="nil"/>
              <w:left w:val="nil"/>
              <w:bottom w:val="single" w:sz="4" w:space="0" w:color="000000"/>
              <w:right w:val="nil"/>
            </w:tcBorders>
          </w:tcPr>
          <w:p w14:paraId="7BD2B06A" w14:textId="77777777" w:rsidR="00C35D39" w:rsidRPr="0070729E" w:rsidRDefault="00C35D39" w:rsidP="00EB5A02">
            <w:pPr>
              <w:pStyle w:val="MDPI42tablebody"/>
              <w:spacing w:line="240" w:lineRule="auto"/>
            </w:pPr>
            <w:r w:rsidRPr="00143274">
              <w:t>0.376</w:t>
            </w:r>
          </w:p>
        </w:tc>
      </w:tr>
      <w:tr w:rsidR="00C35D39" w14:paraId="35CD2B4F" w14:textId="77777777" w:rsidTr="00EB5A02">
        <w:trPr>
          <w:trHeight w:val="360"/>
        </w:trPr>
        <w:tc>
          <w:tcPr>
            <w:tcW w:w="1440" w:type="dxa"/>
            <w:vMerge w:val="restart"/>
            <w:tcBorders>
              <w:top w:val="single" w:sz="4" w:space="0" w:color="000000"/>
              <w:left w:val="nil"/>
              <w:right w:val="nil"/>
            </w:tcBorders>
            <w:vAlign w:val="center"/>
          </w:tcPr>
          <w:p w14:paraId="5465CCA7" w14:textId="77777777" w:rsidR="00C35D39" w:rsidRPr="0070729E" w:rsidRDefault="00C35D39" w:rsidP="00EB5A02">
            <w:pPr>
              <w:pStyle w:val="MDPI42tablebody"/>
              <w:spacing w:line="240" w:lineRule="auto"/>
            </w:pPr>
            <w:r w:rsidRPr="0070729E">
              <w:t>Minnesota</w:t>
            </w:r>
          </w:p>
        </w:tc>
        <w:tc>
          <w:tcPr>
            <w:tcW w:w="1728" w:type="dxa"/>
            <w:vMerge w:val="restart"/>
            <w:tcBorders>
              <w:top w:val="single" w:sz="4" w:space="0" w:color="000000"/>
              <w:left w:val="nil"/>
              <w:right w:val="nil"/>
            </w:tcBorders>
            <w:vAlign w:val="center"/>
          </w:tcPr>
          <w:p w14:paraId="606911B6" w14:textId="77777777" w:rsidR="00C35D39" w:rsidRDefault="00C35D39" w:rsidP="00EB5A02">
            <w:pPr>
              <w:pStyle w:val="MDPI42tablebody"/>
              <w:spacing w:line="240" w:lineRule="auto"/>
            </w:pPr>
            <w:r w:rsidRPr="0070729E">
              <w:t>Clearwater</w:t>
            </w:r>
          </w:p>
        </w:tc>
        <w:tc>
          <w:tcPr>
            <w:tcW w:w="288" w:type="dxa"/>
            <w:tcBorders>
              <w:top w:val="single" w:sz="4" w:space="0" w:color="000000"/>
              <w:left w:val="nil"/>
              <w:right w:val="nil"/>
            </w:tcBorders>
            <w:vAlign w:val="bottom"/>
          </w:tcPr>
          <w:p w14:paraId="39D9544D"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6183D800" w14:textId="77777777" w:rsidR="00C35D39" w:rsidRPr="0070729E" w:rsidRDefault="00C35D39" w:rsidP="00EB5A02">
            <w:pPr>
              <w:pStyle w:val="MDPI42tablebody"/>
              <w:spacing w:line="240" w:lineRule="auto"/>
            </w:pPr>
            <w:r w:rsidRPr="00E56749">
              <w:t>4.45</w:t>
            </w:r>
          </w:p>
        </w:tc>
        <w:tc>
          <w:tcPr>
            <w:tcW w:w="864" w:type="dxa"/>
            <w:tcBorders>
              <w:top w:val="single" w:sz="4" w:space="0" w:color="000000"/>
              <w:left w:val="nil"/>
              <w:bottom w:val="nil"/>
              <w:right w:val="nil"/>
            </w:tcBorders>
            <w:vAlign w:val="bottom"/>
          </w:tcPr>
          <w:p w14:paraId="1A026386" w14:textId="77777777" w:rsidR="00C35D39" w:rsidRPr="0070729E" w:rsidRDefault="00C35D39" w:rsidP="00EB5A02">
            <w:pPr>
              <w:pStyle w:val="MDPI42tablebody"/>
              <w:spacing w:line="240" w:lineRule="auto"/>
            </w:pPr>
            <w:r w:rsidRPr="00143274">
              <w:t>4.54</w:t>
            </w:r>
          </w:p>
        </w:tc>
        <w:tc>
          <w:tcPr>
            <w:tcW w:w="864" w:type="dxa"/>
            <w:tcBorders>
              <w:top w:val="single" w:sz="4" w:space="0" w:color="000000"/>
              <w:left w:val="nil"/>
              <w:bottom w:val="nil"/>
              <w:right w:val="nil"/>
            </w:tcBorders>
            <w:vAlign w:val="bottom"/>
          </w:tcPr>
          <w:p w14:paraId="68B0D841" w14:textId="77777777" w:rsidR="00C35D39" w:rsidRPr="00C233FF" w:rsidRDefault="00C35D39" w:rsidP="00EB5A02">
            <w:pPr>
              <w:pStyle w:val="MDPI42tablebody"/>
              <w:spacing w:line="240" w:lineRule="auto"/>
              <w:rPr>
                <w:b/>
                <w:bCs/>
              </w:rPr>
            </w:pPr>
            <w:r w:rsidRPr="00C233FF">
              <w:rPr>
                <w:b/>
                <w:bCs/>
              </w:rPr>
              <w:t>4.75</w:t>
            </w:r>
          </w:p>
        </w:tc>
        <w:tc>
          <w:tcPr>
            <w:tcW w:w="864" w:type="dxa"/>
            <w:tcBorders>
              <w:top w:val="single" w:sz="4" w:space="0" w:color="000000"/>
              <w:left w:val="nil"/>
              <w:bottom w:val="nil"/>
              <w:right w:val="nil"/>
            </w:tcBorders>
            <w:vAlign w:val="bottom"/>
          </w:tcPr>
          <w:p w14:paraId="636527E1" w14:textId="77777777" w:rsidR="00C35D39" w:rsidRPr="0070729E" w:rsidRDefault="00C35D39" w:rsidP="00EB5A02">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3AB7BCA7" w14:textId="77777777" w:rsidR="00C35D39" w:rsidRPr="0070729E" w:rsidRDefault="00C35D39" w:rsidP="00EB5A02">
            <w:pPr>
              <w:pStyle w:val="MDPI42tablebody"/>
              <w:spacing w:line="240" w:lineRule="auto"/>
            </w:pPr>
            <w:r w:rsidRPr="00143274">
              <w:t>5.01</w:t>
            </w:r>
          </w:p>
        </w:tc>
      </w:tr>
      <w:tr w:rsidR="00C35D39" w14:paraId="4513789F" w14:textId="77777777" w:rsidTr="00EB5A02">
        <w:trPr>
          <w:trHeight w:val="360"/>
        </w:trPr>
        <w:tc>
          <w:tcPr>
            <w:tcW w:w="1440" w:type="dxa"/>
            <w:vMerge/>
            <w:tcBorders>
              <w:left w:val="nil"/>
              <w:right w:val="nil"/>
            </w:tcBorders>
            <w:vAlign w:val="center"/>
          </w:tcPr>
          <w:p w14:paraId="1B034AF8"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685FDAB1"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4055A6E5"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30F07CEE" w14:textId="77777777" w:rsidR="00C35D39" w:rsidRPr="0070729E" w:rsidRDefault="00C35D39" w:rsidP="00EB5A02">
            <w:pPr>
              <w:pStyle w:val="MDPI42tablebody"/>
              <w:spacing w:line="240" w:lineRule="auto"/>
            </w:pPr>
            <w:r w:rsidRPr="00E56749">
              <w:t>0.646</w:t>
            </w:r>
          </w:p>
        </w:tc>
        <w:tc>
          <w:tcPr>
            <w:tcW w:w="864" w:type="dxa"/>
            <w:tcBorders>
              <w:top w:val="nil"/>
              <w:left w:val="nil"/>
              <w:bottom w:val="nil"/>
              <w:right w:val="nil"/>
            </w:tcBorders>
          </w:tcPr>
          <w:p w14:paraId="14F572DB" w14:textId="77777777" w:rsidR="00C35D39" w:rsidRPr="0070729E" w:rsidRDefault="00C35D39" w:rsidP="00EB5A02">
            <w:pPr>
              <w:pStyle w:val="MDPI42tablebody"/>
              <w:spacing w:line="240" w:lineRule="auto"/>
            </w:pPr>
            <w:r w:rsidRPr="00143274">
              <w:t>0.619</w:t>
            </w:r>
          </w:p>
        </w:tc>
        <w:tc>
          <w:tcPr>
            <w:tcW w:w="864" w:type="dxa"/>
            <w:tcBorders>
              <w:top w:val="nil"/>
              <w:left w:val="nil"/>
              <w:bottom w:val="nil"/>
              <w:right w:val="nil"/>
            </w:tcBorders>
          </w:tcPr>
          <w:p w14:paraId="2743FE79" w14:textId="77777777" w:rsidR="00C35D39" w:rsidRPr="00C233FF" w:rsidRDefault="00C35D39" w:rsidP="00EB5A02">
            <w:pPr>
              <w:pStyle w:val="MDPI42tablebody"/>
              <w:spacing w:line="240" w:lineRule="auto"/>
              <w:rPr>
                <w:b/>
                <w:bCs/>
              </w:rPr>
            </w:pPr>
            <w:r w:rsidRPr="00C233FF">
              <w:rPr>
                <w:b/>
                <w:bCs/>
              </w:rPr>
              <w:t>0.584</w:t>
            </w:r>
          </w:p>
        </w:tc>
        <w:tc>
          <w:tcPr>
            <w:tcW w:w="864" w:type="dxa"/>
            <w:tcBorders>
              <w:top w:val="nil"/>
              <w:left w:val="nil"/>
              <w:bottom w:val="nil"/>
              <w:right w:val="nil"/>
            </w:tcBorders>
          </w:tcPr>
          <w:p w14:paraId="7686234C" w14:textId="77777777" w:rsidR="00C35D39" w:rsidRPr="0070729E" w:rsidRDefault="00C35D39" w:rsidP="00EB5A02">
            <w:pPr>
              <w:pStyle w:val="MDPI42tablebody"/>
              <w:spacing w:line="240" w:lineRule="auto"/>
            </w:pPr>
            <w:r w:rsidRPr="00143274">
              <w:t>0.557</w:t>
            </w:r>
          </w:p>
        </w:tc>
        <w:tc>
          <w:tcPr>
            <w:tcW w:w="864" w:type="dxa"/>
            <w:tcBorders>
              <w:top w:val="nil"/>
              <w:left w:val="nil"/>
              <w:bottom w:val="nil"/>
              <w:right w:val="nil"/>
            </w:tcBorders>
          </w:tcPr>
          <w:p w14:paraId="1305156B" w14:textId="77777777" w:rsidR="00C35D39" w:rsidRPr="0070729E" w:rsidRDefault="00C35D39" w:rsidP="00EB5A02">
            <w:pPr>
              <w:pStyle w:val="MDPI42tablebody"/>
              <w:spacing w:line="240" w:lineRule="auto"/>
            </w:pPr>
            <w:r w:rsidRPr="00143274">
              <w:t>0.53</w:t>
            </w:r>
          </w:p>
        </w:tc>
      </w:tr>
      <w:tr w:rsidR="00C35D39" w14:paraId="41B21E97" w14:textId="77777777" w:rsidTr="00EB5A02">
        <w:trPr>
          <w:trHeight w:val="288"/>
        </w:trPr>
        <w:tc>
          <w:tcPr>
            <w:tcW w:w="1440" w:type="dxa"/>
            <w:vMerge/>
            <w:tcBorders>
              <w:left w:val="nil"/>
              <w:right w:val="nil"/>
            </w:tcBorders>
            <w:vAlign w:val="center"/>
          </w:tcPr>
          <w:p w14:paraId="170741EF"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0C791CF5" w14:textId="77777777" w:rsidR="00C35D39" w:rsidRDefault="00C35D39" w:rsidP="00EB5A02">
            <w:pPr>
              <w:pStyle w:val="MDPI42tablebody"/>
              <w:spacing w:line="240" w:lineRule="auto"/>
            </w:pPr>
            <w:r w:rsidRPr="0070729E">
              <w:t>Dakota Russet</w:t>
            </w:r>
          </w:p>
        </w:tc>
        <w:tc>
          <w:tcPr>
            <w:tcW w:w="288" w:type="dxa"/>
            <w:tcBorders>
              <w:top w:val="nil"/>
              <w:left w:val="nil"/>
              <w:right w:val="nil"/>
            </w:tcBorders>
            <w:vAlign w:val="bottom"/>
          </w:tcPr>
          <w:p w14:paraId="1D58A026"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6C048DAC"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05BBDE59" w14:textId="77777777" w:rsidR="00C35D39" w:rsidRPr="0070729E" w:rsidRDefault="00C35D39" w:rsidP="00EB5A02">
            <w:pPr>
              <w:pStyle w:val="MDPI42tablebody"/>
              <w:spacing w:line="240" w:lineRule="auto"/>
            </w:pPr>
            <w:r w:rsidRPr="00143274">
              <w:t>4.53</w:t>
            </w:r>
          </w:p>
        </w:tc>
        <w:tc>
          <w:tcPr>
            <w:tcW w:w="864" w:type="dxa"/>
            <w:tcBorders>
              <w:top w:val="nil"/>
              <w:left w:val="nil"/>
              <w:bottom w:val="nil"/>
              <w:right w:val="nil"/>
            </w:tcBorders>
            <w:vAlign w:val="bottom"/>
          </w:tcPr>
          <w:p w14:paraId="134DAE50"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624EC76" w14:textId="77777777" w:rsidR="00C35D39" w:rsidRPr="0070729E" w:rsidRDefault="00C35D39" w:rsidP="00EB5A02">
            <w:pPr>
              <w:pStyle w:val="MDPI42tablebody"/>
              <w:spacing w:line="240" w:lineRule="auto"/>
            </w:pPr>
            <w:r w:rsidRPr="00143274">
              <w:t>4.94</w:t>
            </w:r>
          </w:p>
        </w:tc>
        <w:tc>
          <w:tcPr>
            <w:tcW w:w="864" w:type="dxa"/>
            <w:tcBorders>
              <w:top w:val="nil"/>
              <w:left w:val="nil"/>
              <w:bottom w:val="nil"/>
              <w:right w:val="nil"/>
            </w:tcBorders>
            <w:vAlign w:val="bottom"/>
          </w:tcPr>
          <w:p w14:paraId="71902396" w14:textId="77777777" w:rsidR="00C35D39" w:rsidRPr="0070729E" w:rsidRDefault="00C35D39" w:rsidP="00EB5A02">
            <w:pPr>
              <w:pStyle w:val="MDPI42tablebody"/>
              <w:spacing w:line="240" w:lineRule="auto"/>
            </w:pPr>
            <w:r w:rsidRPr="00143274">
              <w:t>5.01</w:t>
            </w:r>
          </w:p>
        </w:tc>
      </w:tr>
      <w:tr w:rsidR="00C35D39" w14:paraId="61DA7B3B" w14:textId="77777777" w:rsidTr="00EB5A02">
        <w:trPr>
          <w:trHeight w:val="360"/>
        </w:trPr>
        <w:tc>
          <w:tcPr>
            <w:tcW w:w="1440" w:type="dxa"/>
            <w:vMerge/>
            <w:tcBorders>
              <w:left w:val="nil"/>
              <w:right w:val="nil"/>
            </w:tcBorders>
            <w:vAlign w:val="center"/>
          </w:tcPr>
          <w:p w14:paraId="694C4C50"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2F188184"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5A2D605F"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19D6F7ED" w14:textId="77777777" w:rsidR="00C35D39" w:rsidRPr="0070729E" w:rsidRDefault="00C35D39" w:rsidP="00EB5A02">
            <w:pPr>
              <w:pStyle w:val="MDPI42tablebody"/>
              <w:spacing w:line="240" w:lineRule="auto"/>
            </w:pPr>
            <w:r w:rsidRPr="00E56749">
              <w:t>0.646</w:t>
            </w:r>
          </w:p>
        </w:tc>
        <w:tc>
          <w:tcPr>
            <w:tcW w:w="864" w:type="dxa"/>
            <w:tcBorders>
              <w:top w:val="nil"/>
              <w:left w:val="nil"/>
              <w:bottom w:val="nil"/>
              <w:right w:val="nil"/>
            </w:tcBorders>
          </w:tcPr>
          <w:p w14:paraId="66F209A6" w14:textId="77777777" w:rsidR="00C35D39" w:rsidRPr="0070729E" w:rsidRDefault="00C35D39" w:rsidP="00EB5A02">
            <w:pPr>
              <w:pStyle w:val="MDPI42tablebody"/>
              <w:spacing w:line="240" w:lineRule="auto"/>
            </w:pPr>
            <w:r w:rsidRPr="00143274">
              <w:t>0.617</w:t>
            </w:r>
          </w:p>
        </w:tc>
        <w:tc>
          <w:tcPr>
            <w:tcW w:w="864" w:type="dxa"/>
            <w:tcBorders>
              <w:top w:val="nil"/>
              <w:left w:val="nil"/>
              <w:bottom w:val="nil"/>
              <w:right w:val="nil"/>
            </w:tcBorders>
          </w:tcPr>
          <w:p w14:paraId="6E691B3D" w14:textId="77777777" w:rsidR="00C35D39" w:rsidRPr="00C233FF" w:rsidRDefault="00C35D39" w:rsidP="00EB5A02">
            <w:pPr>
              <w:pStyle w:val="MDPI42tablebody"/>
              <w:spacing w:line="240" w:lineRule="auto"/>
              <w:rPr>
                <w:b/>
                <w:bCs/>
              </w:rPr>
            </w:pPr>
            <w:r w:rsidRPr="00C233FF">
              <w:rPr>
                <w:b/>
                <w:bCs/>
              </w:rPr>
              <w:t>0.598</w:t>
            </w:r>
          </w:p>
        </w:tc>
        <w:tc>
          <w:tcPr>
            <w:tcW w:w="864" w:type="dxa"/>
            <w:tcBorders>
              <w:top w:val="nil"/>
              <w:left w:val="nil"/>
              <w:bottom w:val="nil"/>
              <w:right w:val="nil"/>
            </w:tcBorders>
          </w:tcPr>
          <w:p w14:paraId="5146EF9E" w14:textId="77777777" w:rsidR="00C35D39" w:rsidRPr="0070729E" w:rsidRDefault="00C35D39" w:rsidP="00EB5A02">
            <w:pPr>
              <w:pStyle w:val="MDPI42tablebody"/>
              <w:spacing w:line="240" w:lineRule="auto"/>
            </w:pPr>
            <w:r w:rsidRPr="00143274">
              <w:t>0.587</w:t>
            </w:r>
          </w:p>
        </w:tc>
        <w:tc>
          <w:tcPr>
            <w:tcW w:w="864" w:type="dxa"/>
            <w:tcBorders>
              <w:top w:val="nil"/>
              <w:left w:val="nil"/>
              <w:bottom w:val="nil"/>
              <w:right w:val="nil"/>
            </w:tcBorders>
          </w:tcPr>
          <w:p w14:paraId="29634F00" w14:textId="77777777" w:rsidR="00C35D39" w:rsidRPr="0070729E" w:rsidRDefault="00C35D39" w:rsidP="00EB5A02">
            <w:pPr>
              <w:pStyle w:val="MDPI42tablebody"/>
              <w:spacing w:line="240" w:lineRule="auto"/>
            </w:pPr>
            <w:r w:rsidRPr="00143274">
              <w:t>0.557</w:t>
            </w:r>
          </w:p>
        </w:tc>
      </w:tr>
      <w:tr w:rsidR="00C35D39" w14:paraId="5C2D0DEF" w14:textId="77777777" w:rsidTr="00EB5A02">
        <w:trPr>
          <w:trHeight w:val="288"/>
        </w:trPr>
        <w:tc>
          <w:tcPr>
            <w:tcW w:w="1440" w:type="dxa"/>
            <w:vMerge/>
            <w:tcBorders>
              <w:left w:val="nil"/>
              <w:right w:val="nil"/>
            </w:tcBorders>
            <w:vAlign w:val="center"/>
          </w:tcPr>
          <w:p w14:paraId="15B6642C"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112DA861" w14:textId="77777777" w:rsidR="00C35D39" w:rsidRDefault="00C35D39" w:rsidP="00EB5A02">
            <w:pPr>
              <w:pStyle w:val="MDPI42tablebody"/>
              <w:spacing w:line="240" w:lineRule="auto"/>
            </w:pPr>
            <w:r w:rsidRPr="0070729E">
              <w:t>Easton</w:t>
            </w:r>
          </w:p>
        </w:tc>
        <w:tc>
          <w:tcPr>
            <w:tcW w:w="288" w:type="dxa"/>
            <w:tcBorders>
              <w:top w:val="nil"/>
              <w:left w:val="nil"/>
              <w:right w:val="nil"/>
            </w:tcBorders>
            <w:vAlign w:val="bottom"/>
          </w:tcPr>
          <w:p w14:paraId="1FA15427"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0B261784"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4F60D109" w14:textId="77777777" w:rsidR="00C35D39" w:rsidRPr="0070729E" w:rsidRDefault="00C35D39" w:rsidP="00EB5A02">
            <w:pPr>
              <w:pStyle w:val="MDPI42tablebody"/>
              <w:spacing w:line="240" w:lineRule="auto"/>
            </w:pPr>
            <w:r w:rsidRPr="00143274">
              <w:t>4.53</w:t>
            </w:r>
          </w:p>
        </w:tc>
        <w:tc>
          <w:tcPr>
            <w:tcW w:w="864" w:type="dxa"/>
            <w:tcBorders>
              <w:top w:val="nil"/>
              <w:left w:val="nil"/>
              <w:bottom w:val="nil"/>
              <w:right w:val="nil"/>
            </w:tcBorders>
            <w:vAlign w:val="bottom"/>
          </w:tcPr>
          <w:p w14:paraId="504014F2"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4570571D" w14:textId="77777777" w:rsidR="00C35D39" w:rsidRPr="0070729E" w:rsidRDefault="00C35D39" w:rsidP="00EB5A02">
            <w:pPr>
              <w:pStyle w:val="MDPI42tablebody"/>
              <w:spacing w:line="240" w:lineRule="auto"/>
            </w:pPr>
            <w:r w:rsidRPr="00143274">
              <w:t>4.91</w:t>
            </w:r>
          </w:p>
        </w:tc>
        <w:tc>
          <w:tcPr>
            <w:tcW w:w="864" w:type="dxa"/>
            <w:tcBorders>
              <w:top w:val="nil"/>
              <w:left w:val="nil"/>
              <w:bottom w:val="nil"/>
              <w:right w:val="nil"/>
            </w:tcBorders>
            <w:vAlign w:val="bottom"/>
          </w:tcPr>
          <w:p w14:paraId="01CACD27" w14:textId="77777777" w:rsidR="00C35D39" w:rsidRPr="0070729E" w:rsidRDefault="00C35D39" w:rsidP="00EB5A02">
            <w:pPr>
              <w:pStyle w:val="MDPI42tablebody"/>
              <w:spacing w:line="240" w:lineRule="auto"/>
            </w:pPr>
            <w:r w:rsidRPr="00143274">
              <w:t>5.01</w:t>
            </w:r>
          </w:p>
        </w:tc>
      </w:tr>
      <w:tr w:rsidR="00C35D39" w14:paraId="4637AA53" w14:textId="77777777" w:rsidTr="00EB5A02">
        <w:trPr>
          <w:trHeight w:val="360"/>
        </w:trPr>
        <w:tc>
          <w:tcPr>
            <w:tcW w:w="1440" w:type="dxa"/>
            <w:vMerge/>
            <w:tcBorders>
              <w:left w:val="nil"/>
              <w:right w:val="nil"/>
            </w:tcBorders>
            <w:vAlign w:val="center"/>
          </w:tcPr>
          <w:p w14:paraId="477C6F94"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0BD164E0"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7B178C42"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516CCA98" w14:textId="77777777" w:rsidR="00C35D39" w:rsidRPr="0070729E" w:rsidRDefault="00C35D39" w:rsidP="00EB5A02">
            <w:pPr>
              <w:pStyle w:val="MDPI42tablebody"/>
              <w:spacing w:line="240" w:lineRule="auto"/>
            </w:pPr>
            <w:r w:rsidRPr="00E56749">
              <w:t>0.636</w:t>
            </w:r>
          </w:p>
        </w:tc>
        <w:tc>
          <w:tcPr>
            <w:tcW w:w="864" w:type="dxa"/>
            <w:tcBorders>
              <w:top w:val="nil"/>
              <w:left w:val="nil"/>
              <w:bottom w:val="nil"/>
              <w:right w:val="nil"/>
            </w:tcBorders>
          </w:tcPr>
          <w:p w14:paraId="55A5048E" w14:textId="77777777" w:rsidR="00C35D39" w:rsidRPr="0070729E" w:rsidRDefault="00C35D39" w:rsidP="00EB5A02">
            <w:pPr>
              <w:pStyle w:val="MDPI42tablebody"/>
              <w:spacing w:line="240" w:lineRule="auto"/>
            </w:pPr>
            <w:r w:rsidRPr="00143274">
              <w:t>0.608</w:t>
            </w:r>
          </w:p>
        </w:tc>
        <w:tc>
          <w:tcPr>
            <w:tcW w:w="864" w:type="dxa"/>
            <w:tcBorders>
              <w:top w:val="nil"/>
              <w:left w:val="nil"/>
              <w:bottom w:val="nil"/>
              <w:right w:val="nil"/>
            </w:tcBorders>
          </w:tcPr>
          <w:p w14:paraId="36ACA589" w14:textId="77777777" w:rsidR="00C35D39" w:rsidRPr="00C233FF" w:rsidRDefault="00C35D39" w:rsidP="00EB5A02">
            <w:pPr>
              <w:pStyle w:val="MDPI42tablebody"/>
              <w:spacing w:line="240" w:lineRule="auto"/>
              <w:rPr>
                <w:b/>
                <w:bCs/>
              </w:rPr>
            </w:pPr>
            <w:r w:rsidRPr="00C233FF">
              <w:rPr>
                <w:b/>
                <w:bCs/>
              </w:rPr>
              <w:t>0.591</w:t>
            </w:r>
          </w:p>
        </w:tc>
        <w:tc>
          <w:tcPr>
            <w:tcW w:w="864" w:type="dxa"/>
            <w:tcBorders>
              <w:top w:val="nil"/>
              <w:left w:val="nil"/>
              <w:bottom w:val="nil"/>
              <w:right w:val="nil"/>
            </w:tcBorders>
          </w:tcPr>
          <w:p w14:paraId="18574C78" w14:textId="77777777" w:rsidR="00C35D39" w:rsidRPr="0070729E" w:rsidRDefault="00C35D39" w:rsidP="00EB5A02">
            <w:pPr>
              <w:pStyle w:val="MDPI42tablebody"/>
              <w:spacing w:line="240" w:lineRule="auto"/>
            </w:pPr>
            <w:r w:rsidRPr="00143274">
              <w:t>0.566</w:t>
            </w:r>
          </w:p>
        </w:tc>
        <w:tc>
          <w:tcPr>
            <w:tcW w:w="864" w:type="dxa"/>
            <w:tcBorders>
              <w:top w:val="nil"/>
              <w:left w:val="nil"/>
              <w:bottom w:val="nil"/>
              <w:right w:val="nil"/>
            </w:tcBorders>
          </w:tcPr>
          <w:p w14:paraId="681D46F2" w14:textId="77777777" w:rsidR="00C35D39" w:rsidRPr="0070729E" w:rsidRDefault="00C35D39" w:rsidP="00EB5A02">
            <w:pPr>
              <w:pStyle w:val="MDPI42tablebody"/>
              <w:spacing w:line="240" w:lineRule="auto"/>
            </w:pPr>
            <w:r w:rsidRPr="00143274">
              <w:t>0.541</w:t>
            </w:r>
          </w:p>
        </w:tc>
      </w:tr>
      <w:tr w:rsidR="00C35D39" w14:paraId="63910BE1" w14:textId="77777777" w:rsidTr="00EB5A02">
        <w:trPr>
          <w:trHeight w:val="288"/>
        </w:trPr>
        <w:tc>
          <w:tcPr>
            <w:tcW w:w="1440" w:type="dxa"/>
            <w:vMerge/>
            <w:tcBorders>
              <w:left w:val="nil"/>
              <w:right w:val="nil"/>
            </w:tcBorders>
            <w:vAlign w:val="center"/>
          </w:tcPr>
          <w:p w14:paraId="608E0805"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43D687CD" w14:textId="77777777" w:rsidR="00C35D39" w:rsidRDefault="00C35D39" w:rsidP="00EB5A02">
            <w:pPr>
              <w:pStyle w:val="MDPI42tablebody"/>
              <w:spacing w:line="240" w:lineRule="auto"/>
            </w:pPr>
            <w:r w:rsidRPr="0070729E">
              <w:t>Russet Burbank</w:t>
            </w:r>
          </w:p>
        </w:tc>
        <w:tc>
          <w:tcPr>
            <w:tcW w:w="288" w:type="dxa"/>
            <w:tcBorders>
              <w:top w:val="nil"/>
              <w:left w:val="nil"/>
              <w:right w:val="nil"/>
            </w:tcBorders>
            <w:vAlign w:val="bottom"/>
          </w:tcPr>
          <w:p w14:paraId="1824911A"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DDF4CD0"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0A92B483" w14:textId="77777777" w:rsidR="00C35D39" w:rsidRPr="0070729E" w:rsidRDefault="00C35D39" w:rsidP="00EB5A02">
            <w:pPr>
              <w:pStyle w:val="MDPI42tablebody"/>
              <w:spacing w:line="240" w:lineRule="auto"/>
            </w:pPr>
            <w:r w:rsidRPr="00143274">
              <w:t>4.5</w:t>
            </w:r>
            <w:r>
              <w:t>0</w:t>
            </w:r>
          </w:p>
        </w:tc>
        <w:tc>
          <w:tcPr>
            <w:tcW w:w="864" w:type="dxa"/>
            <w:tcBorders>
              <w:top w:val="nil"/>
              <w:left w:val="nil"/>
              <w:bottom w:val="nil"/>
              <w:right w:val="nil"/>
            </w:tcBorders>
            <w:vAlign w:val="bottom"/>
          </w:tcPr>
          <w:p w14:paraId="3923BD1D"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B1ACBDE" w14:textId="77777777" w:rsidR="00C35D39" w:rsidRPr="0070729E" w:rsidRDefault="00C35D39" w:rsidP="00EB5A02">
            <w:pPr>
              <w:pStyle w:val="MDPI42tablebody"/>
              <w:spacing w:line="240" w:lineRule="auto"/>
            </w:pPr>
            <w:r w:rsidRPr="00143274">
              <w:t>4.94</w:t>
            </w:r>
          </w:p>
        </w:tc>
        <w:tc>
          <w:tcPr>
            <w:tcW w:w="864" w:type="dxa"/>
            <w:tcBorders>
              <w:top w:val="nil"/>
              <w:left w:val="nil"/>
              <w:bottom w:val="nil"/>
              <w:right w:val="nil"/>
            </w:tcBorders>
            <w:vAlign w:val="bottom"/>
          </w:tcPr>
          <w:p w14:paraId="3E0BBE51" w14:textId="77777777" w:rsidR="00C35D39" w:rsidRPr="0070729E" w:rsidRDefault="00C35D39" w:rsidP="00EB5A02">
            <w:pPr>
              <w:pStyle w:val="MDPI42tablebody"/>
              <w:spacing w:line="240" w:lineRule="auto"/>
            </w:pPr>
            <w:r w:rsidRPr="00143274">
              <w:t>5</w:t>
            </w:r>
            <w:r>
              <w:t>.00</w:t>
            </w:r>
          </w:p>
        </w:tc>
      </w:tr>
      <w:tr w:rsidR="00C35D39" w14:paraId="49C7D64A" w14:textId="77777777" w:rsidTr="00EB5A02">
        <w:trPr>
          <w:trHeight w:val="360"/>
        </w:trPr>
        <w:tc>
          <w:tcPr>
            <w:tcW w:w="1440" w:type="dxa"/>
            <w:vMerge/>
            <w:tcBorders>
              <w:left w:val="nil"/>
              <w:right w:val="nil"/>
            </w:tcBorders>
            <w:vAlign w:val="center"/>
          </w:tcPr>
          <w:p w14:paraId="4E81AA80"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5F76E2B0"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6EE3733E"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26C914A6" w14:textId="77777777" w:rsidR="00C35D39" w:rsidRPr="0070729E" w:rsidRDefault="00C35D39" w:rsidP="00EB5A02">
            <w:pPr>
              <w:pStyle w:val="MDPI42tablebody"/>
              <w:spacing w:line="240" w:lineRule="auto"/>
            </w:pPr>
            <w:r w:rsidRPr="00E56749">
              <w:t>0.595</w:t>
            </w:r>
          </w:p>
        </w:tc>
        <w:tc>
          <w:tcPr>
            <w:tcW w:w="864" w:type="dxa"/>
            <w:tcBorders>
              <w:top w:val="nil"/>
              <w:left w:val="nil"/>
              <w:bottom w:val="nil"/>
              <w:right w:val="nil"/>
            </w:tcBorders>
          </w:tcPr>
          <w:p w14:paraId="0B29F95A" w14:textId="77777777" w:rsidR="00C35D39" w:rsidRPr="0070729E" w:rsidRDefault="00C35D39" w:rsidP="00EB5A02">
            <w:pPr>
              <w:pStyle w:val="MDPI42tablebody"/>
              <w:spacing w:line="240" w:lineRule="auto"/>
            </w:pPr>
            <w:r w:rsidRPr="00143274">
              <w:t>0.561</w:t>
            </w:r>
          </w:p>
        </w:tc>
        <w:tc>
          <w:tcPr>
            <w:tcW w:w="864" w:type="dxa"/>
            <w:tcBorders>
              <w:top w:val="nil"/>
              <w:left w:val="nil"/>
              <w:bottom w:val="nil"/>
              <w:right w:val="nil"/>
            </w:tcBorders>
          </w:tcPr>
          <w:p w14:paraId="644FAB63" w14:textId="77777777" w:rsidR="00C35D39" w:rsidRPr="00C233FF" w:rsidRDefault="00C35D39" w:rsidP="00EB5A02">
            <w:pPr>
              <w:pStyle w:val="MDPI42tablebody"/>
              <w:spacing w:line="240" w:lineRule="auto"/>
              <w:rPr>
                <w:b/>
                <w:bCs/>
              </w:rPr>
            </w:pPr>
            <w:r w:rsidRPr="00C233FF">
              <w:rPr>
                <w:b/>
                <w:bCs/>
              </w:rPr>
              <w:t>0.564</w:t>
            </w:r>
          </w:p>
        </w:tc>
        <w:tc>
          <w:tcPr>
            <w:tcW w:w="864" w:type="dxa"/>
            <w:tcBorders>
              <w:top w:val="nil"/>
              <w:left w:val="nil"/>
              <w:bottom w:val="nil"/>
              <w:right w:val="nil"/>
            </w:tcBorders>
          </w:tcPr>
          <w:p w14:paraId="5F6EEFEC" w14:textId="77777777" w:rsidR="00C35D39" w:rsidRPr="0070729E" w:rsidRDefault="00C35D39" w:rsidP="00EB5A02">
            <w:pPr>
              <w:pStyle w:val="MDPI42tablebody"/>
              <w:spacing w:line="240" w:lineRule="auto"/>
            </w:pPr>
            <w:r w:rsidRPr="00143274">
              <w:t>0.565</w:t>
            </w:r>
          </w:p>
        </w:tc>
        <w:tc>
          <w:tcPr>
            <w:tcW w:w="864" w:type="dxa"/>
            <w:tcBorders>
              <w:top w:val="nil"/>
              <w:left w:val="nil"/>
              <w:bottom w:val="nil"/>
              <w:right w:val="nil"/>
            </w:tcBorders>
          </w:tcPr>
          <w:p w14:paraId="3DF70D59" w14:textId="77777777" w:rsidR="00C35D39" w:rsidRPr="0070729E" w:rsidRDefault="00C35D39" w:rsidP="00EB5A02">
            <w:pPr>
              <w:pStyle w:val="MDPI42tablebody"/>
              <w:spacing w:line="240" w:lineRule="auto"/>
            </w:pPr>
            <w:r w:rsidRPr="00143274">
              <w:t>0.532</w:t>
            </w:r>
          </w:p>
        </w:tc>
      </w:tr>
      <w:tr w:rsidR="00C35D39" w14:paraId="5354DEBA" w14:textId="77777777" w:rsidTr="00EB5A02">
        <w:trPr>
          <w:trHeight w:val="288"/>
        </w:trPr>
        <w:tc>
          <w:tcPr>
            <w:tcW w:w="1440" w:type="dxa"/>
            <w:vMerge/>
            <w:tcBorders>
              <w:left w:val="nil"/>
              <w:right w:val="nil"/>
            </w:tcBorders>
            <w:vAlign w:val="center"/>
          </w:tcPr>
          <w:p w14:paraId="1274AF40"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173DFFA" w14:textId="77777777" w:rsidR="00C35D39" w:rsidRDefault="00C35D39" w:rsidP="00EB5A02">
            <w:pPr>
              <w:pStyle w:val="MDPI42tablebody"/>
              <w:spacing w:line="240" w:lineRule="auto"/>
            </w:pPr>
            <w:r w:rsidRPr="0070729E">
              <w:t>Umatilla</w:t>
            </w:r>
          </w:p>
        </w:tc>
        <w:tc>
          <w:tcPr>
            <w:tcW w:w="288" w:type="dxa"/>
            <w:tcBorders>
              <w:top w:val="nil"/>
              <w:left w:val="nil"/>
              <w:right w:val="nil"/>
            </w:tcBorders>
            <w:vAlign w:val="bottom"/>
          </w:tcPr>
          <w:p w14:paraId="7564365C"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20865EA3" w14:textId="77777777" w:rsidR="00C35D39" w:rsidRPr="0070729E" w:rsidRDefault="00C35D39" w:rsidP="00EB5A02">
            <w:pPr>
              <w:pStyle w:val="MDPI42tablebody"/>
              <w:spacing w:line="240" w:lineRule="auto"/>
            </w:pPr>
            <w:r w:rsidRPr="00E56749">
              <w:t>4.46</w:t>
            </w:r>
          </w:p>
        </w:tc>
        <w:tc>
          <w:tcPr>
            <w:tcW w:w="864" w:type="dxa"/>
            <w:tcBorders>
              <w:top w:val="nil"/>
              <w:left w:val="nil"/>
              <w:bottom w:val="nil"/>
              <w:right w:val="nil"/>
            </w:tcBorders>
            <w:vAlign w:val="bottom"/>
          </w:tcPr>
          <w:p w14:paraId="5DE94664" w14:textId="77777777" w:rsidR="00C35D39" w:rsidRPr="0070729E" w:rsidRDefault="00C35D39" w:rsidP="00EB5A02">
            <w:pPr>
              <w:pStyle w:val="MDPI42tablebody"/>
              <w:spacing w:line="240" w:lineRule="auto"/>
            </w:pPr>
            <w:r w:rsidRPr="00143274">
              <w:t>4.55</w:t>
            </w:r>
          </w:p>
        </w:tc>
        <w:tc>
          <w:tcPr>
            <w:tcW w:w="864" w:type="dxa"/>
            <w:tcBorders>
              <w:top w:val="nil"/>
              <w:left w:val="nil"/>
              <w:bottom w:val="nil"/>
              <w:right w:val="nil"/>
            </w:tcBorders>
            <w:vAlign w:val="bottom"/>
          </w:tcPr>
          <w:p w14:paraId="593E467D" w14:textId="77777777" w:rsidR="00C35D39" w:rsidRPr="00C233FF" w:rsidRDefault="00C35D39" w:rsidP="00EB5A02">
            <w:pPr>
              <w:pStyle w:val="MDPI42tablebody"/>
              <w:spacing w:line="240" w:lineRule="auto"/>
              <w:rPr>
                <w:b/>
                <w:bCs/>
              </w:rPr>
            </w:pPr>
            <w:r w:rsidRPr="00C233FF">
              <w:rPr>
                <w:b/>
                <w:bCs/>
              </w:rPr>
              <w:t>4.75</w:t>
            </w:r>
          </w:p>
        </w:tc>
        <w:tc>
          <w:tcPr>
            <w:tcW w:w="864" w:type="dxa"/>
            <w:tcBorders>
              <w:top w:val="nil"/>
              <w:left w:val="nil"/>
              <w:bottom w:val="nil"/>
              <w:right w:val="nil"/>
            </w:tcBorders>
            <w:vAlign w:val="bottom"/>
          </w:tcPr>
          <w:p w14:paraId="45231349" w14:textId="77777777" w:rsidR="00C35D39" w:rsidRPr="0070729E" w:rsidRDefault="00C35D39" w:rsidP="00EB5A02">
            <w:pPr>
              <w:pStyle w:val="MDPI42tablebody"/>
              <w:spacing w:line="240" w:lineRule="auto"/>
            </w:pPr>
            <w:r w:rsidRPr="00143274">
              <w:t>4.91</w:t>
            </w:r>
          </w:p>
        </w:tc>
        <w:tc>
          <w:tcPr>
            <w:tcW w:w="864" w:type="dxa"/>
            <w:tcBorders>
              <w:top w:val="nil"/>
              <w:left w:val="nil"/>
              <w:bottom w:val="nil"/>
              <w:right w:val="nil"/>
            </w:tcBorders>
            <w:vAlign w:val="bottom"/>
          </w:tcPr>
          <w:p w14:paraId="6DA7A43E" w14:textId="77777777" w:rsidR="00C35D39" w:rsidRPr="0070729E" w:rsidRDefault="00C35D39" w:rsidP="00EB5A02">
            <w:pPr>
              <w:pStyle w:val="MDPI42tablebody"/>
              <w:spacing w:line="240" w:lineRule="auto"/>
            </w:pPr>
            <w:r w:rsidRPr="00143274">
              <w:t>5.01</w:t>
            </w:r>
          </w:p>
        </w:tc>
      </w:tr>
      <w:tr w:rsidR="00C35D39" w14:paraId="6960018B" w14:textId="77777777" w:rsidTr="00EB5A02">
        <w:trPr>
          <w:trHeight w:val="360"/>
        </w:trPr>
        <w:tc>
          <w:tcPr>
            <w:tcW w:w="1440" w:type="dxa"/>
            <w:vMerge/>
            <w:tcBorders>
              <w:left w:val="nil"/>
              <w:bottom w:val="single" w:sz="4" w:space="0" w:color="auto"/>
              <w:right w:val="nil"/>
            </w:tcBorders>
            <w:vAlign w:val="center"/>
          </w:tcPr>
          <w:p w14:paraId="79F15750" w14:textId="77777777" w:rsidR="00C35D39" w:rsidRPr="0070729E" w:rsidRDefault="00C35D39" w:rsidP="00EB5A02">
            <w:pPr>
              <w:pStyle w:val="MDPI42tablebody"/>
              <w:spacing w:line="240" w:lineRule="auto"/>
            </w:pPr>
          </w:p>
        </w:tc>
        <w:tc>
          <w:tcPr>
            <w:tcW w:w="1728" w:type="dxa"/>
            <w:vMerge/>
            <w:tcBorders>
              <w:left w:val="nil"/>
              <w:bottom w:val="single" w:sz="4" w:space="0" w:color="auto"/>
              <w:right w:val="nil"/>
            </w:tcBorders>
            <w:vAlign w:val="center"/>
          </w:tcPr>
          <w:p w14:paraId="3AAF9EC9" w14:textId="77777777" w:rsidR="00C35D39" w:rsidRPr="0070729E" w:rsidRDefault="00C35D39" w:rsidP="00EB5A02">
            <w:pPr>
              <w:pStyle w:val="MDPI42tablebody"/>
              <w:spacing w:line="240" w:lineRule="auto"/>
            </w:pPr>
          </w:p>
        </w:tc>
        <w:tc>
          <w:tcPr>
            <w:tcW w:w="288" w:type="dxa"/>
            <w:tcBorders>
              <w:left w:val="nil"/>
              <w:bottom w:val="single" w:sz="4" w:space="0" w:color="auto"/>
              <w:right w:val="nil"/>
            </w:tcBorders>
          </w:tcPr>
          <w:p w14:paraId="7E6B4F45"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auto"/>
              <w:right w:val="nil"/>
            </w:tcBorders>
          </w:tcPr>
          <w:p w14:paraId="75CD0A7E" w14:textId="77777777" w:rsidR="00C35D39" w:rsidRPr="0070729E" w:rsidRDefault="00C35D39" w:rsidP="00EB5A02">
            <w:pPr>
              <w:pStyle w:val="MDPI42tablebody"/>
              <w:spacing w:line="240" w:lineRule="auto"/>
            </w:pPr>
            <w:r w:rsidRPr="00E56749">
              <w:t>0.655</w:t>
            </w:r>
          </w:p>
        </w:tc>
        <w:tc>
          <w:tcPr>
            <w:tcW w:w="864" w:type="dxa"/>
            <w:tcBorders>
              <w:top w:val="nil"/>
              <w:left w:val="nil"/>
              <w:bottom w:val="single" w:sz="4" w:space="0" w:color="auto"/>
              <w:right w:val="nil"/>
            </w:tcBorders>
          </w:tcPr>
          <w:p w14:paraId="56186A80" w14:textId="77777777" w:rsidR="00C35D39" w:rsidRPr="0070729E" w:rsidRDefault="00C35D39" w:rsidP="00EB5A02">
            <w:pPr>
              <w:pStyle w:val="MDPI42tablebody"/>
              <w:spacing w:line="240" w:lineRule="auto"/>
            </w:pPr>
            <w:r w:rsidRPr="00143274">
              <w:t>0.628</w:t>
            </w:r>
          </w:p>
        </w:tc>
        <w:tc>
          <w:tcPr>
            <w:tcW w:w="864" w:type="dxa"/>
            <w:tcBorders>
              <w:top w:val="nil"/>
              <w:left w:val="nil"/>
              <w:bottom w:val="single" w:sz="4" w:space="0" w:color="auto"/>
              <w:right w:val="nil"/>
            </w:tcBorders>
          </w:tcPr>
          <w:p w14:paraId="01BA8B8B" w14:textId="77777777" w:rsidR="00C35D39" w:rsidRPr="00C233FF" w:rsidRDefault="00C35D39" w:rsidP="00EB5A02">
            <w:pPr>
              <w:pStyle w:val="MDPI42tablebody"/>
              <w:spacing w:line="240" w:lineRule="auto"/>
              <w:rPr>
                <w:b/>
                <w:bCs/>
              </w:rPr>
            </w:pPr>
            <w:r w:rsidRPr="00C233FF">
              <w:rPr>
                <w:b/>
                <w:bCs/>
              </w:rPr>
              <w:t>0.586</w:t>
            </w:r>
          </w:p>
        </w:tc>
        <w:tc>
          <w:tcPr>
            <w:tcW w:w="864" w:type="dxa"/>
            <w:tcBorders>
              <w:top w:val="nil"/>
              <w:left w:val="nil"/>
              <w:bottom w:val="single" w:sz="4" w:space="0" w:color="auto"/>
              <w:right w:val="nil"/>
            </w:tcBorders>
          </w:tcPr>
          <w:p w14:paraId="6C87FB35" w14:textId="77777777" w:rsidR="00C35D39" w:rsidRPr="0070729E" w:rsidRDefault="00C35D39" w:rsidP="00EB5A02">
            <w:pPr>
              <w:pStyle w:val="MDPI42tablebody"/>
              <w:spacing w:line="240" w:lineRule="auto"/>
            </w:pPr>
            <w:r w:rsidRPr="00143274">
              <w:t>0.545</w:t>
            </w:r>
          </w:p>
        </w:tc>
        <w:tc>
          <w:tcPr>
            <w:tcW w:w="864" w:type="dxa"/>
            <w:tcBorders>
              <w:top w:val="nil"/>
              <w:left w:val="nil"/>
              <w:bottom w:val="single" w:sz="4" w:space="0" w:color="auto"/>
              <w:right w:val="nil"/>
            </w:tcBorders>
          </w:tcPr>
          <w:p w14:paraId="37BD0470" w14:textId="77777777" w:rsidR="00C35D39" w:rsidRPr="0070729E" w:rsidRDefault="00C35D39" w:rsidP="00EB5A02">
            <w:pPr>
              <w:pStyle w:val="MDPI42tablebody"/>
              <w:spacing w:line="240" w:lineRule="auto"/>
            </w:pPr>
            <w:r w:rsidRPr="00143274">
              <w:t>0.521</w:t>
            </w:r>
          </w:p>
        </w:tc>
      </w:tr>
    </w:tbl>
    <w:p w14:paraId="4B26FC1E" w14:textId="77777777" w:rsidR="00C35D39" w:rsidRDefault="00C35D39" w:rsidP="00141BB8">
      <w:pPr>
        <w:pStyle w:val="MDPI31text"/>
      </w:pPr>
    </w:p>
    <w:p w14:paraId="0D5436AA" w14:textId="77777777" w:rsidR="00C35D39" w:rsidRDefault="00C35D39" w:rsidP="00C35D39">
      <w:pPr>
        <w:pStyle w:val="MDPI22heading2"/>
        <w:spacing w:before="0"/>
      </w:pPr>
      <w:r>
        <w:t>3.3. Evaluating Differences between Critical N Concentration</w:t>
      </w:r>
    </w:p>
    <w:p w14:paraId="72C1C709" w14:textId="77777777" w:rsidR="00C35D39" w:rsidRDefault="00C35D39" w:rsidP="00C35D39">
      <w:pPr>
        <w:pStyle w:val="MDPI23heading3"/>
      </w:pPr>
      <w:r>
        <w:t>3</w:t>
      </w:r>
      <w:r w:rsidRPr="00F71C4C">
        <w:t>.</w:t>
      </w:r>
      <w:r>
        <w:t>3</w:t>
      </w:r>
      <w:r w:rsidRPr="00F71C4C">
        <w:t>.</w:t>
      </w:r>
      <w:r>
        <w:t>1</w:t>
      </w:r>
      <w:r w:rsidRPr="00F71C4C">
        <w:t xml:space="preserve">. </w:t>
      </w:r>
      <w:r>
        <w:t>Differences Related to Genotype x Environment Effects</w:t>
      </w:r>
    </w:p>
    <w:p w14:paraId="0EFD95B7" w14:textId="77777777" w:rsidR="00C35D39" w:rsidRDefault="00C35D39" w:rsidP="00C35D39">
      <w:pPr>
        <w:pStyle w:val="MDPI31text"/>
      </w:pPr>
      <w:r>
        <w:t xml:space="preserve">While an evaluation of the differences between all levels of variety within location was conducted and is reported in the </w:t>
      </w:r>
      <w:commentRangeStart w:id="214"/>
      <w:r>
        <w:t>Appendix</w:t>
      </w:r>
      <w:commentRangeEnd w:id="214"/>
      <w:r>
        <w:rPr>
          <w:rStyle w:val="CommentReference"/>
          <w:rFonts w:eastAsia="SimSun"/>
          <w:noProof/>
          <w:snapToGrid/>
          <w:lang w:eastAsia="zh-CN" w:bidi="ar-SA"/>
        </w:rPr>
        <w:commentReference w:id="214"/>
      </w:r>
      <w:r>
        <w:t xml:space="preserve">, a subset of the results comparing Minnesota x Russet Burbank to all other levels is presented here (Figure 5). For Minnesota x Russet Burbank, there were no significant differences in critical N concentration with either Belgium x </w:t>
      </w:r>
      <w:r w:rsidRPr="00374012">
        <w:t>Bintj</w:t>
      </w:r>
      <w:r>
        <w:t>e</w:t>
      </w:r>
      <w:r w:rsidRPr="00374012">
        <w:t>,</w:t>
      </w:r>
      <w:r>
        <w:t xml:space="preserve"> Belgium x</w:t>
      </w:r>
      <w:r w:rsidRPr="00374012">
        <w:t xml:space="preserve"> Charlotte, or</w:t>
      </w:r>
      <w:r>
        <w:t xml:space="preserve"> Minnesota x</w:t>
      </w:r>
      <w:r w:rsidRPr="00374012">
        <w:t xml:space="preserve"> Clearwater</w:t>
      </w:r>
      <w:r>
        <w:t xml:space="preserve">. However, there were significant differences found with the other levels of variety within location. At biomass levels greater than </w:t>
      </w:r>
      <w:commentRangeStart w:id="215"/>
      <w:r>
        <w:t xml:space="preserve">approximately 5 Mg </w:t>
      </w:r>
      <w:proofErr w:type="gramStart"/>
      <w:r>
        <w:t>ha</w:t>
      </w:r>
      <w:r>
        <w:rPr>
          <w:vertAlign w:val="superscript"/>
        </w:rPr>
        <w:t>-1</w:t>
      </w:r>
      <w:commentRangeEnd w:id="215"/>
      <w:proofErr w:type="gramEnd"/>
      <w:r>
        <w:rPr>
          <w:rStyle w:val="CommentReference"/>
          <w:rFonts w:eastAsia="SimSun"/>
          <w:noProof/>
          <w:snapToGrid/>
          <w:lang w:eastAsia="zh-CN" w:bidi="ar-SA"/>
        </w:rPr>
        <w:commentReference w:id="215"/>
      </w:r>
      <w:r>
        <w:t xml:space="preserve">, the critical N concentration for </w:t>
      </w:r>
      <w:r>
        <w:lastRenderedPageBreak/>
        <w:t xml:space="preserve">Minnesota x </w:t>
      </w:r>
      <w:r w:rsidRPr="00374012">
        <w:t xml:space="preserve">Dakota Russet, </w:t>
      </w:r>
      <w:r>
        <w:t xml:space="preserve">Minnesota x </w:t>
      </w:r>
      <w:r w:rsidRPr="00374012">
        <w:t xml:space="preserve">Easton, </w:t>
      </w:r>
      <w:r>
        <w:t xml:space="preserve">and Minnesota x </w:t>
      </w:r>
      <w:r w:rsidRPr="00374012">
        <w:t>Umatilla</w:t>
      </w:r>
      <w:r>
        <w:t xml:space="preserve"> Russet was significantly less than that for Minnesota x Russet Burbank; however for biomass values less than the threshold specified above, the critical N concentration was not significantly different. The critical N concentration for Canada x Russet Burbank and Canada x </w:t>
      </w:r>
      <w:proofErr w:type="spellStart"/>
      <w:r>
        <w:t>Shepody</w:t>
      </w:r>
      <w:proofErr w:type="spellEnd"/>
      <w:r>
        <w:t xml:space="preserve"> were significantly greater than that for Minnesota x Russet Burbank at biomass values of </w:t>
      </w:r>
      <w:commentRangeStart w:id="216"/>
      <w:r>
        <w:t xml:space="preserve">approximately 2 Mg </w:t>
      </w:r>
      <w:proofErr w:type="gramStart"/>
      <w:r>
        <w:t>ha</w:t>
      </w:r>
      <w:r>
        <w:rPr>
          <w:vertAlign w:val="superscript"/>
        </w:rPr>
        <w:t>-1</w:t>
      </w:r>
      <w:commentRangeEnd w:id="216"/>
      <w:proofErr w:type="gramEnd"/>
      <w:r>
        <w:rPr>
          <w:rStyle w:val="CommentReference"/>
          <w:rFonts w:eastAsia="SimSun"/>
          <w:noProof/>
          <w:snapToGrid/>
          <w:lang w:eastAsia="zh-CN" w:bidi="ar-SA"/>
        </w:rPr>
        <w:commentReference w:id="216"/>
      </w:r>
      <w:r>
        <w:t xml:space="preserve">. All of the Argentina varieties had critical N concentration values significantly greater than Minnesota x Russet Burbank, except for at a biomass value of 1.0 Mg </w:t>
      </w:r>
      <w:proofErr w:type="gramStart"/>
      <w:r>
        <w:t>ha</w:t>
      </w:r>
      <w:r>
        <w:rPr>
          <w:vertAlign w:val="superscript"/>
        </w:rPr>
        <w:t>-1</w:t>
      </w:r>
      <w:proofErr w:type="gramEnd"/>
      <w:r>
        <w:t xml:space="preserve">. </w:t>
      </w:r>
      <w:commentRangeStart w:id="217"/>
      <w:commentRangeStart w:id="218"/>
      <w:r>
        <w:t>The difference in critical N concentration between Minnesota x Russet Burbank and the varieties in Argentina was in some cases greater than 2 g N 100 g</w:t>
      </w:r>
      <w:r>
        <w:rPr>
          <w:vertAlign w:val="superscript"/>
        </w:rPr>
        <w:t>-1</w:t>
      </w:r>
      <w:r>
        <w:t>.</w:t>
      </w:r>
      <w:commentRangeEnd w:id="217"/>
      <w:r w:rsidR="008B1C6C">
        <w:rPr>
          <w:rStyle w:val="CommentReference"/>
          <w:rFonts w:eastAsia="SimSun"/>
          <w:noProof/>
          <w:snapToGrid/>
          <w:lang w:eastAsia="zh-CN" w:bidi="ar-SA"/>
        </w:rPr>
        <w:commentReference w:id="217"/>
      </w:r>
      <w:commentRangeEnd w:id="218"/>
      <w:r w:rsidR="008B1C6C">
        <w:rPr>
          <w:rStyle w:val="CommentReference"/>
          <w:rFonts w:eastAsia="SimSun"/>
          <w:noProof/>
          <w:snapToGrid/>
          <w:lang w:eastAsia="zh-CN" w:bidi="ar-SA"/>
        </w:rPr>
        <w:commentReference w:id="218"/>
      </w:r>
    </w:p>
    <w:p w14:paraId="2AFBC5AD" w14:textId="5FCDCB92" w:rsidR="002816A0" w:rsidRDefault="002816A0" w:rsidP="00141BB8">
      <w:pPr>
        <w:pStyle w:val="MDPI31text"/>
      </w:pPr>
      <w:r>
        <w:t>There are t</w:t>
      </w:r>
      <w:r w:rsidR="0085680A">
        <w:t>hree</w:t>
      </w:r>
      <w:r>
        <w:t xml:space="preserve"> notable findings here to callout. First, while the values for both parameters </w:t>
      </w:r>
      <w:r>
        <w:rPr>
          <w:i/>
          <w:iCs/>
        </w:rPr>
        <w:t>a</w:t>
      </w:r>
      <w:r>
        <w:t xml:space="preserve"> and </w:t>
      </w:r>
      <w:r>
        <w:rPr>
          <w:i/>
          <w:iCs/>
        </w:rPr>
        <w:t>b</w:t>
      </w:r>
      <w:r>
        <w:t xml:space="preserve"> between all varieties within Minnesota were not significantly different, there were significant differences in critical N concentration between 4 of the 5 varieties. </w:t>
      </w:r>
      <w:commentRangeStart w:id="219"/>
      <w:r>
        <w:t>This indicates that evaluation of uncertainty at the level of CNDC parameter may lead to erroneous conclusions.</w:t>
      </w:r>
      <w:commentRangeEnd w:id="219"/>
      <w:r w:rsidR="008B1C6C">
        <w:rPr>
          <w:rStyle w:val="CommentReference"/>
          <w:rFonts w:eastAsia="SimSun"/>
          <w:noProof/>
          <w:snapToGrid/>
          <w:lang w:eastAsia="zh-CN" w:bidi="ar-SA"/>
        </w:rPr>
        <w:commentReference w:id="219"/>
      </w:r>
      <w:r>
        <w:t xml:space="preserve"> Second, the Minnesota x Russet Burbank and Canada x Russet Burbank curves were significantly different. This provides evidence that the effect of Environment (i.e., location), even when controlling for Genotype (i.e., variety), can result in significantly different critical N concentration.</w:t>
      </w:r>
      <w:r w:rsidR="0085680A">
        <w:t xml:space="preserve"> Third, the findings that within a constant Environment (i.e., Minnesota</w:t>
      </w:r>
      <w:commentRangeStart w:id="220"/>
      <w:r w:rsidR="0085680A">
        <w:t xml:space="preserve">) that there are significant differences between some Genotypes (e.g., Russet Burbank and Dakota Russet) while there are not significant differences between other Genotypes (e.g., Russet Burbank and Dakota Russet) </w:t>
      </w:r>
      <w:commentRangeEnd w:id="220"/>
      <w:r w:rsidR="008B1C6C">
        <w:rPr>
          <w:rStyle w:val="CommentReference"/>
          <w:rFonts w:eastAsia="SimSun"/>
          <w:noProof/>
          <w:snapToGrid/>
          <w:lang w:eastAsia="zh-CN" w:bidi="ar-SA"/>
        </w:rPr>
        <w:commentReference w:id="220"/>
      </w:r>
      <w:r w:rsidR="0085680A">
        <w:t>suggests that Genotype is of secondary importance in determining critical N concentration relative to Environment.</w:t>
      </w:r>
    </w:p>
    <w:p w14:paraId="72D96335" w14:textId="46E82F1C" w:rsidR="0085680A" w:rsidRDefault="0085680A" w:rsidP="00141BB8">
      <w:pPr>
        <w:pStyle w:val="MDPI31text"/>
      </w:pPr>
    </w:p>
    <w:tbl>
      <w:tblPr>
        <w:tblW w:w="0" w:type="auto"/>
        <w:jc w:val="center"/>
        <w:tblLook w:val="04A0" w:firstRow="1" w:lastRow="0" w:firstColumn="1" w:lastColumn="0" w:noHBand="0" w:noVBand="1"/>
      </w:tblPr>
      <w:tblGrid>
        <w:gridCol w:w="10296"/>
      </w:tblGrid>
      <w:tr w:rsidR="00C35D39" w14:paraId="2B785C50" w14:textId="77777777" w:rsidTr="00EB5A02">
        <w:trPr>
          <w:jc w:val="center"/>
        </w:trPr>
        <w:tc>
          <w:tcPr>
            <w:tcW w:w="10296" w:type="dxa"/>
            <w:vAlign w:val="center"/>
          </w:tcPr>
          <w:p w14:paraId="3C9B4379" w14:textId="77777777" w:rsidR="00C35D39" w:rsidRDefault="00C35D39" w:rsidP="00EB5A02">
            <w:pPr>
              <w:pStyle w:val="MDPI52figure"/>
              <w:spacing w:before="0"/>
              <w:rPr>
                <w:noProof/>
                <w:snapToGrid/>
              </w:rPr>
            </w:pPr>
            <w:r>
              <w:rPr>
                <w:noProof/>
                <w:snapToGrid/>
              </w:rPr>
              <w:drawing>
                <wp:inline distT="0" distB="0" distL="0" distR="0" wp14:anchorId="4390B329" wp14:editId="21360357">
                  <wp:extent cx="6400800" cy="4266996"/>
                  <wp:effectExtent l="0" t="0" r="0" b="63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437A3D5B" w14:textId="77777777" w:rsidR="00C35D39" w:rsidRPr="00805AEA" w:rsidRDefault="00C35D39" w:rsidP="00C35D39">
      <w:pPr>
        <w:pStyle w:val="MDPI51figurecaption"/>
        <w:ind w:left="425" w:right="425"/>
        <w:jc w:val="both"/>
        <w:rPr>
          <w:bCs/>
        </w:rPr>
      </w:pPr>
      <w:r>
        <w:rPr>
          <w:b/>
        </w:rPr>
        <w:t xml:space="preserve">Figure 5. </w:t>
      </w:r>
      <w:r>
        <w:rPr>
          <w:bCs/>
        </w:rPr>
        <w:t>Comparison of critical nitrogen concentration values between Russet Burbank x Minnesota and all other location x variety levels fitted in the present study. Blue points indicate that the median critical nitrogen concentration is within the credible region for the critical nitrogen concentration for Russet Burbank x Minnesota; red points are those which fall outside of the credible region for critical nitrogen concentration.</w:t>
      </w:r>
    </w:p>
    <w:tbl>
      <w:tblPr>
        <w:tblW w:w="0" w:type="auto"/>
        <w:jc w:val="center"/>
        <w:tblLook w:val="04A0" w:firstRow="1" w:lastRow="0" w:firstColumn="1" w:lastColumn="0" w:noHBand="0" w:noVBand="1"/>
      </w:tblPr>
      <w:tblGrid>
        <w:gridCol w:w="10296"/>
      </w:tblGrid>
      <w:tr w:rsidR="00C35D39" w14:paraId="45EC208D" w14:textId="77777777" w:rsidTr="00EB5A02">
        <w:trPr>
          <w:jc w:val="center"/>
        </w:trPr>
        <w:tc>
          <w:tcPr>
            <w:tcW w:w="10296" w:type="dxa"/>
            <w:vAlign w:val="center"/>
          </w:tcPr>
          <w:p w14:paraId="2A70D6C6" w14:textId="77777777" w:rsidR="00C35D39" w:rsidRDefault="00C35D39" w:rsidP="00EB5A02">
            <w:pPr>
              <w:pStyle w:val="MDPI52figure"/>
              <w:spacing w:before="0"/>
              <w:rPr>
                <w:noProof/>
                <w:snapToGrid/>
              </w:rPr>
            </w:pPr>
            <w:r>
              <w:rPr>
                <w:noProof/>
                <w:snapToGrid/>
              </w:rPr>
              <w:lastRenderedPageBreak/>
              <w:drawing>
                <wp:inline distT="0" distB="0" distL="0" distR="0" wp14:anchorId="1E12CAF1" wp14:editId="52003726">
                  <wp:extent cx="6400800" cy="2986958"/>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2" cstate="print">
                            <a:extLst>
                              <a:ext uri="{28A0092B-C50C-407E-A947-70E740481C1C}">
                                <a14:useLocalDpi xmlns:a14="http://schemas.microsoft.com/office/drawing/2010/main"/>
                              </a:ext>
                            </a:extLst>
                          </a:blip>
                          <a:stretch>
                            <a:fillRect/>
                          </a:stretch>
                        </pic:blipFill>
                        <pic:spPr>
                          <a:xfrm>
                            <a:off x="0" y="0"/>
                            <a:ext cx="6400800" cy="2986958"/>
                          </a:xfrm>
                          <a:prstGeom prst="rect">
                            <a:avLst/>
                          </a:prstGeom>
                        </pic:spPr>
                      </pic:pic>
                    </a:graphicData>
                  </a:graphic>
                </wp:inline>
              </w:drawing>
            </w:r>
          </w:p>
        </w:tc>
      </w:tr>
    </w:tbl>
    <w:p w14:paraId="0EA9AB06" w14:textId="77777777" w:rsidR="00C35D39" w:rsidRPr="00805AEA" w:rsidRDefault="00C35D39" w:rsidP="00C35D39">
      <w:pPr>
        <w:pStyle w:val="MDPI51figurecaption"/>
        <w:ind w:left="425" w:right="425"/>
        <w:jc w:val="both"/>
        <w:rPr>
          <w:bCs/>
        </w:rPr>
      </w:pPr>
      <w:r>
        <w:rPr>
          <w:b/>
        </w:rPr>
        <w:t>Figure 6.</w:t>
      </w:r>
      <w:r>
        <w:rPr>
          <w:bCs/>
        </w:rPr>
        <w:t xml:space="preserve"> Comparison of critical nitrogen concentration from previous studies using conventional methods to derive the critical nitrogen dilution with the method used in the present study. Blue points indicate critical nitrogen concentration values calculated using the critical nitrogen dilution curve from previous studies that is within the credible region for the critical nitrogen concentration identified in the present study; red points are those which fall outside of the credible region for critical nitrogen concentration.</w:t>
      </w:r>
    </w:p>
    <w:p w14:paraId="27FE855F" w14:textId="2EB1FB97" w:rsidR="0085680A" w:rsidRDefault="0085680A" w:rsidP="0085680A">
      <w:pPr>
        <w:pStyle w:val="MDPI23heading3"/>
      </w:pPr>
      <w:r>
        <w:t>3</w:t>
      </w:r>
      <w:r w:rsidRPr="00F71C4C">
        <w:t>.</w:t>
      </w:r>
      <w:r>
        <w:t>3</w:t>
      </w:r>
      <w:r w:rsidRPr="00F71C4C">
        <w:t>.</w:t>
      </w:r>
      <w:r>
        <w:t>2</w:t>
      </w:r>
      <w:r w:rsidRPr="00F71C4C">
        <w:t xml:space="preserve">. </w:t>
      </w:r>
      <w:r>
        <w:t>Differences related to statistical methods</w:t>
      </w:r>
    </w:p>
    <w:p w14:paraId="668ED2A6" w14:textId="3AD3A862" w:rsidR="000C7F41" w:rsidRDefault="0085680A" w:rsidP="00C35D39">
      <w:pPr>
        <w:pStyle w:val="MDPI31text"/>
      </w:pPr>
      <w:r>
        <w:t>Comparing the curves fit in the present study with the Bayesian hierarchical method to the curves fit in the previous studies using conventional statistical methods, there were significant differences between statistical curve fit methods for all variety within location levels (Figure 6). None of the p</w:t>
      </w:r>
      <w:r w:rsidR="00EC0D18">
        <w:t>revious CNDCs</w:t>
      </w:r>
      <w:r>
        <w:t xml:space="preserve"> fall entirely within credible interval for</w:t>
      </w:r>
      <w:r w:rsidR="00EC0D18">
        <w:t xml:space="preserve"> the respective CNDC developed in the</w:t>
      </w:r>
      <w:r>
        <w:t xml:space="preserve"> present </w:t>
      </w:r>
      <w:r w:rsidR="00EC0D18">
        <w:t>study</w:t>
      </w:r>
      <w:r>
        <w:t>.</w:t>
      </w:r>
    </w:p>
    <w:p w14:paraId="0AEF2AEB" w14:textId="7C088F22" w:rsidR="000C7F41" w:rsidRDefault="0085680A" w:rsidP="00C35D39">
      <w:pPr>
        <w:pStyle w:val="MDPI31text"/>
      </w:pPr>
      <w:r>
        <w:t>The critical N concentration</w:t>
      </w:r>
      <w:r w:rsidR="00EC0D18">
        <w:t xml:space="preserve"> from the previous</w:t>
      </w:r>
      <w:r w:rsidR="000C7F41">
        <w:t xml:space="preserve">ly developed </w:t>
      </w:r>
      <w:r w:rsidR="00EC0D18">
        <w:t xml:space="preserve">CNDCs </w:t>
      </w:r>
      <w:r w:rsidR="000C7F41">
        <w:t xml:space="preserve">for Canada </w:t>
      </w:r>
      <w:r w:rsidR="00EC0D18">
        <w:t>(</w:t>
      </w:r>
      <w:proofErr w:type="spellStart"/>
      <w:r w:rsidR="00EC0D18" w:rsidRPr="00C914C8">
        <w:t>Bélanger</w:t>
      </w:r>
      <w:proofErr w:type="spellEnd"/>
      <w:r w:rsidR="00EC0D18" w:rsidRPr="00C914C8">
        <w:t xml:space="preserve"> et al., 2001</w:t>
      </w:r>
      <w:r w:rsidR="00EC0D18">
        <w:t>)</w:t>
      </w:r>
      <w:r>
        <w:t xml:space="preserve"> was significantly greater for both Canada x Russet Burbank and Canada x </w:t>
      </w:r>
      <w:proofErr w:type="spellStart"/>
      <w:r>
        <w:t>Shepody</w:t>
      </w:r>
      <w:proofErr w:type="spellEnd"/>
      <w:r>
        <w:t xml:space="preserve"> </w:t>
      </w:r>
      <w:r w:rsidR="00EC0D18">
        <w:t xml:space="preserve">than the present CNDCs </w:t>
      </w:r>
      <w:r>
        <w:t>for biomass levels of less than 3 Mg ha</w:t>
      </w:r>
      <w:r>
        <w:rPr>
          <w:vertAlign w:val="superscript"/>
        </w:rPr>
        <w:t>-1</w:t>
      </w:r>
      <w:r>
        <w:t xml:space="preserve"> and less than 5 Mg ha</w:t>
      </w:r>
      <w:r>
        <w:rPr>
          <w:vertAlign w:val="superscript"/>
        </w:rPr>
        <w:t>-1</w:t>
      </w:r>
      <w:r>
        <w:t>, respectively. Relative to the other locations, the CNDCs for Canada were the most similar between statistical methods.</w:t>
      </w:r>
    </w:p>
    <w:p w14:paraId="3ECEBBFA" w14:textId="742B881F" w:rsidR="000C7F41" w:rsidRDefault="0085680A" w:rsidP="00C35D39">
      <w:pPr>
        <w:pStyle w:val="MDPI31text"/>
      </w:pPr>
      <w:r>
        <w:t>The critical N concentration fr</w:t>
      </w:r>
      <w:r w:rsidR="00EC0D18">
        <w:t>om</w:t>
      </w:r>
      <w:r>
        <w:t xml:space="preserve"> </w:t>
      </w:r>
      <w:r w:rsidR="00EC0D18">
        <w:t>the previously developed CNDCs for the Argentina varieties (</w:t>
      </w:r>
      <w:proofErr w:type="spellStart"/>
      <w:r w:rsidR="00EC0D18">
        <w:t>Giletto</w:t>
      </w:r>
      <w:proofErr w:type="spellEnd"/>
      <w:r w:rsidR="00EC0D18">
        <w:t xml:space="preserve"> and </w:t>
      </w:r>
      <w:proofErr w:type="spellStart"/>
      <w:r w:rsidR="00EC0D18">
        <w:t>Echeverría</w:t>
      </w:r>
      <w:proofErr w:type="spellEnd"/>
      <w:r w:rsidR="00EC0D18">
        <w:t xml:space="preserve">, 2015) was significantly less than that from the present CNDCs for biomass levels of greater than approximately 5 Mg </w:t>
      </w:r>
      <w:proofErr w:type="gramStart"/>
      <w:r w:rsidR="00EC0D18">
        <w:t>ha</w:t>
      </w:r>
      <w:r w:rsidR="00EC0D18">
        <w:rPr>
          <w:vertAlign w:val="superscript"/>
        </w:rPr>
        <w:t>-1</w:t>
      </w:r>
      <w:proofErr w:type="gramEnd"/>
      <w:r w:rsidR="00EC0D18">
        <w:t xml:space="preserve">. For biomass levels less than 5 Mg </w:t>
      </w:r>
      <w:proofErr w:type="gramStart"/>
      <w:r w:rsidR="00EC0D18">
        <w:t>ha</w:t>
      </w:r>
      <w:r w:rsidR="00EC0D18">
        <w:rPr>
          <w:vertAlign w:val="superscript"/>
        </w:rPr>
        <w:t>-1</w:t>
      </w:r>
      <w:proofErr w:type="gramEnd"/>
      <w:r w:rsidR="00DE3276">
        <w:t>, the critical N concentration is either significantly greater than or not significantly different than that from the present study. The magnitude of this difference is relatively large with</w:t>
      </w:r>
      <w:r w:rsidR="000C7F41">
        <w:t xml:space="preserve"> the critical N concentration from the previous method as much as 1 g N 100 g</w:t>
      </w:r>
      <w:r w:rsidR="000C7F41">
        <w:rPr>
          <w:vertAlign w:val="superscript"/>
        </w:rPr>
        <w:t>-1</w:t>
      </w:r>
      <w:r w:rsidR="000C7F41">
        <w:t xml:space="preserve"> less than from the present method.</w:t>
      </w:r>
    </w:p>
    <w:p w14:paraId="3AFA4421" w14:textId="62E0BCF1" w:rsidR="000C7F41" w:rsidRDefault="000C7F41" w:rsidP="00C35D39">
      <w:pPr>
        <w:pStyle w:val="MDPI31text"/>
      </w:pPr>
      <w:r>
        <w:t>The critical N concentration from the previously developed CNDCs for Belgium (Ben Abdulla et al., 2016) were significantly greater than the than from the CNDCs developed in the present study. While the magnitude of this difference in critical N concentration was approximately 0.5 g N 100 g</w:t>
      </w:r>
      <w:r>
        <w:rPr>
          <w:vertAlign w:val="superscript"/>
        </w:rPr>
        <w:t>-1</w:t>
      </w:r>
      <w:r>
        <w:t>, there was no value of biomass for which the critical N concentration from the two methods was not significantly different.</w:t>
      </w:r>
    </w:p>
    <w:p w14:paraId="5C4D7A01" w14:textId="4AF657BB" w:rsidR="000C7F41" w:rsidRDefault="000C7F41" w:rsidP="00C35D39">
      <w:pPr>
        <w:pStyle w:val="MDPI31text"/>
      </w:pPr>
      <w:r>
        <w:t>While this evaluation of different statistical methods to calculate a CNDC from the same set of data cannot direct answer the question of which statistical method is correct to use, it does provide direct evidence that the statistical approach itself can confound the interpretation of differences in critical N concentrations across G x E interactions. Therefore, it is essential to know the statistical method used to develop a CNDC when evaluating and interpreting differences between various curves.</w:t>
      </w:r>
    </w:p>
    <w:p w14:paraId="0147488F" w14:textId="45D30381" w:rsidR="000C7F41" w:rsidRDefault="000C7F41" w:rsidP="000C7F41">
      <w:pPr>
        <w:pStyle w:val="MDPI21heading1"/>
      </w:pPr>
      <w:r>
        <w:lastRenderedPageBreak/>
        <w:t>4. Discussion</w:t>
      </w:r>
    </w:p>
    <w:p w14:paraId="583C4AE1" w14:textId="77777777" w:rsidR="00CE4D41" w:rsidRDefault="00CE4D41" w:rsidP="00CE4D41">
      <w:pPr>
        <w:pStyle w:val="MDPI22heading2"/>
      </w:pPr>
      <w:r>
        <w:t>4.1. Propogating Uncertainity in Critical N Concentration</w:t>
      </w:r>
    </w:p>
    <w:p w14:paraId="1C11917A" w14:textId="044B66BC" w:rsidR="00CE4D41" w:rsidRDefault="00CE4D41" w:rsidP="00CE4D41">
      <w:pPr>
        <w:pStyle w:val="MDPI31text"/>
        <w:numPr>
          <w:ilvl w:val="0"/>
          <w:numId w:val="40"/>
        </w:numPr>
      </w:pPr>
      <w:r>
        <w:t>Calculations of NNI should be based on a credible range of critical N concentration values to produce NNI values with associated uncertainty range</w:t>
      </w:r>
    </w:p>
    <w:p w14:paraId="5BB0FC02" w14:textId="696096FD" w:rsidR="00CE4D41" w:rsidRDefault="00CE4D41" w:rsidP="00CE4D41">
      <w:pPr>
        <w:pStyle w:val="MDPI31text"/>
        <w:numPr>
          <w:ilvl w:val="0"/>
          <w:numId w:val="40"/>
        </w:numPr>
      </w:pPr>
      <w:r>
        <w:t>This uncertainty can also be applied to other derivative/related constructs including critical N uptake curve and critical N utilization efficiency curve (Bohman, 2021)</w:t>
      </w:r>
    </w:p>
    <w:p w14:paraId="5BA29CA4" w14:textId="5449B4AC" w:rsidR="00CE4D41" w:rsidRDefault="00CE4D41" w:rsidP="00CE4D41">
      <w:pPr>
        <w:pStyle w:val="MDPI31text"/>
        <w:numPr>
          <w:ilvl w:val="0"/>
          <w:numId w:val="40"/>
        </w:numPr>
      </w:pPr>
      <w:r>
        <w:t>Even for a given variety within a location, there is no true value of critical N concentration without some level of uncertainty. This should be quantified whenever possible, and this statistical approach is one method to do so.</w:t>
      </w:r>
    </w:p>
    <w:p w14:paraId="2AA4FB8F" w14:textId="52785899" w:rsidR="00E77500" w:rsidRDefault="00E77500" w:rsidP="00CE4D41">
      <w:pPr>
        <w:pStyle w:val="MDPI31text"/>
        <w:numPr>
          <w:ilvl w:val="0"/>
          <w:numId w:val="40"/>
        </w:numPr>
      </w:pPr>
      <w:r>
        <w:t>The best way to do this is using the “approximation” approach for the credible region from Table 6. Report the median value, with range based on the upper and lower “approximated” boundaries of the critical region.</w:t>
      </w:r>
    </w:p>
    <w:p w14:paraId="41A4BC5C" w14:textId="77777777" w:rsidR="00CE4D41" w:rsidRDefault="00CE4D41" w:rsidP="00CE4D41">
      <w:pPr>
        <w:pStyle w:val="MDPI31text"/>
      </w:pPr>
    </w:p>
    <w:p w14:paraId="10256D34" w14:textId="674BA26A" w:rsidR="00CE4D41" w:rsidRDefault="00CE4D41" w:rsidP="00CE4D41">
      <w:pPr>
        <w:pStyle w:val="MDPI22heading2"/>
      </w:pPr>
      <w:r>
        <w:t>4.2. Implication of G x E effects of Critical N Concentration</w:t>
      </w:r>
    </w:p>
    <w:p w14:paraId="73EE8091" w14:textId="563BB7A2" w:rsidR="00CE4D41" w:rsidRDefault="00CE4D41" w:rsidP="00CE4D41">
      <w:pPr>
        <w:pStyle w:val="MDPI31text"/>
        <w:numPr>
          <w:ilvl w:val="0"/>
          <w:numId w:val="40"/>
        </w:numPr>
      </w:pPr>
      <w:r>
        <w:t xml:space="preserve">Location appears to be a more important factor for determining N dilution in potato than </w:t>
      </w:r>
      <w:proofErr w:type="gramStart"/>
      <w:r>
        <w:t>variety</w:t>
      </w:r>
      <w:proofErr w:type="gramEnd"/>
    </w:p>
    <w:p w14:paraId="4C00B086" w14:textId="664DE5E8" w:rsidR="00CE4D41" w:rsidRDefault="00CE4D41" w:rsidP="00CE4D41">
      <w:pPr>
        <w:pStyle w:val="MDPI31text"/>
        <w:numPr>
          <w:ilvl w:val="0"/>
          <w:numId w:val="40"/>
        </w:numPr>
      </w:pPr>
      <w:r>
        <w:t xml:space="preserve">Based on the work of </w:t>
      </w:r>
      <w:proofErr w:type="spellStart"/>
      <w:r>
        <w:t>Giletto</w:t>
      </w:r>
      <w:proofErr w:type="spellEnd"/>
      <w:r>
        <w:t xml:space="preserve"> et al. (2020) this would be due to differences in bulking across Environmental conditions</w:t>
      </w:r>
    </w:p>
    <w:p w14:paraId="5579DB55" w14:textId="0C8AA3CC" w:rsidR="00CE4D41" w:rsidRDefault="00CE4D41" w:rsidP="00CE4D41">
      <w:pPr>
        <w:pStyle w:val="MDPI31text"/>
        <w:numPr>
          <w:ilvl w:val="0"/>
          <w:numId w:val="40"/>
        </w:numPr>
      </w:pPr>
      <w:r>
        <w:t xml:space="preserve">Even controlling for variety across locations, Genotype is less important than Environment for determining critical N </w:t>
      </w:r>
      <w:proofErr w:type="gramStart"/>
      <w:r>
        <w:t>concentration</w:t>
      </w:r>
      <w:proofErr w:type="gramEnd"/>
    </w:p>
    <w:p w14:paraId="18DED703" w14:textId="77777777" w:rsidR="00CE4D41" w:rsidRDefault="00CE4D41" w:rsidP="00CE4D41">
      <w:pPr>
        <w:pStyle w:val="MDPI31text"/>
        <w:numPr>
          <w:ilvl w:val="0"/>
          <w:numId w:val="40"/>
        </w:numPr>
      </w:pPr>
      <w:r>
        <w:t>Extending this to critical N utilization efficiency, this implies that NUtE (and NUE subsequently) is primarily a function of Environment rather than Genotype.</w:t>
      </w:r>
    </w:p>
    <w:p w14:paraId="1177BBBE" w14:textId="15D51683" w:rsidR="00CE4D41" w:rsidRDefault="00CE4D41" w:rsidP="00CE4D41">
      <w:pPr>
        <w:pStyle w:val="MDPI31text"/>
        <w:numPr>
          <w:ilvl w:val="0"/>
          <w:numId w:val="40"/>
        </w:numPr>
      </w:pPr>
      <w:r>
        <w:t>Crop N demands in potato appear to be driven by Environmental factors, rather than Genotypic ones…</w:t>
      </w:r>
    </w:p>
    <w:p w14:paraId="2ACD6B92" w14:textId="77777777" w:rsidR="00CE4D41" w:rsidRPr="00CE4D41" w:rsidRDefault="00CE4D41" w:rsidP="00CE4D41">
      <w:pPr>
        <w:pStyle w:val="MDPI31text"/>
      </w:pPr>
    </w:p>
    <w:p w14:paraId="25FFE139" w14:textId="42BA1C21" w:rsidR="00CE4D41" w:rsidRDefault="00CE4D41" w:rsidP="000C7F41">
      <w:pPr>
        <w:pStyle w:val="MDPI22heading2"/>
      </w:pPr>
      <w:r>
        <w:t>4.3. Understanding Differences between Statistical Methods</w:t>
      </w:r>
    </w:p>
    <w:p w14:paraId="47AF3285" w14:textId="0193DF6D" w:rsidR="00CE4D41" w:rsidRDefault="000A5B75" w:rsidP="00CE4D41">
      <w:pPr>
        <w:pStyle w:val="MDPI31text"/>
        <w:numPr>
          <w:ilvl w:val="0"/>
          <w:numId w:val="40"/>
        </w:numPr>
      </w:pPr>
      <w:r>
        <w:t>The resulting CNDCs between this method and the previous methods is quite striking for some locations (i.e., Belgium and Argentina)</w:t>
      </w:r>
    </w:p>
    <w:p w14:paraId="20EF1A76" w14:textId="77B8DCB1" w:rsidR="000A5B75" w:rsidRDefault="000A5B75" w:rsidP="00CE4D41">
      <w:pPr>
        <w:pStyle w:val="MDPI31text"/>
        <w:numPr>
          <w:ilvl w:val="0"/>
          <w:numId w:val="40"/>
        </w:numPr>
      </w:pPr>
      <w:r>
        <w:t>One plausible rationale here is that the previous methods were selecting incorrect critical points due to the limitations of both the experimental and statistical procedures.</w:t>
      </w:r>
    </w:p>
    <w:p w14:paraId="5C153298" w14:textId="6AC7D089" w:rsidR="000A5B75" w:rsidRDefault="000A5B75" w:rsidP="000A5B75">
      <w:pPr>
        <w:pStyle w:val="MDPI31text"/>
        <w:numPr>
          <w:ilvl w:val="1"/>
          <w:numId w:val="40"/>
        </w:numPr>
      </w:pPr>
      <w:r>
        <w:t>For example, in cases like Argentina where even the highest N rate was not N limiting but significantly greater than all other N rates (i.e., significantly greatest based on ANOVA and multiple comparisons) the critical N point selected is less than the “true” critical N point.</w:t>
      </w:r>
    </w:p>
    <w:p w14:paraId="09F75775" w14:textId="089F1336" w:rsidR="000A5B75" w:rsidRDefault="000A5B75" w:rsidP="000A5B75">
      <w:pPr>
        <w:pStyle w:val="MDPI31text"/>
        <w:numPr>
          <w:ilvl w:val="1"/>
          <w:numId w:val="40"/>
        </w:numPr>
      </w:pPr>
      <w:r>
        <w:t xml:space="preserve">In other case, like Belgium, perhaps this has to do with more clustering and less spread in experimental? Some bias in the selection criteria that results in upwardly biased critical N </w:t>
      </w:r>
      <w:proofErr w:type="gramStart"/>
      <w:r>
        <w:t>points?</w:t>
      </w:r>
      <w:proofErr w:type="gramEnd"/>
    </w:p>
    <w:p w14:paraId="59B0AD12" w14:textId="0149A77C" w:rsidR="000A5B75" w:rsidRDefault="000A5B75" w:rsidP="000A5B75">
      <w:pPr>
        <w:pStyle w:val="MDPI31text"/>
        <w:numPr>
          <w:ilvl w:val="0"/>
          <w:numId w:val="40"/>
        </w:numPr>
      </w:pPr>
      <w:r>
        <w:t xml:space="preserve">The inclusion of all of the data rather than </w:t>
      </w:r>
      <w:r>
        <w:rPr>
          <w:i/>
          <w:iCs/>
        </w:rPr>
        <w:t>a priori</w:t>
      </w:r>
      <w:r>
        <w:t xml:space="preserve"> selection of some of the data removes the arbitrary step of selecting the critical N points and rather identifies these values from all of the experimental </w:t>
      </w:r>
      <w:proofErr w:type="gramStart"/>
      <w:r>
        <w:t>data</w:t>
      </w:r>
      <w:proofErr w:type="gramEnd"/>
    </w:p>
    <w:p w14:paraId="01AAFA92" w14:textId="40C0C015" w:rsidR="000A5B75" w:rsidRDefault="000A5B75" w:rsidP="000A5B75">
      <w:pPr>
        <w:pStyle w:val="MDPI31text"/>
        <w:numPr>
          <w:ilvl w:val="0"/>
          <w:numId w:val="40"/>
        </w:numPr>
      </w:pPr>
      <w:r>
        <w:t xml:space="preserve">Not clear if this method is empirically “better” at reflecting agronomic outcomes (i.e., relative yield/biomass response as function of NNI), but from a deductive standpoint this method is “better” at </w:t>
      </w:r>
      <w:r w:rsidR="00E77500">
        <w:t>inferring differences between G x E interactions and making the most of expensive experimental data to do so.</w:t>
      </w:r>
    </w:p>
    <w:p w14:paraId="08087C4E" w14:textId="77777777" w:rsidR="000C7F41" w:rsidRDefault="000C7F41" w:rsidP="000C7F41">
      <w:pPr>
        <w:pStyle w:val="MDPI31text"/>
      </w:pPr>
    </w:p>
    <w:p w14:paraId="11FE36D1" w14:textId="77777777" w:rsidR="000C7F41" w:rsidRDefault="000C7F41" w:rsidP="000C7F41">
      <w:pPr>
        <w:pStyle w:val="MDPI21heading1"/>
      </w:pPr>
      <w:r>
        <w:t xml:space="preserve">5. </w:t>
      </w:r>
      <w:commentRangeStart w:id="221"/>
      <w:r>
        <w:t>Conclusions</w:t>
      </w:r>
      <w:commentRangeEnd w:id="221"/>
      <w:r w:rsidR="00B21B49">
        <w:rPr>
          <w:rStyle w:val="CommentReference"/>
          <w:rFonts w:eastAsia="SimSun"/>
          <w:b w:val="0"/>
          <w:noProof/>
          <w:snapToGrid/>
          <w:lang w:eastAsia="zh-CN" w:bidi="ar-SA"/>
        </w:rPr>
        <w:commentReference w:id="221"/>
      </w:r>
    </w:p>
    <w:p w14:paraId="79F75A39" w14:textId="77777777" w:rsidR="000C7F41" w:rsidRDefault="000C7F41" w:rsidP="000C7F41">
      <w:pPr>
        <w:pStyle w:val="MDPI31text"/>
      </w:pPr>
    </w:p>
    <w:p w14:paraId="7F6460AB" w14:textId="77777777" w:rsidR="000C7F41" w:rsidRDefault="000C7F41" w:rsidP="000C7F41">
      <w:pPr>
        <w:pStyle w:val="MDPI31text"/>
      </w:pPr>
    </w:p>
    <w:p w14:paraId="460182B5" w14:textId="47145B89" w:rsidR="00CF32B7" w:rsidRPr="00C35D39" w:rsidRDefault="000C7F41" w:rsidP="00C35D39">
      <w:pPr>
        <w:pStyle w:val="MDPI31text"/>
      </w:pPr>
      <w:r>
        <w:br w:type="page"/>
      </w:r>
    </w:p>
    <w:p w14:paraId="1ADF3D43" w14:textId="12B51123" w:rsidR="00374012" w:rsidRPr="00374012" w:rsidRDefault="00374012" w:rsidP="0085680A">
      <w:pPr>
        <w:pStyle w:val="MDPI31text"/>
        <w:numPr>
          <w:ilvl w:val="0"/>
          <w:numId w:val="34"/>
        </w:numPr>
      </w:pPr>
      <w:r>
        <w:lastRenderedPageBreak/>
        <w:br w:type="page"/>
      </w:r>
    </w:p>
    <w:p w14:paraId="7752A68B" w14:textId="091CBA2E" w:rsidR="0003691D" w:rsidRPr="00805AEA" w:rsidRDefault="0003691D" w:rsidP="0003691D">
      <w:pPr>
        <w:pStyle w:val="MDPI51figurecaption"/>
        <w:ind w:left="425" w:right="425"/>
        <w:jc w:val="both"/>
        <w:rPr>
          <w:bCs/>
        </w:rPr>
      </w:pPr>
      <w:r>
        <w:rPr>
          <w:b/>
        </w:rPr>
        <w:lastRenderedPageBreak/>
        <w:t>Appendix 1.</w:t>
      </w:r>
      <w:r>
        <w:rPr>
          <w:bCs/>
        </w:rPr>
        <w:t xml:space="preserve"> </w:t>
      </w:r>
    </w:p>
    <w:p w14:paraId="52690B65" w14:textId="77777777" w:rsidR="00BD65AE" w:rsidRPr="0089192E" w:rsidRDefault="00BD65AE" w:rsidP="00BD65AE">
      <w:pPr>
        <w:pStyle w:val="MDPI22heading2"/>
        <w:spacing w:before="0"/>
        <w:rPr>
          <w:i w:val="0"/>
          <w:iCs/>
        </w:rPr>
      </w:pPr>
      <w:r>
        <w:br w:type="page"/>
      </w:r>
    </w:p>
    <w:p w14:paraId="2C021702" w14:textId="19413D8F" w:rsidR="00CF5DE3" w:rsidRPr="00805AEA" w:rsidRDefault="00CF5DE3" w:rsidP="00CF5DE3">
      <w:pPr>
        <w:pStyle w:val="MDPI51figurecaption"/>
        <w:ind w:left="425" w:right="425"/>
        <w:jc w:val="both"/>
        <w:rPr>
          <w:bCs/>
        </w:rPr>
      </w:pPr>
      <w:r>
        <w:rPr>
          <w:b/>
        </w:rPr>
        <w:lastRenderedPageBreak/>
        <w:t>Appendix 2.</w:t>
      </w:r>
      <w:r>
        <w:rPr>
          <w:bCs/>
        </w:rPr>
        <w:t xml:space="preserve"> </w:t>
      </w:r>
    </w:p>
    <w:p w14:paraId="67397D11" w14:textId="77777777" w:rsidR="00CF5DE3" w:rsidRDefault="00CF5DE3" w:rsidP="00CF5DE3">
      <w:pPr>
        <w:pStyle w:val="MDPI22heading2"/>
        <w:spacing w:before="0"/>
        <w:rPr>
          <w:i w:val="0"/>
        </w:rPr>
      </w:pPr>
    </w:p>
    <w:sectPr w:rsidR="00CF5DE3" w:rsidSect="001C0E58">
      <w:headerReference w:type="even" r:id="rId23"/>
      <w:headerReference w:type="default" r:id="rId24"/>
      <w:footerReference w:type="default" r:id="rId25"/>
      <w:headerReference w:type="first" r:id="rId26"/>
      <w:footerReference w:type="first" r:id="rId27"/>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Michael John Culshaw-Maurer" w:date="2021-02-15T10:09:00Z" w:initials="MJC">
    <w:p w14:paraId="09349B3B" w14:textId="022C23BD" w:rsidR="00B83EC6" w:rsidRDefault="00B83EC6">
      <w:pPr>
        <w:pStyle w:val="CommentText"/>
      </w:pPr>
      <w:r>
        <w:rPr>
          <w:rStyle w:val="CommentReference"/>
        </w:rPr>
        <w:annotationRef/>
      </w:r>
      <w:r>
        <w:t>Lack of? Or is it a complex relationship?</w:t>
      </w:r>
    </w:p>
  </w:comment>
  <w:comment w:id="4" w:author="Brian Bohman" w:date="2021-03-07T12:49:00Z" w:initials="BB">
    <w:p w14:paraId="16B74AEC" w14:textId="3CFC1850" w:rsidR="00B83EC6" w:rsidRDefault="00B83EC6">
      <w:pPr>
        <w:pStyle w:val="CommentText"/>
      </w:pPr>
      <w:r>
        <w:rPr>
          <w:rStyle w:val="CommentReference"/>
        </w:rPr>
        <w:annotationRef/>
      </w:r>
      <w:r>
        <w:t xml:space="preserve">Carl: Need to define </w:t>
      </w:r>
      <w:r w:rsidRPr="00BF4F93">
        <w:rPr>
          <w:i/>
          <w:iCs/>
        </w:rPr>
        <w:t>b</w:t>
      </w:r>
      <w:r>
        <w:t xml:space="preserve"> better or say what it means. </w:t>
      </w:r>
    </w:p>
  </w:comment>
  <w:comment w:id="7" w:author="Brian Bohman" w:date="2021-02-14T19:13:00Z" w:initials="BB">
    <w:p w14:paraId="67B7326E" w14:textId="77777777" w:rsidR="00B83EC6" w:rsidRDefault="00B83EC6">
      <w:pPr>
        <w:pStyle w:val="CommentText"/>
      </w:pPr>
      <w:r>
        <w:rPr>
          <w:rStyle w:val="CommentReference"/>
        </w:rPr>
        <w:annotationRef/>
      </w:r>
      <w:r>
        <w:t>Any ideas on a good source for difference in total biomass/yield/harvest index across GxE?</w:t>
      </w:r>
    </w:p>
  </w:comment>
  <w:comment w:id="9" w:author="Brian Bohman" w:date="2021-03-07T12:49:00Z" w:initials="BB">
    <w:p w14:paraId="3C69BA4A" w14:textId="23E9597A" w:rsidR="00B83EC6" w:rsidRDefault="00B83EC6">
      <w:pPr>
        <w:pStyle w:val="CommentText"/>
      </w:pPr>
      <w:r>
        <w:rPr>
          <w:rStyle w:val="CommentReference"/>
        </w:rPr>
        <w:annotationRef/>
      </w:r>
      <w:r>
        <w:t xml:space="preserve">Carl: Aren’t you using published and unpublished data?  </w:t>
      </w:r>
    </w:p>
  </w:comment>
  <w:comment w:id="17" w:author="Brian Bohman" w:date="2021-02-14T19:02:00Z" w:initials="BB">
    <w:p w14:paraId="6F93CBD8" w14:textId="0ADC1CE9" w:rsidR="00B83EC6" w:rsidRDefault="00B83EC6">
      <w:pPr>
        <w:pStyle w:val="CommentText"/>
      </w:pPr>
      <w:r>
        <w:rPr>
          <w:rStyle w:val="CommentReference"/>
        </w:rPr>
        <w:annotationRef/>
      </w:r>
      <w:r>
        <w:t>Need to add this! Also need to decide if the appendix will contain all values or just newly reported values…</w:t>
      </w:r>
    </w:p>
  </w:comment>
  <w:comment w:id="20" w:author="Brian Bohman" w:date="2021-03-07T12:01:00Z" w:initials="BB">
    <w:p w14:paraId="5BFDE7E3" w14:textId="06357A37" w:rsidR="00B83EC6" w:rsidRDefault="00B83EC6">
      <w:pPr>
        <w:pStyle w:val="CommentText"/>
      </w:pPr>
      <w:r>
        <w:rPr>
          <w:rStyle w:val="CommentReference"/>
        </w:rPr>
        <w:annotationRef/>
      </w:r>
      <w:r>
        <w:t>Need to update Appendix Table 1 to have correct “absolute” dates and years – in some cases, this is relative based on DAP and unknown year. Check the previous studies for details, update source files, and re-run model to fit with this data….</w:t>
      </w:r>
    </w:p>
  </w:comment>
  <w:comment w:id="43" w:author="Brian Bohman" w:date="2021-02-14T15:39:00Z" w:initials="BB">
    <w:p w14:paraId="458CFB82" w14:textId="1EC97AB1" w:rsidR="00B83EC6" w:rsidRDefault="00B83EC6">
      <w:pPr>
        <w:pStyle w:val="CommentText"/>
      </w:pPr>
      <w:r>
        <w:rPr>
          <w:rStyle w:val="CommentReference"/>
        </w:rPr>
        <w:annotationRef/>
      </w:r>
      <w:r>
        <w:t>Need to update these summary values.</w:t>
      </w:r>
    </w:p>
  </w:comment>
  <w:comment w:id="44" w:author="Brian Bohman" w:date="2021-03-07T12:30:00Z" w:initials="BB">
    <w:p w14:paraId="07295725" w14:textId="2233D871" w:rsidR="00B83EC6" w:rsidRDefault="00B83EC6">
      <w:pPr>
        <w:pStyle w:val="CommentText"/>
      </w:pPr>
      <w:r>
        <w:rPr>
          <w:rStyle w:val="CommentReference"/>
        </w:rPr>
        <w:annotationRef/>
      </w:r>
      <w:r>
        <w:t xml:space="preserve">Carl: </w:t>
      </w:r>
      <w:r>
        <w:rPr>
          <w:rStyle w:val="CommentReference"/>
        </w:rPr>
        <w:annotationRef/>
      </w:r>
      <w:r>
        <w:t xml:space="preserve">Why not use the published papers? </w:t>
      </w:r>
    </w:p>
  </w:comment>
  <w:comment w:id="45" w:author="Brian Bohman" w:date="2021-03-07T12:53:00Z" w:initials="BB">
    <w:p w14:paraId="7A32F922" w14:textId="45382AF7" w:rsidR="00B83EC6" w:rsidRDefault="00B83EC6" w:rsidP="00736C99">
      <w:pPr>
        <w:pStyle w:val="CommentText"/>
      </w:pPr>
      <w:r>
        <w:rPr>
          <w:rStyle w:val="CommentReference"/>
        </w:rPr>
        <w:annotationRef/>
      </w:r>
      <w:r>
        <w:t>Need to insert published papers too – included dissertation as primary reference because they had the necessary details on whole plant sampling… The other papers didn’t as far as I am aware…</w:t>
      </w:r>
    </w:p>
  </w:comment>
  <w:comment w:id="53" w:author="Brian Bohman" w:date="2021-02-14T15:39:00Z" w:initials="BB">
    <w:p w14:paraId="494E69EF" w14:textId="21EFC5F2" w:rsidR="00B83EC6" w:rsidRDefault="00B83EC6">
      <w:pPr>
        <w:pStyle w:val="CommentText"/>
      </w:pPr>
      <w:r>
        <w:rPr>
          <w:rStyle w:val="CommentReference"/>
        </w:rPr>
        <w:annotationRef/>
      </w:r>
      <w:r>
        <w:t>Need to add this data to the analysis!</w:t>
      </w:r>
    </w:p>
  </w:comment>
  <w:comment w:id="61" w:author="Brian Bohman" w:date="2021-03-07T11:38:00Z" w:initials="BB">
    <w:p w14:paraId="0F46CF84" w14:textId="63CA8159" w:rsidR="00B83EC6" w:rsidRDefault="00B83EC6">
      <w:pPr>
        <w:pStyle w:val="CommentText"/>
      </w:pPr>
      <w:r>
        <w:rPr>
          <w:rStyle w:val="CommentReference"/>
        </w:rPr>
        <w:annotationRef/>
      </w:r>
      <w:r>
        <w:t>This is also what is going on with Argentina… 250 kg N/ha with their massive biomass is almost certainly N limited…</w:t>
      </w:r>
    </w:p>
  </w:comment>
  <w:comment w:id="68" w:author="Brian Bohman" w:date="2021-03-07T12:50:00Z" w:initials="BB">
    <w:p w14:paraId="3F0864E0" w14:textId="7C2CD3AC" w:rsidR="00B83EC6" w:rsidRDefault="00B83EC6">
      <w:pPr>
        <w:pStyle w:val="CommentText"/>
      </w:pPr>
      <w:r>
        <w:rPr>
          <w:rStyle w:val="CommentReference"/>
        </w:rPr>
        <w:annotationRef/>
      </w:r>
      <w:r>
        <w:t>Carl: It would be useful to state here what the differene is between the classical stats method and the Bayesian method.</w:t>
      </w:r>
    </w:p>
  </w:comment>
  <w:comment w:id="69" w:author="Reviewer" w:date="2021-03-08T15:54:00Z" w:initials="R">
    <w:p w14:paraId="53D32F1B" w14:textId="363326D4" w:rsidR="00B83EC6" w:rsidRDefault="00B83EC6">
      <w:pPr>
        <w:pStyle w:val="CommentText"/>
      </w:pPr>
      <w:r>
        <w:rPr>
          <w:rStyle w:val="CommentReference"/>
        </w:rPr>
        <w:annotationRef/>
      </w:r>
      <w:r>
        <w:t xml:space="preserve">Much better, I can now follow what you are doing.  </w:t>
      </w:r>
      <w:r w:rsidR="00A95914">
        <w:t xml:space="preserve">However,I think it would be clearer if you state what the conventional approach is first then then state the Bayesian approach.  Alternatively, this could even go in the tinroduction which woyuld just ify why you are using a different approach.  </w:t>
      </w:r>
    </w:p>
  </w:comment>
  <w:comment w:id="72" w:author="Michael John Culshaw-Maurer" w:date="2021-02-15T10:20:00Z" w:initials="MJC">
    <w:p w14:paraId="4703163E" w14:textId="77777777" w:rsidR="00B83EC6" w:rsidRDefault="00B83EC6" w:rsidP="004B4F3F">
      <w:pPr>
        <w:pStyle w:val="CommentText"/>
      </w:pPr>
      <w:r>
        <w:rPr>
          <w:rStyle w:val="CommentReference"/>
        </w:rPr>
        <w:annotationRef/>
      </w:r>
      <w:r>
        <w:t>I think this might be a good place to include something like a hierarchical flow chart or a plot showing a CNDC curve with a bunch of plateaus, showing that the plateaus + points vary by date, and the curve is fit for a given location x variety. I included an example of what that might look like, we could definitely change this up as much as we want, add in some drawings of curves, whatever we want.</w:t>
      </w:r>
    </w:p>
  </w:comment>
  <w:comment w:id="84" w:author="Reviewer" w:date="2021-03-08T16:12:00Z" w:initials="R">
    <w:p w14:paraId="141879BE" w14:textId="0831E93D" w:rsidR="00DE75A5" w:rsidRDefault="00DE75A5">
      <w:pPr>
        <w:pStyle w:val="CommentText"/>
      </w:pPr>
      <w:r>
        <w:rPr>
          <w:rStyle w:val="CommentReference"/>
        </w:rPr>
        <w:annotationRef/>
      </w:r>
      <w:r>
        <w:t>I th</w:t>
      </w:r>
      <w:r w:rsidR="00A95914">
        <w:t>i</w:t>
      </w:r>
      <w:r>
        <w:t xml:space="preserve">nk the conventional approach should be </w:t>
      </w:r>
      <w:r w:rsidR="00A95914">
        <w:t xml:space="preserve">presented earlier in the methods.  This will provide justificaton for using the Bayesian approach </w:t>
      </w:r>
    </w:p>
  </w:comment>
  <w:comment w:id="89" w:author="Brian Bohman" w:date="2021-03-07T10:42:00Z" w:initials="BB">
    <w:p w14:paraId="6523D592" w14:textId="3CDE5A14" w:rsidR="00B83EC6" w:rsidRDefault="00B83EC6">
      <w:pPr>
        <w:pStyle w:val="CommentText"/>
      </w:pPr>
      <w:r>
        <w:rPr>
          <w:rStyle w:val="CommentReference"/>
        </w:rPr>
        <w:annotationRef/>
      </w:r>
      <w:r>
        <w:t>Citation??? One of the Lemaire studies should do…</w:t>
      </w:r>
    </w:p>
  </w:comment>
  <w:comment w:id="90" w:author="Brian Bohman" w:date="2021-03-07T10:31:00Z" w:initials="BB">
    <w:p w14:paraId="7D36CDFE" w14:textId="2E1E8EEC" w:rsidR="00B83EC6" w:rsidRDefault="00B83EC6">
      <w:pPr>
        <w:pStyle w:val="CommentText"/>
      </w:pPr>
      <w:r>
        <w:rPr>
          <w:rStyle w:val="CommentReference"/>
        </w:rPr>
        <w:annotationRef/>
      </w:r>
      <w:r>
        <w:t>Citations??.... There’s a bunch, just find the good ones…</w:t>
      </w:r>
    </w:p>
  </w:comment>
  <w:comment w:id="98" w:author="Brian Bohman" w:date="2021-03-07T11:01:00Z" w:initials="BB">
    <w:p w14:paraId="0E355FB8" w14:textId="16D93EF3" w:rsidR="00B83EC6" w:rsidRDefault="00B83EC6">
      <w:pPr>
        <w:pStyle w:val="CommentText"/>
      </w:pPr>
      <w:r>
        <w:rPr>
          <w:rStyle w:val="CommentReference"/>
        </w:rPr>
        <w:annotationRef/>
      </w:r>
      <w:r>
        <w:t>Need to explain this more… This is essentially what is wrong with Argentina!! Biased selection process due to limitations of the experimental data (e.g., no non-N limiting conditions)</w:t>
      </w:r>
    </w:p>
  </w:comment>
  <w:comment w:id="127" w:author="Michael John Culshaw-Maurer" w:date="2021-02-15T10:34:00Z" w:initials="MJC">
    <w:p w14:paraId="2BBE73BD" w14:textId="408CC08C" w:rsidR="00B83EC6" w:rsidRDefault="00B83EC6">
      <w:pPr>
        <w:pStyle w:val="CommentText"/>
      </w:pPr>
      <w:r>
        <w:rPr>
          <w:rStyle w:val="CommentReference"/>
        </w:rPr>
        <w:annotationRef/>
      </w:r>
      <w:r>
        <w:t>I’ll look up a citation for the benefits of partial pooling. It might be worthwhile somewhere to include the fact that partial pooling is a way to make the most of scarce experimental data. If you have relatively little data for your particular location x variety, the hierarchical approach can use insights from other location x varieties to improve your inference.</w:t>
      </w:r>
    </w:p>
  </w:comment>
  <w:comment w:id="136" w:author="Brian Bohman" w:date="2021-03-07T12:50:00Z" w:initials="BB">
    <w:p w14:paraId="50BDF2F1" w14:textId="377BA2EB" w:rsidR="00B83EC6" w:rsidRDefault="00B83EC6">
      <w:pPr>
        <w:pStyle w:val="CommentText"/>
      </w:pPr>
      <w:r>
        <w:rPr>
          <w:rStyle w:val="CommentReference"/>
        </w:rPr>
        <w:annotationRef/>
      </w:r>
      <w:r>
        <w:t>Carl: What is min?  also how is W</w:t>
      </w:r>
      <w:r w:rsidRPr="00132CB2">
        <w:rPr>
          <w:vertAlign w:val="subscript"/>
        </w:rPr>
        <w:t>max,</w:t>
      </w:r>
      <w:r>
        <w:rPr>
          <w:vertAlign w:val="subscript"/>
        </w:rPr>
        <w:t>i</w:t>
      </w:r>
      <w:r>
        <w:t xml:space="preserve"> used the second time?</w:t>
      </w:r>
    </w:p>
  </w:comment>
  <w:comment w:id="143" w:author="Brian Bohman" w:date="2021-03-07T12:51:00Z" w:initials="BB">
    <w:p w14:paraId="70FF188A" w14:textId="41FB66AD" w:rsidR="00B83EC6" w:rsidRDefault="00B83EC6">
      <w:pPr>
        <w:pStyle w:val="CommentText"/>
      </w:pPr>
      <w:r>
        <w:rPr>
          <w:rStyle w:val="CommentReference"/>
        </w:rPr>
        <w:annotationRef/>
      </w:r>
      <w:r>
        <w:t>Carl: (W</w:t>
      </w:r>
      <w:r w:rsidRPr="008960FA">
        <w:rPr>
          <w:vertAlign w:val="subscript"/>
        </w:rPr>
        <w:t>max,i</w:t>
      </w:r>
      <w:r>
        <w:t>)</w:t>
      </w:r>
      <w:r>
        <w:rPr>
          <w:vertAlign w:val="superscript"/>
        </w:rPr>
        <w:t>-b</w:t>
      </w:r>
    </w:p>
  </w:comment>
  <w:comment w:id="160" w:author="Brian Bohman" w:date="2021-03-07T12:50:00Z" w:initials="BB">
    <w:p w14:paraId="5B4398C1" w14:textId="1B5F4D11" w:rsidR="00B83EC6" w:rsidRDefault="00B83EC6">
      <w:pPr>
        <w:pStyle w:val="CommentText"/>
      </w:pPr>
      <w:r>
        <w:rPr>
          <w:rStyle w:val="CommentReference"/>
        </w:rPr>
        <w:annotationRef/>
      </w:r>
      <w:r>
        <w:t>Carl: This could be simplified it you used exponenets</w:t>
      </w:r>
    </w:p>
  </w:comment>
  <w:comment w:id="174" w:author="Michael John Culshaw-Maurer" w:date="2021-02-15T10:48:00Z" w:initials="MJC">
    <w:p w14:paraId="09D4F69D" w14:textId="64954DB7" w:rsidR="00B83EC6" w:rsidRDefault="00B83EC6">
      <w:pPr>
        <w:pStyle w:val="CommentText"/>
      </w:pPr>
      <w:r>
        <w:rPr>
          <w:rStyle w:val="CommentReference"/>
        </w:rPr>
        <w:annotationRef/>
      </w:r>
      <w:hyperlink r:id="rId1" w:history="1">
        <w:r w:rsidRPr="004610C8">
          <w:rPr>
            <w:rStyle w:val="Hyperlink"/>
          </w:rPr>
          <w:t>https://betanalpha.github.io/assets/case_studies/principled_bayesian_workflow.html</w:t>
        </w:r>
      </w:hyperlink>
      <w:r>
        <w:br/>
      </w:r>
      <w:r>
        <w:br/>
      </w:r>
      <w:hyperlink r:id="rId2" w:history="1">
        <w:r w:rsidRPr="004610C8">
          <w:rPr>
            <w:rStyle w:val="Hyperlink"/>
          </w:rPr>
          <w:t>https://rss.onlinelibrary.wiley.com/doi/full/10.1111/rssa.12378</w:t>
        </w:r>
      </w:hyperlink>
      <w:r>
        <w:br/>
      </w:r>
      <w:r>
        <w:br/>
      </w:r>
      <w:hyperlink r:id="rId3" w:history="1">
        <w:r w:rsidRPr="004610C8">
          <w:rPr>
            <w:rStyle w:val="Hyperlink"/>
          </w:rPr>
          <w:t>https://mc-stan.org/docs/2_26/stan-users-guide/prior-predictive-checks.html</w:t>
        </w:r>
      </w:hyperlink>
      <w:r>
        <w:br/>
      </w:r>
    </w:p>
  </w:comment>
  <w:comment w:id="181" w:author="Brian Bohman" w:date="2021-02-14T17:51:00Z" w:initials="BB">
    <w:p w14:paraId="2A6901D4" w14:textId="06150518" w:rsidR="00B83EC6" w:rsidRDefault="00B83EC6">
      <w:pPr>
        <w:pStyle w:val="CommentText"/>
      </w:pPr>
      <w:r>
        <w:rPr>
          <w:rStyle w:val="CommentReference"/>
        </w:rPr>
        <w:annotationRef/>
      </w:r>
      <w:r>
        <w:t>Needs to be updated…</w:t>
      </w:r>
    </w:p>
  </w:comment>
  <w:comment w:id="179" w:author="Brian Bohman" w:date="2021-03-07T12:15:00Z" w:initials="BB">
    <w:p w14:paraId="6FD758E2" w14:textId="729749FF" w:rsidR="00B83EC6" w:rsidRDefault="00B83EC6">
      <w:pPr>
        <w:pStyle w:val="CommentText"/>
      </w:pPr>
      <w:r>
        <w:rPr>
          <w:rStyle w:val="CommentReference"/>
        </w:rPr>
        <w:annotationRef/>
      </w:r>
      <w:r>
        <w:t>Still!</w:t>
      </w:r>
    </w:p>
  </w:comment>
  <w:comment w:id="180" w:author="Brian Bohman" w:date="2021-02-14T17:51:00Z" w:initials="BB">
    <w:p w14:paraId="5249A9B8" w14:textId="77777777" w:rsidR="00B83EC6" w:rsidRDefault="00B83EC6">
      <w:pPr>
        <w:pStyle w:val="CommentText"/>
      </w:pPr>
      <w:r>
        <w:rPr>
          <w:rStyle w:val="CommentReference"/>
        </w:rPr>
        <w:annotationRef/>
      </w:r>
      <w:r>
        <w:t>Needs to be updated…</w:t>
      </w:r>
    </w:p>
  </w:comment>
  <w:comment w:id="187" w:author="Michael John Culshaw-Maurer" w:date="2021-02-15T10:59:00Z" w:initials="MJC">
    <w:p w14:paraId="5DCE3B3D" w14:textId="77777777" w:rsidR="00B83EC6" w:rsidRDefault="00B83EC6">
      <w:pPr>
        <w:pStyle w:val="CommentText"/>
      </w:pPr>
      <w:r>
        <w:rPr>
          <w:rStyle w:val="CommentReference"/>
        </w:rPr>
        <w:annotationRef/>
      </w:r>
      <w:r>
        <w:t>I’m not actually sure this is the best way to calculate this. I think the most appropriate method (which I know we did at one point) is to take the grid of biomass values and generate an estimate of biomass for each location x variety, and then subtract one from the other. We do this, say, 100 times at each biomass value, and what we can then draw is the median difference as well as the 95% credible inference for the difference directly. I have an example of this method in the minimal_example.Rmd document.</w:t>
      </w:r>
    </w:p>
    <w:p w14:paraId="55118DCF" w14:textId="77777777" w:rsidR="00B83EC6" w:rsidRDefault="00B83EC6">
      <w:pPr>
        <w:pStyle w:val="CommentText"/>
      </w:pPr>
    </w:p>
    <w:p w14:paraId="35B47FA9" w14:textId="241EA93C" w:rsidR="00B83EC6" w:rsidRDefault="00B83EC6">
      <w:pPr>
        <w:pStyle w:val="CommentText"/>
      </w:pPr>
      <w:r>
        <w:t>I also included a little demo of how these approaches can give different answers, I put it in a script called direct_diff_vs_median_interval_overlap.R</w:t>
      </w:r>
      <w:r>
        <w:br/>
      </w:r>
    </w:p>
  </w:comment>
  <w:comment w:id="190" w:author="Reviewer" w:date="2021-03-08T16:10:00Z" w:initials="R">
    <w:p w14:paraId="18623CF6" w14:textId="10E935D0" w:rsidR="00DE75A5" w:rsidRDefault="00DE75A5">
      <w:pPr>
        <w:pStyle w:val="CommentText"/>
      </w:pPr>
      <w:r>
        <w:rPr>
          <w:rStyle w:val="CommentReference"/>
        </w:rPr>
        <w:annotationRef/>
      </w:r>
      <w:r>
        <w:t>Varieties?  Locations? Be more specific</w:t>
      </w:r>
    </w:p>
  </w:comment>
  <w:comment w:id="193" w:author="Brian Bohman" w:date="2021-02-14T19:42:00Z" w:initials="BB">
    <w:p w14:paraId="47B2279A" w14:textId="6495EDF3" w:rsidR="00B83EC6" w:rsidRDefault="00B83EC6">
      <w:pPr>
        <w:pStyle w:val="CommentText"/>
      </w:pPr>
      <w:r>
        <w:rPr>
          <w:rStyle w:val="CommentReference"/>
        </w:rPr>
        <w:annotationRef/>
      </w:r>
      <w:r>
        <w:t>Need to adjust figure numbering. Keeping the naming for now because it matches the code to produce the figures, and not convinced that this is the correct ordering, anyways…</w:t>
      </w:r>
    </w:p>
  </w:comment>
  <w:comment w:id="194" w:author="Brian Bohman" w:date="2021-02-14T19:40:00Z" w:initials="BB">
    <w:p w14:paraId="2C4471C4" w14:textId="21C9A5E8" w:rsidR="00B83EC6" w:rsidRDefault="00B83EC6">
      <w:pPr>
        <w:pStyle w:val="CommentText"/>
      </w:pPr>
      <w:r>
        <w:rPr>
          <w:rStyle w:val="CommentReference"/>
        </w:rPr>
        <w:annotationRef/>
      </w:r>
      <w:r>
        <w:t>Need to add this! Currently separate document…</w:t>
      </w:r>
    </w:p>
  </w:comment>
  <w:comment w:id="195" w:author="Brian Bohman" w:date="2021-03-07T12:39:00Z" w:initials="BB">
    <w:p w14:paraId="36D9BB0A" w14:textId="336E6BF4" w:rsidR="00B83EC6" w:rsidRDefault="00B83EC6">
      <w:pPr>
        <w:pStyle w:val="CommentText"/>
      </w:pPr>
      <w:r>
        <w:rPr>
          <w:rStyle w:val="CommentReference"/>
        </w:rPr>
        <w:annotationRef/>
      </w:r>
      <w:r>
        <w:t xml:space="preserve">Carl: To compare curves, should the x axis go from 0-30? Hard to believe that Argentina had such high biomass. Also g/100g is not consdiered an SI unit. Usually g/kg is used.  Also (g/100g)* 100 = %  </w:t>
      </w:r>
    </w:p>
  </w:comment>
  <w:comment w:id="196" w:author="Brian Bohman" w:date="2021-03-07T12:39:00Z" w:initials="BB">
    <w:p w14:paraId="51515DE7" w14:textId="036482B1" w:rsidR="00B83EC6" w:rsidRDefault="00B83EC6">
      <w:pPr>
        <w:pStyle w:val="CommentText"/>
      </w:pPr>
      <w:r>
        <w:rPr>
          <w:rStyle w:val="CommentReference"/>
        </w:rPr>
        <w:annotationRef/>
      </w:r>
      <w:r>
        <w:t>Have though about the X axis, I think it’s easier to visualize this way? Going to use later figures to explain the differences in detail. Point for this figure is to show the experimental data and the linear-plateau curves…</w:t>
      </w:r>
    </w:p>
  </w:comment>
  <w:comment w:id="198" w:author="Brian Bohman" w:date="2021-03-07T12:46:00Z" w:initials="BB">
    <w:p w14:paraId="36391BB7" w14:textId="41B704C2" w:rsidR="00B83EC6" w:rsidRDefault="00B83EC6">
      <w:pPr>
        <w:pStyle w:val="CommentText"/>
      </w:pPr>
      <w:r>
        <w:rPr>
          <w:rStyle w:val="CommentReference"/>
        </w:rPr>
        <w:annotationRef/>
      </w:r>
      <w:r>
        <w:rPr>
          <w:rStyle w:val="CommentReference"/>
        </w:rPr>
        <w:annotationRef/>
      </w:r>
      <w:r>
        <w:t xml:space="preserve">Carl: Not sure I understand why….  </w:t>
      </w:r>
    </w:p>
  </w:comment>
  <w:comment w:id="201" w:author="Michael John Culshaw-Maurer" w:date="2021-02-15T10:40:00Z" w:initials="MJC">
    <w:p w14:paraId="60017E17" w14:textId="4C502356" w:rsidR="00B83EC6" w:rsidRDefault="00B83EC6">
      <w:pPr>
        <w:pStyle w:val="CommentText"/>
      </w:pPr>
      <w:r>
        <w:rPr>
          <w:rStyle w:val="CommentReference"/>
        </w:rPr>
        <w:annotationRef/>
      </w:r>
      <w:r>
        <w:t>For this plot, do we want to do %N difference as shown here, or do we want to just show the raw CNDC curves? The caption seems to imply CNDC curves, but the plot is differences, which it seems like we tackle later on.</w:t>
      </w:r>
    </w:p>
  </w:comment>
  <w:comment w:id="202" w:author="Brian Bohman" w:date="2021-02-21T13:46:00Z" w:initials="BB">
    <w:p w14:paraId="5BE103A9" w14:textId="2C5B41B3" w:rsidR="00B83EC6" w:rsidRDefault="00B83EC6">
      <w:pPr>
        <w:pStyle w:val="CommentText"/>
      </w:pPr>
      <w:r>
        <w:rPr>
          <w:rStyle w:val="CommentReference"/>
        </w:rPr>
        <w:annotationRef/>
      </w:r>
      <w:r>
        <w:t>I want to keep %N Difference b/c it is too difficult to see this with %N as the y-axis…</w:t>
      </w:r>
    </w:p>
  </w:comment>
  <w:comment w:id="203" w:author="Brian Bohman" w:date="2021-02-21T13:49:00Z" w:initials="BB">
    <w:p w14:paraId="06FE10C7" w14:textId="10B513B2" w:rsidR="00B83EC6" w:rsidRDefault="00B83EC6">
      <w:pPr>
        <w:pStyle w:val="CommentText"/>
      </w:pPr>
      <w:r>
        <w:rPr>
          <w:rStyle w:val="CommentReference"/>
        </w:rPr>
        <w:annotationRef/>
      </w:r>
      <w:r>
        <w:t>Should we just delete the black line here?... is a line at 0 informative? Visually or quantiatively?</w:t>
      </w:r>
    </w:p>
  </w:comment>
  <w:comment w:id="214" w:author="Brian Bohman" w:date="2021-02-14T21:29:00Z" w:initials="BB">
    <w:p w14:paraId="31654142" w14:textId="77777777" w:rsidR="00B83EC6" w:rsidRDefault="00B83EC6" w:rsidP="00C35D39">
      <w:pPr>
        <w:pStyle w:val="CommentText"/>
      </w:pPr>
      <w:r>
        <w:rPr>
          <w:rStyle w:val="CommentReference"/>
        </w:rPr>
        <w:annotationRef/>
      </w:r>
      <w:r>
        <w:t>Need to add… Graphs created just not formatted for the manuscript yet!</w:t>
      </w:r>
    </w:p>
  </w:comment>
  <w:comment w:id="215" w:author="Brian Bohman" w:date="2021-02-14T21:34:00Z" w:initials="BB">
    <w:p w14:paraId="14854829" w14:textId="77777777" w:rsidR="00B83EC6" w:rsidRDefault="00B83EC6" w:rsidP="00C35D39">
      <w:pPr>
        <w:pStyle w:val="CommentText"/>
      </w:pPr>
      <w:r>
        <w:rPr>
          <w:rStyle w:val="CommentReference"/>
        </w:rPr>
        <w:annotationRef/>
      </w:r>
      <w:r>
        <w:t>Can add specific values for each level…</w:t>
      </w:r>
    </w:p>
  </w:comment>
  <w:comment w:id="216" w:author="Brian Bohman" w:date="2021-02-14T21:38:00Z" w:initials="BB">
    <w:p w14:paraId="582E15CC" w14:textId="77777777" w:rsidR="00B83EC6" w:rsidRDefault="00B83EC6" w:rsidP="00C35D39">
      <w:pPr>
        <w:pStyle w:val="CommentText"/>
      </w:pPr>
      <w:r>
        <w:rPr>
          <w:rStyle w:val="CommentReference"/>
        </w:rPr>
        <w:annotationRef/>
      </w:r>
      <w:r>
        <w:t>Can add in exact values here too…</w:t>
      </w:r>
    </w:p>
  </w:comment>
  <w:comment w:id="217" w:author="Brian Bohman" w:date="2021-03-07T12:47:00Z" w:initials="BB">
    <w:p w14:paraId="45525B44" w14:textId="632619AD" w:rsidR="00B83EC6" w:rsidRDefault="00B83EC6">
      <w:pPr>
        <w:pStyle w:val="CommentText"/>
      </w:pPr>
      <w:r>
        <w:rPr>
          <w:rStyle w:val="CommentReference"/>
        </w:rPr>
        <w:annotationRef/>
      </w:r>
      <w:r>
        <w:t xml:space="preserve">Carl: </w:t>
      </w:r>
      <w:r>
        <w:rPr>
          <w:rStyle w:val="CommentReference"/>
        </w:rPr>
        <w:annotationRef/>
      </w:r>
      <w:r>
        <w:t>What’s going on with Argentina?</w:t>
      </w:r>
    </w:p>
  </w:comment>
  <w:comment w:id="218" w:author="Brian Bohman" w:date="2021-03-07T12:47:00Z" w:initials="BB">
    <w:p w14:paraId="7F6FCF3A" w14:textId="4C66B8D6" w:rsidR="00B83EC6" w:rsidRDefault="00B83EC6">
      <w:pPr>
        <w:pStyle w:val="CommentText"/>
      </w:pPr>
      <w:r>
        <w:rPr>
          <w:rStyle w:val="CommentReference"/>
        </w:rPr>
        <w:annotationRef/>
      </w:r>
      <w:r>
        <w:t>Great question!</w:t>
      </w:r>
    </w:p>
  </w:comment>
  <w:comment w:id="219" w:author="Brian Bohman" w:date="2021-03-07T12:48:00Z" w:initials="BB">
    <w:p w14:paraId="28D93FAF" w14:textId="1CBD54A7" w:rsidR="00B83EC6" w:rsidRDefault="00B83EC6">
      <w:pPr>
        <w:pStyle w:val="CommentText"/>
      </w:pPr>
      <w:r>
        <w:rPr>
          <w:rStyle w:val="CommentReference"/>
        </w:rPr>
        <w:annotationRef/>
      </w:r>
      <w:r>
        <w:t>Carl: If one value is assumed?</w:t>
      </w:r>
    </w:p>
  </w:comment>
  <w:comment w:id="220" w:author="Brian Bohman" w:date="2021-03-07T12:48:00Z" w:initials="BB">
    <w:p w14:paraId="4E576F86" w14:textId="5C15966C" w:rsidR="00B83EC6" w:rsidRDefault="00B83EC6">
      <w:pPr>
        <w:pStyle w:val="CommentText"/>
      </w:pPr>
      <w:r>
        <w:rPr>
          <w:rStyle w:val="CommentReference"/>
        </w:rPr>
        <w:annotationRef/>
      </w:r>
      <w:r>
        <w:t>Carl: ??</w:t>
      </w:r>
    </w:p>
  </w:comment>
  <w:comment w:id="221" w:author="Michael John Culshaw-Maurer" w:date="2021-02-15T10:35:00Z" w:initials="MJC">
    <w:p w14:paraId="375581CB" w14:textId="0E83B20B" w:rsidR="00B83EC6" w:rsidRDefault="00B83EC6">
      <w:pPr>
        <w:pStyle w:val="CommentText"/>
      </w:pPr>
      <w:r>
        <w:rPr>
          <w:rStyle w:val="CommentReference"/>
        </w:rPr>
        <w:annotationRef/>
      </w:r>
      <w:r>
        <w:t>One thing I’ve always really like in conclusions is a nice numbered list… I think we could do a short list that is like “Benefits of this statistical approach”, and includes things like 1) reduces arbitrary determination of critical points, 2) makes use of partial pooling to improve inferences and make the most of expensive data, 3) propagates uncertainty at all stages within the model, 4) allows for visualization and communication of uncertainty in CNDC curves, 5) effectively partitions variance into location and variety components 6) allows for straightforward posterior predictions to determine differences between environments and locations, 7) uses robust, well-supported, and well-documented open source tools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9349B3B" w15:done="1"/>
  <w15:commentEx w15:paraId="16B74AEC" w15:done="1"/>
  <w15:commentEx w15:paraId="67B7326E" w15:done="0"/>
  <w15:commentEx w15:paraId="3C69BA4A" w15:done="1"/>
  <w15:commentEx w15:paraId="6F93CBD8" w15:done="1"/>
  <w15:commentEx w15:paraId="5BFDE7E3" w15:done="0"/>
  <w15:commentEx w15:paraId="458CFB82" w15:done="1"/>
  <w15:commentEx w15:paraId="07295725" w15:done="0"/>
  <w15:commentEx w15:paraId="7A32F922" w15:paraIdParent="07295725" w15:done="0"/>
  <w15:commentEx w15:paraId="494E69EF" w15:done="1"/>
  <w15:commentEx w15:paraId="0F46CF84" w15:done="0"/>
  <w15:commentEx w15:paraId="3F0864E0" w15:done="1"/>
  <w15:commentEx w15:paraId="53D32F1B" w15:paraIdParent="3F0864E0" w15:done="0"/>
  <w15:commentEx w15:paraId="4703163E" w15:done="1"/>
  <w15:commentEx w15:paraId="141879BE" w15:done="0"/>
  <w15:commentEx w15:paraId="6523D592" w15:done="0"/>
  <w15:commentEx w15:paraId="7D36CDFE" w15:done="0"/>
  <w15:commentEx w15:paraId="0E355FB8" w15:done="0"/>
  <w15:commentEx w15:paraId="2BBE73BD" w15:done="0"/>
  <w15:commentEx w15:paraId="50BDF2F1" w15:done="1"/>
  <w15:commentEx w15:paraId="70FF188A" w15:done="0"/>
  <w15:commentEx w15:paraId="5B4398C1" w15:done="1"/>
  <w15:commentEx w15:paraId="09D4F69D" w15:done="0"/>
  <w15:commentEx w15:paraId="2A6901D4" w15:done="0"/>
  <w15:commentEx w15:paraId="6FD758E2" w15:paraIdParent="2A6901D4" w15:done="0"/>
  <w15:commentEx w15:paraId="5249A9B8" w15:done="0"/>
  <w15:commentEx w15:paraId="35B47FA9" w15:done="0"/>
  <w15:commentEx w15:paraId="18623CF6" w15:done="0"/>
  <w15:commentEx w15:paraId="47B2279A" w15:done="0"/>
  <w15:commentEx w15:paraId="2C4471C4" w15:done="0"/>
  <w15:commentEx w15:paraId="36D9BB0A" w15:done="0"/>
  <w15:commentEx w15:paraId="51515DE7" w15:paraIdParent="36D9BB0A" w15:done="0"/>
  <w15:commentEx w15:paraId="36391BB7" w15:done="0"/>
  <w15:commentEx w15:paraId="60017E17" w15:done="0"/>
  <w15:commentEx w15:paraId="5BE103A9" w15:paraIdParent="60017E17" w15:done="0"/>
  <w15:commentEx w15:paraId="06FE10C7" w15:paraIdParent="60017E17" w15:done="0"/>
  <w15:commentEx w15:paraId="31654142" w15:done="0"/>
  <w15:commentEx w15:paraId="14854829" w15:done="0"/>
  <w15:commentEx w15:paraId="582E15CC" w15:done="0"/>
  <w15:commentEx w15:paraId="45525B44" w15:done="0"/>
  <w15:commentEx w15:paraId="7F6FCF3A" w15:paraIdParent="45525B44" w15:done="0"/>
  <w15:commentEx w15:paraId="28D93FAF" w15:done="0"/>
  <w15:commentEx w15:paraId="4E576F86" w15:done="0"/>
  <w15:commentEx w15:paraId="375581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4C6C8" w16cex:dateUtc="2021-02-15T18:09:00Z"/>
  <w16cex:commentExtensible w16cex:durableId="23EF4A54" w16cex:dateUtc="2021-03-07T18:49:00Z"/>
  <w16cex:commentExtensible w16cex:durableId="23D3F4D0" w16cex:dateUtc="2021-02-15T01:13:00Z"/>
  <w16cex:commentExtensible w16cex:durableId="23EF4A6E" w16cex:dateUtc="2021-03-07T18:49:00Z"/>
  <w16cex:commentExtensible w16cex:durableId="23D3F247" w16cex:dateUtc="2021-02-15T01:02:00Z"/>
  <w16cex:commentExtensible w16cex:durableId="23EF3F33" w16cex:dateUtc="2021-03-07T18:01:00Z"/>
  <w16cex:commentExtensible w16cex:durableId="23D3C2C0" w16cex:dateUtc="2021-02-14T21:39:00Z"/>
  <w16cex:commentExtensible w16cex:durableId="23EF45DF" w16cex:dateUtc="2021-03-07T18:30:00Z"/>
  <w16cex:commentExtensible w16cex:durableId="23EF4B74" w16cex:dateUtc="2021-03-07T18:53:00Z"/>
  <w16cex:commentExtensible w16cex:durableId="23D3C2AF" w16cex:dateUtc="2021-02-14T21:39:00Z"/>
  <w16cex:commentExtensible w16cex:durableId="23EF39A7" w16cex:dateUtc="2021-03-07T17:38:00Z"/>
  <w16cex:commentExtensible w16cex:durableId="23EF4A8B" w16cex:dateUtc="2021-03-07T18:50:00Z"/>
  <w16cex:commentExtensible w16cex:durableId="23F0C727" w16cex:dateUtc="2021-03-08T21:54:00Z"/>
  <w16cex:commentExtensible w16cex:durableId="23EF2A70" w16cex:dateUtc="2021-02-15T18:20:00Z"/>
  <w16cex:commentExtensible w16cex:durableId="23F0CB5D" w16cex:dateUtc="2021-03-08T22:12:00Z"/>
  <w16cex:commentExtensible w16cex:durableId="23EF2CA9" w16cex:dateUtc="2021-03-07T16:42:00Z"/>
  <w16cex:commentExtensible w16cex:durableId="23EF29F8" w16cex:dateUtc="2021-03-07T16:31:00Z"/>
  <w16cex:commentExtensible w16cex:durableId="23EF30F5" w16cex:dateUtc="2021-03-07T17:01:00Z"/>
  <w16cex:commentExtensible w16cex:durableId="23D4CCA2" w16cex:dateUtc="2021-02-15T18:34:00Z"/>
  <w16cex:commentExtensible w16cex:durableId="23EF4A9C" w16cex:dateUtc="2021-03-07T18:50:00Z"/>
  <w16cex:commentExtensible w16cex:durableId="23EF4AC0" w16cex:dateUtc="2021-03-07T18:51:00Z"/>
  <w16cex:commentExtensible w16cex:durableId="23EF4AB1" w16cex:dateUtc="2021-03-07T18:50:00Z"/>
  <w16cex:commentExtensible w16cex:durableId="23D4CFFE" w16cex:dateUtc="2021-02-15T18:48:00Z"/>
  <w16cex:commentExtensible w16cex:durableId="23EF427D" w16cex:dateUtc="2021-03-07T18:15:00Z"/>
  <w16cex:commentExtensible w16cex:durableId="23D3E1AA" w16cex:dateUtc="2021-02-14T23:51:00Z"/>
  <w16cex:commentExtensible w16cex:durableId="23D4D279" w16cex:dateUtc="2021-02-15T18:59:00Z"/>
  <w16cex:commentExtensible w16cex:durableId="23F0CB06" w16cex:dateUtc="2021-03-08T22:10:00Z"/>
  <w16cex:commentExtensible w16cex:durableId="23D3FB99" w16cex:dateUtc="2021-02-15T01:42:00Z"/>
  <w16cex:commentExtensible w16cex:durableId="23D3FB43" w16cex:dateUtc="2021-02-15T01:40:00Z"/>
  <w16cex:commentExtensible w16cex:durableId="23EF47E4" w16cex:dateUtc="2021-03-07T18:39:00Z"/>
  <w16cex:commentExtensible w16cex:durableId="23EF47FD" w16cex:dateUtc="2021-03-07T18:39:00Z"/>
  <w16cex:commentExtensible w16cex:durableId="23EF49B0" w16cex:dateUtc="2021-03-07T18:46:00Z"/>
  <w16cex:commentExtensible w16cex:durableId="23D4CE24" w16cex:dateUtc="2021-02-15T18:40:00Z"/>
  <w16cex:commentExtensible w16cex:durableId="23DCE29D" w16cex:dateUtc="2021-02-21T19:46:00Z"/>
  <w16cex:commentExtensible w16cex:durableId="23DCE35A" w16cex:dateUtc="2021-02-21T19:49:00Z"/>
  <w16cex:commentExtensible w16cex:durableId="23D414A9" w16cex:dateUtc="2021-02-15T03:29:00Z"/>
  <w16cex:commentExtensible w16cex:durableId="23D41601" w16cex:dateUtc="2021-02-15T03:34:00Z"/>
  <w16cex:commentExtensible w16cex:durableId="23D416C5" w16cex:dateUtc="2021-02-15T03:38:00Z"/>
  <w16cex:commentExtensible w16cex:durableId="23EF49E7" w16cex:dateUtc="2021-03-07T18:47:00Z"/>
  <w16cex:commentExtensible w16cex:durableId="23EF49F0" w16cex:dateUtc="2021-03-07T18:47:00Z"/>
  <w16cex:commentExtensible w16cex:durableId="23EF4A05" w16cex:dateUtc="2021-03-07T18:48:00Z"/>
  <w16cex:commentExtensible w16cex:durableId="23EF4A15" w16cex:dateUtc="2021-03-07T18:48:00Z"/>
  <w16cex:commentExtensible w16cex:durableId="23D4CD05" w16cex:dateUtc="2021-02-15T18: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9349B3B" w16cid:durableId="23D4C6C8"/>
  <w16cid:commentId w16cid:paraId="16B74AEC" w16cid:durableId="23EF4A54"/>
  <w16cid:commentId w16cid:paraId="67B7326E" w16cid:durableId="23D3F4D0"/>
  <w16cid:commentId w16cid:paraId="3C69BA4A" w16cid:durableId="23EF4A6E"/>
  <w16cid:commentId w16cid:paraId="6F93CBD8" w16cid:durableId="23D3F247"/>
  <w16cid:commentId w16cid:paraId="5BFDE7E3" w16cid:durableId="23EF3F33"/>
  <w16cid:commentId w16cid:paraId="458CFB82" w16cid:durableId="23D3C2C0"/>
  <w16cid:commentId w16cid:paraId="07295725" w16cid:durableId="23EF45DF"/>
  <w16cid:commentId w16cid:paraId="7A32F922" w16cid:durableId="23EF4B74"/>
  <w16cid:commentId w16cid:paraId="494E69EF" w16cid:durableId="23D3C2AF"/>
  <w16cid:commentId w16cid:paraId="0F46CF84" w16cid:durableId="23EF39A7"/>
  <w16cid:commentId w16cid:paraId="3F0864E0" w16cid:durableId="23EF4A8B"/>
  <w16cid:commentId w16cid:paraId="53D32F1B" w16cid:durableId="23F0C727"/>
  <w16cid:commentId w16cid:paraId="4703163E" w16cid:durableId="23EF2A70"/>
  <w16cid:commentId w16cid:paraId="141879BE" w16cid:durableId="23F0CB5D"/>
  <w16cid:commentId w16cid:paraId="6523D592" w16cid:durableId="23EF2CA9"/>
  <w16cid:commentId w16cid:paraId="7D36CDFE" w16cid:durableId="23EF29F8"/>
  <w16cid:commentId w16cid:paraId="0E355FB8" w16cid:durableId="23EF30F5"/>
  <w16cid:commentId w16cid:paraId="2BBE73BD" w16cid:durableId="23D4CCA2"/>
  <w16cid:commentId w16cid:paraId="50BDF2F1" w16cid:durableId="23EF4A9C"/>
  <w16cid:commentId w16cid:paraId="70FF188A" w16cid:durableId="23EF4AC0"/>
  <w16cid:commentId w16cid:paraId="5B4398C1" w16cid:durableId="23EF4AB1"/>
  <w16cid:commentId w16cid:paraId="09D4F69D" w16cid:durableId="23D4CFFE"/>
  <w16cid:commentId w16cid:paraId="6FD758E2" w16cid:durableId="23EF427D"/>
  <w16cid:commentId w16cid:paraId="5249A9B8" w16cid:durableId="23D3E1AA"/>
  <w16cid:commentId w16cid:paraId="35B47FA9" w16cid:durableId="23D4D279"/>
  <w16cid:commentId w16cid:paraId="18623CF6" w16cid:durableId="23F0CB06"/>
  <w16cid:commentId w16cid:paraId="47B2279A" w16cid:durableId="23D3FB99"/>
  <w16cid:commentId w16cid:paraId="2C4471C4" w16cid:durableId="23D3FB43"/>
  <w16cid:commentId w16cid:paraId="36D9BB0A" w16cid:durableId="23EF47E4"/>
  <w16cid:commentId w16cid:paraId="51515DE7" w16cid:durableId="23EF47FD"/>
  <w16cid:commentId w16cid:paraId="36391BB7" w16cid:durableId="23EF49B0"/>
  <w16cid:commentId w16cid:paraId="60017E17" w16cid:durableId="23D4CE24"/>
  <w16cid:commentId w16cid:paraId="5BE103A9" w16cid:durableId="23DCE29D"/>
  <w16cid:commentId w16cid:paraId="06FE10C7" w16cid:durableId="23DCE35A"/>
  <w16cid:commentId w16cid:paraId="31654142" w16cid:durableId="23D414A9"/>
  <w16cid:commentId w16cid:paraId="14854829" w16cid:durableId="23D41601"/>
  <w16cid:commentId w16cid:paraId="582E15CC" w16cid:durableId="23D416C5"/>
  <w16cid:commentId w16cid:paraId="45525B44" w16cid:durableId="23EF49E7"/>
  <w16cid:commentId w16cid:paraId="7F6FCF3A" w16cid:durableId="23EF49F0"/>
  <w16cid:commentId w16cid:paraId="28D93FAF" w16cid:durableId="23EF4A05"/>
  <w16cid:commentId w16cid:paraId="4E576F86" w16cid:durableId="23EF4A15"/>
  <w16cid:commentId w16cid:paraId="375581CB" w16cid:durableId="23D4CD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5CD85A" w14:textId="77777777" w:rsidR="00B83EC6" w:rsidRDefault="00B83EC6">
      <w:pPr>
        <w:spacing w:line="240" w:lineRule="auto"/>
      </w:pPr>
      <w:r>
        <w:separator/>
      </w:r>
    </w:p>
  </w:endnote>
  <w:endnote w:type="continuationSeparator" w:id="0">
    <w:p w14:paraId="3CC906FB" w14:textId="77777777" w:rsidR="00B83EC6" w:rsidRDefault="00B83EC6">
      <w:pPr>
        <w:spacing w:line="240" w:lineRule="auto"/>
      </w:pPr>
      <w:r>
        <w:continuationSeparator/>
      </w:r>
    </w:p>
  </w:endnote>
  <w:endnote w:type="continuationNotice" w:id="1">
    <w:p w14:paraId="14AA4760" w14:textId="77777777" w:rsidR="00B83EC6" w:rsidRDefault="00B83EC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230E1" w14:textId="77777777" w:rsidR="00B83EC6" w:rsidRPr="003900EE" w:rsidRDefault="00B83EC6" w:rsidP="00F263AB">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925A9" w14:textId="77777777" w:rsidR="00B83EC6" w:rsidRDefault="00B83EC6" w:rsidP="004174C7">
    <w:pPr>
      <w:pBdr>
        <w:top w:val="single" w:sz="4" w:space="0" w:color="000000"/>
      </w:pBdr>
      <w:tabs>
        <w:tab w:val="right" w:pos="8844"/>
      </w:tabs>
      <w:adjustRightInd w:val="0"/>
      <w:snapToGrid w:val="0"/>
      <w:spacing w:before="480" w:line="100" w:lineRule="exact"/>
      <w:jc w:val="left"/>
      <w:rPr>
        <w:i/>
        <w:sz w:val="16"/>
        <w:szCs w:val="16"/>
      </w:rPr>
    </w:pPr>
  </w:p>
  <w:p w14:paraId="38D680CA" w14:textId="77777777" w:rsidR="00B83EC6" w:rsidRPr="00372FCD" w:rsidRDefault="00B83EC6" w:rsidP="00BF3AEE">
    <w:pPr>
      <w:tabs>
        <w:tab w:val="right" w:pos="10466"/>
      </w:tabs>
      <w:adjustRightInd w:val="0"/>
      <w:snapToGrid w:val="0"/>
      <w:spacing w:line="240" w:lineRule="auto"/>
      <w:rPr>
        <w:sz w:val="16"/>
        <w:szCs w:val="16"/>
        <w:lang w:val="fr-CH"/>
      </w:rPr>
    </w:pPr>
    <w:r w:rsidRPr="00CA0899">
      <w:rPr>
        <w:i/>
        <w:sz w:val="16"/>
        <w:szCs w:val="16"/>
      </w:rPr>
      <w:t>Plants</w:t>
    </w:r>
    <w:r>
      <w:rPr>
        <w:i/>
        <w:sz w:val="16"/>
        <w:szCs w:val="16"/>
      </w:rPr>
      <w:t xml:space="preserve"> </w:t>
    </w:r>
    <w:r w:rsidRPr="00DE3B5D">
      <w:rPr>
        <w:b/>
        <w:bCs/>
        <w:iCs/>
        <w:sz w:val="16"/>
        <w:szCs w:val="16"/>
      </w:rPr>
      <w:t>2021</w:t>
    </w:r>
    <w:r w:rsidRPr="00C3322E">
      <w:rPr>
        <w:bCs/>
        <w:iCs/>
        <w:sz w:val="16"/>
        <w:szCs w:val="16"/>
      </w:rPr>
      <w:t xml:space="preserve">, </w:t>
    </w:r>
    <w:r w:rsidRPr="00DE3B5D">
      <w:rPr>
        <w:bCs/>
        <w:i/>
        <w:iCs/>
        <w:sz w:val="16"/>
        <w:szCs w:val="16"/>
      </w:rPr>
      <w:t>10</w:t>
    </w:r>
    <w:r w:rsidRPr="00C3322E">
      <w:rPr>
        <w:bCs/>
        <w:iCs/>
        <w:sz w:val="16"/>
        <w:szCs w:val="16"/>
      </w:rPr>
      <w:t xml:space="preserve">, </w:t>
    </w:r>
    <w:r>
      <w:rPr>
        <w:bCs/>
        <w:iCs/>
        <w:sz w:val="16"/>
        <w:szCs w:val="16"/>
      </w:rPr>
      <w:t>x. https://doi.org/10.3390/xxxxx</w:t>
    </w:r>
    <w:r w:rsidRPr="00372FCD">
      <w:rPr>
        <w:sz w:val="16"/>
        <w:szCs w:val="16"/>
        <w:lang w:val="fr-CH"/>
      </w:rPr>
      <w:tab/>
      <w:t>www.mdpi.com/journal/</w:t>
    </w:r>
    <w:r w:rsidRPr="00CA0899">
      <w:rPr>
        <w:sz w:val="16"/>
        <w:szCs w:val="16"/>
      </w:rPr>
      <w:t>plants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7DC89F" w14:textId="77777777" w:rsidR="00B83EC6" w:rsidRDefault="00B83EC6">
      <w:pPr>
        <w:spacing w:line="240" w:lineRule="auto"/>
      </w:pPr>
      <w:r>
        <w:separator/>
      </w:r>
    </w:p>
  </w:footnote>
  <w:footnote w:type="continuationSeparator" w:id="0">
    <w:p w14:paraId="43DF9A04" w14:textId="77777777" w:rsidR="00B83EC6" w:rsidRDefault="00B83EC6">
      <w:pPr>
        <w:spacing w:line="240" w:lineRule="auto"/>
      </w:pPr>
      <w:r>
        <w:continuationSeparator/>
      </w:r>
    </w:p>
  </w:footnote>
  <w:footnote w:type="continuationNotice" w:id="1">
    <w:p w14:paraId="33E43932" w14:textId="77777777" w:rsidR="00B83EC6" w:rsidRDefault="00B83EC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B13455" w14:textId="77777777" w:rsidR="00B83EC6" w:rsidRDefault="00B83EC6" w:rsidP="00F263A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E9B90" w14:textId="77777777" w:rsidR="00B83EC6" w:rsidRDefault="00B83EC6" w:rsidP="00BF3AEE">
    <w:pPr>
      <w:tabs>
        <w:tab w:val="right" w:pos="10466"/>
      </w:tabs>
      <w:adjustRightInd w:val="0"/>
      <w:snapToGrid w:val="0"/>
      <w:spacing w:line="240" w:lineRule="auto"/>
      <w:rPr>
        <w:sz w:val="16"/>
      </w:rPr>
    </w:pPr>
    <w:r>
      <w:rPr>
        <w:i/>
        <w:sz w:val="16"/>
      </w:rPr>
      <w:t xml:space="preserve">Plants </w:t>
    </w:r>
    <w:r w:rsidRPr="0028048D">
      <w:rPr>
        <w:b/>
        <w:sz w:val="16"/>
      </w:rPr>
      <w:t>2021</w:t>
    </w:r>
    <w:r w:rsidRPr="00C3322E">
      <w:rPr>
        <w:sz w:val="16"/>
      </w:rPr>
      <w:t xml:space="preserve">, </w:t>
    </w:r>
    <w:r w:rsidRPr="0028048D">
      <w:rPr>
        <w:i/>
        <w:sz w:val="16"/>
      </w:rPr>
      <w:t>10</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5AE2EA42" w14:textId="77777777" w:rsidR="00B83EC6" w:rsidRPr="005764BF" w:rsidRDefault="00B83EC6" w:rsidP="004174C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487" w:type="dxa"/>
      <w:tblCellMar>
        <w:left w:w="0" w:type="dxa"/>
        <w:right w:w="0" w:type="dxa"/>
      </w:tblCellMar>
      <w:tblLook w:val="04A0" w:firstRow="1" w:lastRow="0" w:firstColumn="1" w:lastColumn="0" w:noHBand="0" w:noVBand="1"/>
    </w:tblPr>
    <w:tblGrid>
      <w:gridCol w:w="3679"/>
      <w:gridCol w:w="4535"/>
      <w:gridCol w:w="2273"/>
    </w:tblGrid>
    <w:tr w:rsidR="00B83EC6" w:rsidRPr="00BF3AEE" w14:paraId="474C94B7" w14:textId="77777777" w:rsidTr="00BF3AEE">
      <w:trPr>
        <w:trHeight w:val="686"/>
      </w:trPr>
      <w:tc>
        <w:tcPr>
          <w:tcW w:w="3679" w:type="dxa"/>
          <w:shd w:val="clear" w:color="auto" w:fill="auto"/>
          <w:vAlign w:val="center"/>
        </w:tcPr>
        <w:p w14:paraId="561C50F1" w14:textId="77777777" w:rsidR="00B83EC6" w:rsidRPr="00AA09A4" w:rsidRDefault="00B83EC6" w:rsidP="00BF3AEE">
          <w:pPr>
            <w:pStyle w:val="Header"/>
            <w:pBdr>
              <w:bottom w:val="none" w:sz="0" w:space="0" w:color="auto"/>
            </w:pBdr>
            <w:jc w:val="left"/>
            <w:rPr>
              <w:rFonts w:eastAsia="DengXian"/>
              <w:b/>
              <w:bCs/>
            </w:rPr>
          </w:pPr>
          <w:r w:rsidRPr="00AA09A4">
            <w:rPr>
              <w:rFonts w:eastAsia="DengXian"/>
              <w:b/>
              <w:bCs/>
            </w:rPr>
            <w:drawing>
              <wp:inline distT="0" distB="0" distL="0" distR="0" wp14:anchorId="494A1316" wp14:editId="39CB01AB">
                <wp:extent cx="1638300" cy="431800"/>
                <wp:effectExtent l="0" t="0" r="0" b="0"/>
                <wp:docPr id="5" name="Picture 5" descr="C:\Users\home\Desktop\logos\带白边的logo\JCDD-Water\Plants\Plants_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Plants\Plants_high-01.png"/>
                        <pic:cNvPicPr>
                          <a:picLocks/>
                        </pic:cNvPicPr>
                      </pic:nvPicPr>
                      <pic:blipFill>
                        <a:blip r:embed="rId1">
                          <a:extLst>
                            <a:ext uri="{28A0092B-C50C-407E-A947-70E740481C1C}">
                              <a14:useLocalDpi xmlns:a14="http://schemas.microsoft.com/office/drawing/2010/main" val="0"/>
                            </a:ext>
                          </a:extLst>
                        </a:blip>
                        <a:srcRect l="3705" t="10683" b="9511"/>
                        <a:stretch>
                          <a:fillRect/>
                        </a:stretch>
                      </pic:blipFill>
                      <pic:spPr bwMode="auto">
                        <a:xfrm>
                          <a:off x="0" y="0"/>
                          <a:ext cx="1638300" cy="431800"/>
                        </a:xfrm>
                        <a:prstGeom prst="rect">
                          <a:avLst/>
                        </a:prstGeom>
                        <a:noFill/>
                        <a:ln>
                          <a:noFill/>
                        </a:ln>
                      </pic:spPr>
                    </pic:pic>
                  </a:graphicData>
                </a:graphic>
              </wp:inline>
            </w:drawing>
          </w:r>
        </w:p>
      </w:tc>
      <w:tc>
        <w:tcPr>
          <w:tcW w:w="4535" w:type="dxa"/>
          <w:shd w:val="clear" w:color="auto" w:fill="auto"/>
          <w:vAlign w:val="center"/>
        </w:tcPr>
        <w:p w14:paraId="175A1E78" w14:textId="77777777" w:rsidR="00B83EC6" w:rsidRPr="00AA09A4" w:rsidRDefault="00B83EC6" w:rsidP="00BF3AEE">
          <w:pPr>
            <w:pStyle w:val="Header"/>
            <w:pBdr>
              <w:bottom w:val="none" w:sz="0" w:space="0" w:color="auto"/>
            </w:pBdr>
            <w:rPr>
              <w:rFonts w:eastAsia="DengXian"/>
              <w:b/>
              <w:bCs/>
            </w:rPr>
          </w:pPr>
        </w:p>
      </w:tc>
      <w:tc>
        <w:tcPr>
          <w:tcW w:w="2273" w:type="dxa"/>
          <w:shd w:val="clear" w:color="auto" w:fill="auto"/>
          <w:vAlign w:val="center"/>
        </w:tcPr>
        <w:p w14:paraId="774FB12A" w14:textId="77777777" w:rsidR="00B83EC6" w:rsidRPr="00AA09A4" w:rsidRDefault="00B83EC6" w:rsidP="00BF3AEE">
          <w:pPr>
            <w:pStyle w:val="Header"/>
            <w:pBdr>
              <w:bottom w:val="none" w:sz="0" w:space="0" w:color="auto"/>
            </w:pBdr>
            <w:jc w:val="right"/>
            <w:rPr>
              <w:rFonts w:eastAsia="DengXian"/>
              <w:b/>
              <w:bCs/>
            </w:rPr>
          </w:pPr>
          <w:r w:rsidRPr="00AA09A4">
            <w:rPr>
              <w:rFonts w:eastAsia="DengXian"/>
              <w:b/>
              <w:bCs/>
            </w:rPr>
            <w:drawing>
              <wp:inline distT="0" distB="0" distL="0" distR="0" wp14:anchorId="3C0BCC52" wp14:editId="2BAA3F68">
                <wp:extent cx="546100" cy="3556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355600"/>
                        </a:xfrm>
                        <a:prstGeom prst="rect">
                          <a:avLst/>
                        </a:prstGeom>
                        <a:noFill/>
                        <a:ln>
                          <a:noFill/>
                        </a:ln>
                      </pic:spPr>
                    </pic:pic>
                  </a:graphicData>
                </a:graphic>
              </wp:inline>
            </w:drawing>
          </w:r>
        </w:p>
      </w:tc>
    </w:tr>
  </w:tbl>
  <w:p w14:paraId="5FF1FF14" w14:textId="77777777" w:rsidR="00B83EC6" w:rsidRPr="000F2327" w:rsidRDefault="00B83EC6" w:rsidP="004174C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60F4C"/>
    <w:multiLevelType w:val="hybridMultilevel"/>
    <w:tmpl w:val="077430AA"/>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 w15:restartNumberingAfterBreak="0">
    <w:nsid w:val="06B27E25"/>
    <w:multiLevelType w:val="hybridMultilevel"/>
    <w:tmpl w:val="6054EF60"/>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0ED24738"/>
    <w:multiLevelType w:val="hybridMultilevel"/>
    <w:tmpl w:val="C34241F6"/>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3" w15:restartNumberingAfterBreak="0">
    <w:nsid w:val="0FE61A58"/>
    <w:multiLevelType w:val="hybridMultilevel"/>
    <w:tmpl w:val="BBAE9E1E"/>
    <w:lvl w:ilvl="0" w:tplc="04090001">
      <w:start w:val="1"/>
      <w:numFmt w:val="bullet"/>
      <w:lvlText w:val=""/>
      <w:lvlJc w:val="left"/>
      <w:pPr>
        <w:ind w:left="3780" w:hanging="360"/>
      </w:pPr>
      <w:rPr>
        <w:rFonts w:ascii="Symbol" w:hAnsi="Symbol" w:hint="default"/>
      </w:rPr>
    </w:lvl>
    <w:lvl w:ilvl="1" w:tplc="04090003">
      <w:start w:val="1"/>
      <w:numFmt w:val="bullet"/>
      <w:lvlText w:val="o"/>
      <w:lvlJc w:val="left"/>
      <w:pPr>
        <w:ind w:left="4500" w:hanging="360"/>
      </w:pPr>
      <w:rPr>
        <w:rFonts w:ascii="Courier New" w:hAnsi="Courier New" w:cs="Courier New" w:hint="default"/>
      </w:rPr>
    </w:lvl>
    <w:lvl w:ilvl="2" w:tplc="04090005">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4" w15:restartNumberingAfterBreak="0">
    <w:nsid w:val="13A135FA"/>
    <w:multiLevelType w:val="hybridMultilevel"/>
    <w:tmpl w:val="F3247712"/>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7AA0F88"/>
    <w:multiLevelType w:val="hybridMultilevel"/>
    <w:tmpl w:val="C77C711C"/>
    <w:lvl w:ilvl="0" w:tplc="5286504C">
      <w:start w:val="169"/>
      <w:numFmt w:val="bullet"/>
      <w:lvlText w:val=""/>
      <w:lvlJc w:val="left"/>
      <w:pPr>
        <w:ind w:left="580" w:hanging="360"/>
      </w:pPr>
      <w:rPr>
        <w:rFonts w:ascii="Symbol" w:eastAsia="Times New Roman" w:hAnsi="Symbol" w:cs="Times New Roman" w:hint="default"/>
      </w:rPr>
    </w:lvl>
    <w:lvl w:ilvl="1" w:tplc="1C090003" w:tentative="1">
      <w:start w:val="1"/>
      <w:numFmt w:val="bullet"/>
      <w:lvlText w:val="o"/>
      <w:lvlJc w:val="left"/>
      <w:pPr>
        <w:ind w:left="1300" w:hanging="360"/>
      </w:pPr>
      <w:rPr>
        <w:rFonts w:ascii="Courier New" w:hAnsi="Courier New" w:cs="Courier New" w:hint="default"/>
      </w:rPr>
    </w:lvl>
    <w:lvl w:ilvl="2" w:tplc="1C090005" w:tentative="1">
      <w:start w:val="1"/>
      <w:numFmt w:val="bullet"/>
      <w:lvlText w:val=""/>
      <w:lvlJc w:val="left"/>
      <w:pPr>
        <w:ind w:left="2020" w:hanging="360"/>
      </w:pPr>
      <w:rPr>
        <w:rFonts w:ascii="Wingdings" w:hAnsi="Wingdings" w:hint="default"/>
      </w:rPr>
    </w:lvl>
    <w:lvl w:ilvl="3" w:tplc="1C090001" w:tentative="1">
      <w:start w:val="1"/>
      <w:numFmt w:val="bullet"/>
      <w:lvlText w:val=""/>
      <w:lvlJc w:val="left"/>
      <w:pPr>
        <w:ind w:left="2740" w:hanging="360"/>
      </w:pPr>
      <w:rPr>
        <w:rFonts w:ascii="Symbol" w:hAnsi="Symbol" w:hint="default"/>
      </w:rPr>
    </w:lvl>
    <w:lvl w:ilvl="4" w:tplc="1C090003" w:tentative="1">
      <w:start w:val="1"/>
      <w:numFmt w:val="bullet"/>
      <w:lvlText w:val="o"/>
      <w:lvlJc w:val="left"/>
      <w:pPr>
        <w:ind w:left="3460" w:hanging="360"/>
      </w:pPr>
      <w:rPr>
        <w:rFonts w:ascii="Courier New" w:hAnsi="Courier New" w:cs="Courier New" w:hint="default"/>
      </w:rPr>
    </w:lvl>
    <w:lvl w:ilvl="5" w:tplc="1C090005" w:tentative="1">
      <w:start w:val="1"/>
      <w:numFmt w:val="bullet"/>
      <w:lvlText w:val=""/>
      <w:lvlJc w:val="left"/>
      <w:pPr>
        <w:ind w:left="4180" w:hanging="360"/>
      </w:pPr>
      <w:rPr>
        <w:rFonts w:ascii="Wingdings" w:hAnsi="Wingdings" w:hint="default"/>
      </w:rPr>
    </w:lvl>
    <w:lvl w:ilvl="6" w:tplc="1C090001" w:tentative="1">
      <w:start w:val="1"/>
      <w:numFmt w:val="bullet"/>
      <w:lvlText w:val=""/>
      <w:lvlJc w:val="left"/>
      <w:pPr>
        <w:ind w:left="4900" w:hanging="360"/>
      </w:pPr>
      <w:rPr>
        <w:rFonts w:ascii="Symbol" w:hAnsi="Symbol" w:hint="default"/>
      </w:rPr>
    </w:lvl>
    <w:lvl w:ilvl="7" w:tplc="1C090003" w:tentative="1">
      <w:start w:val="1"/>
      <w:numFmt w:val="bullet"/>
      <w:lvlText w:val="o"/>
      <w:lvlJc w:val="left"/>
      <w:pPr>
        <w:ind w:left="5620" w:hanging="360"/>
      </w:pPr>
      <w:rPr>
        <w:rFonts w:ascii="Courier New" w:hAnsi="Courier New" w:cs="Courier New" w:hint="default"/>
      </w:rPr>
    </w:lvl>
    <w:lvl w:ilvl="8" w:tplc="1C090005" w:tentative="1">
      <w:start w:val="1"/>
      <w:numFmt w:val="bullet"/>
      <w:lvlText w:val=""/>
      <w:lvlJc w:val="left"/>
      <w:pPr>
        <w:ind w:left="6340" w:hanging="360"/>
      </w:pPr>
      <w:rPr>
        <w:rFonts w:ascii="Wingdings" w:hAnsi="Wingdings" w:hint="default"/>
      </w:rPr>
    </w:lvl>
  </w:abstractNum>
  <w:abstractNum w:abstractNumId="6"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215E57"/>
    <w:multiLevelType w:val="hybridMultilevel"/>
    <w:tmpl w:val="DB783AD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8" w15:restartNumberingAfterBreak="0">
    <w:nsid w:val="1E0C6F5D"/>
    <w:multiLevelType w:val="hybridMultilevel"/>
    <w:tmpl w:val="8BFE0D56"/>
    <w:lvl w:ilvl="0" w:tplc="CCCE9BD4">
      <w:start w:val="1"/>
      <w:numFmt w:val="bullet"/>
      <w:lvlRestart w:val="0"/>
      <w:pStyle w:val="MDPI38bullet"/>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9"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054102"/>
    <w:multiLevelType w:val="hybridMultilevel"/>
    <w:tmpl w:val="7B6A1F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1"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2"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73C53"/>
    <w:multiLevelType w:val="hybridMultilevel"/>
    <w:tmpl w:val="E88A92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4"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5" w15:restartNumberingAfterBreak="0">
    <w:nsid w:val="3A371AE8"/>
    <w:multiLevelType w:val="hybridMultilevel"/>
    <w:tmpl w:val="D5666A14"/>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6" w15:restartNumberingAfterBreak="0">
    <w:nsid w:val="3CE6156F"/>
    <w:multiLevelType w:val="hybridMultilevel"/>
    <w:tmpl w:val="CDDCECA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7" w15:restartNumberingAfterBreak="0">
    <w:nsid w:val="41D41E26"/>
    <w:multiLevelType w:val="hybridMultilevel"/>
    <w:tmpl w:val="844CD826"/>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18" w15:restartNumberingAfterBreak="0">
    <w:nsid w:val="432B77D0"/>
    <w:multiLevelType w:val="hybridMultilevel"/>
    <w:tmpl w:val="603EA6B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9" w15:restartNumberingAfterBreak="0">
    <w:nsid w:val="45C44245"/>
    <w:multiLevelType w:val="hybridMultilevel"/>
    <w:tmpl w:val="38B03CAC"/>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0" w15:restartNumberingAfterBreak="0">
    <w:nsid w:val="489073C4"/>
    <w:multiLevelType w:val="hybridMultilevel"/>
    <w:tmpl w:val="DCB81E2A"/>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1"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2" w15:restartNumberingAfterBreak="0">
    <w:nsid w:val="56CF7C60"/>
    <w:multiLevelType w:val="hybridMultilevel"/>
    <w:tmpl w:val="BB52EB1E"/>
    <w:lvl w:ilvl="0" w:tplc="08086F0C">
      <w:start w:val="169"/>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5C991AF8"/>
    <w:multiLevelType w:val="hybridMultilevel"/>
    <w:tmpl w:val="AB74EC78"/>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4" w15:restartNumberingAfterBreak="0">
    <w:nsid w:val="6F0D12BB"/>
    <w:multiLevelType w:val="hybridMultilevel"/>
    <w:tmpl w:val="AC08522C"/>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5"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6" w15:restartNumberingAfterBreak="0">
    <w:nsid w:val="71ED5075"/>
    <w:multiLevelType w:val="hybridMultilevel"/>
    <w:tmpl w:val="DD3CCFB2"/>
    <w:lvl w:ilvl="0" w:tplc="0409000F">
      <w:start w:val="1"/>
      <w:numFmt w:val="decimal"/>
      <w:lvlText w:val="%1."/>
      <w:lvlJc w:val="left"/>
      <w:pPr>
        <w:ind w:left="3753" w:hanging="360"/>
      </w:p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abstractNum w:abstractNumId="27" w15:restartNumberingAfterBreak="0">
    <w:nsid w:val="78E11CE1"/>
    <w:multiLevelType w:val="hybridMultilevel"/>
    <w:tmpl w:val="58262D9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8" w15:restartNumberingAfterBreak="0">
    <w:nsid w:val="7A6C6620"/>
    <w:multiLevelType w:val="hybridMultilevel"/>
    <w:tmpl w:val="3C0ABC4E"/>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9" w15:restartNumberingAfterBreak="0">
    <w:nsid w:val="7AEF6A22"/>
    <w:multiLevelType w:val="hybridMultilevel"/>
    <w:tmpl w:val="B0E02B4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num w:numId="1">
    <w:abstractNumId w:val="11"/>
  </w:num>
  <w:num w:numId="2">
    <w:abstractNumId w:val="14"/>
  </w:num>
  <w:num w:numId="3">
    <w:abstractNumId w:val="9"/>
  </w:num>
  <w:num w:numId="4">
    <w:abstractNumId w:val="12"/>
  </w:num>
  <w:num w:numId="5">
    <w:abstractNumId w:val="21"/>
  </w:num>
  <w:num w:numId="6">
    <w:abstractNumId w:val="8"/>
  </w:num>
  <w:num w:numId="7">
    <w:abstractNumId w:val="21"/>
  </w:num>
  <w:num w:numId="8">
    <w:abstractNumId w:val="8"/>
  </w:num>
  <w:num w:numId="9">
    <w:abstractNumId w:val="21"/>
  </w:num>
  <w:num w:numId="10">
    <w:abstractNumId w:val="8"/>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22"/>
  </w:num>
  <w:num w:numId="14">
    <w:abstractNumId w:val="25"/>
  </w:num>
  <w:num w:numId="15">
    <w:abstractNumId w:val="21"/>
  </w:num>
  <w:num w:numId="16">
    <w:abstractNumId w:val="8"/>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27"/>
  </w:num>
  <w:num w:numId="22">
    <w:abstractNumId w:val="26"/>
  </w:num>
  <w:num w:numId="23">
    <w:abstractNumId w:val="7"/>
  </w:num>
  <w:num w:numId="24">
    <w:abstractNumId w:val="23"/>
  </w:num>
  <w:num w:numId="25">
    <w:abstractNumId w:val="17"/>
  </w:num>
  <w:num w:numId="26">
    <w:abstractNumId w:val="24"/>
  </w:num>
  <w:num w:numId="27">
    <w:abstractNumId w:val="18"/>
  </w:num>
  <w:num w:numId="28">
    <w:abstractNumId w:val="19"/>
  </w:num>
  <w:num w:numId="29">
    <w:abstractNumId w:val="13"/>
  </w:num>
  <w:num w:numId="30">
    <w:abstractNumId w:val="10"/>
  </w:num>
  <w:num w:numId="31">
    <w:abstractNumId w:val="3"/>
  </w:num>
  <w:num w:numId="32">
    <w:abstractNumId w:val="0"/>
  </w:num>
  <w:num w:numId="33">
    <w:abstractNumId w:val="20"/>
  </w:num>
  <w:num w:numId="34">
    <w:abstractNumId w:val="4"/>
  </w:num>
  <w:num w:numId="35">
    <w:abstractNumId w:val="28"/>
  </w:num>
  <w:num w:numId="36">
    <w:abstractNumId w:val="15"/>
  </w:num>
  <w:num w:numId="37">
    <w:abstractNumId w:val="2"/>
  </w:num>
  <w:num w:numId="38">
    <w:abstractNumId w:val="16"/>
  </w:num>
  <w:num w:numId="39">
    <w:abstractNumId w:val="1"/>
  </w:num>
  <w:num w:numId="40">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hael John Culshaw-Maurer">
    <w15:presenceInfo w15:providerId="AD" w15:userId="S::mjculshawmaurer@ucdavis.edu::0ea2bc79-f1d8-4208-8965-f24f68318fb7"/>
  </w15:person>
  <w15:person w15:author="Brian Bohman">
    <w15:presenceInfo w15:providerId="Windows Live" w15:userId="2ec9490cdff18b5f"/>
  </w15:person>
  <w15:person w15:author="Reviewer">
    <w15:presenceInfo w15:providerId="None" w15:userId="Review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4097"/>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A12"/>
    <w:rsid w:val="00003B64"/>
    <w:rsid w:val="00020C2C"/>
    <w:rsid w:val="0003691D"/>
    <w:rsid w:val="000405D8"/>
    <w:rsid w:val="000435E1"/>
    <w:rsid w:val="00053D9E"/>
    <w:rsid w:val="00061376"/>
    <w:rsid w:val="00066FEA"/>
    <w:rsid w:val="00075D50"/>
    <w:rsid w:val="00076AB0"/>
    <w:rsid w:val="00081AA2"/>
    <w:rsid w:val="0009299A"/>
    <w:rsid w:val="000A3EE6"/>
    <w:rsid w:val="000A413C"/>
    <w:rsid w:val="000A58CE"/>
    <w:rsid w:val="000A5B75"/>
    <w:rsid w:val="000B487B"/>
    <w:rsid w:val="000B7084"/>
    <w:rsid w:val="000C7F41"/>
    <w:rsid w:val="000D4358"/>
    <w:rsid w:val="000F2327"/>
    <w:rsid w:val="000F29C4"/>
    <w:rsid w:val="000F303E"/>
    <w:rsid w:val="000F77D9"/>
    <w:rsid w:val="0010074E"/>
    <w:rsid w:val="00107544"/>
    <w:rsid w:val="001179F8"/>
    <w:rsid w:val="001203A1"/>
    <w:rsid w:val="00141BB8"/>
    <w:rsid w:val="0015044B"/>
    <w:rsid w:val="001534C8"/>
    <w:rsid w:val="00156AA4"/>
    <w:rsid w:val="00172E9F"/>
    <w:rsid w:val="00192967"/>
    <w:rsid w:val="0019729B"/>
    <w:rsid w:val="001B4647"/>
    <w:rsid w:val="001B6D71"/>
    <w:rsid w:val="001C0E58"/>
    <w:rsid w:val="001C41DD"/>
    <w:rsid w:val="001C4771"/>
    <w:rsid w:val="001D7819"/>
    <w:rsid w:val="001E14E8"/>
    <w:rsid w:val="001E2AEB"/>
    <w:rsid w:val="001F4314"/>
    <w:rsid w:val="00203D21"/>
    <w:rsid w:val="0021013B"/>
    <w:rsid w:val="002169F3"/>
    <w:rsid w:val="002211AB"/>
    <w:rsid w:val="00225F78"/>
    <w:rsid w:val="00232828"/>
    <w:rsid w:val="0023282F"/>
    <w:rsid w:val="002331DF"/>
    <w:rsid w:val="00233D85"/>
    <w:rsid w:val="0023580E"/>
    <w:rsid w:val="00243EA0"/>
    <w:rsid w:val="00245A4D"/>
    <w:rsid w:val="00247174"/>
    <w:rsid w:val="00247178"/>
    <w:rsid w:val="00251E62"/>
    <w:rsid w:val="0025283E"/>
    <w:rsid w:val="00255610"/>
    <w:rsid w:val="002566EE"/>
    <w:rsid w:val="00265A99"/>
    <w:rsid w:val="002673CA"/>
    <w:rsid w:val="002708A1"/>
    <w:rsid w:val="00273A78"/>
    <w:rsid w:val="00273A90"/>
    <w:rsid w:val="002748D5"/>
    <w:rsid w:val="0027661B"/>
    <w:rsid w:val="0028048D"/>
    <w:rsid w:val="002816A0"/>
    <w:rsid w:val="00282C23"/>
    <w:rsid w:val="00287636"/>
    <w:rsid w:val="00295822"/>
    <w:rsid w:val="002A0D2D"/>
    <w:rsid w:val="002A1F86"/>
    <w:rsid w:val="002A4098"/>
    <w:rsid w:val="002A575A"/>
    <w:rsid w:val="002A59F9"/>
    <w:rsid w:val="002B6D9A"/>
    <w:rsid w:val="002D07BE"/>
    <w:rsid w:val="002D33F3"/>
    <w:rsid w:val="002E554D"/>
    <w:rsid w:val="002E59CB"/>
    <w:rsid w:val="002E5AF0"/>
    <w:rsid w:val="00316AA6"/>
    <w:rsid w:val="00320B32"/>
    <w:rsid w:val="00326141"/>
    <w:rsid w:val="00336369"/>
    <w:rsid w:val="00340F91"/>
    <w:rsid w:val="003516D8"/>
    <w:rsid w:val="00353066"/>
    <w:rsid w:val="00353446"/>
    <w:rsid w:val="00357900"/>
    <w:rsid w:val="00374012"/>
    <w:rsid w:val="003812FB"/>
    <w:rsid w:val="003903CE"/>
    <w:rsid w:val="00393C23"/>
    <w:rsid w:val="0039536D"/>
    <w:rsid w:val="00396805"/>
    <w:rsid w:val="003C1FD9"/>
    <w:rsid w:val="003D08AD"/>
    <w:rsid w:val="003E1A20"/>
    <w:rsid w:val="003F62DB"/>
    <w:rsid w:val="00401D30"/>
    <w:rsid w:val="00405AF9"/>
    <w:rsid w:val="00412294"/>
    <w:rsid w:val="00413CFC"/>
    <w:rsid w:val="004174C7"/>
    <w:rsid w:val="00424740"/>
    <w:rsid w:val="004250DF"/>
    <w:rsid w:val="00435885"/>
    <w:rsid w:val="0044068B"/>
    <w:rsid w:val="00441346"/>
    <w:rsid w:val="00443337"/>
    <w:rsid w:val="0044779F"/>
    <w:rsid w:val="00462A34"/>
    <w:rsid w:val="004719DB"/>
    <w:rsid w:val="004720B5"/>
    <w:rsid w:val="004777CA"/>
    <w:rsid w:val="00487EF3"/>
    <w:rsid w:val="004958A4"/>
    <w:rsid w:val="00497FB2"/>
    <w:rsid w:val="004A1326"/>
    <w:rsid w:val="004B1CFE"/>
    <w:rsid w:val="004B4F3F"/>
    <w:rsid w:val="004B514A"/>
    <w:rsid w:val="004C0405"/>
    <w:rsid w:val="004C33AD"/>
    <w:rsid w:val="004C38EF"/>
    <w:rsid w:val="004C5256"/>
    <w:rsid w:val="004D2DEF"/>
    <w:rsid w:val="004E1AB8"/>
    <w:rsid w:val="004E36CD"/>
    <w:rsid w:val="004E4261"/>
    <w:rsid w:val="004E42D7"/>
    <w:rsid w:val="004F2448"/>
    <w:rsid w:val="004F24D4"/>
    <w:rsid w:val="004F5828"/>
    <w:rsid w:val="004F6AB0"/>
    <w:rsid w:val="004F6B36"/>
    <w:rsid w:val="00505583"/>
    <w:rsid w:val="00523690"/>
    <w:rsid w:val="00524F9F"/>
    <w:rsid w:val="005275DD"/>
    <w:rsid w:val="00542BED"/>
    <w:rsid w:val="00542C15"/>
    <w:rsid w:val="005438D0"/>
    <w:rsid w:val="005442C6"/>
    <w:rsid w:val="0054689E"/>
    <w:rsid w:val="0055600F"/>
    <w:rsid w:val="00560CFB"/>
    <w:rsid w:val="00562E22"/>
    <w:rsid w:val="00577D2C"/>
    <w:rsid w:val="00580DE5"/>
    <w:rsid w:val="00596031"/>
    <w:rsid w:val="005B0B7A"/>
    <w:rsid w:val="005B379F"/>
    <w:rsid w:val="005B5DF5"/>
    <w:rsid w:val="005C29DC"/>
    <w:rsid w:val="005D3097"/>
    <w:rsid w:val="00601376"/>
    <w:rsid w:val="00607366"/>
    <w:rsid w:val="00613799"/>
    <w:rsid w:val="00617E6D"/>
    <w:rsid w:val="006314CC"/>
    <w:rsid w:val="006373DE"/>
    <w:rsid w:val="00637995"/>
    <w:rsid w:val="00661462"/>
    <w:rsid w:val="00666959"/>
    <w:rsid w:val="0068164C"/>
    <w:rsid w:val="00684D62"/>
    <w:rsid w:val="00685B89"/>
    <w:rsid w:val="00690847"/>
    <w:rsid w:val="006908C3"/>
    <w:rsid w:val="00692393"/>
    <w:rsid w:val="00692CD3"/>
    <w:rsid w:val="00692DFD"/>
    <w:rsid w:val="006943C9"/>
    <w:rsid w:val="006A456B"/>
    <w:rsid w:val="006A5E7D"/>
    <w:rsid w:val="006C0602"/>
    <w:rsid w:val="006C4E67"/>
    <w:rsid w:val="006C548C"/>
    <w:rsid w:val="006D1F17"/>
    <w:rsid w:val="006D7024"/>
    <w:rsid w:val="006E4C2E"/>
    <w:rsid w:val="0070729E"/>
    <w:rsid w:val="0071223D"/>
    <w:rsid w:val="00722A6F"/>
    <w:rsid w:val="007322A6"/>
    <w:rsid w:val="00736C99"/>
    <w:rsid w:val="00737726"/>
    <w:rsid w:val="0074180E"/>
    <w:rsid w:val="00745A72"/>
    <w:rsid w:val="00747BEA"/>
    <w:rsid w:val="00757585"/>
    <w:rsid w:val="00761641"/>
    <w:rsid w:val="0076188A"/>
    <w:rsid w:val="0077548F"/>
    <w:rsid w:val="00792798"/>
    <w:rsid w:val="007A7B56"/>
    <w:rsid w:val="007B4B92"/>
    <w:rsid w:val="007B5742"/>
    <w:rsid w:val="007C0FE0"/>
    <w:rsid w:val="007D08B2"/>
    <w:rsid w:val="007D2859"/>
    <w:rsid w:val="007D33F1"/>
    <w:rsid w:val="007E3CF2"/>
    <w:rsid w:val="007F29F8"/>
    <w:rsid w:val="00802B9C"/>
    <w:rsid w:val="00805AEA"/>
    <w:rsid w:val="00810AEE"/>
    <w:rsid w:val="008113D2"/>
    <w:rsid w:val="00813DDC"/>
    <w:rsid w:val="008221CD"/>
    <w:rsid w:val="0084451C"/>
    <w:rsid w:val="008502B1"/>
    <w:rsid w:val="0085491F"/>
    <w:rsid w:val="0085680A"/>
    <w:rsid w:val="00865A2C"/>
    <w:rsid w:val="00874A10"/>
    <w:rsid w:val="00874A90"/>
    <w:rsid w:val="00876407"/>
    <w:rsid w:val="00886EB9"/>
    <w:rsid w:val="0089192E"/>
    <w:rsid w:val="008A1935"/>
    <w:rsid w:val="008A47FD"/>
    <w:rsid w:val="008B1C6C"/>
    <w:rsid w:val="008C4D09"/>
    <w:rsid w:val="008D5EC4"/>
    <w:rsid w:val="008E6FC6"/>
    <w:rsid w:val="008F26EB"/>
    <w:rsid w:val="008F501F"/>
    <w:rsid w:val="00911810"/>
    <w:rsid w:val="00911FD8"/>
    <w:rsid w:val="00912892"/>
    <w:rsid w:val="009154D2"/>
    <w:rsid w:val="00935D6A"/>
    <w:rsid w:val="009364C5"/>
    <w:rsid w:val="009436F2"/>
    <w:rsid w:val="00957ED5"/>
    <w:rsid w:val="009661E0"/>
    <w:rsid w:val="009A190B"/>
    <w:rsid w:val="009A5D52"/>
    <w:rsid w:val="009C20FC"/>
    <w:rsid w:val="009C3499"/>
    <w:rsid w:val="009D3245"/>
    <w:rsid w:val="009D34C5"/>
    <w:rsid w:val="009E796A"/>
    <w:rsid w:val="009F3902"/>
    <w:rsid w:val="009F3D82"/>
    <w:rsid w:val="009F4200"/>
    <w:rsid w:val="009F70E6"/>
    <w:rsid w:val="00A01F20"/>
    <w:rsid w:val="00A028FF"/>
    <w:rsid w:val="00A12661"/>
    <w:rsid w:val="00A12F52"/>
    <w:rsid w:val="00A202AF"/>
    <w:rsid w:val="00A21ED3"/>
    <w:rsid w:val="00A224C2"/>
    <w:rsid w:val="00A322D0"/>
    <w:rsid w:val="00A409BC"/>
    <w:rsid w:val="00A41067"/>
    <w:rsid w:val="00A44D4B"/>
    <w:rsid w:val="00A56199"/>
    <w:rsid w:val="00A608E4"/>
    <w:rsid w:val="00A66D0F"/>
    <w:rsid w:val="00A67715"/>
    <w:rsid w:val="00A6789B"/>
    <w:rsid w:val="00A80942"/>
    <w:rsid w:val="00A813C9"/>
    <w:rsid w:val="00A86264"/>
    <w:rsid w:val="00A919FD"/>
    <w:rsid w:val="00A926EE"/>
    <w:rsid w:val="00A949FC"/>
    <w:rsid w:val="00A94A54"/>
    <w:rsid w:val="00A95914"/>
    <w:rsid w:val="00A96F9F"/>
    <w:rsid w:val="00AA09A4"/>
    <w:rsid w:val="00AA243C"/>
    <w:rsid w:val="00AB297A"/>
    <w:rsid w:val="00AB453F"/>
    <w:rsid w:val="00AC2131"/>
    <w:rsid w:val="00AC6B68"/>
    <w:rsid w:val="00AC782D"/>
    <w:rsid w:val="00AD1E2D"/>
    <w:rsid w:val="00AF0B91"/>
    <w:rsid w:val="00AF67F7"/>
    <w:rsid w:val="00B03F74"/>
    <w:rsid w:val="00B101D1"/>
    <w:rsid w:val="00B13037"/>
    <w:rsid w:val="00B21B49"/>
    <w:rsid w:val="00B2380C"/>
    <w:rsid w:val="00B308D3"/>
    <w:rsid w:val="00B45D75"/>
    <w:rsid w:val="00B5245F"/>
    <w:rsid w:val="00B52CA5"/>
    <w:rsid w:val="00B54D54"/>
    <w:rsid w:val="00B6210E"/>
    <w:rsid w:val="00B6254F"/>
    <w:rsid w:val="00B66B31"/>
    <w:rsid w:val="00B802F5"/>
    <w:rsid w:val="00B83BB0"/>
    <w:rsid w:val="00B83EC6"/>
    <w:rsid w:val="00B84C80"/>
    <w:rsid w:val="00B913C1"/>
    <w:rsid w:val="00BA341E"/>
    <w:rsid w:val="00BA5E43"/>
    <w:rsid w:val="00BB3F4E"/>
    <w:rsid w:val="00BC4295"/>
    <w:rsid w:val="00BC648C"/>
    <w:rsid w:val="00BD101A"/>
    <w:rsid w:val="00BD5662"/>
    <w:rsid w:val="00BD65AE"/>
    <w:rsid w:val="00BF1A1C"/>
    <w:rsid w:val="00BF3AEE"/>
    <w:rsid w:val="00BF6B79"/>
    <w:rsid w:val="00C03EC8"/>
    <w:rsid w:val="00C13202"/>
    <w:rsid w:val="00C16A45"/>
    <w:rsid w:val="00C20CE5"/>
    <w:rsid w:val="00C233FF"/>
    <w:rsid w:val="00C23EF4"/>
    <w:rsid w:val="00C3322E"/>
    <w:rsid w:val="00C35D39"/>
    <w:rsid w:val="00C36B35"/>
    <w:rsid w:val="00C37386"/>
    <w:rsid w:val="00C4546B"/>
    <w:rsid w:val="00C6471C"/>
    <w:rsid w:val="00C65F3E"/>
    <w:rsid w:val="00C70D9E"/>
    <w:rsid w:val="00C744BB"/>
    <w:rsid w:val="00C76A6A"/>
    <w:rsid w:val="00C8083C"/>
    <w:rsid w:val="00C83CF3"/>
    <w:rsid w:val="00C854AA"/>
    <w:rsid w:val="00C914C8"/>
    <w:rsid w:val="00CB7A34"/>
    <w:rsid w:val="00CB7F9E"/>
    <w:rsid w:val="00CD1A83"/>
    <w:rsid w:val="00CD46BA"/>
    <w:rsid w:val="00CD5881"/>
    <w:rsid w:val="00CE1138"/>
    <w:rsid w:val="00CE1A8D"/>
    <w:rsid w:val="00CE4D41"/>
    <w:rsid w:val="00CE6895"/>
    <w:rsid w:val="00CF32B7"/>
    <w:rsid w:val="00CF5DE3"/>
    <w:rsid w:val="00CF5FB2"/>
    <w:rsid w:val="00D05D68"/>
    <w:rsid w:val="00D11D6A"/>
    <w:rsid w:val="00D23841"/>
    <w:rsid w:val="00D32114"/>
    <w:rsid w:val="00D33DEC"/>
    <w:rsid w:val="00D40976"/>
    <w:rsid w:val="00D47CAE"/>
    <w:rsid w:val="00D54126"/>
    <w:rsid w:val="00D56EB3"/>
    <w:rsid w:val="00D66A7B"/>
    <w:rsid w:val="00D710ED"/>
    <w:rsid w:val="00D770F6"/>
    <w:rsid w:val="00D8367C"/>
    <w:rsid w:val="00D90E70"/>
    <w:rsid w:val="00D91F13"/>
    <w:rsid w:val="00D94A12"/>
    <w:rsid w:val="00D96799"/>
    <w:rsid w:val="00D97233"/>
    <w:rsid w:val="00DA21CE"/>
    <w:rsid w:val="00DA3DFF"/>
    <w:rsid w:val="00DA4AF0"/>
    <w:rsid w:val="00DA73E8"/>
    <w:rsid w:val="00DB0D7A"/>
    <w:rsid w:val="00DB41B1"/>
    <w:rsid w:val="00DB7328"/>
    <w:rsid w:val="00DC14CC"/>
    <w:rsid w:val="00DC3B64"/>
    <w:rsid w:val="00DC3F98"/>
    <w:rsid w:val="00DD05DD"/>
    <w:rsid w:val="00DD5451"/>
    <w:rsid w:val="00DE3276"/>
    <w:rsid w:val="00DE3B5D"/>
    <w:rsid w:val="00DE6F1B"/>
    <w:rsid w:val="00DE75A5"/>
    <w:rsid w:val="00DF4973"/>
    <w:rsid w:val="00E05153"/>
    <w:rsid w:val="00E13A5A"/>
    <w:rsid w:val="00E33A1F"/>
    <w:rsid w:val="00E33E3C"/>
    <w:rsid w:val="00E359F3"/>
    <w:rsid w:val="00E400ED"/>
    <w:rsid w:val="00E51A12"/>
    <w:rsid w:val="00E56485"/>
    <w:rsid w:val="00E61FF9"/>
    <w:rsid w:val="00E63B3E"/>
    <w:rsid w:val="00E65B5D"/>
    <w:rsid w:val="00E77500"/>
    <w:rsid w:val="00E86713"/>
    <w:rsid w:val="00EA38DB"/>
    <w:rsid w:val="00EB5A02"/>
    <w:rsid w:val="00EB69E4"/>
    <w:rsid w:val="00EC0D18"/>
    <w:rsid w:val="00EC0E19"/>
    <w:rsid w:val="00ED13E8"/>
    <w:rsid w:val="00ED23BD"/>
    <w:rsid w:val="00EE46A8"/>
    <w:rsid w:val="00EE4BA7"/>
    <w:rsid w:val="00EE6806"/>
    <w:rsid w:val="00EE79C8"/>
    <w:rsid w:val="00EF401E"/>
    <w:rsid w:val="00EF492A"/>
    <w:rsid w:val="00F0516F"/>
    <w:rsid w:val="00F06F33"/>
    <w:rsid w:val="00F121E6"/>
    <w:rsid w:val="00F13E47"/>
    <w:rsid w:val="00F263AB"/>
    <w:rsid w:val="00F34613"/>
    <w:rsid w:val="00F34A24"/>
    <w:rsid w:val="00F444EC"/>
    <w:rsid w:val="00F71C4C"/>
    <w:rsid w:val="00F7634A"/>
    <w:rsid w:val="00F84C0C"/>
    <w:rsid w:val="00F87FE9"/>
    <w:rsid w:val="00F908DF"/>
    <w:rsid w:val="00F96EFF"/>
    <w:rsid w:val="00FA3B6D"/>
    <w:rsid w:val="00FC1DF9"/>
    <w:rsid w:val="00FD057C"/>
    <w:rsid w:val="00FD1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2C6219D"/>
  <w15:chartTrackingRefBased/>
  <w15:docId w15:val="{D6772D72-CD68-BC42-AEA6-B0D0266BC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C80"/>
    <w:pPr>
      <w:spacing w:line="260" w:lineRule="atLeast"/>
      <w:jc w:val="both"/>
    </w:pPr>
    <w:rPr>
      <w:rFonts w:ascii="Palatino Linotype" w:hAnsi="Palatino Linotype"/>
      <w:noProof/>
      <w:color w:val="00000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B84C8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B84C8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B84C8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B84C80"/>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B84C8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B84C8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B84C8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B84C8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5442C6"/>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B84C8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B84C8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B84C80"/>
    <w:rPr>
      <w:rFonts w:ascii="Palatino Linotype" w:hAnsi="Palatino Linotype"/>
      <w:noProof/>
      <w:color w:val="000000"/>
      <w:szCs w:val="18"/>
    </w:rPr>
  </w:style>
  <w:style w:type="paragraph" w:styleId="Header">
    <w:name w:val="header"/>
    <w:basedOn w:val="Normal"/>
    <w:link w:val="HeaderChar"/>
    <w:uiPriority w:val="99"/>
    <w:rsid w:val="00B84C8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B84C80"/>
    <w:rPr>
      <w:rFonts w:ascii="Palatino Linotype" w:hAnsi="Palatino Linotype"/>
      <w:noProof/>
      <w:color w:val="000000"/>
      <w:szCs w:val="18"/>
    </w:rPr>
  </w:style>
  <w:style w:type="paragraph" w:customStyle="1" w:styleId="MDPIheaderjournallogo">
    <w:name w:val="MDPI_header_journal_logo"/>
    <w:qFormat/>
    <w:rsid w:val="00B84C8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B84C80"/>
    <w:pPr>
      <w:ind w:firstLine="0"/>
    </w:pPr>
  </w:style>
  <w:style w:type="paragraph" w:customStyle="1" w:styleId="MDPI31text">
    <w:name w:val="MDPI_3.1_text"/>
    <w:qFormat/>
    <w:rsid w:val="0015044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B84C8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B84C8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B84C8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B84C8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B84C80"/>
    <w:pPr>
      <w:numPr>
        <w:numId w:val="15"/>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B84C80"/>
    <w:pPr>
      <w:numPr>
        <w:numId w:val="1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B84C8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B84C8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B84C80"/>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F7634A"/>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B84C80"/>
    <w:pPr>
      <w:adjustRightInd w:val="0"/>
      <w:snapToGrid w:val="0"/>
      <w:spacing w:line="228" w:lineRule="auto"/>
      <w:ind w:left="2608"/>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B84C80"/>
    <w:pPr>
      <w:adjustRightInd w:val="0"/>
      <w:snapToGrid w:val="0"/>
      <w:spacing w:before="120" w:after="240" w:line="228" w:lineRule="auto"/>
      <w:ind w:left="2608"/>
    </w:pPr>
    <w:rPr>
      <w:rFonts w:ascii="Palatino Linotype" w:eastAsia="Times New Roman" w:hAnsi="Palatino Linotype"/>
      <w:color w:val="000000"/>
      <w:sz w:val="18"/>
      <w:lang w:eastAsia="de-DE" w:bidi="en-US"/>
    </w:rPr>
  </w:style>
  <w:style w:type="paragraph" w:customStyle="1" w:styleId="MDPI52figure">
    <w:name w:val="MDPI_5.2_figure"/>
    <w:qFormat/>
    <w:rsid w:val="00B84C8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B84C8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B84C8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B84C8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B84C8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B84C8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16A45"/>
    <w:pPr>
      <w:numPr>
        <w:numId w:val="20"/>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B84C80"/>
    <w:rPr>
      <w:rFonts w:cs="Tahoma"/>
      <w:szCs w:val="18"/>
    </w:rPr>
  </w:style>
  <w:style w:type="character" w:customStyle="1" w:styleId="BalloonTextChar">
    <w:name w:val="Balloon Text Char"/>
    <w:link w:val="BalloonText"/>
    <w:uiPriority w:val="99"/>
    <w:rsid w:val="00B84C80"/>
    <w:rPr>
      <w:rFonts w:ascii="Palatino Linotype" w:hAnsi="Palatino Linotype" w:cs="Tahoma"/>
      <w:noProof/>
      <w:color w:val="000000"/>
      <w:szCs w:val="18"/>
    </w:rPr>
  </w:style>
  <w:style w:type="character" w:styleId="LineNumber">
    <w:name w:val="line number"/>
    <w:uiPriority w:val="99"/>
    <w:rsid w:val="001C0E58"/>
    <w:rPr>
      <w:rFonts w:ascii="Palatino Linotype" w:hAnsi="Palatino Linotype"/>
      <w:sz w:val="16"/>
    </w:rPr>
  </w:style>
  <w:style w:type="table" w:customStyle="1" w:styleId="MDPI41threelinetable">
    <w:name w:val="MDPI_4.1_three_line_table"/>
    <w:basedOn w:val="TableNormal"/>
    <w:uiPriority w:val="99"/>
    <w:rsid w:val="00B84C8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B84C80"/>
    <w:rPr>
      <w:color w:val="0000FF"/>
      <w:u w:val="single"/>
    </w:rPr>
  </w:style>
  <w:style w:type="character" w:styleId="UnresolvedMention">
    <w:name w:val="Unresolved Mention"/>
    <w:uiPriority w:val="99"/>
    <w:semiHidden/>
    <w:unhideWhenUsed/>
    <w:rsid w:val="007A7B56"/>
    <w:rPr>
      <w:color w:val="605E5C"/>
      <w:shd w:val="clear" w:color="auto" w:fill="E1DFDD"/>
    </w:rPr>
  </w:style>
  <w:style w:type="table" w:styleId="PlainTable4">
    <w:name w:val="Plain Table 4"/>
    <w:basedOn w:val="TableNormal"/>
    <w:uiPriority w:val="44"/>
    <w:rsid w:val="00C3322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B84C80"/>
    <w:pPr>
      <w:adjustRightInd w:val="0"/>
      <w:snapToGrid w:val="0"/>
      <w:spacing w:line="240" w:lineRule="atLeast"/>
      <w:ind w:right="113"/>
    </w:pPr>
    <w:rPr>
      <w:rFonts w:ascii="Palatino Linotype" w:hAnsi="Palatino Linotype" w:cs="Cordia New"/>
      <w:sz w:val="14"/>
      <w:szCs w:val="22"/>
      <w:lang w:eastAsia="zh-CN"/>
    </w:rPr>
  </w:style>
  <w:style w:type="paragraph" w:customStyle="1" w:styleId="MDPI62BackMatter">
    <w:name w:val="MDPI_6.2_BackMatter"/>
    <w:qFormat/>
    <w:rsid w:val="00B84C80"/>
    <w:pPr>
      <w:adjustRightInd w:val="0"/>
      <w:snapToGrid w:val="0"/>
      <w:spacing w:after="120" w:line="228" w:lineRule="auto"/>
      <w:ind w:left="2608"/>
      <w:jc w:val="both"/>
    </w:pPr>
    <w:rPr>
      <w:rFonts w:ascii="Palatino Linotype" w:eastAsia="Times New Roman" w:hAnsi="Palatino Linotype"/>
      <w:snapToGrid w:val="0"/>
      <w:color w:val="000000"/>
      <w:sz w:val="18"/>
      <w:lang w:bidi="en-US"/>
    </w:rPr>
  </w:style>
  <w:style w:type="paragraph" w:customStyle="1" w:styleId="MDPI63Notes">
    <w:name w:val="MDPI_6.3_Notes"/>
    <w:qFormat/>
    <w:rsid w:val="00B84C80"/>
    <w:pPr>
      <w:adjustRightInd w:val="0"/>
      <w:snapToGrid w:val="0"/>
      <w:spacing w:after="120" w:line="240" w:lineRule="atLeast"/>
      <w:ind w:right="113"/>
    </w:pPr>
    <w:rPr>
      <w:rFonts w:ascii="Palatino Linotype" w:hAnsi="Palatino Linotype"/>
      <w:snapToGrid w:val="0"/>
      <w:color w:val="000000"/>
      <w:sz w:val="14"/>
      <w:lang w:bidi="en-US"/>
    </w:rPr>
  </w:style>
  <w:style w:type="paragraph" w:customStyle="1" w:styleId="MDPI15academiceditor">
    <w:name w:val="MDPI_1.5_academic_editor"/>
    <w:qFormat/>
    <w:rsid w:val="00B84C80"/>
    <w:pPr>
      <w:adjustRightInd w:val="0"/>
      <w:snapToGrid w:val="0"/>
      <w:spacing w:before="24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B84C8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B84C80"/>
    <w:pPr>
      <w:adjustRightInd w:val="0"/>
      <w:snapToGrid w:val="0"/>
      <w:spacing w:before="240" w:after="120" w:line="260" w:lineRule="atLeast"/>
      <w:jc w:val="center"/>
    </w:pPr>
    <w:rPr>
      <w:rFonts w:ascii="Palatino Linotype" w:hAnsi="Palatino Linotype" w:cs="Cordia New"/>
      <w:noProof/>
      <w:color w:val="000000"/>
      <w:sz w:val="18"/>
      <w:szCs w:val="22"/>
      <w:lang w:eastAsia="zh-CN" w:bidi="en-US"/>
    </w:rPr>
  </w:style>
  <w:style w:type="paragraph" w:customStyle="1" w:styleId="MDPI511onefigurecaption">
    <w:name w:val="MDPI_5.1.1_one_figure_caption"/>
    <w:qFormat/>
    <w:rsid w:val="00B84C80"/>
    <w:pPr>
      <w:adjustRightInd w:val="0"/>
      <w:snapToGrid w:val="0"/>
      <w:spacing w:before="240" w:after="120" w:line="260" w:lineRule="atLeast"/>
      <w:jc w:val="center"/>
    </w:pPr>
    <w:rPr>
      <w:rFonts w:ascii="Palatino Linotype" w:hAnsi="Palatino Linotype"/>
      <w:noProof/>
      <w:color w:val="000000"/>
      <w:sz w:val="18"/>
      <w:lang w:eastAsia="zh-CN" w:bidi="en-US"/>
    </w:rPr>
  </w:style>
  <w:style w:type="paragraph" w:customStyle="1" w:styleId="MDPI72Copyright">
    <w:name w:val="MDPI_7.2_Copyright"/>
    <w:qFormat/>
    <w:rsid w:val="00B84C80"/>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B84C8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B84C8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B84C8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B84C80"/>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B84C8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B84C8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B84C8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B84C80"/>
    <w:rPr>
      <w:rFonts w:ascii="Palatino Linotype" w:hAnsi="Palatino Linotype"/>
      <w:color w:val="000000"/>
      <w:lang w:val="en-CA"/>
    </w:rPr>
    <w:tblPr>
      <w:tblCellMar>
        <w:left w:w="0" w:type="dxa"/>
        <w:right w:w="0" w:type="dxa"/>
      </w:tblCellMar>
    </w:tblPr>
  </w:style>
  <w:style w:type="paragraph" w:customStyle="1" w:styleId="MDPItext">
    <w:name w:val="MDPI_text"/>
    <w:qFormat/>
    <w:rsid w:val="00B84C8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B84C8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B84C80"/>
  </w:style>
  <w:style w:type="paragraph" w:styleId="Bibliography">
    <w:name w:val="Bibliography"/>
    <w:basedOn w:val="Normal"/>
    <w:next w:val="Normal"/>
    <w:uiPriority w:val="37"/>
    <w:semiHidden/>
    <w:unhideWhenUsed/>
    <w:rsid w:val="00B84C80"/>
  </w:style>
  <w:style w:type="paragraph" w:styleId="BodyText">
    <w:name w:val="Body Text"/>
    <w:link w:val="BodyTextChar"/>
    <w:rsid w:val="00B84C8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B84C80"/>
    <w:rPr>
      <w:rFonts w:ascii="Palatino Linotype" w:hAnsi="Palatino Linotype"/>
      <w:color w:val="000000"/>
      <w:sz w:val="24"/>
      <w:lang w:eastAsia="de-DE"/>
    </w:rPr>
  </w:style>
  <w:style w:type="character" w:styleId="CommentReference">
    <w:name w:val="annotation reference"/>
    <w:uiPriority w:val="99"/>
    <w:rsid w:val="00B84C80"/>
    <w:rPr>
      <w:sz w:val="21"/>
      <w:szCs w:val="21"/>
    </w:rPr>
  </w:style>
  <w:style w:type="paragraph" w:styleId="CommentText">
    <w:name w:val="annotation text"/>
    <w:basedOn w:val="Normal"/>
    <w:link w:val="CommentTextChar"/>
    <w:uiPriority w:val="99"/>
    <w:rsid w:val="00B84C80"/>
  </w:style>
  <w:style w:type="character" w:customStyle="1" w:styleId="CommentTextChar">
    <w:name w:val="Comment Text Char"/>
    <w:link w:val="CommentText"/>
    <w:uiPriority w:val="99"/>
    <w:rsid w:val="00B84C80"/>
    <w:rPr>
      <w:rFonts w:ascii="Palatino Linotype" w:hAnsi="Palatino Linotype"/>
      <w:noProof/>
      <w:color w:val="000000"/>
    </w:rPr>
  </w:style>
  <w:style w:type="paragraph" w:styleId="CommentSubject">
    <w:name w:val="annotation subject"/>
    <w:basedOn w:val="CommentText"/>
    <w:next w:val="CommentText"/>
    <w:link w:val="CommentSubjectChar"/>
    <w:rsid w:val="00B84C80"/>
    <w:rPr>
      <w:b/>
      <w:bCs/>
    </w:rPr>
  </w:style>
  <w:style w:type="character" w:customStyle="1" w:styleId="CommentSubjectChar">
    <w:name w:val="Comment Subject Char"/>
    <w:link w:val="CommentSubject"/>
    <w:rsid w:val="00B84C80"/>
    <w:rPr>
      <w:rFonts w:ascii="Palatino Linotype" w:hAnsi="Palatino Linotype"/>
      <w:b/>
      <w:bCs/>
      <w:noProof/>
      <w:color w:val="000000"/>
    </w:rPr>
  </w:style>
  <w:style w:type="character" w:styleId="EndnoteReference">
    <w:name w:val="endnote reference"/>
    <w:rsid w:val="00B84C80"/>
    <w:rPr>
      <w:vertAlign w:val="superscript"/>
    </w:rPr>
  </w:style>
  <w:style w:type="paragraph" w:styleId="EndnoteText">
    <w:name w:val="endnote text"/>
    <w:basedOn w:val="Normal"/>
    <w:link w:val="EndnoteTextChar"/>
    <w:semiHidden/>
    <w:unhideWhenUsed/>
    <w:rsid w:val="00B84C80"/>
    <w:pPr>
      <w:spacing w:line="240" w:lineRule="auto"/>
    </w:pPr>
  </w:style>
  <w:style w:type="character" w:customStyle="1" w:styleId="EndnoteTextChar">
    <w:name w:val="Endnote Text Char"/>
    <w:link w:val="EndnoteText"/>
    <w:semiHidden/>
    <w:rsid w:val="00B84C80"/>
    <w:rPr>
      <w:rFonts w:ascii="Palatino Linotype" w:hAnsi="Palatino Linotype"/>
      <w:noProof/>
      <w:color w:val="000000"/>
    </w:rPr>
  </w:style>
  <w:style w:type="character" w:styleId="FollowedHyperlink">
    <w:name w:val="FollowedHyperlink"/>
    <w:rsid w:val="00B84C80"/>
    <w:rPr>
      <w:color w:val="954F72"/>
      <w:u w:val="single"/>
    </w:rPr>
  </w:style>
  <w:style w:type="paragraph" w:styleId="FootnoteText">
    <w:name w:val="footnote text"/>
    <w:basedOn w:val="Normal"/>
    <w:link w:val="FootnoteTextChar"/>
    <w:semiHidden/>
    <w:unhideWhenUsed/>
    <w:rsid w:val="00B84C80"/>
    <w:pPr>
      <w:spacing w:line="240" w:lineRule="auto"/>
    </w:pPr>
  </w:style>
  <w:style w:type="character" w:customStyle="1" w:styleId="FootnoteTextChar">
    <w:name w:val="Footnote Text Char"/>
    <w:link w:val="FootnoteText"/>
    <w:semiHidden/>
    <w:rsid w:val="00B84C80"/>
    <w:rPr>
      <w:rFonts w:ascii="Palatino Linotype" w:hAnsi="Palatino Linotype"/>
      <w:noProof/>
      <w:color w:val="000000"/>
    </w:rPr>
  </w:style>
  <w:style w:type="paragraph" w:styleId="NormalWeb">
    <w:name w:val="Normal (Web)"/>
    <w:basedOn w:val="Normal"/>
    <w:uiPriority w:val="99"/>
    <w:rsid w:val="00B84C80"/>
    <w:rPr>
      <w:szCs w:val="24"/>
    </w:rPr>
  </w:style>
  <w:style w:type="paragraph" w:customStyle="1" w:styleId="MsoFootnoteText0">
    <w:name w:val="MsoFootnoteText"/>
    <w:basedOn w:val="NormalWeb"/>
    <w:qFormat/>
    <w:rsid w:val="00B84C80"/>
    <w:rPr>
      <w:rFonts w:ascii="Times New Roman" w:hAnsi="Times New Roman"/>
    </w:rPr>
  </w:style>
  <w:style w:type="character" w:styleId="PageNumber">
    <w:name w:val="page number"/>
    <w:rsid w:val="00B84C80"/>
  </w:style>
  <w:style w:type="character" w:styleId="PlaceholderText">
    <w:name w:val="Placeholder Text"/>
    <w:uiPriority w:val="99"/>
    <w:semiHidden/>
    <w:rsid w:val="00B84C80"/>
    <w:rPr>
      <w:color w:val="808080"/>
    </w:rPr>
  </w:style>
  <w:style w:type="paragraph" w:styleId="Revision">
    <w:name w:val="Revision"/>
    <w:hidden/>
    <w:uiPriority w:val="99"/>
    <w:semiHidden/>
    <w:rsid w:val="00DC3B64"/>
    <w:rPr>
      <w:rFonts w:ascii="Palatino Linotype" w:hAnsi="Palatino Linotype"/>
      <w:noProof/>
      <w:color w:val="0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55977">
      <w:bodyDiv w:val="1"/>
      <w:marLeft w:val="0"/>
      <w:marRight w:val="0"/>
      <w:marTop w:val="0"/>
      <w:marBottom w:val="0"/>
      <w:divBdr>
        <w:top w:val="none" w:sz="0" w:space="0" w:color="auto"/>
        <w:left w:val="none" w:sz="0" w:space="0" w:color="auto"/>
        <w:bottom w:val="none" w:sz="0" w:space="0" w:color="auto"/>
        <w:right w:val="none" w:sz="0" w:space="0" w:color="auto"/>
      </w:divBdr>
    </w:div>
    <w:div w:id="178081826">
      <w:bodyDiv w:val="1"/>
      <w:marLeft w:val="0"/>
      <w:marRight w:val="0"/>
      <w:marTop w:val="0"/>
      <w:marBottom w:val="0"/>
      <w:divBdr>
        <w:top w:val="none" w:sz="0" w:space="0" w:color="auto"/>
        <w:left w:val="none" w:sz="0" w:space="0" w:color="auto"/>
        <w:bottom w:val="none" w:sz="0" w:space="0" w:color="auto"/>
        <w:right w:val="none" w:sz="0" w:space="0" w:color="auto"/>
      </w:divBdr>
    </w:div>
    <w:div w:id="780489600">
      <w:bodyDiv w:val="1"/>
      <w:marLeft w:val="0"/>
      <w:marRight w:val="0"/>
      <w:marTop w:val="0"/>
      <w:marBottom w:val="0"/>
      <w:divBdr>
        <w:top w:val="none" w:sz="0" w:space="0" w:color="auto"/>
        <w:left w:val="none" w:sz="0" w:space="0" w:color="auto"/>
        <w:bottom w:val="none" w:sz="0" w:space="0" w:color="auto"/>
        <w:right w:val="none" w:sz="0" w:space="0" w:color="auto"/>
      </w:divBdr>
    </w:div>
    <w:div w:id="831214348">
      <w:bodyDiv w:val="1"/>
      <w:marLeft w:val="0"/>
      <w:marRight w:val="0"/>
      <w:marTop w:val="0"/>
      <w:marBottom w:val="0"/>
      <w:divBdr>
        <w:top w:val="none" w:sz="0" w:space="0" w:color="auto"/>
        <w:left w:val="none" w:sz="0" w:space="0" w:color="auto"/>
        <w:bottom w:val="none" w:sz="0" w:space="0" w:color="auto"/>
        <w:right w:val="none" w:sz="0" w:space="0" w:color="auto"/>
      </w:divBdr>
    </w:div>
    <w:div w:id="1077703944">
      <w:bodyDiv w:val="1"/>
      <w:marLeft w:val="0"/>
      <w:marRight w:val="0"/>
      <w:marTop w:val="0"/>
      <w:marBottom w:val="0"/>
      <w:divBdr>
        <w:top w:val="none" w:sz="0" w:space="0" w:color="auto"/>
        <w:left w:val="none" w:sz="0" w:space="0" w:color="auto"/>
        <w:bottom w:val="none" w:sz="0" w:space="0" w:color="auto"/>
        <w:right w:val="none" w:sz="0" w:space="0" w:color="auto"/>
      </w:divBdr>
    </w:div>
    <w:div w:id="1491752626">
      <w:bodyDiv w:val="1"/>
      <w:marLeft w:val="0"/>
      <w:marRight w:val="0"/>
      <w:marTop w:val="0"/>
      <w:marBottom w:val="0"/>
      <w:divBdr>
        <w:top w:val="none" w:sz="0" w:space="0" w:color="auto"/>
        <w:left w:val="none" w:sz="0" w:space="0" w:color="auto"/>
        <w:bottom w:val="none" w:sz="0" w:space="0" w:color="auto"/>
        <w:right w:val="none" w:sz="0" w:space="0" w:color="auto"/>
      </w:divBdr>
    </w:div>
    <w:div w:id="182531494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comments.xml.rels><?xml version="1.0" encoding="UTF-8" standalone="yes"?>
<Relationships xmlns="http://schemas.openxmlformats.org/package/2006/relationships"><Relationship Id="rId3" Type="http://schemas.openxmlformats.org/officeDocument/2006/relationships/hyperlink" Target="https://mc-stan.org/docs/2_26/stan-users-guide/prior-predictive-checks.html" TargetMode="External"/><Relationship Id="rId2" Type="http://schemas.openxmlformats.org/officeDocument/2006/relationships/hyperlink" Target="https://rss.onlinelibrary.wiley.com/doi/full/10.1111/rssa.12378" TargetMode="External"/><Relationship Id="rId1" Type="http://schemas.openxmlformats.org/officeDocument/2006/relationships/hyperlink" Target="https://betanalpha.github.io/assets/case_studies/principled_bayesian_workflow.html"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CA186-79CA-E74A-8DD0-927964634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22</Pages>
  <Words>7149</Words>
  <Characters>40755</Characters>
  <Application>Microsoft Office Word</Application>
  <DocSecurity>4</DocSecurity>
  <Lines>339</Lines>
  <Paragraphs>95</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47809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Brian Bohman</dc:creator>
  <cp:keywords/>
  <dc:description/>
  <cp:lastModifiedBy>Reviewer</cp:lastModifiedBy>
  <cp:revision>2</cp:revision>
  <dcterms:created xsi:type="dcterms:W3CDTF">2021-03-08T22:19:00Z</dcterms:created>
  <dcterms:modified xsi:type="dcterms:W3CDTF">2021-03-08T22:19:00Z</dcterms:modified>
</cp:coreProperties>
</file>