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F0C4483" w:rsidR="008970F9" w:rsidRPr="006423F7" w:rsidRDefault="008970F9">
      <w:pPr>
        <w:pStyle w:val="Body"/>
        <w:tabs>
          <w:tab w:val="clear" w:pos="8640"/>
        </w:tabs>
        <w:rPr>
          <w:b/>
          <w:bCs/>
        </w:rPr>
        <w:pPrChange w:id="0" w:author="Brian Bohman" w:date="2021-10-27T05:08:00Z">
          <w:pPr>
            <w:pStyle w:val="Body"/>
            <w:numPr>
              <w:numId w:val="39"/>
            </w:numPr>
            <w:ind w:left="720" w:hanging="360"/>
          </w:pPr>
        </w:pPrChange>
      </w:pPr>
      <w:r w:rsidRPr="006423F7">
        <w:rPr>
          <w:b/>
          <w:bCs/>
        </w:rPr>
        <w:t>Quantifying</w:t>
      </w:r>
      <w:del w:id="1" w:author="Brian Bohman" w:date="2021-08-25T10:46:00Z">
        <w:r w:rsidRPr="006423F7" w:rsidDel="00F0040A">
          <w:rPr>
            <w:b/>
            <w:bCs/>
          </w:rPr>
          <w:delText xml:space="preserve"> the uncertainty in</w:delText>
        </w:r>
      </w:del>
      <w:r w:rsidRPr="006423F7">
        <w:rPr>
          <w:b/>
          <w:bCs/>
        </w:rPr>
        <w:t xml:space="preserve"> critical N </w:t>
      </w:r>
      <w:ins w:id="2" w:author="Brian Bohman" w:date="2021-08-25T10:46:00Z">
        <w:r w:rsidR="00F0040A">
          <w:rPr>
            <w:b/>
            <w:bCs/>
          </w:rPr>
          <w:t>dilution curves</w:t>
        </w:r>
      </w:ins>
      <w:del w:id="3" w:author="Brian Bohman" w:date="2021-08-25T10:46:00Z">
        <w:r w:rsidRPr="006423F7" w:rsidDel="00F0040A">
          <w:rPr>
            <w:b/>
            <w:bCs/>
          </w:rPr>
          <w:delText>concentration</w:delText>
        </w:r>
      </w:del>
      <w:r w:rsidRPr="006423F7">
        <w:rPr>
          <w:b/>
          <w:bCs/>
        </w:rPr>
        <w:t xml:space="preserve"> </w:t>
      </w:r>
      <w:ins w:id="4" w:author="Brian Bohman" w:date="2021-08-25T16:52:00Z">
        <w:r w:rsidR="00FF518D">
          <w:rPr>
            <w:b/>
            <w:bCs/>
          </w:rPr>
          <w:t xml:space="preserve">across G </w:t>
        </w:r>
        <w:r w:rsidR="00FF518D">
          <w:t>×</w:t>
        </w:r>
        <w:r w:rsidR="00FF518D">
          <w:rPr>
            <w:b/>
            <w:bCs/>
          </w:rPr>
          <w:t xml:space="preserve"> E</w:t>
        </w:r>
      </w:ins>
      <w:ins w:id="5" w:author="Brian Bohman" w:date="2021-10-23T14:14:00Z">
        <w:r w:rsidR="002F3F9F">
          <w:rPr>
            <w:b/>
            <w:bCs/>
          </w:rPr>
          <w:t xml:space="preserve"> </w:t>
        </w:r>
      </w:ins>
      <w:ins w:id="6" w:author="Brian Bohman" w:date="2021-10-27T05:03:00Z">
        <w:r w:rsidR="0024576E">
          <w:t>×</w:t>
        </w:r>
        <w:r w:rsidR="0024576E">
          <w:rPr>
            <w:b/>
            <w:bCs/>
          </w:rPr>
          <w:t xml:space="preserve"> </w:t>
        </w:r>
      </w:ins>
      <w:ins w:id="7" w:author="Brian Bohman" w:date="2021-10-23T14:14:00Z">
        <w:r w:rsidR="002F3F9F">
          <w:rPr>
            <w:b/>
            <w:bCs/>
          </w:rPr>
          <w:t>M</w:t>
        </w:r>
      </w:ins>
      <w:ins w:id="8" w:author="Brian Bohman" w:date="2021-10-27T05:03:00Z">
        <w:r w:rsidR="0024576E">
          <w:rPr>
            <w:b/>
            <w:bCs/>
          </w:rPr>
          <w:t xml:space="preserve"> </w:t>
        </w:r>
      </w:ins>
      <w:del w:id="9" w:author="Brian Bohman" w:date="2021-10-23T14:14:00Z">
        <w:r w:rsidR="002F3F9F" w:rsidDel="002F3F9F">
          <w:rPr>
            <w:b/>
            <w:bCs/>
          </w:rPr>
          <w:delText xml:space="preserve"> </w:delText>
        </w:r>
      </w:del>
      <w:ins w:id="10" w:author="Brian Bohman" w:date="2021-08-25T16:52:00Z">
        <w:r w:rsidR="00FF518D">
          <w:rPr>
            <w:b/>
            <w:bCs/>
          </w:rPr>
          <w:t xml:space="preserve">effects </w:t>
        </w:r>
      </w:ins>
      <w:r w:rsidRPr="006423F7">
        <w:rPr>
          <w:b/>
          <w:bCs/>
        </w:rPr>
        <w:t xml:space="preserve">for potato using </w:t>
      </w:r>
      <w:proofErr w:type="gramStart"/>
      <w:ins w:id="11" w:author="Brian Bohman" w:date="2021-10-28T07:02:00Z">
        <w:r w:rsidR="005B1A9B">
          <w:rPr>
            <w:b/>
            <w:bCs/>
          </w:rPr>
          <w:t>partially</w:t>
        </w:r>
      </w:ins>
      <w:ins w:id="12" w:author="Brian Bohman" w:date="2021-10-28T07:19:00Z">
        <w:r w:rsidR="00790C8B">
          <w:rPr>
            <w:b/>
            <w:bCs/>
          </w:rPr>
          <w:t>-</w:t>
        </w:r>
      </w:ins>
      <w:ins w:id="13" w:author="Brian Bohman" w:date="2021-10-27T08:32:00Z">
        <w:r w:rsidR="009B2FBE">
          <w:rPr>
            <w:b/>
            <w:bCs/>
          </w:rPr>
          <w:t>pooled</w:t>
        </w:r>
        <w:proofErr w:type="gramEnd"/>
        <w:r w:rsidR="009B2FBE">
          <w:rPr>
            <w:b/>
            <w:bCs/>
          </w:rPr>
          <w:t xml:space="preserve"> </w:t>
        </w:r>
      </w:ins>
      <w:r w:rsidRPr="006423F7">
        <w:rPr>
          <w:b/>
          <w:bCs/>
        </w:rPr>
        <w:t xml:space="preserve">Bayesian </w:t>
      </w:r>
      <w:ins w:id="14" w:author="Brian Bohman" w:date="2021-10-27T08:32:00Z">
        <w:r w:rsidR="009B2FBE">
          <w:rPr>
            <w:b/>
            <w:bCs/>
          </w:rPr>
          <w:t xml:space="preserve">hierarchical </w:t>
        </w:r>
      </w:ins>
      <w:r w:rsidRPr="006423F7">
        <w:rPr>
          <w:b/>
          <w:bCs/>
        </w:rPr>
        <w:t>methods.</w:t>
      </w:r>
    </w:p>
    <w:p w14:paraId="19735057" w14:textId="77777777" w:rsidR="008970F9" w:rsidRDefault="008970F9" w:rsidP="003561D2">
      <w:pPr>
        <w:pStyle w:val="Body"/>
      </w:pPr>
    </w:p>
    <w:p w14:paraId="77DDE20F" w14:textId="60417E6B" w:rsidR="008970F9" w:rsidRDefault="008970F9" w:rsidP="003561D2">
      <w:pPr>
        <w:pStyle w:val="Body"/>
        <w:rPr>
          <w:ins w:id="15" w:author="Brian Bohman" w:date="2021-08-25T11:22:00Z"/>
        </w:rPr>
      </w:pPr>
      <w:r w:rsidRPr="00E2096D">
        <w:t>Brian J. Bohman</w:t>
      </w:r>
      <w:ins w:id="16" w:author="Brian Bohman" w:date="2021-08-25T11:32:00Z">
        <w:r w:rsidR="00F138CF" w:rsidRPr="00D76AB3">
          <w:rPr>
            <w:vertAlign w:val="superscript"/>
          </w:rPr>
          <w:t>1</w:t>
        </w:r>
      </w:ins>
      <w:r w:rsidRPr="00E2096D">
        <w:t>, Michael J. Culshaw-Maurer</w:t>
      </w:r>
      <w:ins w:id="17"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18" w:author="Brian Bohman" w:date="2021-08-25T11:32:00Z">
        <w:r w:rsidR="00F138CF">
          <w:rPr>
            <w:vertAlign w:val="superscript"/>
          </w:rPr>
          <w:t>3</w:t>
        </w:r>
      </w:ins>
      <w:r w:rsidRPr="00E2096D">
        <w:t xml:space="preserve">, </w:t>
      </w:r>
      <w:r>
        <w:t>Claudia Giletto</w:t>
      </w:r>
      <w:ins w:id="19" w:author="Brian Bohman" w:date="2021-08-25T11:32:00Z">
        <w:r w:rsidR="00F138CF">
          <w:rPr>
            <w:vertAlign w:val="superscript"/>
          </w:rPr>
          <w:t>4</w:t>
        </w:r>
      </w:ins>
      <w:r>
        <w:t>, Gilles Bélanger</w:t>
      </w:r>
      <w:ins w:id="20"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21"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22" w:author="Brian Bohman" w:date="2021-08-25T11:31:00Z">
        <w:r w:rsidR="00F138CF" w:rsidRPr="00D76AB3">
          <w:rPr>
            <w:vertAlign w:val="superscript"/>
          </w:rPr>
          <w:t>1</w:t>
        </w:r>
      </w:ins>
      <w:r w:rsidRPr="00E2096D">
        <w:t>, David J. Mulla</w:t>
      </w:r>
      <w:ins w:id="23" w:author="Brian Bohman" w:date="2021-08-25T11:31:00Z">
        <w:r w:rsidR="00F138CF" w:rsidRPr="00D76AB3">
          <w:rPr>
            <w:vertAlign w:val="superscript"/>
          </w:rPr>
          <w:t>1</w:t>
        </w:r>
      </w:ins>
      <w:r w:rsidRPr="00E2096D">
        <w:t>, and Carl J. Rosen</w:t>
      </w:r>
      <w:ins w:id="24" w:author="Brian Bohman" w:date="2021-08-25T11:31:00Z">
        <w:r w:rsidR="00F138CF" w:rsidRPr="00D76AB3">
          <w:rPr>
            <w:vertAlign w:val="superscript"/>
          </w:rPr>
          <w:t>1</w:t>
        </w:r>
      </w:ins>
      <w:ins w:id="25"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26" w:author="Brian Bohman" w:date="2021-08-25T11:33:00Z"/>
        </w:rPr>
      </w:pPr>
      <w:ins w:id="27"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28" w:author="Brian Bohman" w:date="2021-08-25T11:34:00Z"/>
        </w:rPr>
      </w:pPr>
      <w:proofErr w:type="spellStart"/>
      <w:ins w:id="29"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30" w:author="Brian Bohman" w:date="2021-08-25T11:34:00Z"/>
        </w:rPr>
      </w:pPr>
      <w:ins w:id="31"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32" w:author="Brian Bohman" w:date="2021-08-25T11:35:00Z"/>
        </w:rPr>
      </w:pPr>
      <w:ins w:id="33"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34" w:author="Brian Bohman" w:date="2021-08-25T11:32:00Z"/>
        </w:rPr>
        <w:pPrChange w:id="35" w:author="Brian Bohman" w:date="2021-08-25T11:33:00Z">
          <w:pPr>
            <w:pStyle w:val="Body"/>
          </w:pPr>
        </w:pPrChange>
      </w:pPr>
      <w:ins w:id="36"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37" w:author="Brian Bohman" w:date="2021-08-25T11:32:00Z">
        <w:r>
          <w:t>* Corresponding Author: rosen006@umn.edu</w:t>
        </w:r>
      </w:ins>
    </w:p>
    <w:p w14:paraId="16364C18" w14:textId="77777777" w:rsidR="008970F9" w:rsidRDefault="008970F9" w:rsidP="008970F9">
      <w:r>
        <w:br w:type="page"/>
      </w:r>
    </w:p>
    <w:p w14:paraId="39C58EC8" w14:textId="2D83C3F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w:t>
      </w:r>
      <w:ins w:id="38" w:author="Brian Bohman" w:date="2021-10-23T14:14:00Z">
        <w:r w:rsidR="002F3F9F">
          <w:t>,</w:t>
        </w:r>
      </w:ins>
      <w:del w:id="39" w:author="Brian Bohman" w:date="2021-10-23T14:14:00Z">
        <w:r w:rsidRPr="008970F9" w:rsidDel="002F3F9F">
          <w:delText xml:space="preserve"> and</w:delText>
        </w:r>
      </w:del>
      <w:r w:rsidRPr="008970F9">
        <w:t xml:space="preserve"> environment [E]</w:t>
      </w:r>
      <w:ins w:id="40" w:author="Brian Bohman" w:date="2021-10-23T14:14:00Z">
        <w:r w:rsidR="002F3F9F">
          <w:t xml:space="preserve">, and </w:t>
        </w:r>
      </w:ins>
      <w:ins w:id="41" w:author="Brian Bohman" w:date="2021-10-23T14:15:00Z">
        <w:r w:rsidR="00554C58">
          <w:t>management [M]</w:t>
        </w:r>
      </w:ins>
      <w:r w:rsidRPr="008970F9">
        <w:t xml:space="preserve"> interactions have been confounded by non-uniform statistical methods</w:t>
      </w:r>
      <w:ins w:id="42" w:author="Brian Bohman" w:date="2021-10-28T06:32:00Z">
        <w:r w:rsidR="00DD17D5">
          <w:t>, biased experimental data,</w:t>
        </w:r>
      </w:ins>
      <w:r w:rsidRPr="008970F9">
        <w:t xml:space="preserve"> and lack of proper quantification of uncertainty in critical N concentration [%N</w:t>
      </w:r>
      <w:r w:rsidRPr="008970F9">
        <w:rPr>
          <w:vertAlign w:val="subscript"/>
        </w:rPr>
        <w:t>c</w:t>
      </w:r>
      <w:r w:rsidRPr="008970F9">
        <w:t xml:space="preserve">]. This study implements a </w:t>
      </w:r>
      <w:proofErr w:type="gramStart"/>
      <w:ins w:id="43" w:author="Brian Bohman" w:date="2021-10-28T07:02:00Z">
        <w:r w:rsidR="005B1A9B">
          <w:t>partially</w:t>
        </w:r>
      </w:ins>
      <w:ins w:id="44" w:author="Brian Bohman" w:date="2021-10-28T07:19:00Z">
        <w:r w:rsidR="00790C8B">
          <w:t>-</w:t>
        </w:r>
      </w:ins>
      <w:ins w:id="45" w:author="Brian Bohman" w:date="2021-10-27T08:35:00Z">
        <w:r w:rsidR="009B2FBE">
          <w:t>pooled</w:t>
        </w:r>
        <w:proofErr w:type="gramEnd"/>
        <w:r w:rsidR="009B2FBE">
          <w:t xml:space="preserve"> </w:t>
        </w:r>
      </w:ins>
      <w:del w:id="46" w:author="Brian Bohman" w:date="2021-10-28T07:19:00Z">
        <w:r w:rsidRPr="008970F9" w:rsidDel="00790C8B">
          <w:delText xml:space="preserve">hierarchical </w:delText>
        </w:r>
      </w:del>
      <w:r w:rsidRPr="008970F9">
        <w:t xml:space="preserve">Bayesian </w:t>
      </w:r>
      <w:ins w:id="47" w:author="Brian Bohman" w:date="2021-10-28T07:19:00Z">
        <w:r w:rsidR="00790C8B">
          <w:t xml:space="preserve">hierarchical </w:t>
        </w:r>
      </w:ins>
      <w:del w:id="48" w:author="Brian Bohman" w:date="2021-10-28T06:32:00Z">
        <w:r w:rsidRPr="008970F9" w:rsidDel="00DD17D5">
          <w:delText xml:space="preserve">framework </w:delText>
        </w:r>
      </w:del>
      <w:ins w:id="49" w:author="Brian Bohman" w:date="2021-10-28T06:32:00Z">
        <w:r w:rsidR="00DD17D5">
          <w:t>method</w:t>
        </w:r>
        <w:r w:rsidR="00DD17D5" w:rsidRPr="008970F9">
          <w:t xml:space="preserve"> </w:t>
        </w:r>
      </w:ins>
      <w:r w:rsidRPr="008970F9">
        <w:t>to develop CNDCs for previously published and newly reported experimental data, systematically evaluates the difference in %N</w:t>
      </w:r>
      <w:r w:rsidRPr="008970F9">
        <w:rPr>
          <w:vertAlign w:val="subscript"/>
        </w:rPr>
        <w:t>c</w:t>
      </w:r>
      <w:r w:rsidRPr="008970F9">
        <w:t xml:space="preserve"> across G </w:t>
      </w:r>
      <w:ins w:id="50" w:author="Brian Bohman" w:date="2021-08-25T10:47:00Z">
        <w:r w:rsidR="00F0040A">
          <w:t>×</w:t>
        </w:r>
      </w:ins>
      <w:del w:id="51" w:author="Brian Bohman" w:date="2021-08-25T10:47:00Z">
        <w:r w:rsidRPr="008970F9" w:rsidDel="00F0040A">
          <w:delText>x</w:delText>
        </w:r>
      </w:del>
      <w:r w:rsidRPr="008970F9">
        <w:t xml:space="preserve"> E</w:t>
      </w:r>
      <w:ins w:id="52" w:author="Brian Bohman" w:date="2021-10-23T14:15:00Z">
        <w:r w:rsidR="0032286B">
          <w:t xml:space="preserve"> </w:t>
        </w:r>
      </w:ins>
      <w:ins w:id="53" w:author="Brian Bohman" w:date="2021-10-27T05:09:00Z">
        <w:r w:rsidR="00A51643">
          <w:t>×</w:t>
        </w:r>
      </w:ins>
      <w:ins w:id="54" w:author="Brian Bohman" w:date="2021-10-23T14:16:00Z">
        <w:r w:rsidR="0032286B">
          <w:t xml:space="preserve"> M</w:t>
        </w:r>
      </w:ins>
      <w:r w:rsidRPr="008970F9">
        <w:t xml:space="preserve"> effects, and directly compares CNDCs from the Bayesian framework to CNDCs from conventional statistical methods. </w:t>
      </w:r>
      <w:ins w:id="55" w:author="Brian Bohman" w:date="2021-10-28T06:39:00Z">
        <w:r w:rsidR="00F05BC4">
          <w:t xml:space="preserve">The </w:t>
        </w:r>
      </w:ins>
      <w:proofErr w:type="gramStart"/>
      <w:ins w:id="56" w:author="Brian Bohman" w:date="2021-10-28T07:03:00Z">
        <w:r w:rsidR="005B1A9B">
          <w:t>partially</w:t>
        </w:r>
      </w:ins>
      <w:ins w:id="57" w:author="Brian Bohman" w:date="2021-10-28T07:19:00Z">
        <w:r w:rsidR="00790C8B">
          <w:t>-</w:t>
        </w:r>
      </w:ins>
      <w:ins w:id="58" w:author="Brian Bohman" w:date="2021-10-28T06:39:00Z">
        <w:r w:rsidR="00F05BC4">
          <w:t>pooled</w:t>
        </w:r>
        <w:proofErr w:type="gramEnd"/>
        <w:r w:rsidR="00F05BC4">
          <w:t xml:space="preserve"> Bayesian hierarchical </w:t>
        </w:r>
        <w:r w:rsidR="00F05BC4" w:rsidRPr="008970F9">
          <w:t xml:space="preserve">method </w:t>
        </w:r>
        <w:r w:rsidR="00F05BC4">
          <w:t xml:space="preserve">implemented </w:t>
        </w:r>
      </w:ins>
      <w:ins w:id="59" w:author="Brian Bohman" w:date="2021-10-30T12:45:00Z">
        <w:r w:rsidR="002C2D51">
          <w:t xml:space="preserve">in this study </w:t>
        </w:r>
      </w:ins>
      <w:ins w:id="60" w:author="Brian Bohman" w:date="2021-10-28T06:39:00Z">
        <w:r w:rsidR="00F05BC4">
          <w:t xml:space="preserve">was </w:t>
        </w:r>
      </w:ins>
      <w:ins w:id="61" w:author="Brian Bohman" w:date="2021-10-30T12:45:00Z">
        <w:r w:rsidR="002C2D51">
          <w:t>chosen due to the advantage of</w:t>
        </w:r>
      </w:ins>
      <w:ins w:id="62" w:author="Brian Bohman" w:date="2021-10-28T06:39:00Z">
        <w:r w:rsidR="00F05BC4">
          <w:t xml:space="preserve"> </w:t>
        </w:r>
      </w:ins>
      <w:ins w:id="63" w:author="Brian Bohman" w:date="2021-10-30T12:46:00Z">
        <w:r w:rsidR="002C2D51">
          <w:t xml:space="preserve">being </w:t>
        </w:r>
      </w:ins>
      <w:ins w:id="64" w:author="Brian Bohman" w:date="2021-10-28T06:39:00Z">
        <w:r w:rsidR="00F05BC4">
          <w:t>less</w:t>
        </w:r>
      </w:ins>
      <w:ins w:id="65" w:author="Brian Bohman" w:date="2021-10-30T12:46:00Z">
        <w:r w:rsidR="002C2D51">
          <w:t xml:space="preserve"> susceptible to</w:t>
        </w:r>
      </w:ins>
      <w:ins w:id="66" w:author="Brian Bohman" w:date="2021-10-28T06:39:00Z">
        <w:r w:rsidR="00F05BC4">
          <w:t xml:space="preserve"> </w:t>
        </w:r>
        <w:r w:rsidR="00F05BC4" w:rsidRPr="008970F9">
          <w:t xml:space="preserve">inferential bias </w:t>
        </w:r>
        <w:r w:rsidR="00F05BC4">
          <w:t xml:space="preserve">at the level of individual </w:t>
        </w:r>
        <w:r w:rsidR="00F05BC4" w:rsidRPr="008970F9">
          <w:t xml:space="preserve">G </w:t>
        </w:r>
        <w:r w:rsidR="00F05BC4">
          <w:t>×</w:t>
        </w:r>
        <w:r w:rsidR="00F05BC4" w:rsidRPr="008970F9">
          <w:t xml:space="preserve"> E</w:t>
        </w:r>
        <w:r w:rsidR="00F05BC4">
          <w:t xml:space="preserve"> × M interactions </w:t>
        </w:r>
      </w:ins>
      <w:ins w:id="67" w:author="Brian Bohman" w:date="2021-10-30T12:46:00Z">
        <w:r w:rsidR="002C2D51">
          <w:t xml:space="preserve">compared to </w:t>
        </w:r>
      </w:ins>
      <w:ins w:id="68" w:author="Brian Bohman" w:date="2021-10-28T06:39:00Z">
        <w:r w:rsidR="00F05BC4">
          <w:t xml:space="preserve">alternative statistical </w:t>
        </w:r>
        <w:commentRangeStart w:id="69"/>
        <w:r w:rsidR="00F05BC4">
          <w:t>methods</w:t>
        </w:r>
      </w:ins>
      <w:commentRangeEnd w:id="69"/>
      <w:ins w:id="70" w:author="Brian Bohman" w:date="2021-10-30T12:46:00Z">
        <w:r w:rsidR="002C2D51">
          <w:t xml:space="preserve"> as a result of</w:t>
        </w:r>
      </w:ins>
      <w:ins w:id="71" w:author="Brian Bohman" w:date="2021-10-28T06:39:00Z">
        <w:r w:rsidR="00F05BC4">
          <w:rPr>
            <w:rStyle w:val="CommentReference"/>
            <w:rFonts w:ascii="Palatino Linotype" w:eastAsia="SimSun" w:hAnsi="Palatino Linotype"/>
            <w:noProof/>
            <w:color w:val="000000"/>
            <w:lang w:eastAsia="zh-CN"/>
          </w:rPr>
          <w:commentReference w:id="69"/>
        </w:r>
      </w:ins>
      <w:ins w:id="72" w:author="Brian Bohman" w:date="2021-10-30T12:46:00Z">
        <w:r w:rsidR="002C2D51">
          <w:rPr>
            <w:rStyle w:val="CommentReference"/>
            <w:rFonts w:ascii="Palatino Linotype" w:eastAsia="SimSun" w:hAnsi="Palatino Linotype"/>
            <w:noProof/>
            <w:color w:val="000000"/>
            <w:lang w:eastAsia="zh-CN"/>
          </w:rPr>
          <w:t xml:space="preserve"> </w:t>
        </w:r>
      </w:ins>
      <w:ins w:id="73" w:author="Brian Bohman" w:date="2021-10-28T06:39:00Z">
        <w:r w:rsidR="00F05BC4">
          <w:t>insufficient quantity and quality of</w:t>
        </w:r>
        <w:r w:rsidR="00F05BC4" w:rsidRPr="008970F9">
          <w:t xml:space="preserve"> experimental datasets (</w:t>
        </w:r>
      </w:ins>
      <w:ins w:id="74" w:author="Brian Bohman" w:date="2021-10-28T06:40:00Z">
        <w:r w:rsidR="00F05BC4">
          <w:t>e.g.</w:t>
        </w:r>
      </w:ins>
      <w:ins w:id="75" w:author="Brian Bohman" w:date="2021-10-28T06:39:00Z">
        <w:r w:rsidR="00F05BC4" w:rsidRPr="008970F9">
          <w:t>, unbalanced distribution of N limiting and non-N limiting observations)</w:t>
        </w:r>
      </w:ins>
      <w:ins w:id="76" w:author="Brian Bohman" w:date="2021-10-30T12:43:00Z">
        <w:r w:rsidR="002C2D51">
          <w:t xml:space="preserve">. </w:t>
        </w:r>
      </w:ins>
      <w:ins w:id="77" w:author="Brian Bohman" w:date="2021-10-30T12:47:00Z">
        <w:r w:rsidR="002C2D51">
          <w:t>T</w:t>
        </w:r>
      </w:ins>
      <w:ins w:id="78" w:author="Brian Bohman" w:date="2021-10-30T12:41:00Z">
        <w:r w:rsidR="002C2D51">
          <w:t>h</w:t>
        </w:r>
      </w:ins>
      <w:ins w:id="79" w:author="Brian Bohman" w:date="2021-10-30T12:47:00Z">
        <w:r w:rsidR="002C2D51">
          <w:t xml:space="preserve">is </w:t>
        </w:r>
      </w:ins>
      <w:ins w:id="80" w:author="Brian Bohman" w:date="2021-10-30T12:41:00Z">
        <w:r w:rsidR="002C2D51">
          <w:t xml:space="preserve">method </w:t>
        </w:r>
      </w:ins>
      <w:ins w:id="81" w:author="Brian Bohman" w:date="2021-10-30T12:47:00Z">
        <w:r w:rsidR="002C2D51">
          <w:t xml:space="preserve">also </w:t>
        </w:r>
      </w:ins>
      <w:ins w:id="82" w:author="Brian Bohman" w:date="2021-10-30T12:41:00Z">
        <w:r w:rsidR="002C2D51">
          <w:t>allows for direct</w:t>
        </w:r>
      </w:ins>
      <w:ins w:id="83" w:author="Brian Bohman" w:date="2021-10-30T12:44:00Z">
        <w:r w:rsidR="002C2D51">
          <w:t>,</w:t>
        </w:r>
      </w:ins>
      <w:ins w:id="84" w:author="Brian Bohman" w:date="2021-10-30T12:41:00Z">
        <w:r w:rsidR="002C2D51">
          <w:t xml:space="preserve"> </w:t>
        </w:r>
      </w:ins>
      <w:ins w:id="85" w:author="Brian Bohman" w:date="2021-10-30T12:43:00Z">
        <w:r w:rsidR="002C2D51">
          <w:t xml:space="preserve">statistical </w:t>
        </w:r>
      </w:ins>
      <w:ins w:id="86" w:author="Brian Bohman" w:date="2021-10-30T12:41:00Z">
        <w:r w:rsidR="002C2D51">
          <w:t>c</w:t>
        </w:r>
      </w:ins>
      <w:ins w:id="87" w:author="Brian Bohman" w:date="2021-10-30T12:42:00Z">
        <w:r w:rsidR="002C2D51">
          <w:t>omparison of differences in %N</w:t>
        </w:r>
        <w:r w:rsidR="002C2D51">
          <w:rPr>
            <w:vertAlign w:val="subscript"/>
          </w:rPr>
          <w:t>c</w:t>
        </w:r>
        <w:r w:rsidR="002C2D51">
          <w:t xml:space="preserve"> [∆%N</w:t>
        </w:r>
        <w:r w:rsidR="002C2D51">
          <w:rPr>
            <w:vertAlign w:val="subscript"/>
          </w:rPr>
          <w:t>c</w:t>
        </w:r>
        <w:r w:rsidR="002C2D51">
          <w:t xml:space="preserve">] across levels </w:t>
        </w:r>
      </w:ins>
      <w:ins w:id="88" w:author="Brian Bohman" w:date="2021-10-30T12:43:00Z">
        <w:r w:rsidR="002C2D51">
          <w:t xml:space="preserve">of the </w:t>
        </w:r>
      </w:ins>
      <w:ins w:id="89" w:author="Brian Bohman" w:date="2021-10-30T12:42:00Z">
        <w:r w:rsidR="002C2D51" w:rsidRPr="008970F9">
          <w:t xml:space="preserve">G </w:t>
        </w:r>
        <w:r w:rsidR="002C2D51">
          <w:t>×</w:t>
        </w:r>
        <w:r w:rsidR="002C2D51" w:rsidRPr="008970F9">
          <w:t xml:space="preserve"> E</w:t>
        </w:r>
        <w:r w:rsidR="002C2D51">
          <w:t xml:space="preserve"> × M</w:t>
        </w:r>
        <w:r w:rsidR="002C2D51">
          <w:t xml:space="preserve"> interactions</w:t>
        </w:r>
      </w:ins>
      <w:ins w:id="90" w:author="Brian Bohman" w:date="2021-10-30T12:47:00Z">
        <w:r w:rsidR="002C2D51">
          <w:t xml:space="preserve"> – </w:t>
        </w:r>
      </w:ins>
      <w:del w:id="91" w:author="Brian Bohman" w:date="2021-10-30T12:43:00Z">
        <w:r w:rsidRPr="008970F9" w:rsidDel="002C2D51">
          <w:delText>D</w:delText>
        </w:r>
      </w:del>
      <w:del w:id="92" w:author="Brian Bohman" w:date="2021-10-30T12:44:00Z">
        <w:r w:rsidRPr="008970F9" w:rsidDel="002C2D51">
          <w:delText>ifferences in %N</w:delText>
        </w:r>
        <w:r w:rsidRPr="008970F9" w:rsidDel="002C2D51">
          <w:rPr>
            <w:vertAlign w:val="subscript"/>
          </w:rPr>
          <w:delText>c</w:delText>
        </w:r>
        <w:r w:rsidRPr="008970F9" w:rsidDel="002C2D51">
          <w:delText xml:space="preserve"> </w:delText>
        </w:r>
      </w:del>
      <w:ins w:id="93" w:author="Brian Bohman" w:date="2021-10-30T12:44:00Z">
        <w:r w:rsidR="002C2D51">
          <w:t>where found to be significant, ∆%N</w:t>
        </w:r>
        <w:r w:rsidR="002C2D51">
          <w:rPr>
            <w:vertAlign w:val="subscript"/>
          </w:rPr>
          <w:t>c</w:t>
        </w:r>
      </w:ins>
      <w:ins w:id="94" w:author="Brian Bohman" w:date="2021-10-28T06:33:00Z">
        <w:r w:rsidR="00DD17D5">
          <w:t xml:space="preserve"> </w:t>
        </w:r>
      </w:ins>
      <w:ins w:id="95" w:author="Brian Bohman" w:date="2021-10-24T10:01:00Z">
        <w:r w:rsidR="00F4312B">
          <w:t>w</w:t>
        </w:r>
      </w:ins>
      <w:ins w:id="96" w:author="Brian Bohman" w:date="2021-10-30T12:44:00Z">
        <w:r w:rsidR="002C2D51">
          <w:t>as</w:t>
        </w:r>
      </w:ins>
      <w:ins w:id="97" w:author="Brian Bohman" w:date="2021-10-24T10:01:00Z">
        <w:r w:rsidR="00F4312B">
          <w:t xml:space="preserve"> attributed </w:t>
        </w:r>
      </w:ins>
      <w:ins w:id="98" w:author="Brian Bohman" w:date="2021-10-24T10:02:00Z">
        <w:r w:rsidR="00AE58B7">
          <w:t xml:space="preserve">to variation in </w:t>
        </w:r>
      </w:ins>
      <w:ins w:id="99" w:author="Brian Bohman" w:date="2021-10-28T06:33:00Z">
        <w:r w:rsidR="00DD17D5">
          <w:t xml:space="preserve">the </w:t>
        </w:r>
      </w:ins>
      <w:ins w:id="100" w:author="Brian Bohman" w:date="2021-10-27T05:31:00Z">
        <w:r w:rsidR="00D8523F">
          <w:t xml:space="preserve">timing of </w:t>
        </w:r>
      </w:ins>
      <w:ins w:id="101" w:author="Brian Bohman" w:date="2021-10-24T10:02:00Z">
        <w:r w:rsidR="00AE58B7">
          <w:t>tuber initiation and</w:t>
        </w:r>
      </w:ins>
      <w:ins w:id="102" w:author="Brian Bohman" w:date="2021-10-28T06:33:00Z">
        <w:r w:rsidR="00DD17D5">
          <w:t xml:space="preserve"> the</w:t>
        </w:r>
      </w:ins>
      <w:ins w:id="103" w:author="Brian Bohman" w:date="2021-10-24T10:02:00Z">
        <w:r w:rsidR="00AE58B7">
          <w:t xml:space="preserve"> </w:t>
        </w:r>
      </w:ins>
      <w:ins w:id="104" w:author="Brian Bohman" w:date="2021-10-27T05:20:00Z">
        <w:r w:rsidR="00BA2ABE">
          <w:t xml:space="preserve">relative </w:t>
        </w:r>
      </w:ins>
      <w:ins w:id="105" w:author="Brian Bohman" w:date="2021-10-24T10:02:00Z">
        <w:r w:rsidR="00AE58B7">
          <w:t>rate of tuber bulking</w:t>
        </w:r>
      </w:ins>
      <w:ins w:id="106" w:author="Brian Bohman" w:date="2021-10-30T12:44:00Z">
        <w:r w:rsidR="002C2D51">
          <w:t xml:space="preserve"> across </w:t>
        </w:r>
        <w:r w:rsidR="002C2D51">
          <w:t>G x E × M interactions</w:t>
        </w:r>
      </w:ins>
      <w:del w:id="107" w:author="Brian Bohman" w:date="2021-10-24T10:03:00Z">
        <w:r w:rsidRPr="008970F9" w:rsidDel="00027C3E">
          <w:delText xml:space="preserve">were primarily the result of differences </w:delText>
        </w:r>
      </w:del>
      <w:del w:id="108" w:author="Brian Bohman" w:date="2021-10-23T14:17:00Z">
        <w:r w:rsidRPr="008970F9" w:rsidDel="00D840BB">
          <w:delText>in</w:delText>
        </w:r>
      </w:del>
      <w:del w:id="109" w:author="Brian Bohman" w:date="2021-10-24T10:03:00Z">
        <w:r w:rsidRPr="008970F9" w:rsidDel="00027C3E">
          <w:delText xml:space="preserve"> </w:delText>
        </w:r>
      </w:del>
      <w:commentRangeStart w:id="110"/>
      <w:commentRangeStart w:id="111"/>
      <w:del w:id="112" w:author="Brian Bohman" w:date="2021-10-24T10:02:00Z">
        <w:r w:rsidRPr="008970F9" w:rsidDel="00027C3E">
          <w:delText>E</w:delText>
        </w:r>
        <w:commentRangeEnd w:id="110"/>
        <w:r w:rsidR="00B068FD" w:rsidDel="00027C3E">
          <w:rPr>
            <w:rStyle w:val="CommentReference"/>
            <w:rFonts w:ascii="Palatino Linotype" w:eastAsia="SimSun" w:hAnsi="Palatino Linotype"/>
            <w:noProof/>
            <w:color w:val="000000"/>
            <w:lang w:eastAsia="zh-CN"/>
          </w:rPr>
          <w:commentReference w:id="110"/>
        </w:r>
      </w:del>
      <w:commentRangeEnd w:id="111"/>
      <w:r w:rsidR="00D8523F">
        <w:rPr>
          <w:rStyle w:val="CommentReference"/>
          <w:rFonts w:ascii="Palatino Linotype" w:eastAsia="SimSun" w:hAnsi="Palatino Linotype"/>
          <w:noProof/>
          <w:color w:val="000000"/>
          <w:lang w:eastAsia="zh-CN"/>
        </w:rPr>
        <w:commentReference w:id="111"/>
      </w:r>
      <w:del w:id="113" w:author="Brian Bohman" w:date="2021-10-24T10:02:00Z">
        <w:r w:rsidRPr="008970F9" w:rsidDel="00027C3E">
          <w:delText>, while G, within a given E, had a lesser effect</w:delText>
        </w:r>
      </w:del>
      <w:r w:rsidRPr="008970F9">
        <w: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w:t>
      </w:r>
      <w:ins w:id="114" w:author="Brian Bohman" w:date="2021-10-27T05:25:00Z">
        <w:r w:rsidR="00D8523F">
          <w:t xml:space="preserve">derived using the Bayesian </w:t>
        </w:r>
      </w:ins>
      <w:ins w:id="115" w:author="Brian Bohman" w:date="2021-10-28T06:34:00Z">
        <w:r w:rsidR="00DD17D5">
          <w:t>framework</w:t>
        </w:r>
      </w:ins>
      <w:ins w:id="116" w:author="Brian Bohman" w:date="2021-10-27T05:25:00Z">
        <w:r w:rsidR="00D8523F">
          <w:t xml:space="preserve"> </w:t>
        </w:r>
      </w:ins>
      <w:r w:rsidRPr="008970F9">
        <w:t xml:space="preserve">should be used in calculation of N nutrition index (and other calculations) to account for and propagate uncertainty. </w:t>
      </w:r>
      <w:del w:id="117" w:author="Brian Bohman" w:date="2021-10-27T09:02:00Z">
        <w:r w:rsidRPr="008970F9" w:rsidDel="00ED5FEC">
          <w:delText xml:space="preserve">Additionally, this study </w:delText>
        </w:r>
      </w:del>
      <w:del w:id="118" w:author="Brian Bohman" w:date="2021-10-27T05:25:00Z">
        <w:r w:rsidRPr="008970F9" w:rsidDel="00D8523F">
          <w:delText>found</w:delText>
        </w:r>
      </w:del>
      <w:del w:id="119" w:author="Brian Bohman" w:date="2021-10-27T08:35:00Z">
        <w:r w:rsidRPr="008970F9" w:rsidDel="009B2FBE">
          <w:delText xml:space="preserve"> </w:delText>
        </w:r>
      </w:del>
      <w:del w:id="120" w:author="Brian Bohman" w:date="2021-10-27T09:02:00Z">
        <w:r w:rsidRPr="008970F9" w:rsidDel="00ED5FEC">
          <w:delText xml:space="preserve">that </w:delText>
        </w:r>
      </w:del>
      <w:del w:id="121" w:author="Brian Bohman" w:date="2021-10-27T05:25:00Z">
        <w:r w:rsidRPr="008970F9" w:rsidDel="00D8523F">
          <w:delText xml:space="preserve">the conventional </w:delText>
        </w:r>
      </w:del>
      <w:del w:id="122" w:author="Brian Bohman" w:date="2021-10-27T08:38:00Z">
        <w:r w:rsidRPr="008970F9" w:rsidDel="00774898">
          <w:delText xml:space="preserve">statistical </w:delText>
        </w:r>
      </w:del>
      <w:del w:id="123" w:author="Brian Bohman" w:date="2021-10-28T06:39:00Z">
        <w:r w:rsidRPr="008970F9" w:rsidDel="00F05BC4">
          <w:delText xml:space="preserve">method </w:delText>
        </w:r>
      </w:del>
      <w:del w:id="124" w:author="Brian Bohman" w:date="2021-10-27T08:36:00Z">
        <w:r w:rsidRPr="008970F9" w:rsidDel="00AD5F6D">
          <w:delText xml:space="preserve">used </w:delText>
        </w:r>
      </w:del>
      <w:del w:id="125" w:author="Brian Bohman" w:date="2021-10-28T06:35:00Z">
        <w:r w:rsidRPr="008970F9" w:rsidDel="00DD17D5">
          <w:delText xml:space="preserve">to </w:delText>
        </w:r>
      </w:del>
      <w:del w:id="126" w:author="Brian Bohman" w:date="2021-10-27T08:39:00Z">
        <w:r w:rsidRPr="008970F9" w:rsidDel="00774898">
          <w:delText>derive</w:delText>
        </w:r>
      </w:del>
      <w:del w:id="127" w:author="Brian Bohman" w:date="2021-10-28T06:35:00Z">
        <w:r w:rsidRPr="008970F9" w:rsidDel="00DD17D5">
          <w:delText xml:space="preserve"> CNDC</w:delText>
        </w:r>
      </w:del>
      <w:del w:id="128" w:author="Brian Bohman" w:date="2021-10-27T08:39:00Z">
        <w:r w:rsidRPr="008970F9" w:rsidDel="00774898">
          <w:delText>s</w:delText>
        </w:r>
      </w:del>
      <w:del w:id="129" w:author="Brian Bohman" w:date="2021-10-28T06:35:00Z">
        <w:r w:rsidRPr="008970F9" w:rsidDel="00DD17D5">
          <w:delText xml:space="preserve"> </w:delText>
        </w:r>
      </w:del>
      <w:del w:id="130" w:author="Brian Bohman" w:date="2021-10-27T05:21:00Z">
        <w:r w:rsidRPr="008970F9" w:rsidDel="00D8523F">
          <w:delText>is</w:delText>
        </w:r>
      </w:del>
      <w:del w:id="131" w:author="Brian Bohman" w:date="2021-10-28T06:39:00Z">
        <w:r w:rsidRPr="008970F9" w:rsidDel="00F05BC4">
          <w:delText xml:space="preserve"> subject to </w:delText>
        </w:r>
      </w:del>
      <w:del w:id="132" w:author="Brian Bohman" w:date="2021-10-27T05:21:00Z">
        <w:r w:rsidRPr="008970F9" w:rsidDel="00D8523F">
          <w:delText xml:space="preserve">greater </w:delText>
        </w:r>
      </w:del>
      <w:del w:id="133" w:author="Brian Bohman" w:date="2021-10-28T06:39:00Z">
        <w:r w:rsidRPr="008970F9" w:rsidDel="00F05BC4">
          <w:delText xml:space="preserve">inferential bias </w:delText>
        </w:r>
      </w:del>
      <w:del w:id="134" w:author="Brian Bohman" w:date="2021-10-28T06:38:00Z">
        <w:r w:rsidRPr="008970F9" w:rsidDel="00F05BC4">
          <w:delText>resulting</w:delText>
        </w:r>
      </w:del>
      <w:del w:id="135" w:author="Brian Bohman" w:date="2021-10-28T06:36:00Z">
        <w:r w:rsidRPr="008970F9" w:rsidDel="00F05BC4">
          <w:delText xml:space="preserve"> from</w:delText>
        </w:r>
      </w:del>
      <w:del w:id="136" w:author="Brian Bohman" w:date="2021-10-28T06:39:00Z">
        <w:r w:rsidRPr="008970F9" w:rsidDel="00F05BC4">
          <w:delText xml:space="preserve"> </w:delText>
        </w:r>
      </w:del>
      <w:del w:id="137" w:author="Brian Bohman" w:date="2021-10-27T08:37:00Z">
        <w:r w:rsidRPr="008970F9" w:rsidDel="00AD5F6D">
          <w:delText>biased</w:delText>
        </w:r>
      </w:del>
      <w:del w:id="138" w:author="Brian Bohman" w:date="2021-10-28T06:39:00Z">
        <w:r w:rsidRPr="008970F9" w:rsidDel="00F05BC4">
          <w:delText xml:space="preserve"> experimental datasets (i.e., unbalanced distribution of N limiting and non-N limiting observations)</w:delText>
        </w:r>
      </w:del>
      <w:del w:id="139" w:author="Brian Bohman" w:date="2021-10-27T05:23:00Z">
        <w:r w:rsidRPr="008970F9" w:rsidDel="00D8523F">
          <w:delText xml:space="preserve"> than the Bayesian hierarchical </w:delText>
        </w:r>
        <w:commentRangeStart w:id="140"/>
        <w:commentRangeStart w:id="141"/>
        <w:r w:rsidRPr="008970F9" w:rsidDel="00D8523F">
          <w:delText>method</w:delText>
        </w:r>
        <w:commentRangeEnd w:id="140"/>
        <w:r w:rsidR="00B068FD" w:rsidDel="00D8523F">
          <w:rPr>
            <w:rStyle w:val="CommentReference"/>
            <w:rFonts w:ascii="Palatino Linotype" w:eastAsia="SimSun" w:hAnsi="Palatino Linotype"/>
            <w:noProof/>
            <w:color w:val="000000"/>
            <w:lang w:eastAsia="zh-CN"/>
          </w:rPr>
          <w:commentReference w:id="140"/>
        </w:r>
      </w:del>
      <w:commentRangeEnd w:id="141"/>
      <w:del w:id="142" w:author="Brian Bohman" w:date="2021-10-28T06:39:00Z">
        <w:r w:rsidR="00D8523F" w:rsidDel="00F05BC4">
          <w:rPr>
            <w:rStyle w:val="CommentReference"/>
            <w:rFonts w:ascii="Palatino Linotype" w:eastAsia="SimSun" w:hAnsi="Palatino Linotype"/>
            <w:noProof/>
            <w:color w:val="000000"/>
            <w:lang w:eastAsia="zh-CN"/>
          </w:rPr>
          <w:commentReference w:id="141"/>
        </w:r>
      </w:del>
      <w:del w:id="143" w:author="Brian Bohman" w:date="2021-10-27T05:23:00Z">
        <w:r w:rsidRPr="008970F9" w:rsidDel="00D8523F">
          <w:delText>.</w:delText>
        </w:r>
      </w:del>
      <w:del w:id="144" w:author="Brian Bohman" w:date="2021-10-28T06:39:00Z">
        <w:r w:rsidRPr="008970F9" w:rsidDel="00F05BC4">
          <w:delText xml:space="preserve"> </w:delText>
        </w:r>
      </w:del>
      <w:proofErr w:type="spellStart"/>
      <w:r w:rsidRPr="008970F9">
        <w:t>Overall</w:t>
      </w:r>
      <w:proofErr w:type="spellEnd"/>
      <w:r w:rsidRPr="008970F9">
        <w:t>, this study provides additional evidence that %N</w:t>
      </w:r>
      <w:r w:rsidRPr="008970F9">
        <w:rPr>
          <w:vertAlign w:val="subscript"/>
        </w:rPr>
        <w:t>c</w:t>
      </w:r>
      <w:r w:rsidRPr="008970F9">
        <w:t xml:space="preserve"> is dependent upon G </w:t>
      </w:r>
      <w:ins w:id="145" w:author="Brian Bohman" w:date="2021-08-25T10:47:00Z">
        <w:r w:rsidR="00F0040A">
          <w:t>×</w:t>
        </w:r>
      </w:ins>
      <w:del w:id="146" w:author="Brian Bohman" w:date="2021-08-25T10:47:00Z">
        <w:r w:rsidRPr="008970F9" w:rsidDel="00F0040A">
          <w:delText>x</w:delText>
        </w:r>
      </w:del>
      <w:r w:rsidRPr="008970F9">
        <w:t xml:space="preserve"> E</w:t>
      </w:r>
      <w:ins w:id="147" w:author="Brian Bohman" w:date="2021-10-23T14:17:00Z">
        <w:r w:rsidR="00D840BB">
          <w:t xml:space="preserve"> </w:t>
        </w:r>
      </w:ins>
      <w:ins w:id="148" w:author="Brian Bohman" w:date="2021-10-27T05:10:00Z">
        <w:r w:rsidR="00A51643">
          <w:t>×</w:t>
        </w:r>
      </w:ins>
      <w:ins w:id="149" w:author="Brian Bohman" w:date="2021-10-23T14:17:00Z">
        <w:r w:rsidR="00D840BB">
          <w:t xml:space="preserve"> M</w:t>
        </w:r>
      </w:ins>
      <w:r w:rsidRPr="008970F9">
        <w:t xml:space="preserve"> interactions; therefore, evaluation of crop N status or N use efficiency must account for variation in %N</w:t>
      </w:r>
      <w:r w:rsidRPr="008970F9">
        <w:rPr>
          <w:vertAlign w:val="subscript"/>
        </w:rPr>
        <w:t>c</w:t>
      </w:r>
      <w:r w:rsidRPr="008970F9">
        <w:t xml:space="preserve"> across G </w:t>
      </w:r>
      <w:ins w:id="150" w:author="Brian Bohman" w:date="2021-08-25T10:47:00Z">
        <w:r w:rsidR="00F0040A">
          <w:t>×</w:t>
        </w:r>
      </w:ins>
      <w:del w:id="151" w:author="Brian Bohman" w:date="2021-08-25T10:47:00Z">
        <w:r w:rsidRPr="008970F9" w:rsidDel="00F0040A">
          <w:delText>x</w:delText>
        </w:r>
      </w:del>
      <w:r w:rsidRPr="008970F9">
        <w:t xml:space="preserve"> E </w:t>
      </w:r>
      <w:ins w:id="152" w:author="Brian Bohman" w:date="2021-10-27T05:10:00Z">
        <w:r w:rsidR="00A51643">
          <w:t>×</w:t>
        </w:r>
      </w:ins>
      <w:ins w:id="153" w:author="Brian Bohman" w:date="2021-10-23T14:18:00Z">
        <w:r w:rsidR="00D840BB">
          <w:t xml:space="preserve"> M </w:t>
        </w:r>
      </w:ins>
      <w:r w:rsidRPr="008970F9">
        <w:t>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lastRenderedPageBreak/>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3E5F8496"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154" w:author="Brian Bohman" w:date="2021-08-25T10:48:00Z">
        <w:r w:rsidDel="000B3B17">
          <w:delText>x</w:delText>
        </w:r>
      </w:del>
      <w:ins w:id="155" w:author="Brian Bohman" w:date="2021-08-25T10:48:00Z">
        <w:r w:rsidR="000B3B17">
          <w:t>×</w:t>
        </w:r>
      </w:ins>
      <w:r>
        <w:t xml:space="preserve"> M effects (e.g., year-to-year</w:t>
      </w:r>
      <w:ins w:id="156" w:author="Brian Bohman" w:date="2021-10-27T05:15:00Z">
        <w:r w:rsidR="00A51643">
          <w:t>,</w:t>
        </w:r>
      </w:ins>
      <w:ins w:id="157" w:author="Brian Bohman" w:date="2021-10-27T05:14:00Z">
        <w:r w:rsidR="00A51643">
          <w:t xml:space="preserve"> </w:t>
        </w:r>
      </w:ins>
      <w:del w:id="158" w:author="Brian Bohman" w:date="2021-10-27T05:13:00Z">
        <w:r w:rsidDel="00A51643">
          <w:delText xml:space="preserve"> or</w:delText>
        </w:r>
      </w:del>
      <w:del w:id="159" w:author="Brian Bohman" w:date="2021-10-27T05:14:00Z">
        <w:r w:rsidDel="00A51643">
          <w:delText xml:space="preserve"> </w:delText>
        </w:r>
      </w:del>
      <w:r>
        <w:t>geographic</w:t>
      </w:r>
      <w:ins w:id="160" w:author="Brian Bohman" w:date="2021-10-27T05:14:00Z">
        <w:r w:rsidR="00A51643">
          <w:t xml:space="preserve">, </w:t>
        </w:r>
      </w:ins>
      <w:ins w:id="161" w:author="Brian Bohman" w:date="2021-10-27T05:15:00Z">
        <w:r w:rsidR="00A51643">
          <w:t xml:space="preserve">or </w:t>
        </w:r>
      </w:ins>
      <w:ins w:id="162" w:author="Brian Bohman" w:date="2021-10-27T05:17:00Z">
        <w:r w:rsidR="00A51643">
          <w:t>cultural</w:t>
        </w:r>
      </w:ins>
      <w:ins w:id="163" w:author="Brian Bohman" w:date="2021-10-27T05:14:00Z">
        <w:r w:rsidR="00A51643">
          <w:t xml:space="preserve"> practices</w:t>
        </w:r>
      </w:ins>
      <w:r>
        <w:t xml:space="preserve">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w:t>
      </w:r>
      <w:ins w:id="164" w:author="Brian Bohman" w:date="2021-10-27T05:11:00Z">
        <w:r w:rsidR="00A51643">
          <w:t>e.g.</w:t>
        </w:r>
      </w:ins>
      <w:del w:id="165" w:author="Brian Bohman" w:date="2021-10-27T05:11:00Z">
        <w:r w:rsidDel="00A51643">
          <w:delText>i.e.</w:delText>
        </w:r>
      </w:del>
      <w:r>
        <w:t>,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166"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166"/>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B4B6B5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167"/>
      <w:commentRangeStart w:id="168"/>
      <w:r>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 </w:instrText>
      </w:r>
      <w:r w:rsidR="00477881">
        <w:fldChar w:fldCharType="begin">
          <w:fldData xml:space="preserve">PEVuZE5vdGU+PENpdGU+PEF1dGhvcj5MZW1haXJlPC9BdXRob3I+PFllYXI+MTk5NzwvWWVhcj48
UmVjTnVtPjE5Nzc8L1JlY051bT48RGlzcGxheVRleHQ+KExlbWFpcmUgJmFtcDsgR2FzdGFsLCAx
OTk3OyBHYXN0YWwgZXQgYWwuLCAyMDE1KTwvRGlzcGxheVRleHQ+PHJlY29yZD48cmVjLW51bWJl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477881">
        <w:instrText xml:space="preserve"> ADDIN EN.CITE.DATA </w:instrText>
      </w:r>
      <w:r w:rsidR="00477881">
        <w:fldChar w:fldCharType="end"/>
      </w:r>
      <w:r>
        <w:fldChar w:fldCharType="separate"/>
      </w:r>
      <w:r w:rsidR="00477881">
        <w:rPr>
          <w:noProof/>
        </w:rPr>
        <w:t>(Lemaire &amp; Gastal, 1997; Gastal et al., 2015)</w:t>
      </w:r>
      <w:r>
        <w:fldChar w:fldCharType="end"/>
      </w:r>
      <w:commentRangeEnd w:id="167"/>
      <w:r w:rsidR="00B068FD">
        <w:rPr>
          <w:rStyle w:val="CommentReference"/>
          <w:rFonts w:ascii="Palatino Linotype" w:eastAsia="SimSun" w:hAnsi="Palatino Linotype"/>
          <w:noProof/>
          <w:color w:val="000000"/>
          <w:lang w:eastAsia="zh-CN"/>
        </w:rPr>
        <w:commentReference w:id="167"/>
      </w:r>
      <w:commentRangeEnd w:id="168"/>
      <w:r w:rsidR="00D8523F">
        <w:rPr>
          <w:rStyle w:val="CommentReference"/>
          <w:rFonts w:ascii="Palatino Linotype" w:eastAsia="SimSun" w:hAnsi="Palatino Linotype"/>
          <w:noProof/>
          <w:color w:val="000000"/>
          <w:lang w:eastAsia="zh-CN"/>
        </w:rPr>
        <w:commentReference w:id="168"/>
      </w:r>
      <w:r>
        <w:t>.</w:t>
      </w:r>
    </w:p>
    <w:p w14:paraId="0DEBFD05" w14:textId="265A66CA"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169"/>
      <w:commentRangeStart w:id="170"/>
      <w:r>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 </w:instrText>
      </w:r>
      <w:r w:rsidR="00477881">
        <w:fldChar w:fldCharType="begin">
          <w:fldData xml:space="preserve">PEVuZE5vdGU+PENpdGU+PEF1dGhvcj5QbMOpbmV0PC9BdXRob3I+PFllYXI+MjAwMDwvWWVhcj48
UmVjTnVtPjI2MjY8L1JlY051bT48RGlzcGxheVRleHQ+KEdyZWVud29vZCBldCBhbC4sIDE5ODY7
IER1Y2hlbm5lIGV0IGFsLiwgMTk5NzsgUGzDqW5ldCAmYW1wOyBMZW1haXJlLCAyMDAwOyBIZXJy
bWFubiAmYW1wOyBUYXViZSwgMjAwNCk8L0Rpc3BsYXlUZXh0PjxyZWNvcmQ+PHJlYy1udW1iZXI+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477881">
        <w:instrText xml:space="preserve"> ADDIN EN.CITE.DATA </w:instrText>
      </w:r>
      <w:r w:rsidR="00477881">
        <w:fldChar w:fldCharType="end"/>
      </w:r>
      <w:r>
        <w:fldChar w:fldCharType="separate"/>
      </w:r>
      <w:r w:rsidR="00477881">
        <w:rPr>
          <w:noProof/>
        </w:rPr>
        <w:t>(Greenwood et al., 1986; Duchenne et al., 1997; Plénet &amp; Lemaire, 2000; Herrmann &amp; Taube, 2004)</w:t>
      </w:r>
      <w:r>
        <w:fldChar w:fldCharType="end"/>
      </w:r>
      <w:commentRangeEnd w:id="169"/>
      <w:r w:rsidR="00B068FD">
        <w:rPr>
          <w:rStyle w:val="CommentReference"/>
          <w:rFonts w:ascii="Palatino Linotype" w:eastAsia="SimSun" w:hAnsi="Palatino Linotype"/>
          <w:noProof/>
          <w:color w:val="000000"/>
          <w:lang w:eastAsia="zh-CN"/>
        </w:rPr>
        <w:commentReference w:id="169"/>
      </w:r>
      <w:commentRangeEnd w:id="170"/>
      <w:r w:rsidR="00D8523F">
        <w:rPr>
          <w:rStyle w:val="CommentReference"/>
          <w:rFonts w:ascii="Palatino Linotype" w:eastAsia="SimSun" w:hAnsi="Palatino Linotype"/>
          <w:noProof/>
          <w:color w:val="000000"/>
          <w:lang w:eastAsia="zh-CN"/>
        </w:rPr>
        <w:commentReference w:id="170"/>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PEVuZE5vdGU+PENpdGU+PEF1dGhvcj5EdWNoZW5uZTwvQXV0aG9yPjxZZWFyPjE5OTc8L1llYXI+
PFJlY051bT4xNzgyPC9SZWNOdW0+PERpc3BsYXlUZXh0PihEdWNoZW5uZSBldCBhbC4sIDE5OTc7
IELDqWxhbmdlciBldCBhbC4sIDIwMDFhOyBHaWxldHRvICZhbXA7IEVjaGV2ZXJyw61hLCAyMDE1
OyBCZW4gQWJkYWxsYWggZXQgYWwuLCAyMDE2KTwvRGlzcGxheVRleHQ+PHJlY29yZD48cmVjLW51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18C4DFA4"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w:t>
      </w:r>
      <w:del w:id="171" w:author="Brian Bohman" w:date="2021-10-28T06:42:00Z">
        <w:r w:rsidDel="00BF7B4D">
          <w:delText xml:space="preserve">across </w:delText>
        </w:r>
      </w:del>
      <w:del w:id="172" w:author="Brian Bohman" w:date="2021-10-23T14:19:00Z">
        <w:r w:rsidDel="00A47A6D">
          <w:delText>E and G</w:delText>
        </w:r>
      </w:del>
      <w:del w:id="173" w:author="Brian Bohman" w:date="2021-10-28T06:42:00Z">
        <w:r w:rsidDel="00BF7B4D">
          <w:delText xml:space="preserve"> </w:delText>
        </w:r>
      </w:del>
      <w:ins w:id="174" w:author="Brian Bohman" w:date="2021-10-28T06:41:00Z">
        <w:r w:rsidR="00BF7B4D">
          <w:t xml:space="preserve">for potato </w:t>
        </w:r>
      </w:ins>
      <w:r>
        <w:t>would occur due to</w:t>
      </w:r>
      <w:del w:id="175" w:author="Brian Bohman" w:date="2021-10-27T05:31:00Z">
        <w:r w:rsidDel="00884493">
          <w:delText xml:space="preserve"> known</w:delText>
        </w:r>
      </w:del>
      <w:r>
        <w:t xml:space="preserve"> variation in total biomass and harvest index (i.e., </w:t>
      </w:r>
      <w:ins w:id="176" w:author="Brian Bohman" w:date="2021-10-27T05:29:00Z">
        <w:r w:rsidR="00D8523F">
          <w:t>timing of tuber in</w:t>
        </w:r>
      </w:ins>
      <w:ins w:id="177" w:author="Brian Bohman" w:date="2021-10-27T05:30:00Z">
        <w:r w:rsidR="00D8523F">
          <w:t xml:space="preserve">itiation, </w:t>
        </w:r>
      </w:ins>
      <w:r>
        <w:t xml:space="preserve">relative </w:t>
      </w:r>
      <w:ins w:id="178" w:author="Brian Bohman" w:date="2021-10-27T05:30:00Z">
        <w:r w:rsidR="00D8523F">
          <w:t>rate of tuber bulking</w:t>
        </w:r>
      </w:ins>
      <w:del w:id="179" w:author="Brian Bohman" w:date="2021-10-27T05:30:00Z">
        <w:r w:rsidDel="00D8523F">
          <w:delText>partitioning of biomass to tubers</w:delText>
        </w:r>
      </w:del>
      <w:r>
        <w:t>) across</w:t>
      </w:r>
      <w:del w:id="180" w:author="Brian Bohman" w:date="2021-10-28T06:42:00Z">
        <w:r w:rsidDel="00BF7B4D">
          <w:delText xml:space="preserve"> these</w:delText>
        </w:r>
      </w:del>
      <w:r>
        <w:t xml:space="preserve"> G </w:t>
      </w:r>
      <w:del w:id="181" w:author="Brian Bohman" w:date="2021-08-25T10:48:00Z">
        <w:r w:rsidDel="000B3B17">
          <w:delText>x</w:delText>
        </w:r>
      </w:del>
      <w:ins w:id="182" w:author="Brian Bohman" w:date="2021-08-25T10:48:00Z">
        <w:r w:rsidR="000B3B17">
          <w:t>×</w:t>
        </w:r>
      </w:ins>
      <w:r>
        <w:t xml:space="preserve"> E</w:t>
      </w:r>
      <w:ins w:id="183" w:author="Brian Bohman" w:date="2021-10-23T14:19:00Z">
        <w:r w:rsidR="00A47A6D">
          <w:t xml:space="preserve"> </w:t>
        </w:r>
      </w:ins>
      <w:ins w:id="184" w:author="Brian Bohman" w:date="2021-10-27T05:32:00Z">
        <w:r w:rsidR="00884493">
          <w:t>×</w:t>
        </w:r>
      </w:ins>
      <w:ins w:id="185" w:author="Brian Bohman" w:date="2021-10-23T14:19:00Z">
        <w:r w:rsidR="00A47A6D">
          <w:t xml:space="preserve"> M</w:t>
        </w:r>
      </w:ins>
      <w:r>
        <w:t xml:space="preserve"> gradients. Understanding the effects of G </w:t>
      </w:r>
      <w:del w:id="186" w:author="Brian Bohman" w:date="2021-08-25T10:48:00Z">
        <w:r w:rsidDel="000B3B17">
          <w:delText>x</w:delText>
        </w:r>
      </w:del>
      <w:ins w:id="187" w:author="Brian Bohman" w:date="2021-08-25T10:48:00Z">
        <w:r w:rsidR="000B3B17">
          <w:t>×</w:t>
        </w:r>
      </w:ins>
      <w:r>
        <w:t xml:space="preserve"> E</w:t>
      </w:r>
      <w:ins w:id="188" w:author="Brian Bohman" w:date="2021-10-23T14:19:00Z">
        <w:r w:rsidR="00A47A6D">
          <w:t xml:space="preserve"> </w:t>
        </w:r>
      </w:ins>
      <w:ins w:id="189" w:author="Brian Bohman" w:date="2021-10-27T05:32:00Z">
        <w:r w:rsidR="00884493">
          <w:t>×</w:t>
        </w:r>
      </w:ins>
      <w:ins w:id="190" w:author="Brian Bohman" w:date="2021-10-23T14:19:00Z">
        <w:r w:rsidR="00A47A6D">
          <w:t xml:space="preserve"> M</w:t>
        </w:r>
      </w:ins>
      <w:r>
        <w:t xml:space="preserv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6FC77D2D"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 </w:instrText>
      </w:r>
      <w:r w:rsidR="00477881">
        <w:fldChar w:fldCharType="begin">
          <w:fldData xml:space="preserve">PEVuZE5vdGU+PENpdGU+PEF1dGhvcj5CZW4gQWJkYWxsYWg8L0F1dGhvcj48WWVhcj4yMDE2PC9Z
ZWFyPjxSZWNOdW0+MTc5NTwvUmVjTnVtPjxEaXNwbGF5VGV4dD4oRHVjaGVubmUgZXQgYWwuLCAx
OTk3OyBCw6lsYW5nZXIgZXQgYWwuLCAyMDAxYTsgR2lsZXR0byAmYW1wOyBFY2hldmVycsOtYSwg
MjAxNTsgQmVuIEFiZGFsbGFoIGV0IGFsLiwgMjAxNik8L0Rpc3BsYXlUZXh0PjxyZWNvcmQ+PHJl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477881">
        <w:instrText xml:space="preserve"> ADDIN EN.CITE.DATA </w:instrText>
      </w:r>
      <w:r w:rsidR="00477881">
        <w:fldChar w:fldCharType="end"/>
      </w:r>
      <w:r>
        <w:fldChar w:fldCharType="separate"/>
      </w:r>
      <w:r w:rsidR="00477881">
        <w:rPr>
          <w:noProof/>
        </w:rPr>
        <w:t>(Duchenne et al., 1997; Bélanger et al., 2001a; Giletto &amp; Echeverría, 2015; Ben Abdallah et al., 2016)</w:t>
      </w:r>
      <w:r>
        <w:fldChar w:fldCharType="end"/>
      </w:r>
      <w:r>
        <w:t xml:space="preserve"> has been conducted using a non-uniform set of statistical methods and with limited quantification of uncertainty in either the range of plausible </w:t>
      </w:r>
      <w:r>
        <w:rPr>
          <w:szCs w:val="18"/>
        </w:rPr>
        <w:lastRenderedPageBreak/>
        <w:t>%N</w:t>
      </w:r>
      <w:r>
        <w:rPr>
          <w:szCs w:val="18"/>
          <w:vertAlign w:val="subscript"/>
        </w:rPr>
        <w:t>c</w:t>
      </w:r>
      <w:r>
        <w:t xml:space="preserve"> values or the fitted parameter values themselves. This makes it difficult to ascertain whether observed differences in CNDCs result from underlying G </w:t>
      </w:r>
      <w:del w:id="191" w:author="Brian Bohman" w:date="2021-08-25T10:48:00Z">
        <w:r w:rsidDel="000B3B17">
          <w:delText>x</w:delText>
        </w:r>
      </w:del>
      <w:ins w:id="192" w:author="Brian Bohman" w:date="2021-08-25T10:48:00Z">
        <w:r w:rsidR="000B3B17">
          <w:t>×</w:t>
        </w:r>
      </w:ins>
      <w:r>
        <w:t xml:space="preserve"> E</w:t>
      </w:r>
      <w:ins w:id="193" w:author="Brian Bohman" w:date="2021-10-23T14:19:00Z">
        <w:r w:rsidR="00A47A6D">
          <w:t xml:space="preserve"> </w:t>
        </w:r>
      </w:ins>
      <w:ins w:id="194" w:author="Brian Bohman" w:date="2021-10-27T05:32:00Z">
        <w:r w:rsidR="00884493">
          <w:t>×</w:t>
        </w:r>
      </w:ins>
      <w:ins w:id="195" w:author="Brian Bohman" w:date="2021-10-23T14:19:00Z">
        <w:r w:rsidR="00A47A6D">
          <w:t xml:space="preserve"> M</w:t>
        </w:r>
      </w:ins>
      <w:r>
        <w:t xml:space="preserve"> effects</w:t>
      </w:r>
      <w:del w:id="196" w:author="Brian Bohman" w:date="2021-10-28T06:42:00Z">
        <w:r w:rsidDel="00BF7B4D">
          <w:delText xml:space="preserve"> o</w:delText>
        </w:r>
      </w:del>
      <w:ins w:id="197" w:author="Brian Bohman" w:date="2021-10-28T06:42:00Z">
        <w:r w:rsidR="00BF7B4D">
          <w:t>,</w:t>
        </w:r>
      </w:ins>
      <w:del w:id="198" w:author="Brian Bohman" w:date="2021-10-28T06:42:00Z">
        <w:r w:rsidDel="00BF7B4D">
          <w:delText>r</w:delText>
        </w:r>
      </w:del>
      <w:r>
        <w:t xml:space="preserve"> are confounded by the limitations of the statistical approach</w:t>
      </w:r>
      <w:ins w:id="199" w:author="Brian Bohman" w:date="2021-10-28T06:42:00Z">
        <w:r w:rsidR="00BF7B4D">
          <w:t>, or biased due to insufficient quantity or quality of experimental data</w:t>
        </w:r>
      </w:ins>
      <w:ins w:id="200" w:author="Brian Bohman" w:date="2021-10-28T06:43:00Z">
        <w:r w:rsidR="00BF7B4D">
          <w:t xml:space="preserve"> </w:t>
        </w:r>
        <w:r w:rsidR="00BF7B4D" w:rsidRPr="008970F9">
          <w:t>(</w:t>
        </w:r>
        <w:r w:rsidR="00BF7B4D">
          <w:t>e.g.</w:t>
        </w:r>
        <w:r w:rsidR="00BF7B4D" w:rsidRPr="008970F9">
          <w:t>, unbalanced distribution of N limiting and non-N limiting observations)</w:t>
        </w:r>
      </w:ins>
      <w:ins w:id="201" w:author="Brian Bohman" w:date="2021-10-28T06:42:00Z">
        <w:r w:rsidR="00BF7B4D">
          <w:t>.</w:t>
        </w:r>
      </w:ins>
      <w:del w:id="202" w:author="Brian Bohman" w:date="2021-10-28T06:42:00Z">
        <w:r w:rsidDel="00BF7B4D">
          <w:delText>.</w:delText>
        </w:r>
      </w:del>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512E03B6" w14:textId="4C4036DB" w:rsidR="00450527" w:rsidRDefault="00E072BF" w:rsidP="00450527">
      <w:pPr>
        <w:pStyle w:val="Body"/>
        <w:spacing w:after="240"/>
        <w:rPr>
          <w:ins w:id="203" w:author="Brian Bohman" w:date="2021-10-27T08:00:00Z"/>
        </w:rPr>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w:t>
      </w:r>
      <w:ins w:id="204" w:author="Brian Bohman" w:date="2021-10-28T06:44:00Z">
        <w:r w:rsidR="00E071EE">
          <w:t>e</w:t>
        </w:r>
      </w:ins>
      <w:del w:id="205" w:author="Brian Bohman" w:date="2021-10-28T06:44:00Z">
        <w:r w:rsidDel="00E071EE">
          <w:delText>i.e</w:delText>
        </w:r>
      </w:del>
      <w:r>
        <w:t>.</w:t>
      </w:r>
      <w:ins w:id="206" w:author="Brian Bohman" w:date="2021-10-28T06:44:00Z">
        <w:r w:rsidR="00E071EE">
          <w:t>g.</w:t>
        </w:r>
      </w:ins>
      <w:r>
        <w:t xml:space="preserve">, insufficient level of N treatments, interactions with environmental conditions) that the linear-plateau method was designed to discriminate against. Therefore, the critical points selected using the simplified method may be biased </w:t>
      </w:r>
      <w:del w:id="207" w:author="Brian Bohman" w:date="2021-10-28T06:45:00Z">
        <w:r w:rsidDel="00E071EE">
          <w:delText>when implemented using biased empirical data</w:delText>
        </w:r>
      </w:del>
      <w:ins w:id="208" w:author="Brian Bohman" w:date="2021-10-28T06:45:00Z">
        <w:r w:rsidR="00E071EE">
          <w:t>due to inherent deficiencies of the underlying experimental data used</w:t>
        </w:r>
      </w:ins>
      <w:del w:id="209" w:author="Brian Bohman" w:date="2021-10-28T06:44:00Z">
        <w:r w:rsidDel="00E071EE">
          <w:delText xml:space="preserve"> (e.g., without sufficient quantity of both N limiting and non-N limiting observations)</w:delText>
        </w:r>
      </w:del>
      <w:r>
        <w:t>.</w:t>
      </w:r>
    </w:p>
    <w:p w14:paraId="77A707D6" w14:textId="1E687036" w:rsidR="00450527" w:rsidDel="00450527" w:rsidRDefault="00450527" w:rsidP="00E072BF">
      <w:pPr>
        <w:pStyle w:val="Body"/>
        <w:spacing w:after="240"/>
        <w:rPr>
          <w:del w:id="210" w:author="Brian Bohman" w:date="2021-10-27T08:03:00Z"/>
        </w:rPr>
      </w:pPr>
    </w:p>
    <w:p w14:paraId="706DA9E8" w14:textId="4F47D177" w:rsidR="001F02B0" w:rsidRDefault="00E072BF" w:rsidP="00E072BF">
      <w:pPr>
        <w:pStyle w:val="Body"/>
        <w:spacing w:after="240"/>
        <w:rPr>
          <w:ins w:id="211" w:author="Brian Bohman" w:date="2021-10-27T08:03:00Z"/>
        </w:rPr>
      </w:pPr>
      <w:r>
        <w:t>N</w:t>
      </w:r>
      <w:ins w:id="212" w:author="Brian Bohman" w:date="2021-10-27T09:04:00Z">
        <w:r w:rsidR="00ED5FEC">
          <w:t>ovel</w:t>
        </w:r>
      </w:ins>
      <w:del w:id="213" w:author="Brian Bohman" w:date="2021-10-27T09:04:00Z">
        <w:r w:rsidDel="00ED5FEC">
          <w:delText>ew</w:delText>
        </w:r>
      </w:del>
      <w:r>
        <w:t xml:space="preserve">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w:t>
      </w:r>
      <w:ins w:id="214" w:author="Brian Bohman" w:date="2021-10-27T08:40:00Z">
        <w:r w:rsidR="00774898">
          <w:t xml:space="preserve"> and </w:t>
        </w:r>
      </w:ins>
      <w:del w:id="215" w:author="Brian Bohman" w:date="2021-10-27T08:40:00Z">
        <w:r w:rsidDel="00774898">
          <w:delText xml:space="preserve">, </w:delText>
        </w:r>
      </w:del>
      <w:r>
        <w:t>quantification of uncertainty</w:t>
      </w:r>
      <w:del w:id="216" w:author="Brian Bohman" w:date="2021-10-27T08:40:00Z">
        <w:r w:rsidDel="00774898">
          <w:delText>, and a means to directly evaluate differences</w:delText>
        </w:r>
      </w:del>
      <w:ins w:id="217" w:author="Brian Bohman" w:date="2021-10-27T08:40:00Z">
        <w:r w:rsidR="00774898">
          <w:t xml:space="preserve"> for deriving</w:t>
        </w:r>
      </w:ins>
      <w:r>
        <w:t xml:space="preserve"> in CNDCs</w:t>
      </w:r>
      <w:ins w:id="218" w:author="Brian Bohman" w:date="2021-10-27T08:43:00Z">
        <w:r w:rsidR="005E5FE7">
          <w:t xml:space="preserve"> which enables </w:t>
        </w:r>
      </w:ins>
      <w:ins w:id="219" w:author="Brian Bohman" w:date="2021-10-27T08:44:00Z">
        <w:r w:rsidR="005E5FE7">
          <w:t xml:space="preserve">direct </w:t>
        </w:r>
      </w:ins>
      <w:ins w:id="220" w:author="Brian Bohman" w:date="2021-10-27T08:43:00Z">
        <w:r w:rsidR="005E5FE7">
          <w:t xml:space="preserve">comparison </w:t>
        </w:r>
      </w:ins>
      <w:ins w:id="221" w:author="Brian Bohman" w:date="2021-10-27T08:44:00Z">
        <w:r w:rsidR="005E5FE7">
          <w:t>of</w:t>
        </w:r>
      </w:ins>
      <w:ins w:id="222" w:author="Brian Bohman" w:date="2021-10-27T08:43:00Z">
        <w:r w:rsidR="005E5FE7">
          <w:t xml:space="preserve"> %N</w:t>
        </w:r>
      </w:ins>
      <w:ins w:id="223" w:author="Brian Bohman" w:date="2021-10-27T08:44:00Z">
        <w:r w:rsidR="005E5FE7">
          <w:rPr>
            <w:vertAlign w:val="subscript"/>
          </w:rPr>
          <w:t>c</w:t>
        </w:r>
        <w:r w:rsidR="005E5FE7">
          <w:t xml:space="preserve"> across G × E × M interactions</w:t>
        </w:r>
      </w:ins>
      <w:del w:id="224" w:author="Brian Bohman" w:date="2021-10-27T08:40:00Z">
        <w:r w:rsidDel="00774898">
          <w:delText xml:space="preserve"> for various G </w:delText>
        </w:r>
      </w:del>
      <w:del w:id="225" w:author="Brian Bohman" w:date="2021-08-25T10:48:00Z">
        <w:r w:rsidDel="000B3B17">
          <w:delText>x</w:delText>
        </w:r>
      </w:del>
      <w:del w:id="226" w:author="Brian Bohman" w:date="2021-10-27T08:40:00Z">
        <w:r w:rsidDel="00774898">
          <w:delText xml:space="preserve"> E interactions</w:delText>
        </w:r>
      </w:del>
      <w:r>
        <w:t xml:space="preserve">. In short, this </w:t>
      </w:r>
      <w:del w:id="227" w:author="Brian Bohman" w:date="2021-10-27T09:04:00Z">
        <w:r w:rsidDel="00ED5FEC">
          <w:delText xml:space="preserve">novel </w:delText>
        </w:r>
      </w:del>
      <w:r>
        <w:t xml:space="preserve">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w:t>
      </w:r>
      <w:ins w:id="228" w:author="Brian Bohman" w:date="2021-10-27T09:04:00Z">
        <w:r w:rsidR="00ED5FEC">
          <w:t xml:space="preserve">for a given </w:t>
        </w:r>
      </w:ins>
      <w:ins w:id="229" w:author="Brian Bohman" w:date="2021-10-27T09:05:00Z">
        <w:r w:rsidR="00ED5FEC">
          <w:t xml:space="preserve">G × E × M interaction level </w:t>
        </w:r>
      </w:ins>
      <w:r>
        <w:t>and removes the arbitrary intermediate step of separately identifying critical points.</w:t>
      </w:r>
      <w:ins w:id="230" w:author="Brian Bohman" w:date="2021-10-27T08:44:00Z">
        <w:r w:rsidR="005E5FE7">
          <w:t xml:space="preserve"> </w:t>
        </w:r>
      </w:ins>
      <w:del w:id="231" w:author="Brian Bohman" w:date="2021-10-27T08:03:00Z">
        <w:r w:rsidDel="00450527">
          <w:delText xml:space="preserve"> </w:delText>
        </w:r>
      </w:del>
      <w:del w:id="232" w:author="Brian Bohman" w:date="2021-10-27T08:41:00Z">
        <w:r w:rsidDel="00774898">
          <w:delText>While this approach is newly developed, it</w:delText>
        </w:r>
      </w:del>
      <w:ins w:id="233" w:author="Brian Bohman" w:date="2021-10-27T08:41:00Z">
        <w:r w:rsidR="00774898">
          <w:t>This approach</w:t>
        </w:r>
      </w:ins>
      <w:r>
        <w:t xml:space="preserve"> has already been </w:t>
      </w:r>
      <w:ins w:id="234" w:author="Brian Bohman" w:date="2021-10-28T07:04:00Z">
        <w:r w:rsidR="001754CC">
          <w:t xml:space="preserve">successfully </w:t>
        </w:r>
      </w:ins>
      <w:r>
        <w:t xml:space="preserve">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ins w:id="235" w:author="Brian Bohman" w:date="2021-10-27T05:33:00Z">
        <w:r w:rsidR="00884493">
          <w:t>,</w:t>
        </w:r>
      </w:ins>
      <w:del w:id="236" w:author="Brian Bohman" w:date="2021-10-27T05:33:00Z">
        <w:r w:rsidDel="00884493">
          <w:delText xml:space="preserve"> and</w:delText>
        </w:r>
      </w:del>
      <w:r>
        <w:t xml:space="preserve">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ins w:id="237" w:author="Brian Bohman" w:date="2021-10-27T05:37:00Z">
        <w:r w:rsidR="00884493">
          <w:t>, and</w:t>
        </w:r>
      </w:ins>
      <w:ins w:id="238" w:author="Brian Bohman" w:date="2021-10-27T05:39:00Z">
        <w:r w:rsidR="00884493">
          <w:t xml:space="preserve"> </w:t>
        </w:r>
      </w:ins>
      <w:r w:rsidR="00477881">
        <w:fldChar w:fldCharType="begin"/>
      </w:r>
      <w:r w:rsidR="00477881">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477881">
        <w:fldChar w:fldCharType="separate"/>
      </w:r>
      <w:r w:rsidR="00477881">
        <w:rPr>
          <w:noProof/>
        </w:rPr>
        <w:t>Fernández et al. (2021)</w:t>
      </w:r>
      <w:r w:rsidR="00477881">
        <w:fldChar w:fldCharType="end"/>
      </w:r>
      <w:r>
        <w:t xml:space="preserve"> to evaluate differences in CNDCs across G </w:t>
      </w:r>
      <w:del w:id="239" w:author="Brian Bohman" w:date="2021-08-25T10:48:00Z">
        <w:r w:rsidDel="000B3B17">
          <w:delText>x</w:delText>
        </w:r>
      </w:del>
      <w:ins w:id="240" w:author="Brian Bohman" w:date="2021-08-25T10:48:00Z">
        <w:r w:rsidR="000B3B17">
          <w:t>×</w:t>
        </w:r>
      </w:ins>
      <w:r>
        <w:t xml:space="preserve"> E</w:t>
      </w:r>
      <w:ins w:id="241" w:author="Brian Bohman" w:date="2021-10-23T14:21:00Z">
        <w:r w:rsidR="00DC6A43">
          <w:t xml:space="preserve"> </w:t>
        </w:r>
      </w:ins>
      <w:ins w:id="242" w:author="Brian Bohman" w:date="2021-10-27T05:33:00Z">
        <w:r w:rsidR="00884493">
          <w:t>×</w:t>
        </w:r>
      </w:ins>
      <w:ins w:id="243" w:author="Brian Bohman" w:date="2021-10-23T14:21:00Z">
        <w:r w:rsidR="00DC6A43">
          <w:t xml:space="preserve"> M</w:t>
        </w:r>
      </w:ins>
      <w:r>
        <w:t xml:space="preserve"> interactions for maize</w:t>
      </w:r>
      <w:ins w:id="244" w:author="Brian Bohman" w:date="2021-10-27T05:40:00Z">
        <w:r w:rsidR="00884493">
          <w:t>,</w:t>
        </w:r>
      </w:ins>
      <w:del w:id="245" w:author="Brian Bohman" w:date="2021-10-27T05:40:00Z">
        <w:r w:rsidDel="00884493">
          <w:delText xml:space="preserve"> and</w:delText>
        </w:r>
      </w:del>
      <w:r>
        <w:t xml:space="preserve"> wheat</w:t>
      </w:r>
      <w:ins w:id="246" w:author="Brian Bohman" w:date="2021-10-27T05:40:00Z">
        <w:r w:rsidR="00884493">
          <w:t>, and tall fescue</w:t>
        </w:r>
      </w:ins>
      <w:r>
        <w:t xml:space="preserve"> cropping systems, respectively. Through </w:t>
      </w:r>
      <w:ins w:id="247" w:author="Brian Bohman" w:date="2021-10-27T09:05:00Z">
        <w:r w:rsidR="00ED5FEC">
          <w:t>this</w:t>
        </w:r>
      </w:ins>
      <w:del w:id="248" w:author="Brian Bohman" w:date="2021-10-27T09:05:00Z">
        <w:r w:rsidDel="00ED5FEC">
          <w:delText>a</w:delText>
        </w:r>
      </w:del>
      <w:r>
        <w:t xml:space="preserve"> single-step process, the Bayesian hierarchical method both eliminates the need to separately identify critical points and implements the theoretically preferred method (e.g., linear</w:t>
      </w:r>
      <w:ins w:id="249" w:author="Brian Bohman" w:date="2021-10-28T07:20:00Z">
        <w:r w:rsidR="00EA4A9E">
          <w:t>-</w:t>
        </w:r>
      </w:ins>
      <w:del w:id="250" w:author="Brian Bohman" w:date="2021-10-28T07:20:00Z">
        <w:r w:rsidDel="00EA4A9E">
          <w:delText xml:space="preserve"> </w:delText>
        </w:r>
      </w:del>
      <w:r>
        <w:t>plateau curve</w:t>
      </w:r>
      <w:ins w:id="251" w:author="Brian Bohman" w:date="2021-10-28T07:20:00Z">
        <w:r w:rsidR="00EA4A9E">
          <w:t xml:space="preserve"> fit</w:t>
        </w:r>
      </w:ins>
      <w:r>
        <w:t>) to select critical points.</w:t>
      </w:r>
    </w:p>
    <w:p w14:paraId="595E2C88" w14:textId="459FD4F8" w:rsidR="00ED5FEC" w:rsidRDefault="003472AD" w:rsidP="007C11C2">
      <w:pPr>
        <w:pStyle w:val="Body"/>
        <w:spacing w:after="240"/>
        <w:rPr>
          <w:ins w:id="252" w:author="Brian Bohman" w:date="2021-10-27T09:06:00Z"/>
        </w:rPr>
      </w:pPr>
      <w:commentRangeStart w:id="253"/>
      <w:commentRangeStart w:id="254"/>
      <w:ins w:id="255" w:author="Brian Bohman" w:date="2021-10-27T08:03:00Z">
        <w:r>
          <w:t xml:space="preserve">However, the Bayesian hierarchical method </w:t>
        </w:r>
      </w:ins>
      <w:ins w:id="256" w:author="Brian Bohman" w:date="2021-10-28T07:05:00Z">
        <w:r w:rsidR="001754CC">
          <w:t>remains</w:t>
        </w:r>
      </w:ins>
      <w:ins w:id="257" w:author="Brian Bohman" w:date="2021-10-27T08:03:00Z">
        <w:r>
          <w:t xml:space="preserve"> subject to inferential bias due to both </w:t>
        </w:r>
      </w:ins>
      <w:ins w:id="258" w:author="Brian Bohman" w:date="2021-10-28T06:45:00Z">
        <w:r w:rsidR="00E071EE">
          <w:t>limited</w:t>
        </w:r>
      </w:ins>
      <w:ins w:id="259" w:author="Brian Bohman" w:date="2021-10-27T08:03:00Z">
        <w:r>
          <w:t xml:space="preserve"> quantity and quality of experimental data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60" w:author="Brian Bohman" w:date="2021-10-27T08:03:00Z">
        <w:r>
          <w:t xml:space="preserve">. With respect to quantity, having </w:t>
        </w:r>
      </w:ins>
      <w:ins w:id="261" w:author="Brian Bohman" w:date="2021-10-27T08:05:00Z">
        <w:r w:rsidR="005B5D31">
          <w:t xml:space="preserve">an insufficient </w:t>
        </w:r>
      </w:ins>
      <w:ins w:id="262" w:author="Brian Bohman" w:date="2021-10-27T08:06:00Z">
        <w:r w:rsidR="005B5D31">
          <w:t>number of observations from a limited number of experimental tri</w:t>
        </w:r>
      </w:ins>
      <w:ins w:id="263" w:author="Brian Bohman" w:date="2021-10-27T08:49:00Z">
        <w:r w:rsidR="001D1EDD">
          <w:t>a</w:t>
        </w:r>
      </w:ins>
      <w:ins w:id="264" w:author="Brian Bohman" w:date="2021-10-27T08:06:00Z">
        <w:r w:rsidR="005B5D31">
          <w:t>ls</w:t>
        </w:r>
      </w:ins>
      <w:ins w:id="265" w:author="Brian Bohman" w:date="2021-10-27T08:03:00Z">
        <w:r>
          <w:t xml:space="preserve"> to derive an individual CNDC will result in increased bias in %N</w:t>
        </w:r>
        <w:r>
          <w:rPr>
            <w:vertAlign w:val="subscript"/>
          </w:rPr>
          <w:t>c</w:t>
        </w:r>
        <w:r>
          <w:t>. With respect to quality, using experimental data that does not reflect a full range of biomass values or does not sufficiently represent both limiting and non-limiting N conditions will result in increased bias in %N</w:t>
        </w:r>
        <w:r w:rsidRPr="00450527">
          <w:rPr>
            <w:vertAlign w:val="subscript"/>
            <w:rPrChange w:id="266" w:author="Brian Bohman" w:date="2021-10-27T08:02:00Z">
              <w:rPr/>
            </w:rPrChange>
          </w:rPr>
          <w:t>c</w:t>
        </w:r>
        <w:r w:rsidRPr="00450527">
          <w:rPr>
            <w:rPrChange w:id="267" w:author="Brian Bohman" w:date="2021-10-27T08:03:00Z">
              <w:rPr>
                <w:vertAlign w:val="subscript"/>
              </w:rPr>
            </w:rPrChange>
          </w:rPr>
          <w:t>.</w:t>
        </w:r>
      </w:ins>
      <w:commentRangeEnd w:id="253"/>
      <w:ins w:id="268" w:author="Brian Bohman" w:date="2021-10-27T08:04:00Z">
        <w:r w:rsidR="00F15F09">
          <w:rPr>
            <w:rStyle w:val="CommentReference"/>
            <w:rFonts w:ascii="Palatino Linotype" w:eastAsia="SimSun" w:hAnsi="Palatino Linotype"/>
            <w:noProof/>
            <w:color w:val="000000"/>
            <w:lang w:eastAsia="zh-CN"/>
          </w:rPr>
          <w:commentReference w:id="253"/>
        </w:r>
      </w:ins>
      <w:commentRangeEnd w:id="254"/>
      <w:ins w:id="269" w:author="Brian Bohman" w:date="2021-10-27T08:48:00Z">
        <w:r w:rsidR="001D1EDD">
          <w:rPr>
            <w:rStyle w:val="CommentReference"/>
            <w:rFonts w:ascii="Palatino Linotype" w:eastAsia="SimSun" w:hAnsi="Palatino Linotype"/>
            <w:noProof/>
            <w:color w:val="000000"/>
            <w:lang w:eastAsia="zh-CN"/>
          </w:rPr>
          <w:commentReference w:id="254"/>
        </w:r>
      </w:ins>
      <w:ins w:id="270" w:author="Brian Bohman" w:date="2021-10-27T08:42:00Z">
        <w:r w:rsidR="005E5FE7">
          <w:t xml:space="preserve"> However, </w:t>
        </w:r>
      </w:ins>
      <w:ins w:id="271" w:author="Brian Bohman" w:date="2021-10-27T08:53:00Z">
        <w:r w:rsidR="001D1EDD">
          <w:t xml:space="preserve">the approach </w:t>
        </w:r>
        <w:r w:rsidR="001D1EDD">
          <w:lastRenderedPageBreak/>
          <w:t xml:space="preserve">of </w:t>
        </w:r>
      </w:ins>
      <w:ins w:id="272" w:author="Brian Bohman" w:date="2021-10-27T08:42:00Z">
        <w:r w:rsidR="005E5FE7">
          <w:t xml:space="preserve">pooling experimental </w:t>
        </w:r>
        <w:commentRangeStart w:id="273"/>
        <w:r w:rsidR="005E5FE7">
          <w:t>data</w:t>
        </w:r>
      </w:ins>
      <w:commentRangeEnd w:id="273"/>
      <w:ins w:id="274" w:author="Brian Bohman" w:date="2021-10-28T06:57:00Z">
        <w:r w:rsidR="005B1A9B">
          <w:rPr>
            <w:rStyle w:val="CommentReference"/>
            <w:rFonts w:ascii="Palatino Linotype" w:eastAsia="SimSun" w:hAnsi="Palatino Linotype"/>
            <w:noProof/>
            <w:color w:val="000000"/>
            <w:lang w:eastAsia="zh-CN"/>
          </w:rPr>
          <w:commentReference w:id="273"/>
        </w:r>
      </w:ins>
      <w:ins w:id="275" w:author="Brian Bohman" w:date="2021-10-27T08:42:00Z">
        <w:r w:rsidR="005E5FE7">
          <w:t xml:space="preserve"> </w:t>
        </w:r>
      </w:ins>
      <w:ins w:id="276" w:author="Brian Bohman" w:date="2021-10-28T06:57:00Z">
        <w:r w:rsidR="005B1A9B">
          <w:t>m</w:t>
        </w:r>
      </w:ins>
      <w:ins w:id="277" w:author="Brian Bohman" w:date="2021-10-28T06:55:00Z">
        <w:r w:rsidR="00B1067B">
          <w:t>ay</w:t>
        </w:r>
      </w:ins>
      <w:ins w:id="278" w:author="Brian Bohman" w:date="2021-10-27T08:44:00Z">
        <w:r w:rsidR="005E5FE7">
          <w:t xml:space="preserve"> </w:t>
        </w:r>
      </w:ins>
      <w:ins w:id="279" w:author="Brian Bohman" w:date="2021-10-27T08:42:00Z">
        <w:r w:rsidR="005E5FE7">
          <w:t xml:space="preserve">result in reduced </w:t>
        </w:r>
      </w:ins>
      <w:ins w:id="280" w:author="Brian Bohman" w:date="2021-10-27T08:43:00Z">
        <w:r w:rsidR="005E5FE7">
          <w:t xml:space="preserve">inferential bias </w:t>
        </w:r>
      </w:ins>
      <w:ins w:id="281" w:author="Brian Bohman" w:date="2021-10-27T08:53:00Z">
        <w:r w:rsidR="001D1EDD">
          <w:t xml:space="preserve">from the Bayesian hierarchical method </w:t>
        </w:r>
      </w:ins>
      <w:ins w:id="282" w:author="Brian Bohman" w:date="2021-10-27T08:54:00Z">
        <w:r w:rsidR="007C11C2">
          <w:t>by increasing t</w:t>
        </w:r>
      </w:ins>
      <w:ins w:id="283" w:author="Brian Bohman" w:date="2021-10-27T08:56:00Z">
        <w:r w:rsidR="007C11C2">
          <w:t xml:space="preserve">he </w:t>
        </w:r>
      </w:ins>
      <w:ins w:id="284" w:author="Brian Bohman" w:date="2021-10-28T07:21:00Z">
        <w:r w:rsidR="00EA4A9E">
          <w:t>combined</w:t>
        </w:r>
      </w:ins>
      <w:ins w:id="285" w:author="Brian Bohman" w:date="2021-10-27T08:56:00Z">
        <w:r w:rsidR="007C11C2">
          <w:t xml:space="preserve"> quantity and quality of data used </w:t>
        </w:r>
      </w:ins>
      <w:ins w:id="286" w:author="Brian Bohman" w:date="2021-10-28T06:46:00Z">
        <w:r w:rsidR="00E071EE">
          <w:t>to fit a given CNDC</w:t>
        </w:r>
      </w:ins>
      <w:ins w:id="287" w:author="Brian Bohman" w:date="2021-10-27T08:56:00Z">
        <w:r w:rsidR="007C11C2">
          <w:t xml:space="preserve"> </w:t>
        </w:r>
      </w:ins>
      <w:r w:rsidR="00266237">
        <w:fldChar w:fldCharType="begin"/>
      </w:r>
      <w:r w:rsidR="00266237">
        <w:instrText xml:space="preserve"> ADDIN EN.CITE &lt;EndNote&gt;&lt;Cite&gt;&lt;Author&gt;Fernández&lt;/Author&gt;&lt;Year&gt;2021&lt;/Year&gt;&lt;RecNum&gt;2807&lt;/RecNum&gt;&lt;DisplayText&gt;(Fernández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288" w:author="Brian Bohman" w:date="2021-10-27T08:43:00Z">
        <w:r w:rsidR="005E5FE7">
          <w:t>.</w:t>
        </w:r>
      </w:ins>
      <w:ins w:id="289" w:author="Brian Bohman" w:date="2021-10-27T08:56:00Z">
        <w:r w:rsidR="007C11C2">
          <w:t xml:space="preserve"> </w:t>
        </w:r>
      </w:ins>
    </w:p>
    <w:p w14:paraId="61893AB4" w14:textId="3E70CD5E" w:rsidR="007C11C2" w:rsidRDefault="00ED5FEC" w:rsidP="005B1A9B">
      <w:pPr>
        <w:pStyle w:val="Body"/>
        <w:spacing w:after="240"/>
        <w:rPr>
          <w:ins w:id="290" w:author="Brian Bohman" w:date="2021-10-27T08:42:00Z"/>
        </w:rPr>
      </w:pPr>
      <w:ins w:id="291" w:author="Brian Bohman" w:date="2021-10-27T09:06:00Z">
        <w:r>
          <w:t>Partial pooling</w:t>
        </w:r>
      </w:ins>
      <w:ins w:id="292" w:author="Brian Bohman" w:date="2021-10-28T06:46:00Z">
        <w:r w:rsidR="00E071EE">
          <w:t>, however,</w:t>
        </w:r>
      </w:ins>
      <w:ins w:id="293" w:author="Brian Bohman" w:date="2021-10-27T09:06:00Z">
        <w:r>
          <w:t xml:space="preserve"> is an a</w:t>
        </w:r>
      </w:ins>
      <w:ins w:id="294" w:author="Brian Bohman" w:date="2021-10-27T09:07:00Z">
        <w:r>
          <w:t xml:space="preserve">lternative </w:t>
        </w:r>
      </w:ins>
      <w:ins w:id="295" w:author="Brian Bohman" w:date="2021-10-28T07:07:00Z">
        <w:r w:rsidR="00790C8B">
          <w:t xml:space="preserve">statistical </w:t>
        </w:r>
      </w:ins>
      <w:ins w:id="296" w:author="Brian Bohman" w:date="2021-10-27T09:07:00Z">
        <w:r>
          <w:t xml:space="preserve">approach </w:t>
        </w:r>
      </w:ins>
      <w:ins w:id="297" w:author="Brian Bohman" w:date="2021-10-28T06:46:00Z">
        <w:r w:rsidR="00E071EE">
          <w:t>that may</w:t>
        </w:r>
      </w:ins>
      <w:ins w:id="298" w:author="Brian Bohman" w:date="2021-10-27T09:07:00Z">
        <w:r>
          <w:t xml:space="preserve"> </w:t>
        </w:r>
      </w:ins>
      <w:ins w:id="299" w:author="Brian Bohman" w:date="2021-10-28T07:05:00Z">
        <w:r w:rsidR="00790C8B">
          <w:t>both red</w:t>
        </w:r>
      </w:ins>
      <w:ins w:id="300" w:author="Brian Bohman" w:date="2021-10-28T07:06:00Z">
        <w:r w:rsidR="00790C8B">
          <w:t>uce</w:t>
        </w:r>
      </w:ins>
      <w:ins w:id="301" w:author="Brian Bohman" w:date="2021-10-27T09:07:00Z">
        <w:r>
          <w:t xml:space="preserve"> </w:t>
        </w:r>
      </w:ins>
      <w:ins w:id="302" w:author="Brian Bohman" w:date="2021-10-28T06:47:00Z">
        <w:r w:rsidR="00E071EE">
          <w:t>bias in %N</w:t>
        </w:r>
        <w:r w:rsidR="00E071EE">
          <w:rPr>
            <w:vertAlign w:val="subscript"/>
          </w:rPr>
          <w:t>c</w:t>
        </w:r>
        <w:r w:rsidR="00E071EE">
          <w:t xml:space="preserve"> due to </w:t>
        </w:r>
      </w:ins>
      <w:ins w:id="303" w:author="Brian Bohman" w:date="2021-10-27T09:07:00Z">
        <w:r>
          <w:t xml:space="preserve">experimental data </w:t>
        </w:r>
      </w:ins>
      <w:ins w:id="304" w:author="Brian Bohman" w:date="2021-10-28T07:06:00Z">
        <w:r w:rsidR="00790C8B">
          <w:t>limitations</w:t>
        </w:r>
      </w:ins>
      <w:ins w:id="305" w:author="Brian Bohman" w:date="2021-10-27T09:07:00Z">
        <w:r>
          <w:t xml:space="preserve"> </w:t>
        </w:r>
      </w:ins>
      <w:ins w:id="306" w:author="Brian Bohman" w:date="2021-10-28T06:58:00Z">
        <w:r w:rsidR="005B1A9B">
          <w:t xml:space="preserve">and </w:t>
        </w:r>
      </w:ins>
      <w:ins w:id="307" w:author="Brian Bohman" w:date="2021-10-28T07:06:00Z">
        <w:r w:rsidR="00790C8B">
          <w:t xml:space="preserve">enable </w:t>
        </w:r>
      </w:ins>
      <w:ins w:id="308" w:author="Brian Bohman" w:date="2021-10-28T06:58:00Z">
        <w:r w:rsidR="005B1A9B">
          <w:t>identifying</w:t>
        </w:r>
      </w:ins>
      <w:ins w:id="309" w:author="Brian Bohman" w:date="2021-10-28T07:06:00Z">
        <w:r w:rsidR="00790C8B">
          <w:t xml:space="preserve"> individual</w:t>
        </w:r>
      </w:ins>
      <w:ins w:id="310" w:author="Brian Bohman" w:date="2021-10-28T06:58:00Z">
        <w:r w:rsidR="005B1A9B">
          <w:t xml:space="preserve"> CNDC for </w:t>
        </w:r>
      </w:ins>
      <w:ins w:id="311" w:author="Brian Bohman" w:date="2021-10-28T07:06:00Z">
        <w:r w:rsidR="00790C8B">
          <w:t>each</w:t>
        </w:r>
      </w:ins>
      <w:ins w:id="312" w:author="Brian Bohman" w:date="2021-10-28T06:58:00Z">
        <w:r w:rsidR="005B1A9B">
          <w:t xml:space="preserve"> given G × E × M interaction level.</w:t>
        </w:r>
      </w:ins>
      <w:ins w:id="313" w:author="Brian Bohman" w:date="2021-10-28T07:06:00Z">
        <w:r w:rsidR="00790C8B">
          <w:t xml:space="preserve"> </w:t>
        </w:r>
      </w:ins>
      <w:ins w:id="314" w:author="Brian Bohman" w:date="2021-10-28T06:52:00Z">
        <w:r w:rsidR="00B1067B">
          <w:t>Balancing the tradeoffs be</w:t>
        </w:r>
      </w:ins>
      <w:ins w:id="315" w:author="Brian Bohman" w:date="2021-10-28T06:53:00Z">
        <w:r w:rsidR="00B1067B">
          <w:t xml:space="preserve">tween fitting a single population level model </w:t>
        </w:r>
      </w:ins>
      <w:ins w:id="316" w:author="Brian Bohman" w:date="2021-10-28T07:06:00Z">
        <w:r w:rsidR="00790C8B">
          <w:t xml:space="preserve">(i.e., fully </w:t>
        </w:r>
      </w:ins>
      <w:ins w:id="317" w:author="Brian Bohman" w:date="2021-10-28T07:07:00Z">
        <w:r w:rsidR="00790C8B">
          <w:t xml:space="preserve">pooled) </w:t>
        </w:r>
      </w:ins>
      <w:ins w:id="318" w:author="Brian Bohman" w:date="2021-10-28T06:53:00Z">
        <w:r w:rsidR="00B1067B">
          <w:t>and fitting multiple</w:t>
        </w:r>
      </w:ins>
      <w:ins w:id="319" w:author="Brian Bohman" w:date="2021-10-28T06:59:00Z">
        <w:r w:rsidR="005B1A9B">
          <w:t xml:space="preserve"> independent</w:t>
        </w:r>
      </w:ins>
      <w:ins w:id="320" w:author="Brian Bohman" w:date="2021-10-28T06:53:00Z">
        <w:r w:rsidR="00B1067B">
          <w:t xml:space="preserve"> </w:t>
        </w:r>
      </w:ins>
      <w:ins w:id="321" w:author="Brian Bohman" w:date="2021-10-28T06:54:00Z">
        <w:r w:rsidR="00B1067B">
          <w:t xml:space="preserve">group level </w:t>
        </w:r>
      </w:ins>
      <w:ins w:id="322" w:author="Brian Bohman" w:date="2021-10-28T06:53:00Z">
        <w:r w:rsidR="00B1067B">
          <w:t>models</w:t>
        </w:r>
      </w:ins>
      <w:ins w:id="323" w:author="Brian Bohman" w:date="2021-10-28T07:07:00Z">
        <w:r w:rsidR="00790C8B">
          <w:t xml:space="preserve"> (i.e., not pooled)</w:t>
        </w:r>
      </w:ins>
      <w:ins w:id="324" w:author="Brian Bohman" w:date="2021-10-28T06:54:00Z">
        <w:r w:rsidR="00B1067B">
          <w:t xml:space="preserve">, </w:t>
        </w:r>
      </w:ins>
      <w:ins w:id="325" w:author="Brian Bohman" w:date="2021-10-28T07:00:00Z">
        <w:r w:rsidR="005B1A9B">
          <w:t xml:space="preserve">the </w:t>
        </w:r>
      </w:ins>
      <w:ins w:id="326" w:author="Brian Bohman" w:date="2021-10-28T06:54:00Z">
        <w:r w:rsidR="00B1067B">
          <w:t>partial pooling</w:t>
        </w:r>
      </w:ins>
      <w:ins w:id="327" w:author="Brian Bohman" w:date="2021-10-28T06:59:00Z">
        <w:r w:rsidR="005B1A9B">
          <w:t xml:space="preserve"> </w:t>
        </w:r>
      </w:ins>
      <w:ins w:id="328" w:author="Brian Bohman" w:date="2021-10-28T07:00:00Z">
        <w:r w:rsidR="005B1A9B">
          <w:t xml:space="preserve">approach uses </w:t>
        </w:r>
      </w:ins>
      <w:ins w:id="329" w:author="Brian Bohman" w:date="2021-10-28T07:01:00Z">
        <w:r w:rsidR="005B1A9B">
          <w:t>the entire set of</w:t>
        </w:r>
      </w:ins>
      <w:ins w:id="330" w:author="Brian Bohman" w:date="2021-10-28T07:00:00Z">
        <w:r w:rsidR="005B1A9B">
          <w:t xml:space="preserve"> </w:t>
        </w:r>
      </w:ins>
      <w:ins w:id="331" w:author="Brian Bohman" w:date="2021-10-27T09:07:00Z">
        <w:r>
          <w:t>experimental data to fit a single model</w:t>
        </w:r>
      </w:ins>
      <w:ins w:id="332" w:author="Brian Bohman" w:date="2021-10-28T06:47:00Z">
        <w:r w:rsidR="00E071EE">
          <w:t xml:space="preserve"> </w:t>
        </w:r>
      </w:ins>
      <w:ins w:id="333" w:author="Brian Bohman" w:date="2021-10-28T06:50:00Z">
        <w:r w:rsidR="00E07990">
          <w:t>with</w:t>
        </w:r>
      </w:ins>
      <w:ins w:id="334" w:author="Brian Bohman" w:date="2021-10-28T07:00:00Z">
        <w:r w:rsidR="005B1A9B">
          <w:t xml:space="preserve"> where the </w:t>
        </w:r>
      </w:ins>
      <w:ins w:id="335" w:author="Brian Bohman" w:date="2021-10-27T09:07:00Z">
        <w:r>
          <w:t xml:space="preserve">data </w:t>
        </w:r>
      </w:ins>
      <w:ins w:id="336" w:author="Brian Bohman" w:date="2021-10-27T09:08:00Z">
        <w:r>
          <w:t>from all other levels of an effect influence the inference for a particular level</w:t>
        </w:r>
      </w:ins>
      <w:ins w:id="337" w:author="Brian Bohman" w:date="2021-10-27T09:10:00Z">
        <w:r w:rsidR="008E23BE">
          <w:t xml:space="preserve"> and reduce inferential bias</w:t>
        </w:r>
      </w:ins>
      <w:ins w:id="338" w:author="Brian Bohman" w:date="2021-10-27T09:08:00Z">
        <w:r>
          <w:t xml:space="preserve">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w:t>
        </w:r>
      </w:ins>
      <w:ins w:id="339" w:author="Brian Bohman" w:date="2021-10-28T07:24:00Z">
        <w:r w:rsidR="00EA4A9E">
          <w:t xml:space="preserve">In this manner, </w:t>
        </w:r>
      </w:ins>
      <w:ins w:id="340" w:author="Brian Bohman" w:date="2021-10-28T07:28:00Z">
        <w:r w:rsidR="00EA4A9E">
          <w:t xml:space="preserve">individual effect levels are said to be </w:t>
        </w:r>
      </w:ins>
      <w:ins w:id="341" w:author="Brian Bohman" w:date="2021-10-28T07:27:00Z">
        <w:r w:rsidR="00EA4A9E">
          <w:t>“borrow</w:t>
        </w:r>
      </w:ins>
      <w:ins w:id="342" w:author="Brian Bohman" w:date="2021-10-28T07:28:00Z">
        <w:r w:rsidR="00EA4A9E">
          <w:t>ing</w:t>
        </w:r>
      </w:ins>
      <w:ins w:id="343" w:author="Brian Bohman" w:date="2021-10-28T07:27:00Z">
        <w:r w:rsidR="00EA4A9E">
          <w:t xml:space="preserve"> strength” </w:t>
        </w:r>
      </w:ins>
      <w:ins w:id="344" w:author="Brian Bohman" w:date="2021-10-28T07:28:00Z">
        <w:r w:rsidR="00EA4A9E">
          <w:t xml:space="preserve">through </w:t>
        </w:r>
      </w:ins>
      <w:ins w:id="345" w:author="Brian Bohman" w:date="2021-10-28T07:29:00Z">
        <w:r w:rsidR="00EA4A9E">
          <w:t>the process of “shrinkage”, where more extreme values are pulled toward the average</w:t>
        </w:r>
      </w:ins>
      <w:ins w:id="346" w:author="Brian Bohman" w:date="2021-10-28T07:34:00Z">
        <w:r w:rsidR="00EA4A9E">
          <w:t xml:space="preserve"> </w:t>
        </w:r>
      </w:ins>
      <w:del w:id="347" w:author="Brian Bohman" w:date="2021-10-28T07:35:00Z">
        <w:r w:rsidR="005878B1" w:rsidDel="00851D5C">
          <w:delText>{Lindstrom, 1990 #2250}</w:delText>
        </w:r>
      </w:del>
      <w:r w:rsidR="00851D5C">
        <w:t>{Bates, 2010 #2809}</w:t>
      </w:r>
      <w:ins w:id="348" w:author="Brian Bohman" w:date="2021-10-28T07:29:00Z">
        <w:r w:rsidR="00EA4A9E">
          <w:t xml:space="preserve">. </w:t>
        </w:r>
      </w:ins>
      <w:ins w:id="349" w:author="Brian Bohman" w:date="2021-10-27T09:08:00Z">
        <w:r>
          <w:t xml:space="preserve">Therefore, a </w:t>
        </w:r>
        <w:proofErr w:type="gramStart"/>
        <w:r>
          <w:t>partially</w:t>
        </w:r>
      </w:ins>
      <w:ins w:id="350" w:author="Brian Bohman" w:date="2021-10-28T07:22:00Z">
        <w:r w:rsidR="00EA4A9E">
          <w:t>-</w:t>
        </w:r>
      </w:ins>
      <w:ins w:id="351" w:author="Brian Bohman" w:date="2021-10-27T09:08:00Z">
        <w:r>
          <w:t>po</w:t>
        </w:r>
      </w:ins>
      <w:ins w:id="352" w:author="Brian Bohman" w:date="2021-10-27T09:09:00Z">
        <w:r>
          <w:t>oled</w:t>
        </w:r>
        <w:proofErr w:type="gramEnd"/>
        <w:r>
          <w:t xml:space="preserve"> Bayesian hierarchical method </w:t>
        </w:r>
      </w:ins>
      <w:ins w:id="353" w:author="Brian Bohman" w:date="2021-10-28T07:35:00Z">
        <w:r w:rsidR="00851D5C">
          <w:t>sho</w:t>
        </w:r>
      </w:ins>
      <w:ins w:id="354" w:author="Brian Bohman" w:date="2021-10-27T09:08:00Z">
        <w:r>
          <w:t>uld</w:t>
        </w:r>
      </w:ins>
      <w:ins w:id="355" w:author="Brian Bohman" w:date="2021-10-27T08:58:00Z">
        <w:r w:rsidR="007C11C2">
          <w:t xml:space="preserve"> reduce </w:t>
        </w:r>
      </w:ins>
      <w:ins w:id="356" w:author="Brian Bohman" w:date="2021-10-27T09:10:00Z">
        <w:r w:rsidR="008E23BE">
          <w:t xml:space="preserve">the </w:t>
        </w:r>
      </w:ins>
      <w:ins w:id="357" w:author="Brian Bohman" w:date="2021-10-27T08:58:00Z">
        <w:r w:rsidR="007C11C2">
          <w:t xml:space="preserve">inferential bias </w:t>
        </w:r>
      </w:ins>
      <w:ins w:id="358" w:author="Brian Bohman" w:date="2021-10-28T07:23:00Z">
        <w:r w:rsidR="00EA4A9E">
          <w:t>for a</w:t>
        </w:r>
      </w:ins>
      <w:ins w:id="359" w:author="Brian Bohman" w:date="2021-10-27T08:58:00Z">
        <w:r w:rsidR="007C11C2">
          <w:t xml:space="preserve"> given</w:t>
        </w:r>
      </w:ins>
      <w:ins w:id="360" w:author="Brian Bohman" w:date="2021-10-27T08:59:00Z">
        <w:r w:rsidR="00AC65F5">
          <w:t xml:space="preserve"> </w:t>
        </w:r>
      </w:ins>
      <w:ins w:id="361" w:author="Brian Bohman" w:date="2021-10-27T08:58:00Z">
        <w:r w:rsidR="007C11C2">
          <w:t>G × E × M interaction</w:t>
        </w:r>
      </w:ins>
      <w:ins w:id="362" w:author="Brian Bohman" w:date="2021-10-27T08:59:00Z">
        <w:r w:rsidR="00AC65F5">
          <w:t xml:space="preserve"> level</w:t>
        </w:r>
      </w:ins>
      <w:ins w:id="363" w:author="Brian Bohman" w:date="2021-10-28T07:23:00Z">
        <w:r w:rsidR="00EA4A9E">
          <w:t xml:space="preserve"> where the quantity and quality of experimental data are not </w:t>
        </w:r>
      </w:ins>
      <w:ins w:id="364" w:author="Brian Bohman" w:date="2021-10-28T07:24:00Z">
        <w:r w:rsidR="00EA4A9E">
          <w:t>otherwise sufficient</w:t>
        </w:r>
      </w:ins>
      <w:ins w:id="365" w:author="Brian Bohman" w:date="2021-10-27T09:10:00Z">
        <w:r w:rsidR="008E23BE">
          <w:t>.</w:t>
        </w:r>
      </w:ins>
    </w:p>
    <w:p w14:paraId="5C90B10B" w14:textId="63521320" w:rsidR="00E072BF" w:rsidDel="00450527" w:rsidRDefault="001F02B0" w:rsidP="00E072BF">
      <w:pPr>
        <w:pStyle w:val="Body"/>
        <w:spacing w:after="240"/>
        <w:rPr>
          <w:del w:id="366" w:author="Brian Bohman" w:date="2021-10-27T07:59:00Z"/>
        </w:rPr>
      </w:pPr>
      <w:del w:id="367" w:author="Brian Bohman" w:date="2021-10-27T07:59:00Z">
        <w:r w:rsidDel="00450527">
          <w:delText>{Fernández, 2021 #2807}</w:delText>
        </w:r>
      </w:del>
    </w:p>
    <w:p w14:paraId="35E4DE12" w14:textId="053096F5"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w:t>
      </w:r>
      <w:ins w:id="368" w:author="Brian Bohman" w:date="2021-10-27T09:00:00Z">
        <w:r w:rsidR="003667FE">
          <w:t xml:space="preserve">using a partial pooling approach </w:t>
        </w:r>
      </w:ins>
      <w:r>
        <w:t xml:space="preserve">to compare CNDCs across G </w:t>
      </w:r>
      <w:del w:id="369" w:author="Brian Bohman" w:date="2021-08-25T10:48:00Z">
        <w:r w:rsidDel="000B3B17">
          <w:delText>x</w:delText>
        </w:r>
      </w:del>
      <w:ins w:id="370" w:author="Brian Bohman" w:date="2021-08-25T10:48:00Z">
        <w:r w:rsidR="000B3B17">
          <w:t>×</w:t>
        </w:r>
      </w:ins>
      <w:r>
        <w:t xml:space="preserve"> E </w:t>
      </w:r>
      <w:ins w:id="371" w:author="Brian Bohman" w:date="2021-10-23T14:21:00Z">
        <w:r w:rsidR="002E2043">
          <w:t xml:space="preserve">x M </w:t>
        </w:r>
      </w:ins>
      <w:r>
        <w:t xml:space="preserve">interactions </w:t>
      </w:r>
      <w:del w:id="372" w:author="Brian Bohman" w:date="2021-10-23T14:22:00Z">
        <w:r w:rsidDel="002E2043">
          <w:delText>(i</w:delText>
        </w:r>
      </w:del>
      <w:del w:id="373" w:author="Brian Bohman" w:date="2021-10-23T14:21:00Z">
        <w:r w:rsidDel="002E2043">
          <w:delText>.e., variety, location)</w:delText>
        </w:r>
      </w:del>
      <w:del w:id="374" w:author="Brian Bohman" w:date="2021-10-27T05:41:00Z">
        <w:r w:rsidDel="00C951B0">
          <w:delText xml:space="preserve"> </w:delText>
        </w:r>
      </w:del>
      <w:r>
        <w:t xml:space="preserve">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w:t>
      </w:r>
      <w:r>
        <w:lastRenderedPageBreak/>
        <w:t>and 4) 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375"/>
      <w:commentRangeStart w:id="376"/>
      <w:r>
        <w:t>Methods</w:t>
      </w:r>
      <w:commentRangeEnd w:id="375"/>
      <w:r w:rsidR="00556066">
        <w:rPr>
          <w:rStyle w:val="CommentReference"/>
          <w:rFonts w:ascii="Palatino Linotype" w:eastAsia="SimSun" w:hAnsi="Palatino Linotype" w:cs="Times New Roman"/>
          <w:b w:val="0"/>
          <w:noProof/>
          <w:color w:val="000000"/>
          <w:lang w:eastAsia="zh-CN" w:bidi="ar-SA"/>
        </w:rPr>
        <w:commentReference w:id="375"/>
      </w:r>
      <w:commentRangeEnd w:id="376"/>
      <w:r w:rsidR="00C951B0">
        <w:rPr>
          <w:rStyle w:val="CommentReference"/>
          <w:rFonts w:ascii="Palatino Linotype" w:eastAsia="SimSun" w:hAnsi="Palatino Linotype" w:cs="Times New Roman"/>
          <w:b w:val="0"/>
          <w:noProof/>
          <w:color w:val="000000"/>
          <w:lang w:eastAsia="zh-CN" w:bidi="ar-SA"/>
        </w:rPr>
        <w:commentReference w:id="376"/>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094AF5D7" w:rsidR="003220EC" w:rsidRPr="008B730B" w:rsidRDefault="00E072BF" w:rsidP="00E072BF">
      <w:pPr>
        <w:pStyle w:val="Body"/>
        <w:rPr>
          <w:ins w:id="377"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w:t>
      </w:r>
      <w:del w:id="378" w:author="Brian Bohman" w:date="2021-08-30T09:44:00Z">
        <w:r w:rsidRPr="003F07FD" w:rsidDel="00664218">
          <w:delText xml:space="preserve">Mean temperature at this </w:delText>
        </w:r>
      </w:del>
      <w:del w:id="379" w:author="Brian Bohman" w:date="2021-08-25T10:54:00Z">
        <w:r w:rsidRPr="003F07FD" w:rsidDel="00D70EE0">
          <w:delText>station</w:delText>
        </w:r>
      </w:del>
      <w:del w:id="380"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381" w:author="Brian Bohman" w:date="2021-08-25T10:54:00Z">
        <w:r w:rsidRPr="003F07FD" w:rsidDel="00D70EE0">
          <w:delText xml:space="preserve"> at this station</w:delText>
        </w:r>
      </w:del>
      <w:r w:rsidRPr="003F07FD">
        <w:t xml:space="preserve"> is characterized as a Hubbard loamy sand (Sandy, mixed, frigid Entic Hapludolls) </w:t>
      </w:r>
      <w:ins w:id="382" w:author="Brian Bohman" w:date="2021-08-30T09:55:00Z">
        <w:r w:rsidR="00771DEE">
          <w:t xml:space="preserve">with organic matter content ranging from 1.3 to 2.5% </w:t>
        </w:r>
      </w:ins>
      <w:r w:rsidRPr="003F07FD">
        <w:t xml:space="preserve">and </w:t>
      </w:r>
      <w:ins w:id="383"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384" w:author="Brian Bohman" w:date="2021-08-30T09:56:00Z">
        <w:r w:rsidR="003220EC">
          <w:t xml:space="preserve"> </w:t>
        </w:r>
      </w:ins>
      <w:ins w:id="385" w:author="Brian Bohman" w:date="2021-08-30T11:59:00Z">
        <w:r w:rsidR="00965A52">
          <w:t>F</w:t>
        </w:r>
      </w:ins>
      <w:ins w:id="386" w:author="Brian Bohman" w:date="2021-08-30T11:58:00Z">
        <w:r w:rsidR="00965A52">
          <w:t>or</w:t>
        </w:r>
      </w:ins>
      <w:ins w:id="387" w:author="Brian Bohman" w:date="2021-08-30T09:57:00Z">
        <w:r w:rsidR="003220EC">
          <w:t xml:space="preserve"> a typical growing season</w:t>
        </w:r>
      </w:ins>
      <w:ins w:id="388" w:author="Brian Bohman" w:date="2021-08-30T09:58:00Z">
        <w:r w:rsidR="003220EC">
          <w:t xml:space="preserve"> </w:t>
        </w:r>
      </w:ins>
      <w:ins w:id="389" w:author="Brian Bohman" w:date="2021-08-30T10:08:00Z">
        <w:r w:rsidR="00971CD4">
          <w:t>beginning on 1 May and ending on 15 September</w:t>
        </w:r>
      </w:ins>
      <w:ins w:id="390" w:author="Brian Bohman" w:date="2021-08-30T09:57:00Z">
        <w:r w:rsidR="003220EC">
          <w:t>, m</w:t>
        </w:r>
      </w:ins>
      <w:ins w:id="391" w:author="Brian Bohman" w:date="2021-08-30T09:56:00Z">
        <w:r w:rsidR="003220EC">
          <w:t>ea</w:t>
        </w:r>
      </w:ins>
      <w:ins w:id="392" w:author="Brian Bohman" w:date="2021-08-30T09:57:00Z">
        <w:r w:rsidR="003220EC">
          <w:t>n</w:t>
        </w:r>
      </w:ins>
      <w:ins w:id="393" w:author="Brian Bohman" w:date="2021-08-30T09:56:00Z">
        <w:r w:rsidR="003220EC">
          <w:t xml:space="preserve"> temperature is 18.9ºC</w:t>
        </w:r>
      </w:ins>
      <w:ins w:id="394" w:author="Brian Bohman" w:date="2021-08-30T09:57:00Z">
        <w:r w:rsidR="003220EC">
          <w:t>,</w:t>
        </w:r>
      </w:ins>
      <w:ins w:id="395" w:author="Brian Bohman" w:date="2021-08-30T09:56:00Z">
        <w:r w:rsidR="003220EC">
          <w:t xml:space="preserve"> cumulative </w:t>
        </w:r>
      </w:ins>
      <w:ins w:id="396" w:author="Brian Bohman" w:date="2021-08-30T09:57:00Z">
        <w:r w:rsidR="003220EC">
          <w:t xml:space="preserve">precipitation is 383 mm, cumulative growing degree days are 1638 </w:t>
        </w:r>
      </w:ins>
      <w:ins w:id="397" w:author="Brian Bohman" w:date="2021-08-30T09:58:00Z">
        <w:r w:rsidR="003220EC">
          <w:t>ºC days, mean daily solar radiation is 22.7 MJ</w:t>
        </w:r>
      </w:ins>
      <w:ins w:id="398" w:author="Brian Bohman" w:date="2021-08-30T09:59:00Z">
        <w:r w:rsidR="003220EC">
          <w:t xml:space="preserve"> m</w:t>
        </w:r>
        <w:r w:rsidR="003220EC">
          <w:rPr>
            <w:vertAlign w:val="superscript"/>
          </w:rPr>
          <w:t>-2</w:t>
        </w:r>
        <w:r w:rsidR="003220EC">
          <w:t>, and mean diurnal temperature d</w:t>
        </w:r>
      </w:ins>
      <w:ins w:id="399" w:author="Brian Bohman" w:date="2021-08-30T10:00:00Z">
        <w:r w:rsidR="003220EC">
          <w:t xml:space="preserve">ifference is 11.6 ºC </w:t>
        </w:r>
      </w:ins>
      <w:ins w:id="400" w:author="Brian Bohman" w:date="2021-08-30T11:59:00Z">
        <w:r w:rsidR="00965A52">
          <w:t xml:space="preserve">based on </w:t>
        </w:r>
      </w:ins>
      <w:ins w:id="401" w:author="Brian Bohman" w:date="2021-08-30T12:00:00Z">
        <w:r w:rsidR="00965A52">
          <w:t xml:space="preserve">a </w:t>
        </w:r>
      </w:ins>
      <w:ins w:id="402" w:author="Brian Bohman" w:date="2021-08-30T11:59:00Z">
        <w:r w:rsidR="00965A52">
          <w:t xml:space="preserve">historical climate reconstruction for the period of 1980-2016 </w:t>
        </w:r>
      </w:ins>
      <w:ins w:id="403"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404" w:author="Brian Bohman" w:date="2021-08-30T12:05:00Z">
        <w:r w:rsidR="00AF1899" w:rsidRPr="008B730B">
          <w:fldChar w:fldCharType="separate"/>
        </w:r>
      </w:ins>
      <w:r w:rsidR="00967932" w:rsidRPr="008B730B">
        <w:rPr>
          <w:noProof/>
        </w:rPr>
        <w:t>(Gelaro et al., 2017; Weather Spark, 2021)</w:t>
      </w:r>
      <w:ins w:id="405" w:author="Brian Bohman" w:date="2021-08-30T12:05:00Z">
        <w:r w:rsidR="00AF1899" w:rsidRPr="008B730B">
          <w:fldChar w:fldCharType="end"/>
        </w:r>
      </w:ins>
      <w:r w:rsidR="00965A52" w:rsidRPr="008B730B">
        <w:t>.</w:t>
      </w:r>
    </w:p>
    <w:p w14:paraId="4B04141D" w14:textId="4D806EF3" w:rsidR="00E072BF" w:rsidRPr="003F07FD" w:rsidRDefault="00E072BF" w:rsidP="00E072BF">
      <w:pPr>
        <w:pStyle w:val="Body"/>
      </w:pPr>
      <w:r w:rsidRPr="003F07FD">
        <w:lastRenderedPageBreak/>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406" w:author="Brian Bohman" w:date="2021-08-25T10:54:00Z">
        <w:r w:rsidR="00D70EE0">
          <w:t>.</w:t>
        </w:r>
      </w:ins>
      <w:del w:id="407" w:author="Brian Bohman" w:date="2021-08-25T10:54:00Z">
        <w:r w:rsidRPr="003F07FD" w:rsidDel="00D70EE0">
          <w:delText>,</w:delText>
        </w:r>
      </w:del>
      <w:r w:rsidRPr="003F07FD">
        <w:t xml:space="preserve"> </w:t>
      </w:r>
      <w:ins w:id="408" w:author="Brian Bohman" w:date="2021-08-25T10:54:00Z">
        <w:r w:rsidR="00D70EE0">
          <w:t>N</w:t>
        </w:r>
      </w:ins>
      <w:del w:id="409"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410"/>
      <w:commentRangeStart w:id="411"/>
      <w:r w:rsidRPr="003F07FD">
        <w:t>method</w:t>
      </w:r>
      <w:commentRangeEnd w:id="410"/>
      <w:r w:rsidR="00D70EE0">
        <w:rPr>
          <w:rStyle w:val="CommentReference"/>
          <w:rFonts w:ascii="Palatino Linotype" w:eastAsia="SimSun" w:hAnsi="Palatino Linotype"/>
          <w:noProof/>
          <w:color w:val="000000"/>
          <w:lang w:eastAsia="zh-CN"/>
        </w:rPr>
        <w:commentReference w:id="410"/>
      </w:r>
      <w:commentRangeEnd w:id="411"/>
      <w:r w:rsidR="00C951B0">
        <w:rPr>
          <w:rStyle w:val="CommentReference"/>
          <w:rFonts w:ascii="Palatino Linotype" w:eastAsia="SimSun" w:hAnsi="Palatino Linotype"/>
          <w:noProof/>
          <w:color w:val="000000"/>
          <w:lang w:eastAsia="zh-CN"/>
        </w:rPr>
        <w:commentReference w:id="411"/>
      </w:r>
      <w:r w:rsidRPr="003F07FD">
        <w:t xml:space="preserve"> </w:t>
      </w:r>
      <w:r w:rsidRPr="003F07FD">
        <w:fldChar w:fldCharType="begin"/>
      </w:r>
      <w:r w:rsidR="00477881">
        <w:instrText xml:space="preserve"> ADDIN EN.CITE &lt;EndNote&gt;&lt;Cite&gt;&lt;Author&gt;Steele&lt;/Author&gt;&lt;Year&gt;2010&lt;/Year&gt;&lt;RecNum&gt;1009&lt;/RecNum&gt;&lt;DisplayText&gt;(Wright, 2002; Steele et al., 2010)&lt;/DisplayText&gt;&lt;record&gt;&lt;rec-number&gt;1009&lt;/rec-number&gt;&lt;foreign-keys&gt;&lt;key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477881">
        <w:rPr>
          <w:noProof/>
        </w:rPr>
        <w:t>(Wright, 2002; Steele et al., 2010)</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8292585" w14:textId="112F30B4" w:rsidR="00494122" w:rsidRDefault="00E072BF" w:rsidP="00E072BF">
      <w:pPr>
        <w:pStyle w:val="Body"/>
        <w:rPr>
          <w:ins w:id="412"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ins w:id="413" w:author="Brian Bohman" w:date="2021-08-30T10:17:00Z">
        <w:r w:rsidR="00303938">
          <w:t xml:space="preserve">Nitrogen fertilizer was applied </w:t>
        </w:r>
        <w:r w:rsidR="009E134C">
          <w:t xml:space="preserve">using various source and timing regimes including </w:t>
        </w:r>
      </w:ins>
      <w:ins w:id="414" w:author="Brian Bohman" w:date="2021-08-30T10:18:00Z">
        <w:r w:rsidR="009E134C">
          <w:t xml:space="preserve">polymer coated urea applied at </w:t>
        </w:r>
      </w:ins>
      <w:ins w:id="415" w:author="Brian Bohman" w:date="2021-08-30T10:19:00Z">
        <w:r w:rsidR="009E134C">
          <w:t xml:space="preserve">planting and/or </w:t>
        </w:r>
      </w:ins>
      <w:ins w:id="416" w:author="Brian Bohman" w:date="2021-08-30T10:18:00Z">
        <w:r w:rsidR="009E134C">
          <w:t>emergence, split-applied urea and UAN at emergence</w:t>
        </w:r>
      </w:ins>
      <w:ins w:id="417" w:author="Brian Bohman" w:date="2021-08-30T10:19:00Z">
        <w:r w:rsidR="009E134C">
          <w:t xml:space="preserve"> and/or post-emergence, ammonium nitrate at planting, emergence, and/or</w:t>
        </w:r>
      </w:ins>
      <w:ins w:id="418" w:author="Brian Bohman" w:date="2021-08-30T10:18:00Z">
        <w:r w:rsidR="009E134C">
          <w:t xml:space="preserve"> </w:t>
        </w:r>
      </w:ins>
      <w:ins w:id="419" w:author="Brian Bohman" w:date="2021-08-30T10:19:00Z">
        <w:r w:rsidR="009E134C">
          <w:t xml:space="preserve">post-emergence. </w:t>
        </w:r>
      </w:ins>
      <w:ins w:id="420" w:author="Brian Bohman" w:date="2021-08-26T08:16:00Z">
        <w:r w:rsidR="00EC33F8">
          <w:t xml:space="preserve">The maturity class of varieties evaluated </w:t>
        </w:r>
      </w:ins>
      <w:ins w:id="421" w:author="Brian Bohman" w:date="2021-08-26T08:17:00Z">
        <w:r w:rsidR="00EC33F8">
          <w:t xml:space="preserve">in these experiments </w:t>
        </w:r>
      </w:ins>
      <w:ins w:id="422" w:author="Brian Bohman" w:date="2021-08-30T12:47:00Z">
        <w:r w:rsidR="00776DA7">
          <w:t xml:space="preserve">included: </w:t>
        </w:r>
      </w:ins>
      <w:ins w:id="423" w:author="Brian Bohman" w:date="2021-08-26T08:17:00Z">
        <w:r w:rsidR="00EC33F8">
          <w:t>medium-late</w:t>
        </w:r>
      </w:ins>
      <w:ins w:id="424" w:author="Brian Bohman" w:date="2021-08-30T12:47:00Z">
        <w:r w:rsidR="00776DA7">
          <w:t xml:space="preserve"> – Clearwater and Dakota Russet; medium-</w:t>
        </w:r>
      </w:ins>
      <w:ins w:id="425" w:author="Brian Bohman" w:date="2021-08-30T12:48:00Z">
        <w:r w:rsidR="00776DA7">
          <w:t xml:space="preserve">late to late – Umatilla Russet; </w:t>
        </w:r>
        <w:r w:rsidR="00472ED5">
          <w:t>late – Easton; late</w:t>
        </w:r>
      </w:ins>
      <w:ins w:id="426" w:author="Brian Bohman" w:date="2021-08-26T08:17:00Z">
        <w:r w:rsidR="00EC33F8">
          <w:t xml:space="preserve"> to very late</w:t>
        </w:r>
      </w:ins>
      <w:ins w:id="427" w:author="Brian Bohman" w:date="2021-08-30T12:48:00Z">
        <w:r w:rsidR="00472ED5">
          <w:t xml:space="preserve"> – Russet Burbank </w:t>
        </w:r>
      </w:ins>
      <w:ins w:id="428" w:author="Brian Bohman" w:date="2021-08-30T12:49:00Z">
        <w:r w:rsidR="00E51D80">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Y051bT4yNzQzPC9SZWNOdW0+PERpc3BsYXlUZXh0PihUaG9tcHNvbiwgMjAxMzsgUG9ydGVyLCAy
MDE0OyBTdGFyayBldCBhbC4sIDIwMjA7IE9TVSwgMjAyMSk8L0Rpc3BsYXlUZXh0PjxyZWNvcmQ+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477881">
        <w:instrText xml:space="preserve"> ADDIN EN.CITE.DATA </w:instrText>
      </w:r>
      <w:r w:rsidR="00477881">
        <w:fldChar w:fldCharType="end"/>
      </w:r>
      <w:ins w:id="429" w:author="Brian Bohman" w:date="2021-08-30T12:49:00Z">
        <w:r w:rsidR="00E51D80">
          <w:fldChar w:fldCharType="separate"/>
        </w:r>
      </w:ins>
      <w:r w:rsidR="00477881">
        <w:rPr>
          <w:noProof/>
        </w:rPr>
        <w:t>(Thompson, 2013; Porter, 2014; Stark et al., 2020; OSU, 2021)</w:t>
      </w:r>
      <w:ins w:id="430" w:author="Brian Bohman" w:date="2021-08-30T12:49:00Z">
        <w:r w:rsidR="00E51D80">
          <w:fldChar w:fldCharType="end"/>
        </w:r>
      </w:ins>
      <w:ins w:id="431" w:author="Brian Bohman" w:date="2021-08-26T08:19:00Z">
        <w:r w:rsidR="00EC33F8">
          <w:t>.</w:t>
        </w:r>
      </w:ins>
      <w:r w:rsidR="00EC33F8">
        <w:t xml:space="preserve"> </w:t>
      </w:r>
      <w:ins w:id="432"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433" w:author="Brian Bohman" w:date="2021-08-30T12:54:00Z">
        <w:r w:rsidR="00494122">
          <w:t xml:space="preserve">iments </w:t>
        </w:r>
      </w:ins>
      <w:ins w:id="434" w:author="Brian Bohman" w:date="2021-08-30T12:53:00Z">
        <w:r w:rsidR="00494122">
          <w:t xml:space="preserve">except for MN-1 which </w:t>
        </w:r>
      </w:ins>
      <w:ins w:id="435" w:author="Brian Bohman" w:date="2021-08-30T12:54:00Z">
        <w:r w:rsidR="00494122">
          <w:t>was planted at a density of 48,000 plants ha</w:t>
        </w:r>
        <w:r w:rsidR="00494122">
          <w:rPr>
            <w:vertAlign w:val="superscript"/>
          </w:rPr>
          <w:t>-1</w:t>
        </w:r>
      </w:ins>
      <w:ins w:id="436" w:author="Brian Bohman" w:date="2021-08-30T12:53:00Z">
        <w:r w:rsidR="00494122" w:rsidRPr="00EC0E19">
          <w:t>.</w:t>
        </w:r>
      </w:ins>
    </w:p>
    <w:p w14:paraId="7684874E" w14:textId="1174DD67" w:rsidR="00E072BF" w:rsidRDefault="00E072BF" w:rsidP="00E072BF">
      <w:pPr>
        <w:pStyle w:val="Body"/>
      </w:pPr>
      <w:del w:id="437" w:author="Brian Bohman" w:date="2021-08-30T12:55:00Z">
        <w:r w:rsidRPr="00EC0E19" w:rsidDel="00494122">
          <w:delText xml:space="preserve">Those studies </w:delText>
        </w:r>
      </w:del>
      <w:ins w:id="438" w:author="Brian Bohman" w:date="2021-08-30T12:55:00Z">
        <w:r w:rsidR="00494122">
          <w:t xml:space="preserve">The experiments </w:t>
        </w:r>
      </w:ins>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w:t>
      </w:r>
      <w:del w:id="439" w:author="Brian Bohman" w:date="2021-08-30T12:53:00Z">
        <w:r w:rsidRPr="00EC0E19" w:rsidDel="00494122">
          <w:delText>Planting density ranged between 36,000 – 4</w:delText>
        </w:r>
      </w:del>
      <w:del w:id="440" w:author="Brian Bohman" w:date="2021-08-30T10:11:00Z">
        <w:r w:rsidRPr="00EC0E19" w:rsidDel="00DF49B5">
          <w:delText>8</w:delText>
        </w:r>
      </w:del>
      <w:del w:id="441"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657A5D1E" w:rsidR="00E072BF" w:rsidRPr="00AA520B" w:rsidRDefault="00E072BF" w:rsidP="00E072BF">
      <w:pPr>
        <w:pStyle w:val="Body"/>
      </w:pPr>
      <w:r w:rsidRPr="00EC0E19">
        <w:lastRenderedPageBreak/>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442"/>
      <w:commentRangeStart w:id="443"/>
      <w:r w:rsidRPr="00336092">
        <w:rPr>
          <w:vertAlign w:val="superscript"/>
        </w:rPr>
        <w:t>1</w:t>
      </w:r>
      <w:commentRangeEnd w:id="442"/>
      <w:proofErr w:type="gramEnd"/>
      <w:r w:rsidR="00C00F51">
        <w:rPr>
          <w:rStyle w:val="CommentReference"/>
          <w:rFonts w:ascii="Palatino Linotype" w:eastAsia="SimSun" w:hAnsi="Palatino Linotype"/>
          <w:noProof/>
          <w:color w:val="000000"/>
          <w:lang w:eastAsia="zh-CN"/>
        </w:rPr>
        <w:commentReference w:id="442"/>
      </w:r>
      <w:commentRangeEnd w:id="443"/>
      <w:r w:rsidR="00477881">
        <w:rPr>
          <w:rStyle w:val="CommentReference"/>
          <w:rFonts w:ascii="Palatino Linotype" w:eastAsia="SimSun" w:hAnsi="Palatino Linotype"/>
          <w:noProof/>
          <w:color w:val="000000"/>
          <w:lang w:eastAsia="zh-CN"/>
        </w:rPr>
        <w:commentReference w:id="443"/>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444"/>
      <w:commentRangeStart w:id="445"/>
      <w:r>
        <w:t>g N 100 g</w:t>
      </w:r>
      <w:r>
        <w:rPr>
          <w:vertAlign w:val="superscript"/>
        </w:rPr>
        <w:t>-1</w:t>
      </w:r>
      <w:commentRangeEnd w:id="444"/>
      <w:r w:rsidR="00E73759">
        <w:rPr>
          <w:rStyle w:val="CommentReference"/>
          <w:rFonts w:ascii="Palatino Linotype" w:eastAsia="SimSun" w:hAnsi="Palatino Linotype"/>
          <w:noProof/>
          <w:color w:val="000000"/>
          <w:lang w:eastAsia="zh-CN"/>
        </w:rPr>
        <w:commentReference w:id="444"/>
      </w:r>
      <w:commentRangeEnd w:id="445"/>
      <w:r w:rsidR="00477881">
        <w:rPr>
          <w:rStyle w:val="CommentReference"/>
          <w:rFonts w:ascii="Palatino Linotype" w:eastAsia="SimSun" w:hAnsi="Palatino Linotype"/>
          <w:noProof/>
          <w:color w:val="000000"/>
          <w:lang w:eastAsia="zh-CN"/>
        </w:rPr>
        <w:commentReference w:id="445"/>
      </w:r>
      <w:ins w:id="446" w:author="Brian Bohman" w:date="2021-10-27T05:46:00Z">
        <w:r w:rsidR="00477881">
          <w:t xml:space="preserve"> dry wt.</w:t>
        </w:r>
      </w:ins>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lastRenderedPageBreak/>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4F617E8D"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w:t>
      </w:r>
      <w:ins w:id="447" w:author="Brian Bohman" w:date="2021-10-27T06:04:00Z">
        <w:r w:rsidR="00395042">
          <w:t>ei</w:t>
        </w:r>
      </w:ins>
      <w:ins w:id="448" w:author="Brian Bohman" w:date="2021-10-27T06:05:00Z">
        <w:r w:rsidR="00395042">
          <w:t>ther seven or</w:t>
        </w:r>
      </w:ins>
      <w:ins w:id="449" w:author="Brian Bohman" w:date="2021-10-27T06:04:00Z">
        <w:r w:rsidR="00395042">
          <w:t xml:space="preserve"> </w:t>
        </w:r>
      </w:ins>
      <w:ins w:id="450" w:author="Brian Bohman" w:date="2021-10-27T06:05:00Z">
        <w:r w:rsidR="00395042">
          <w:t>eight</w:t>
        </w:r>
      </w:ins>
      <w:del w:id="451" w:author="Brian Bohman" w:date="2021-10-27T06:04:00Z">
        <w:r w:rsidRPr="0001152D" w:rsidDel="00395042">
          <w:delText>10</w:delText>
        </w:r>
      </w:del>
      <w:r w:rsidRPr="0001152D">
        <w:t xml:space="preserve"> sampling dates per site</w:t>
      </w:r>
      <w:ins w:id="452" w:author="Brian Bohman" w:date="2021-08-25T10:57:00Z">
        <w:r w:rsidR="00BB7AC2">
          <w:t>-</w:t>
        </w:r>
      </w:ins>
      <w:del w:id="453" w:author="Brian Bohman" w:date="2021-08-25T10:57:00Z">
        <w:r w:rsidRPr="0001152D" w:rsidDel="00BB7AC2">
          <w:delText xml:space="preserve"> </w:delText>
        </w:r>
      </w:del>
      <w:r w:rsidRPr="0001152D">
        <w:t xml:space="preserve">year </w:t>
      </w:r>
      <w:r w:rsidRPr="00DA5F05">
        <w:t>(</w:t>
      </w:r>
      <w:commentRangeStart w:id="454"/>
      <w:commentRangeStart w:id="455"/>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454"/>
      <w:r w:rsidR="00BB7AC2">
        <w:rPr>
          <w:rStyle w:val="CommentReference"/>
          <w:rFonts w:ascii="Palatino Linotype" w:eastAsia="SimSun" w:hAnsi="Palatino Linotype"/>
          <w:noProof/>
          <w:color w:val="000000"/>
          <w:lang w:eastAsia="zh-CN"/>
        </w:rPr>
        <w:commentReference w:id="454"/>
      </w:r>
      <w:commentRangeEnd w:id="455"/>
      <w:r w:rsidR="00395042">
        <w:rPr>
          <w:rStyle w:val="CommentReference"/>
          <w:rFonts w:ascii="Palatino Linotype" w:eastAsia="SimSun" w:hAnsi="Palatino Linotype"/>
          <w:noProof/>
          <w:color w:val="000000"/>
          <w:lang w:eastAsia="zh-CN"/>
        </w:rPr>
        <w:commentReference w:id="455"/>
      </w:r>
      <w:r w:rsidRPr="00DA5F05">
        <w:t>).</w:t>
      </w:r>
      <w:r w:rsidRPr="0001152D">
        <w:t xml:space="preserve"> </w:t>
      </w:r>
      <w:r>
        <w:t xml:space="preserve">These </w:t>
      </w:r>
      <w:ins w:id="456" w:author="Brian Bohman" w:date="2021-08-30T10:23:00Z">
        <w:r w:rsidR="003A4376">
          <w:t xml:space="preserve">small-plot </w:t>
        </w:r>
      </w:ins>
      <w:r>
        <w:t>experiments were conducted in the upper St. John River Valley of New Brunswick</w:t>
      </w:r>
      <w:ins w:id="457" w:author="Brian Bohman" w:date="2021-08-30T12:36:00Z">
        <w:r w:rsidR="007D1044">
          <w:t>, Canada (47º 03’ N; 67º 45’ W)</w:t>
        </w:r>
      </w:ins>
      <w:r>
        <w:t xml:space="preserve">. </w:t>
      </w:r>
      <w:ins w:id="458" w:author="Brian Bohman" w:date="2021-08-30T10:23:00Z">
        <w:r w:rsidR="003A4376">
          <w:t xml:space="preserve">Nitrogen fertilizer for all </w:t>
        </w:r>
      </w:ins>
      <w:ins w:id="459" w:author="Brian Bohman" w:date="2021-08-30T12:07:00Z">
        <w:r w:rsidR="00B578CD">
          <w:t>treatments was ammonium nitrate applied at planting. The maturity class of varieties evaluated in these experiments</w:t>
        </w:r>
      </w:ins>
      <w:ins w:id="460" w:author="Brian Bohman" w:date="2021-08-30T12:10:00Z">
        <w:r w:rsidR="00967932">
          <w:t xml:space="preserve"> included: </w:t>
        </w:r>
      </w:ins>
      <w:ins w:id="461" w:author="Brian Bohman" w:date="2021-08-30T12:07:00Z">
        <w:r w:rsidR="00B578CD">
          <w:t>early</w:t>
        </w:r>
      </w:ins>
      <w:ins w:id="462" w:author="Brian Bohman" w:date="2021-08-30T12:10:00Z">
        <w:r w:rsidR="00967932">
          <w:t xml:space="preserve"> to medium-early –</w:t>
        </w:r>
      </w:ins>
      <w:ins w:id="463" w:author="Brian Bohman" w:date="2021-08-30T12:07:00Z">
        <w:r w:rsidR="00B578CD">
          <w:t xml:space="preserve"> </w:t>
        </w:r>
        <w:proofErr w:type="spellStart"/>
        <w:r w:rsidR="00B578CD">
          <w:t>Shepody</w:t>
        </w:r>
      </w:ins>
      <w:proofErr w:type="spellEnd"/>
      <w:ins w:id="464" w:author="Brian Bohman" w:date="2021-08-30T12:10:00Z">
        <w:r w:rsidR="00967932">
          <w:t>;</w:t>
        </w:r>
      </w:ins>
      <w:ins w:id="465" w:author="Brian Bohman" w:date="2021-08-30T12:07:00Z">
        <w:r w:rsidR="00B578CD">
          <w:t xml:space="preserve"> </w:t>
        </w:r>
      </w:ins>
      <w:ins w:id="466" w:author="Brian Bohman" w:date="2021-08-30T12:10:00Z">
        <w:r w:rsidR="00967932">
          <w:t xml:space="preserve">late to </w:t>
        </w:r>
      </w:ins>
      <w:ins w:id="467" w:author="Brian Bohman" w:date="2021-08-30T12:07:00Z">
        <w:r w:rsidR="00B578CD">
          <w:t>very late</w:t>
        </w:r>
      </w:ins>
      <w:ins w:id="468" w:author="Brian Bohman" w:date="2021-08-30T12:08:00Z">
        <w:r w:rsidR="00B578CD">
          <w:t xml:space="preserve"> </w:t>
        </w:r>
      </w:ins>
      <w:ins w:id="469" w:author="Brian Bohman" w:date="2021-08-30T12:10:00Z">
        <w:r w:rsidR="00967932">
          <w:t xml:space="preserve">– </w:t>
        </w:r>
      </w:ins>
      <w:ins w:id="470" w:author="Brian Bohman" w:date="2021-08-30T12:08:00Z">
        <w:r w:rsidR="00B578CD">
          <w:t>Russet Burbank</w:t>
        </w:r>
      </w:ins>
      <w:ins w:id="471" w:author="Brian Bohman" w:date="2021-08-30T12:22:00Z">
        <w:r w:rsidR="008526D2">
          <w:t xml:space="preserve"> </w:t>
        </w:r>
      </w:ins>
      <w:ins w:id="472" w:author="Brian Bohman" w:date="2021-08-30T12:11:00Z">
        <w:r w:rsidR="00314EA9">
          <w:fldChar w:fldCharType="begin"/>
        </w:r>
      </w:ins>
      <w:r w:rsidR="00477881">
        <w:instrText xml:space="preserve"> ADDIN EN.CITE &lt;EndNote&gt;&lt;Cite&gt;&lt;Author&gt;Stark&lt;/Author&gt;&lt;Year&gt;2020&lt;/Year&gt;&lt;RecNum&gt;2743&lt;/RecNum&gt;&lt;DisplayText&gt;(Stark et al., 2020; OSU, 2021)&lt;/DisplayText&gt;&lt;record&gt;&lt;rec-number&gt;2743&lt;/rec-number&gt;&lt;foreign-keys&gt;&lt;key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473" w:author="Brian Bohman" w:date="2021-08-30T12:11:00Z">
        <w:r w:rsidR="00314EA9">
          <w:fldChar w:fldCharType="separate"/>
        </w:r>
      </w:ins>
      <w:r w:rsidR="00477881">
        <w:rPr>
          <w:noProof/>
        </w:rPr>
        <w:t>(Stark et al., 2020; OSU, 2021)</w:t>
      </w:r>
      <w:ins w:id="474" w:author="Brian Bohman" w:date="2021-08-30T12:11:00Z">
        <w:r w:rsidR="00314EA9">
          <w:fldChar w:fldCharType="end"/>
        </w:r>
      </w:ins>
      <w:ins w:id="475" w:author="Brian Bohman" w:date="2021-08-30T12:08:00Z">
        <w:r w:rsidR="00B578CD">
          <w:t>. P</w:t>
        </w:r>
      </w:ins>
      <w:ins w:id="476" w:author="Brian Bohman" w:date="2021-08-30T12:07:00Z">
        <w:r w:rsidR="00B578CD">
          <w:t>lanting density</w:t>
        </w:r>
      </w:ins>
      <w:ins w:id="477" w:author="Brian Bohman" w:date="2021-08-30T12:08:00Z">
        <w:r w:rsidR="00B578CD">
          <w:t xml:space="preserve"> was</w:t>
        </w:r>
      </w:ins>
      <w:ins w:id="478" w:author="Brian Bohman" w:date="2021-08-30T12:07:00Z">
        <w:r w:rsidR="00B578CD">
          <w:t xml:space="preserve"> 29,000 </w:t>
        </w:r>
      </w:ins>
      <w:ins w:id="479" w:author="Brian Bohman" w:date="2021-08-30T12:08:00Z">
        <w:r w:rsidR="00B578CD">
          <w:t>and 44,000 plants ha</w:t>
        </w:r>
        <w:r w:rsidR="00B578CD">
          <w:rPr>
            <w:vertAlign w:val="superscript"/>
          </w:rPr>
          <w:t>-1</w:t>
        </w:r>
        <w:r w:rsidR="00B578CD">
          <w:t xml:space="preserve"> for Russet Burbank and </w:t>
        </w:r>
        <w:proofErr w:type="spellStart"/>
        <w:r w:rsidR="00B578CD">
          <w:t>Shepody</w:t>
        </w:r>
        <w:proofErr w:type="spellEnd"/>
        <w:r w:rsidR="00B578CD">
          <w:t>, respectively</w:t>
        </w:r>
      </w:ins>
      <w:ins w:id="480" w:author="Brian Bohman" w:date="2021-08-30T12:07:00Z">
        <w:r w:rsidR="00B578CD">
          <w:t>.</w:t>
        </w:r>
      </w:ins>
      <w:ins w:id="481" w:author="Brian Bohman" w:date="2021-08-30T12:09:00Z">
        <w:r w:rsidR="00B578CD">
          <w:t xml:space="preserve"> </w:t>
        </w:r>
      </w:ins>
      <w:r>
        <w:t xml:space="preserve">The soil texture for these experiments was classified as either loam or clay loam with organic matter content ranging from 2.6 to 3.0%. </w:t>
      </w:r>
      <w:ins w:id="482" w:author="Brian Bohman" w:date="2021-08-30T10:01:00Z">
        <w:r w:rsidR="003220EC">
          <w:t>For a typical growing season</w:t>
        </w:r>
      </w:ins>
      <w:ins w:id="483" w:author="Brian Bohman" w:date="2021-08-30T10:09:00Z">
        <w:r w:rsidR="00971CD4">
          <w:t xml:space="preserve"> beginning on 1 June and ending on 10 October</w:t>
        </w:r>
      </w:ins>
      <w:ins w:id="484" w:author="Brian Bohman" w:date="2021-08-30T10:01:00Z">
        <w:r w:rsidR="003220EC">
          <w:t xml:space="preserve">, mean temperature is </w:t>
        </w:r>
      </w:ins>
      <w:ins w:id="485" w:author="Brian Bohman" w:date="2021-08-30T10:02:00Z">
        <w:r w:rsidR="003220EC">
          <w:t>15.7</w:t>
        </w:r>
      </w:ins>
      <w:ins w:id="486" w:author="Brian Bohman" w:date="2021-08-30T10:01:00Z">
        <w:r w:rsidR="003220EC">
          <w:t>ºC, cumulative precipitation is 3</w:t>
        </w:r>
      </w:ins>
      <w:ins w:id="487" w:author="Brian Bohman" w:date="2021-08-30T10:02:00Z">
        <w:r w:rsidR="003220EC">
          <w:t>7</w:t>
        </w:r>
      </w:ins>
      <w:ins w:id="488" w:author="Brian Bohman" w:date="2021-08-30T10:04:00Z">
        <w:r w:rsidR="003220EC">
          <w:t>1</w:t>
        </w:r>
      </w:ins>
      <w:ins w:id="489" w:author="Brian Bohman" w:date="2021-08-30T10:01:00Z">
        <w:r w:rsidR="003220EC">
          <w:t xml:space="preserve"> mm, cumulative growing degree days are 1</w:t>
        </w:r>
      </w:ins>
      <w:ins w:id="490" w:author="Brian Bohman" w:date="2021-08-30T10:03:00Z">
        <w:r w:rsidR="003220EC">
          <w:t>150</w:t>
        </w:r>
      </w:ins>
      <w:ins w:id="491" w:author="Brian Bohman" w:date="2021-08-30T10:01:00Z">
        <w:r w:rsidR="003220EC">
          <w:t xml:space="preserve"> ºC days, mean daily solar radiation is </w:t>
        </w:r>
      </w:ins>
      <w:ins w:id="492" w:author="Brian Bohman" w:date="2021-08-30T10:03:00Z">
        <w:r w:rsidR="003220EC">
          <w:t>19.1</w:t>
        </w:r>
      </w:ins>
      <w:ins w:id="493" w:author="Brian Bohman" w:date="2021-08-30T10:01:00Z">
        <w:r w:rsidR="003220EC">
          <w:t xml:space="preserve"> MJ m</w:t>
        </w:r>
        <w:r w:rsidR="003220EC">
          <w:rPr>
            <w:vertAlign w:val="superscript"/>
          </w:rPr>
          <w:t>-2</w:t>
        </w:r>
        <w:r w:rsidR="003220EC">
          <w:t>, and mean diurnal temperature difference is 1</w:t>
        </w:r>
      </w:ins>
      <w:ins w:id="494" w:author="Brian Bohman" w:date="2021-08-30T10:03:00Z">
        <w:r w:rsidR="003220EC">
          <w:t>0.0</w:t>
        </w:r>
      </w:ins>
      <w:ins w:id="495" w:author="Brian Bohman" w:date="2021-08-30T10:01:00Z">
        <w:r w:rsidR="003220EC">
          <w:t xml:space="preserve"> ºC</w:t>
        </w:r>
      </w:ins>
      <w:ins w:id="496"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497" w:author="Brian Bohman" w:date="2021-08-30T12:00:00Z">
        <w:r w:rsidR="00965A52" w:rsidRPr="00314EA9">
          <w:fldChar w:fldCharType="separate"/>
        </w:r>
      </w:ins>
      <w:r w:rsidR="00967932" w:rsidRPr="00314EA9">
        <w:rPr>
          <w:noProof/>
        </w:rPr>
        <w:t>(Gelaro et al., 2017; Weather Spark, 2021)</w:t>
      </w:r>
      <w:ins w:id="498" w:author="Brian Bohman" w:date="2021-08-30T12:00:00Z">
        <w:r w:rsidR="00965A52" w:rsidRPr="00314EA9">
          <w:fldChar w:fldCharType="end"/>
        </w:r>
        <w:r w:rsidR="00965A52" w:rsidRPr="00AA7041">
          <w:t>.</w:t>
        </w:r>
      </w:ins>
      <w:del w:id="499"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75EB79E0"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500"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01" w:author="Brian Bohman" w:date="2021-08-30T10:23:00Z">
        <w:r w:rsidR="003A4376">
          <w:t xml:space="preserve">small-plot </w:t>
        </w:r>
      </w:ins>
      <w:r>
        <w:t xml:space="preserve">experiments </w:t>
      </w:r>
      <w:r>
        <w:lastRenderedPageBreak/>
        <w:t xml:space="preserve">were conducted in </w:t>
      </w:r>
      <w:proofErr w:type="spellStart"/>
      <w:r w:rsidRPr="00233868">
        <w:t>Balcarce</w:t>
      </w:r>
      <w:proofErr w:type="spellEnd"/>
      <w:r w:rsidRPr="00233868">
        <w:t xml:space="preserve"> in the province of Buenos Aires</w:t>
      </w:r>
      <w:ins w:id="502" w:author="Brian Bohman" w:date="2021-08-30T12:36:00Z">
        <w:r w:rsidR="007D1044">
          <w:t xml:space="preserve">, Argentina </w:t>
        </w:r>
      </w:ins>
      <w:ins w:id="503" w:author="Brian Bohman" w:date="2021-08-30T12:31:00Z">
        <w:r w:rsidR="007D1044">
          <w:t>(37º 45’ S; 58º 18’ W)</w:t>
        </w:r>
      </w:ins>
      <w:r>
        <w:t xml:space="preserve">. </w:t>
      </w:r>
      <w:ins w:id="504" w:author="Brian Bohman" w:date="2021-08-30T10:23:00Z">
        <w:r w:rsidR="003A4376">
          <w:t xml:space="preserve">Nitrogen fertilizer </w:t>
        </w:r>
      </w:ins>
      <w:ins w:id="505" w:author="Brian Bohman" w:date="2021-08-30T10:25:00Z">
        <w:r w:rsidR="003A4376">
          <w:t xml:space="preserve">for all treatments was urea </w:t>
        </w:r>
      </w:ins>
      <w:ins w:id="506" w:author="Brian Bohman" w:date="2021-08-30T10:26:00Z">
        <w:r w:rsidR="003A4376">
          <w:t xml:space="preserve">applied </w:t>
        </w:r>
      </w:ins>
      <w:ins w:id="507" w:author="Brian Bohman" w:date="2021-08-30T10:25:00Z">
        <w:r w:rsidR="003A4376">
          <w:t xml:space="preserve">at planting. </w:t>
        </w:r>
      </w:ins>
      <w:ins w:id="508" w:author="Brian Bohman" w:date="2021-08-30T12:06:00Z">
        <w:r w:rsidR="00B578CD">
          <w:t xml:space="preserve">The maturity class of varieties evaluated in these experiments </w:t>
        </w:r>
      </w:ins>
      <w:ins w:id="509" w:author="Brian Bohman" w:date="2021-08-30T12:24:00Z">
        <w:r w:rsidR="00186576">
          <w:t xml:space="preserve">included: early to medium – Innovator; medium to late – Gem Russet; </w:t>
        </w:r>
      </w:ins>
      <w:ins w:id="510" w:author="Brian Bohman" w:date="2021-08-30T12:25:00Z">
        <w:r w:rsidR="00186576">
          <w:t xml:space="preserve">medium-late to late – </w:t>
        </w:r>
      </w:ins>
      <w:ins w:id="511" w:author="Brian Bohman" w:date="2021-08-30T12:24:00Z">
        <w:r w:rsidR="00186576">
          <w:t>Umatilla Russet</w:t>
        </w:r>
      </w:ins>
      <w:ins w:id="512" w:author="Brian Bohman" w:date="2021-08-30T12:25:00Z">
        <w:r w:rsidR="00186576">
          <w:t>;</w:t>
        </w:r>
      </w:ins>
      <w:ins w:id="513" w:author="Brian Bohman" w:date="2021-08-30T12:27:00Z">
        <w:r w:rsidR="007D1044">
          <w:t xml:space="preserve"> </w:t>
        </w:r>
      </w:ins>
      <w:ins w:id="514" w:author="Brian Bohman" w:date="2021-08-30T12:25:00Z">
        <w:r w:rsidR="00186576">
          <w:t xml:space="preserve">late to very late – Bannock Russet and </w:t>
        </w:r>
        <w:proofErr w:type="spellStart"/>
        <w:r w:rsidR="00186576">
          <w:t>Markies</w:t>
        </w:r>
        <w:proofErr w:type="spellEnd"/>
        <w:r w:rsidR="00186576">
          <w:t xml:space="preserve"> Russet</w:t>
        </w:r>
      </w:ins>
      <w:ins w:id="515"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477881">
        <w:instrText xml:space="preserve"> ADDIN EN.CITE </w:instrText>
      </w:r>
      <w:r w:rsidR="00477881">
        <w:fldChar w:fldCharType="begin">
          <w:fldData xml:space="preserve">PEVuZE5vdGU+PENpdGU+PEF1dGhvcj5TdGFyazwvQXV0aG9yPjxZZWFyPjIwMjA8L1llYXI+PFJl
Y051bT4yNzQzPC9SZWNOdW0+PERpc3BsYXlUZXh0PihHaWxldHRvICZhbXA7IEVjaGV2ZXJyw61h
LCAyMDE1OyBTdGFyayBldCBhbC4sIDIwMjA7IE9TVSwgMjAyMSk8L0Rpc3BsYXlUZXh0PjxyZWNv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477881">
        <w:instrText xml:space="preserve"> ADDIN EN.CITE.DATA </w:instrText>
      </w:r>
      <w:r w:rsidR="00477881">
        <w:fldChar w:fldCharType="end"/>
      </w:r>
      <w:ins w:id="516" w:author="Brian Bohman" w:date="2021-08-30T12:27:00Z">
        <w:r w:rsidR="007D1044">
          <w:fldChar w:fldCharType="separate"/>
        </w:r>
      </w:ins>
      <w:r w:rsidR="00477881">
        <w:rPr>
          <w:noProof/>
        </w:rPr>
        <w:t>(Giletto &amp; Echeverría, 2015; Stark et al., 2020; OSU, 2021)</w:t>
      </w:r>
      <w:ins w:id="517" w:author="Brian Bohman" w:date="2021-08-30T12:27:00Z">
        <w:r w:rsidR="007D1044">
          <w:fldChar w:fldCharType="end"/>
        </w:r>
      </w:ins>
      <w:ins w:id="518" w:author="Brian Bohman" w:date="2021-08-30T12:25:00Z">
        <w:r w:rsidR="00186576">
          <w:t xml:space="preserve">. The </w:t>
        </w:r>
      </w:ins>
      <w:ins w:id="519" w:author="Brian Bohman" w:date="2021-08-30T12:06:00Z">
        <w:r w:rsidR="00B578CD">
          <w:t xml:space="preserve">planting density was 59,000 </w:t>
        </w:r>
      </w:ins>
      <w:ins w:id="520" w:author="Brian Bohman" w:date="2021-08-30T12:25:00Z">
        <w:r w:rsidR="00186576">
          <w:t>plants ha</w:t>
        </w:r>
        <w:r w:rsidR="00186576">
          <w:rPr>
            <w:vertAlign w:val="superscript"/>
          </w:rPr>
          <w:t>-1</w:t>
        </w:r>
        <w:r w:rsidR="00186576">
          <w:t xml:space="preserve"> </w:t>
        </w:r>
      </w:ins>
      <w:ins w:id="521" w:author="Brian Bohman" w:date="2021-08-30T12:06:00Z">
        <w:r w:rsidR="00B578CD">
          <w:t>for all varieties</w:t>
        </w:r>
      </w:ins>
      <w:ins w:id="522" w:author="Brian Bohman" w:date="2021-08-30T12:26:00Z">
        <w:r w:rsidR="00186576">
          <w:t>.</w:t>
        </w:r>
      </w:ins>
      <w:ins w:id="523" w:author="Brian Bohman" w:date="2021-08-30T12:31:00Z">
        <w:r w:rsidR="007D1044">
          <w:t xml:space="preserve"> </w:t>
        </w:r>
      </w:ins>
      <w:r>
        <w:t xml:space="preserve">The soil texture for these experiments was classified as loam with organic matter content ranging from 4.2 to 5.2%. </w:t>
      </w:r>
      <w:ins w:id="524" w:author="Brian Bohman" w:date="2021-08-30T10:04:00Z">
        <w:r w:rsidR="003220EC">
          <w:t xml:space="preserve">For a typical growing season </w:t>
        </w:r>
      </w:ins>
      <w:ins w:id="525" w:author="Brian Bohman" w:date="2021-08-30T10:09:00Z">
        <w:r w:rsidR="00971CD4">
          <w:t>beginning on 10 October and ending on 10 March</w:t>
        </w:r>
      </w:ins>
      <w:ins w:id="526" w:author="Brian Bohman" w:date="2021-08-30T10:04:00Z">
        <w:r w:rsidR="003220EC">
          <w:t>, mean temperature is 1</w:t>
        </w:r>
      </w:ins>
      <w:ins w:id="527" w:author="Brian Bohman" w:date="2021-08-30T10:05:00Z">
        <w:r w:rsidR="007359C0">
          <w:t>8.4</w:t>
        </w:r>
      </w:ins>
      <w:ins w:id="528" w:author="Brian Bohman" w:date="2021-08-30T10:04:00Z">
        <w:r w:rsidR="003220EC">
          <w:t xml:space="preserve">ºC, cumulative precipitation is </w:t>
        </w:r>
      </w:ins>
      <w:ins w:id="529" w:author="Brian Bohman" w:date="2021-08-30T10:05:00Z">
        <w:r w:rsidR="007359C0">
          <w:t>428</w:t>
        </w:r>
      </w:ins>
      <w:ins w:id="530" w:author="Brian Bohman" w:date="2021-08-30T10:04:00Z">
        <w:r w:rsidR="003220EC">
          <w:t xml:space="preserve"> mm, cumulative growing degree days are 1</w:t>
        </w:r>
      </w:ins>
      <w:ins w:id="531" w:author="Brian Bohman" w:date="2021-08-30T10:05:00Z">
        <w:r w:rsidR="007359C0">
          <w:t>739</w:t>
        </w:r>
      </w:ins>
      <w:ins w:id="532" w:author="Brian Bohman" w:date="2021-08-30T10:04:00Z">
        <w:r w:rsidR="003220EC">
          <w:t xml:space="preserve"> ºC days, mean daily solar radiation is </w:t>
        </w:r>
      </w:ins>
      <w:ins w:id="533" w:author="Brian Bohman" w:date="2021-08-30T10:05:00Z">
        <w:r w:rsidR="007359C0">
          <w:t>25.5</w:t>
        </w:r>
      </w:ins>
      <w:ins w:id="534" w:author="Brian Bohman" w:date="2021-08-30T10:04:00Z">
        <w:r w:rsidR="003220EC">
          <w:t xml:space="preserve"> MJ m</w:t>
        </w:r>
        <w:r w:rsidR="003220EC">
          <w:rPr>
            <w:vertAlign w:val="superscript"/>
          </w:rPr>
          <w:t>-2</w:t>
        </w:r>
        <w:r w:rsidR="003220EC">
          <w:t>, and mean diurnal temperature difference is 1</w:t>
        </w:r>
      </w:ins>
      <w:ins w:id="535" w:author="Brian Bohman" w:date="2021-08-30T10:05:00Z">
        <w:r w:rsidR="007359C0">
          <w:t>3</w:t>
        </w:r>
      </w:ins>
      <w:ins w:id="536" w:author="Brian Bohman" w:date="2021-08-30T10:04:00Z">
        <w:r w:rsidR="003220EC">
          <w:t>.</w:t>
        </w:r>
      </w:ins>
      <w:ins w:id="537" w:author="Brian Bohman" w:date="2021-08-30T10:05:00Z">
        <w:r w:rsidR="007359C0">
          <w:t>6</w:t>
        </w:r>
      </w:ins>
      <w:ins w:id="538" w:author="Brian Bohman" w:date="2021-08-30T10:04:00Z">
        <w:r w:rsidR="003220EC">
          <w:t xml:space="preserve"> ºC </w:t>
        </w:r>
      </w:ins>
      <w:ins w:id="539"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540" w:author="Brian Bohman" w:date="2021-08-30T12:06:00Z">
        <w:r w:rsidR="00AF1899" w:rsidRPr="00314EA9">
          <w:fldChar w:fldCharType="separate"/>
        </w:r>
      </w:ins>
      <w:r w:rsidR="00967932" w:rsidRPr="00314EA9">
        <w:rPr>
          <w:noProof/>
        </w:rPr>
        <w:t>(Gelaro et al., 2017; Weather Spark, 2021)</w:t>
      </w:r>
      <w:ins w:id="541" w:author="Brian Bohman" w:date="2021-08-30T12:06:00Z">
        <w:r w:rsidR="00AF1899" w:rsidRPr="00314EA9">
          <w:fldChar w:fldCharType="end"/>
        </w:r>
      </w:ins>
      <w:ins w:id="542" w:author="Brian Bohman" w:date="2021-08-30T10:04:00Z">
        <w:r w:rsidR="003220EC">
          <w:t>.</w:t>
        </w:r>
      </w:ins>
      <w:del w:id="543" w:author="Brian Bohman" w:date="2021-08-30T10:04:00Z">
        <w:r w:rsidDel="003220EC">
          <w:delText xml:space="preserve">During the period from 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544" w:author="Brian Bohman" w:date="2021-08-25T10:57:00Z">
        <w:r w:rsidR="003472C7">
          <w:t>N</w:t>
        </w:r>
      </w:ins>
      <w:del w:id="545"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6615DDC4" w:rsidR="00E072BF" w:rsidRPr="0001152D" w:rsidRDefault="00E072BF" w:rsidP="00E072BF">
      <w:pPr>
        <w:pStyle w:val="Body"/>
      </w:pPr>
      <w:r w:rsidRPr="0001152D">
        <w:t xml:space="preserve">In the Belgium studies, three to six N rates (ranging from 0 to 250 kg N ha-1) were evaluated for two varieties (Bintje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546" w:author="Brian Bohman" w:date="2021-08-30T10:27:00Z">
        <w:r w:rsidR="000E1244">
          <w:t xml:space="preserve">small-plot </w:t>
        </w:r>
      </w:ins>
      <w:r>
        <w:t xml:space="preserve">experiments were conducted in </w:t>
      </w:r>
      <w:ins w:id="547" w:author="Brian Bohman" w:date="2021-08-30T12:39:00Z">
        <w:r w:rsidR="008B730B">
          <w:t xml:space="preserve">Gembloux, </w:t>
        </w:r>
      </w:ins>
      <w:del w:id="548" w:author="Brian Bohman" w:date="2021-08-30T12:39:00Z">
        <w:r w:rsidDel="008B730B">
          <w:delText xml:space="preserve">various </w:delText>
        </w:r>
      </w:del>
      <w:del w:id="549" w:author="Brian Bohman" w:date="2021-08-30T12:37:00Z">
        <w:r w:rsidDel="008B730B">
          <w:delText>regions</w:delText>
        </w:r>
      </w:del>
      <w:del w:id="550" w:author="Brian Bohman" w:date="2021-08-30T12:39:00Z">
        <w:r w:rsidDel="008B730B">
          <w:delText xml:space="preserve"> across </w:delText>
        </w:r>
      </w:del>
      <w:r>
        <w:t>Belgium</w:t>
      </w:r>
      <w:ins w:id="551" w:author="Brian Bohman" w:date="2021-08-30T12:39:00Z">
        <w:r w:rsidR="008B730B">
          <w:t xml:space="preserve"> (50</w:t>
        </w:r>
      </w:ins>
      <w:ins w:id="552" w:author="Brian Bohman" w:date="2021-08-30T12:40:00Z">
        <w:r w:rsidR="008B730B">
          <w:t>º 33’ N; 4º 43’ E)</w:t>
        </w:r>
      </w:ins>
      <w:r>
        <w:t xml:space="preserve">. </w:t>
      </w:r>
      <w:ins w:id="553" w:author="Brian Bohman" w:date="2021-08-30T10:27:00Z">
        <w:r w:rsidR="000E1244">
          <w:t xml:space="preserve">Nitrogen fertilizer for all treatments was ammonium nitrate applied at planting. </w:t>
        </w:r>
      </w:ins>
      <w:ins w:id="554" w:author="Brian Bohman" w:date="2021-08-30T12:41:00Z">
        <w:r w:rsidR="00A26F09">
          <w:t>The maturity class of varieties evaluated in these experiments included: medium – Charlotte; late</w:t>
        </w:r>
      </w:ins>
      <w:ins w:id="555" w:author="Brian Bohman" w:date="2021-08-30T12:42:00Z">
        <w:r w:rsidR="00A26F09">
          <w:t xml:space="preserve"> – Bintje</w:t>
        </w:r>
      </w:ins>
      <w:ins w:id="556" w:author="Brian Bohman" w:date="2021-08-30T12:43:00Z">
        <w:r w:rsidR="00776DA7">
          <w:t xml:space="preserve"> </w:t>
        </w:r>
        <w:r w:rsidR="00776DA7">
          <w:fldChar w:fldCharType="begin"/>
        </w:r>
      </w:ins>
      <w:r w:rsidR="00477881">
        <w:instrText xml:space="preserve"> ADDIN EN.CITE &lt;EndNote&gt;&lt;Cite&gt;&lt;Author&gt;OSU&lt;/Author&gt;&lt;Year&gt;2021&lt;/Year&gt;&lt;RecNum&gt;2750&lt;/RecNum&gt;&lt;DisplayText&gt;(CFIA, 2013; AHDB, 2015;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557" w:author="Brian Bohman" w:date="2021-08-30T12:43:00Z">
        <w:r w:rsidR="00776DA7">
          <w:fldChar w:fldCharType="separate"/>
        </w:r>
      </w:ins>
      <w:r w:rsidR="00477881">
        <w:rPr>
          <w:noProof/>
        </w:rPr>
        <w:t>(CFIA, 2013; AHDB, 2015; OSU, 2021)</w:t>
      </w:r>
      <w:ins w:id="558" w:author="Brian Bohman" w:date="2021-08-30T12:43:00Z">
        <w:r w:rsidR="00776DA7">
          <w:fldChar w:fldCharType="end"/>
        </w:r>
      </w:ins>
      <w:ins w:id="559" w:author="Brian Bohman" w:date="2021-08-30T12:42:00Z">
        <w:r w:rsidR="00A26F09">
          <w:t>.</w:t>
        </w:r>
      </w:ins>
      <w:ins w:id="560" w:author="Brian Bohman" w:date="2021-08-30T12:41:00Z">
        <w:r w:rsidR="00A26F09">
          <w:t xml:space="preserve"> </w:t>
        </w:r>
      </w:ins>
      <w:ins w:id="561" w:author="Brian Bohman" w:date="2021-08-30T12:42:00Z">
        <w:r w:rsidR="00A26F09">
          <w:t>T</w:t>
        </w:r>
      </w:ins>
      <w:ins w:id="562" w:author="Brian Bohman" w:date="2021-08-30T12:41:00Z">
        <w:r w:rsidR="00A26F09">
          <w:t xml:space="preserve">he planting density </w:t>
        </w:r>
      </w:ins>
      <w:ins w:id="563" w:author="Brian Bohman" w:date="2021-10-23T14:27:00Z">
        <w:r w:rsidR="00215970">
          <w:t>was 38,000 plants ha</w:t>
        </w:r>
      </w:ins>
      <w:ins w:id="564" w:author="Brian Bohman" w:date="2021-10-23T14:28:00Z">
        <w:r w:rsidR="00E86D40">
          <w:rPr>
            <w:vertAlign w:val="superscript"/>
          </w:rPr>
          <w:t>-1</w:t>
        </w:r>
        <w:r w:rsidR="00E86D40">
          <w:t xml:space="preserve"> for all varieties. </w:t>
        </w:r>
      </w:ins>
      <w:r>
        <w:t xml:space="preserve">The soil texture for these experiments was classified as </w:t>
      </w:r>
      <w:r>
        <w:lastRenderedPageBreak/>
        <w:t>loam, sandy loam, silt loam, or silty clay loam with organic matter content ranging from 1.3 to 2.6%.</w:t>
      </w:r>
      <w:ins w:id="565" w:author="Brian Bohman" w:date="2021-08-30T10:06:00Z">
        <w:r w:rsidR="000A22D0">
          <w:t xml:space="preserve"> For a typical growing </w:t>
        </w:r>
      </w:ins>
      <w:ins w:id="566" w:author="Brian Bohman" w:date="2021-08-30T10:09:00Z">
        <w:r w:rsidR="00971CD4">
          <w:t>season</w:t>
        </w:r>
      </w:ins>
      <w:ins w:id="567" w:author="Brian Bohman" w:date="2021-08-30T10:10:00Z">
        <w:r w:rsidR="00971CD4">
          <w:t xml:space="preserve"> b</w:t>
        </w:r>
      </w:ins>
      <w:ins w:id="568" w:author="Brian Bohman" w:date="2021-08-30T10:09:00Z">
        <w:r w:rsidR="00971CD4">
          <w:t>eginning on 20 April and ending on 20 September</w:t>
        </w:r>
      </w:ins>
      <w:ins w:id="569" w:author="Brian Bohman" w:date="2021-08-30T10:06:00Z">
        <w:r w:rsidR="000A22D0">
          <w:t>, mean temperature is 1</w:t>
        </w:r>
      </w:ins>
      <w:ins w:id="570" w:author="Brian Bohman" w:date="2021-08-30T10:07:00Z">
        <w:r w:rsidR="000A22D0">
          <w:t>5.5</w:t>
        </w:r>
      </w:ins>
      <w:ins w:id="571" w:author="Brian Bohman" w:date="2021-08-30T10:06:00Z">
        <w:r w:rsidR="000A22D0">
          <w:t xml:space="preserve">ºC, cumulative precipitation is </w:t>
        </w:r>
      </w:ins>
      <w:ins w:id="572" w:author="Brian Bohman" w:date="2021-08-30T10:07:00Z">
        <w:r w:rsidR="000A22D0">
          <w:t>244</w:t>
        </w:r>
      </w:ins>
      <w:ins w:id="573" w:author="Brian Bohman" w:date="2021-08-30T10:06:00Z">
        <w:r w:rsidR="000A22D0">
          <w:t xml:space="preserve"> mm, cumulative growing degree days are 1</w:t>
        </w:r>
      </w:ins>
      <w:ins w:id="574" w:author="Brian Bohman" w:date="2021-08-30T10:07:00Z">
        <w:r w:rsidR="000A22D0">
          <w:t>313</w:t>
        </w:r>
      </w:ins>
      <w:ins w:id="575" w:author="Brian Bohman" w:date="2021-08-30T10:06:00Z">
        <w:r w:rsidR="000A22D0">
          <w:t xml:space="preserve"> ºC days, mean daily solar radiation is 2</w:t>
        </w:r>
      </w:ins>
      <w:ins w:id="576" w:author="Brian Bohman" w:date="2021-08-30T10:07:00Z">
        <w:r w:rsidR="000A22D0">
          <w:t>0</w:t>
        </w:r>
      </w:ins>
      <w:ins w:id="577" w:author="Brian Bohman" w:date="2021-08-30T10:06:00Z">
        <w:r w:rsidR="000A22D0">
          <w:t>.</w:t>
        </w:r>
      </w:ins>
      <w:ins w:id="578" w:author="Brian Bohman" w:date="2021-08-30T10:07:00Z">
        <w:r w:rsidR="000A22D0">
          <w:t>0</w:t>
        </w:r>
      </w:ins>
      <w:ins w:id="579" w:author="Brian Bohman" w:date="2021-08-30T10:06:00Z">
        <w:r w:rsidR="000A22D0">
          <w:t xml:space="preserve"> MJ m</w:t>
        </w:r>
        <w:r w:rsidR="000A22D0">
          <w:rPr>
            <w:vertAlign w:val="superscript"/>
          </w:rPr>
          <w:t>-2</w:t>
        </w:r>
        <w:r w:rsidR="000A22D0">
          <w:t xml:space="preserve">, and mean diurnal temperature difference is </w:t>
        </w:r>
      </w:ins>
      <w:ins w:id="580" w:author="Brian Bohman" w:date="2021-08-30T10:07:00Z">
        <w:r w:rsidR="000A22D0">
          <w:t>8</w:t>
        </w:r>
      </w:ins>
      <w:ins w:id="581" w:author="Brian Bohman" w:date="2021-08-30T10:06:00Z">
        <w:r w:rsidR="000A22D0">
          <w:t>.</w:t>
        </w:r>
      </w:ins>
      <w:ins w:id="582" w:author="Brian Bohman" w:date="2021-08-30T10:07:00Z">
        <w:r w:rsidR="000A22D0">
          <w:t>3</w:t>
        </w:r>
      </w:ins>
      <w:ins w:id="583" w:author="Brian Bohman" w:date="2021-08-30T10:06:00Z">
        <w:r w:rsidR="000A22D0">
          <w:t xml:space="preserve"> ºC </w:t>
        </w:r>
      </w:ins>
      <w:ins w:id="584"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585" w:author="Brian Bohman" w:date="2021-08-30T12:06:00Z">
        <w:r w:rsidR="00314EA9" w:rsidRPr="00314EA9">
          <w:fldChar w:fldCharType="separate"/>
        </w:r>
      </w:ins>
      <w:r w:rsidR="00314EA9" w:rsidRPr="00314EA9">
        <w:rPr>
          <w:noProof/>
        </w:rPr>
        <w:t>(Gelaro et al., 2017; Weather Spark, 2021)</w:t>
      </w:r>
      <w:ins w:id="586" w:author="Brian Bohman" w:date="2021-08-30T12:06:00Z">
        <w:r w:rsidR="00314EA9" w:rsidRPr="00314EA9">
          <w:fldChar w:fldCharType="end"/>
        </w:r>
      </w:ins>
      <w:ins w:id="587" w:author="Brian Bohman" w:date="2021-08-30T10:06:00Z">
        <w:r w:rsidR="000A22D0">
          <w:t>.</w:t>
        </w:r>
      </w:ins>
      <w:commentRangeStart w:id="588"/>
      <w:del w:id="589" w:author="Brian Bohman" w:date="2021-08-30T10:06:00Z">
        <w:r w:rsidDel="000A22D0">
          <w:delText xml:space="preserve"> During the period from April to August, the cumulative rainfall ranged from 289 to 458mm</w:delText>
        </w:r>
        <w:r w:rsidRPr="0001152D" w:rsidDel="000A22D0">
          <w:delText>.</w:delText>
        </w:r>
      </w:del>
      <w:commentRangeEnd w:id="588"/>
      <w:r w:rsidR="00165D5D">
        <w:rPr>
          <w:rStyle w:val="CommentReference"/>
          <w:rFonts w:ascii="Palatino Linotype" w:eastAsia="SimSun" w:hAnsi="Palatino Linotype"/>
          <w:noProof/>
          <w:color w:val="000000"/>
          <w:lang w:eastAsia="zh-CN"/>
        </w:rPr>
        <w:commentReference w:id="588"/>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590"/>
      <w:commentRangeStart w:id="591"/>
      <w:r>
        <w:t>a linear-plateau curve is fit for biomass as a function of N concentration</w:t>
      </w:r>
      <w:commentRangeEnd w:id="590"/>
      <w:r w:rsidR="005B5781">
        <w:rPr>
          <w:rStyle w:val="CommentReference"/>
          <w:rFonts w:ascii="Palatino Linotype" w:eastAsia="SimSun" w:hAnsi="Palatino Linotype"/>
          <w:noProof/>
          <w:color w:val="000000"/>
          <w:lang w:eastAsia="zh-CN"/>
        </w:rPr>
        <w:commentReference w:id="590"/>
      </w:r>
      <w:commentRangeEnd w:id="591"/>
      <w:r w:rsidR="00614D1F">
        <w:rPr>
          <w:rStyle w:val="CommentReference"/>
          <w:rFonts w:ascii="Palatino Linotype" w:eastAsia="SimSun" w:hAnsi="Palatino Linotype"/>
          <w:noProof/>
          <w:color w:val="000000"/>
          <w:lang w:eastAsia="zh-CN"/>
        </w:rPr>
        <w:commentReference w:id="591"/>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 xml:space="preserve">points </w:t>
      </w:r>
      <w:r w:rsidRPr="00DA5F05">
        <w:lastRenderedPageBreak/>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094E5D59" w14:textId="433EF344" w:rsidR="00093A1C" w:rsidRDefault="00E072BF" w:rsidP="00824FB1">
      <w:pPr>
        <w:pStyle w:val="Body"/>
        <w:rPr>
          <w:ins w:id="592" w:author="Brian Bohman" w:date="2021-10-28T07:45:00Z"/>
        </w:rPr>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w:t>
      </w:r>
      <w:ins w:id="593" w:author="Brian Bohman" w:date="2021-10-23T14:29:00Z">
        <w:r w:rsidR="00586B2E">
          <w:t xml:space="preserve">G </w:t>
        </w:r>
      </w:ins>
      <w:ins w:id="594" w:author="Brian Bohman" w:date="2021-10-27T06:08:00Z">
        <w:r w:rsidR="003D40FD">
          <w:t>×</w:t>
        </w:r>
      </w:ins>
      <w:ins w:id="595" w:author="Brian Bohman" w:date="2021-10-23T14:29:00Z">
        <w:r w:rsidR="00586B2E">
          <w:t xml:space="preserve"> E </w:t>
        </w:r>
      </w:ins>
      <w:ins w:id="596" w:author="Brian Bohman" w:date="2021-10-27T06:08:00Z">
        <w:r w:rsidR="003D40FD">
          <w:t>×</w:t>
        </w:r>
      </w:ins>
      <w:ins w:id="597" w:author="Brian Bohman" w:date="2021-10-23T14:29:00Z">
        <w:r w:rsidR="00586B2E">
          <w:t xml:space="preserve"> M </w:t>
        </w:r>
      </w:ins>
      <w:del w:id="598" w:author="Brian Bohman" w:date="2021-10-23T14:29:00Z">
        <w:r w:rsidDel="00586B2E">
          <w:delText>E and G</w:delText>
        </w:r>
      </w:del>
      <w:r>
        <w:t xml:space="preserve"> interaction</w:t>
      </w:r>
      <w:ins w:id="599" w:author="Brian Bohman" w:date="2021-10-28T07:38:00Z">
        <w:r w:rsidR="009A2445">
          <w:t xml:space="preserve"> levels</w:t>
        </w:r>
      </w:ins>
      <w:del w:id="600" w:author="Brian Bohman" w:date="2021-10-28T07:38:00Z">
        <w:r w:rsidDel="009A2445">
          <w:delText>s</w:delText>
        </w:r>
      </w:del>
      <w:r>
        <w:t xml:space="preserve"> within the fitted model</w:t>
      </w:r>
      <w:ins w:id="601" w:author="Brian Bohman" w:date="2021-10-28T07:42:00Z">
        <w:r w:rsidR="00A232E9">
          <w:t xml:space="preserve">. </w:t>
        </w:r>
      </w:ins>
      <w:del w:id="602" w:author="Brian Bohman" w:date="2021-10-28T07:43:00Z">
        <w:r w:rsidDel="00A232E9">
          <w:delText xml:space="preserve">. This was implemented through the nesting of </w:delText>
        </w:r>
      </w:del>
      <w:ins w:id="603" w:author="Brian Bohman" w:date="2021-10-28T07:43:00Z">
        <w:r w:rsidR="00A232E9">
          <w:t>E</w:t>
        </w:r>
      </w:ins>
      <w:del w:id="604" w:author="Brian Bohman" w:date="2021-10-28T07:43:00Z">
        <w:r w:rsidDel="00A232E9">
          <w:delText>e</w:delText>
        </w:r>
      </w:del>
      <w:r>
        <w:t xml:space="preserve">xperimental data </w:t>
      </w:r>
      <w:ins w:id="605" w:author="Brian Bohman" w:date="2021-10-28T07:43:00Z">
        <w:r w:rsidR="00A232E9">
          <w:t xml:space="preserve">were nested </w:t>
        </w:r>
      </w:ins>
      <w:r>
        <w:t xml:space="preserve">according to </w:t>
      </w:r>
      <w:r w:rsidRPr="00A61F95">
        <w:t>location</w:t>
      </w:r>
      <w:r>
        <w:t xml:space="preserve"> and variety within location</w:t>
      </w:r>
      <w:ins w:id="606" w:author="Brian Bohman" w:date="2021-10-28T07:38:00Z">
        <w:r w:rsidR="009A2445">
          <w:t>,</w:t>
        </w:r>
      </w:ins>
      <w:r>
        <w:t xml:space="preserve"> </w:t>
      </w:r>
      <w:del w:id="607" w:author="Brian Bohman" w:date="2021-10-28T07:38:00Z">
        <w:r w:rsidDel="009A2445">
          <w:delText>and the</w:delText>
        </w:r>
      </w:del>
      <w:ins w:id="608" w:author="Brian Bohman" w:date="2021-10-28T07:38:00Z">
        <w:r w:rsidR="009A2445">
          <w:t>where the</w:t>
        </w:r>
      </w:ins>
      <w:r>
        <w:t xml:space="preserve"> linear-plateau curve fitted for each experimental sampling date </w:t>
      </w:r>
      <w:del w:id="609" w:author="Brian Bohman" w:date="2021-10-28T07:39:00Z">
        <w:r w:rsidDel="009A2445">
          <w:delText>can be pooled at various</w:delText>
        </w:r>
      </w:del>
      <w:ins w:id="610" w:author="Brian Bohman" w:date="2021-10-28T07:39:00Z">
        <w:r w:rsidR="009A2445">
          <w:t>is</w:t>
        </w:r>
      </w:ins>
      <w:r>
        <w:t xml:space="preserve"> nested</w:t>
      </w:r>
      <w:ins w:id="611" w:author="Brian Bohman" w:date="2021-10-28T07:39:00Z">
        <w:r w:rsidR="009A2445">
          <w:t xml:space="preserve"> within a given</w:t>
        </w:r>
      </w:ins>
      <w:r>
        <w:t xml:space="preserve"> level</w:t>
      </w:r>
      <w:del w:id="612" w:author="Brian Bohman" w:date="2021-10-28T07:39:00Z">
        <w:r w:rsidDel="009A2445">
          <w:delText>s</w:delText>
        </w:r>
      </w:del>
      <w:r>
        <w:t xml:space="preserve"> </w:t>
      </w:r>
      <w:ins w:id="613" w:author="Brian Bohman" w:date="2021-10-28T07:39:00Z">
        <w:r w:rsidR="009A2445">
          <w:t xml:space="preserve">of </w:t>
        </w:r>
      </w:ins>
      <w:del w:id="614" w:author="Brian Bohman" w:date="2021-10-28T07:39:00Z">
        <w:r w:rsidDel="009A2445">
          <w:delText xml:space="preserve">of location or </w:delText>
        </w:r>
      </w:del>
      <w:r>
        <w:t xml:space="preserve">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ins w:id="615" w:author="Brian Bohman" w:date="2021-10-27T07:41:00Z">
        <w:r w:rsidR="00D050A8">
          <w:t xml:space="preserve"> </w:t>
        </w:r>
      </w:ins>
      <w:ins w:id="616" w:author="Brian Bohman" w:date="2021-10-28T07:43:00Z">
        <w:r w:rsidR="00A232E9">
          <w:t>This model structure leverages the advantages of pa</w:t>
        </w:r>
      </w:ins>
      <w:ins w:id="617" w:author="Brian Bohman" w:date="2021-10-28T07:44:00Z">
        <w:r w:rsidR="00A232E9">
          <w:t xml:space="preserve">rtial pooling to addresses the limitations identified by </w:t>
        </w:r>
      </w:ins>
      <w:r w:rsidR="00266237">
        <w:fldChar w:fldCharType="begin"/>
      </w:r>
      <w:r w:rsidR="00266237">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266237">
        <w:fldChar w:fldCharType="separate"/>
      </w:r>
      <w:r w:rsidR="00266237">
        <w:rPr>
          <w:noProof/>
        </w:rPr>
        <w:t>Fernández et al. (2021)</w:t>
      </w:r>
      <w:r w:rsidR="00266237">
        <w:fldChar w:fldCharType="end"/>
      </w:r>
      <w:ins w:id="618" w:author="Brian Bohman" w:date="2021-10-27T07:41:00Z">
        <w:r w:rsidR="00D050A8">
          <w:t xml:space="preserve"> </w:t>
        </w:r>
      </w:ins>
      <w:ins w:id="619" w:author="Brian Bohman" w:date="2021-10-27T07:42:00Z">
        <w:r w:rsidR="00D050A8">
          <w:t xml:space="preserve">that a sufficient </w:t>
        </w:r>
      </w:ins>
      <w:ins w:id="620" w:author="Brian Bohman" w:date="2021-10-28T07:44:00Z">
        <w:r w:rsidR="00A232E9">
          <w:t xml:space="preserve">quantity and quality of </w:t>
        </w:r>
      </w:ins>
      <w:ins w:id="621" w:author="Brian Bohman" w:date="2021-10-28T07:45:00Z">
        <w:r w:rsidR="00A232E9">
          <w:t>experimental data are required</w:t>
        </w:r>
      </w:ins>
      <w:ins w:id="622" w:author="Brian Bohman" w:date="2021-10-28T07:46:00Z">
        <w:r w:rsidR="00093A1C">
          <w:t xml:space="preserve"> while </w:t>
        </w:r>
      </w:ins>
      <w:ins w:id="623" w:author="Brian Bohman" w:date="2021-10-28T07:48:00Z">
        <w:r w:rsidR="00093A1C">
          <w:t xml:space="preserve">still </w:t>
        </w:r>
      </w:ins>
      <w:ins w:id="624" w:author="Brian Bohman" w:date="2021-10-28T07:45:00Z">
        <w:r w:rsidR="00093A1C">
          <w:t>enabl</w:t>
        </w:r>
      </w:ins>
      <w:ins w:id="625" w:author="Brian Bohman" w:date="2021-10-28T07:46:00Z">
        <w:r w:rsidR="00093A1C">
          <w:t>ing</w:t>
        </w:r>
      </w:ins>
      <w:ins w:id="626" w:author="Brian Bohman" w:date="2021-10-28T07:45:00Z">
        <w:r w:rsidR="00093A1C">
          <w:t xml:space="preserve"> direct inference</w:t>
        </w:r>
      </w:ins>
      <w:ins w:id="627" w:author="Brian Bohman" w:date="2021-10-28T07:46:00Z">
        <w:r w:rsidR="00093A1C">
          <w:t xml:space="preserve"> on the individual G × E × M interaction levels.</w:t>
        </w:r>
      </w:ins>
    </w:p>
    <w:p w14:paraId="476E0C6A" w14:textId="2EB54A3F" w:rsidR="00E072BF" w:rsidRPr="00DA5F05" w:rsidDel="00D050A8" w:rsidRDefault="00E072BF" w:rsidP="00E072BF">
      <w:pPr>
        <w:pStyle w:val="Body"/>
        <w:rPr>
          <w:del w:id="628" w:author="Brian Bohman" w:date="2021-10-27T07:47:00Z"/>
        </w:rPr>
      </w:pPr>
    </w:p>
    <w:p w14:paraId="63DF1C8A" w14:textId="30856030"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ins w:id="629" w:author="Brian Bohman" w:date="2021-10-28T07:46:00Z">
        <w:r w:rsidR="00093A1C">
          <w:t xml:space="preserve"> with the modifications </w:t>
        </w:r>
      </w:ins>
      <w:ins w:id="630" w:author="Brian Bohman" w:date="2021-10-28T07:47:00Z">
        <w:r w:rsidR="00093A1C">
          <w:t xml:space="preserve">as </w:t>
        </w:r>
      </w:ins>
      <w:ins w:id="631" w:author="Brian Bohman" w:date="2021-10-28T07:46:00Z">
        <w:r w:rsidR="00093A1C">
          <w:t xml:space="preserve">previously described </w:t>
        </w:r>
      </w:ins>
      <w:ins w:id="632" w:author="Brian Bohman" w:date="2021-10-28T07:47:00Z">
        <w:r w:rsidR="00093A1C" w:rsidRPr="00DA5F05">
          <w:t>(</w:t>
        </w:r>
        <w:r w:rsidR="00093A1C" w:rsidRPr="00DA5F05">
          <w:fldChar w:fldCharType="begin"/>
        </w:r>
        <w:r w:rsidR="00093A1C" w:rsidRPr="00DA5F05">
          <w:instrText xml:space="preserve"> REF _Ref78281175 \h  \* MERGEFORMAT </w:instrText>
        </w:r>
      </w:ins>
      <w:ins w:id="633" w:author="Brian Bohman" w:date="2021-10-28T07:47:00Z">
        <w:r w:rsidR="00093A1C" w:rsidRPr="00DA5F05">
          <w:fldChar w:fldCharType="separate"/>
        </w:r>
        <w:r w:rsidR="00093A1C">
          <w:t xml:space="preserve">Figure </w:t>
        </w:r>
        <w:r w:rsidR="00093A1C">
          <w:rPr>
            <w:noProof/>
          </w:rPr>
          <w:t>2</w:t>
        </w:r>
        <w:r w:rsidR="00093A1C" w:rsidRPr="00DA5F05">
          <w:fldChar w:fldCharType="end"/>
        </w:r>
        <w:r w:rsidR="00093A1C" w:rsidRPr="00DA5F05">
          <w:t>).</w:t>
        </w:r>
      </w:ins>
      <w:del w:id="634" w:author="Brian Bohman" w:date="2021-10-28T07:47:00Z">
        <w:r w:rsidDel="00093A1C">
          <w:delText>.</w:delText>
        </w:r>
      </w:del>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w:t>
      </w:r>
      <w:ins w:id="635" w:author="Brian Bohman" w:date="2021-10-28T07:48:00Z">
        <w:r w:rsidR="00093A1C">
          <w:t>th</w:t>
        </w:r>
      </w:ins>
      <w:ins w:id="636" w:author="Brian Bohman" w:date="2021-10-28T07:49:00Z">
        <w:r w:rsidR="00093A1C">
          <w:t xml:space="preserve">is </w:t>
        </w:r>
        <w:proofErr w:type="spellStart"/>
        <w:r w:rsidR="00093A1C">
          <w:t>particual</w:t>
        </w:r>
      </w:ins>
      <w:proofErr w:type="spellEnd"/>
      <w:ins w:id="637" w:author="Brian Bohman" w:date="2021-10-28T07:48:00Z">
        <w:r w:rsidR="00093A1C">
          <w:t xml:space="preserve"> partially-pooled Bayesian hierarchical model. </w:t>
        </w:r>
      </w:ins>
      <w:del w:id="638" w:author="Brian Bohman" w:date="2021-10-28T07:48:00Z">
        <w:r w:rsidDel="00093A1C">
          <w:delText xml:space="preserve">a single model for all of the experimental data and improves model performance through the inclusion of partial pooling (i.e., data from all other levels of an effect influence the inference for a particular level) </w:delText>
        </w:r>
        <w:r w:rsidDel="00093A1C">
          <w:fldChar w:fldCharType="begin"/>
        </w:r>
        <w:r w:rsidDel="00093A1C">
          <w:del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delInstrText>
        </w:r>
        <w:r w:rsidDel="00093A1C">
          <w:fldChar w:fldCharType="separate"/>
        </w:r>
        <w:r w:rsidDel="00093A1C">
          <w:rPr>
            <w:noProof/>
          </w:rPr>
          <w:delText>(McElreath, 2020)</w:delText>
        </w:r>
        <w:r w:rsidDel="00093A1C">
          <w:fldChar w:fldCharType="end"/>
        </w:r>
        <w:r w:rsidDel="00093A1C">
          <w:delText xml:space="preserve">. </w:delText>
        </w:r>
      </w:del>
      <w:r>
        <w:t xml:space="preserve">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lastRenderedPageBreak/>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lastRenderedPageBreak/>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t>The entire workflow used to generate this analysis is reproducible and available via GitHub repository (</w:t>
      </w:r>
      <w:hyperlink r:id="rId12"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lastRenderedPageBreak/>
        <w:t>Critical N Concentration Uncertainty</w:t>
      </w:r>
    </w:p>
    <w:p w14:paraId="774E6865" w14:textId="0CD64E02" w:rsidR="00E072BF" w:rsidRDefault="00E072BF" w:rsidP="00E072BF">
      <w:pPr>
        <w:pStyle w:val="Body"/>
      </w:pPr>
      <w:r>
        <w:t>The %N</w:t>
      </w:r>
      <w:r>
        <w:rPr>
          <w:vertAlign w:val="subscript"/>
        </w:rPr>
        <w:t>c</w:t>
      </w:r>
      <w:r>
        <w:t xml:space="preserve"> for a set of discrete values of W between 1 Mg </w:t>
      </w:r>
      <w:ins w:id="639" w:author="Brian Bohman" w:date="2021-10-27T05:48:00Z">
        <w:r w:rsidR="00482DB6">
          <w:t xml:space="preserve">dry wt. </w:t>
        </w:r>
      </w:ins>
      <w:r>
        <w:t>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lastRenderedPageBreak/>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25A76D99" w:rsidR="00E072BF" w:rsidRDefault="00E072BF" w:rsidP="00E072BF">
      <w:pPr>
        <w:pStyle w:val="Heading3"/>
      </w:pPr>
      <w:r>
        <w:t xml:space="preserve">Comparing Critical N Concentration across G </w:t>
      </w:r>
      <w:del w:id="640" w:author="Brian Bohman" w:date="2021-08-25T10:49:00Z">
        <w:r w:rsidDel="000B3B17">
          <w:delText>x</w:delText>
        </w:r>
      </w:del>
      <w:ins w:id="641" w:author="Brian Bohman" w:date="2021-08-25T10:49:00Z">
        <w:r w:rsidR="000B3B17">
          <w:t>×</w:t>
        </w:r>
      </w:ins>
      <w:r>
        <w:t xml:space="preserve"> E</w:t>
      </w:r>
      <w:ins w:id="642" w:author="Brian Bohman" w:date="2021-10-23T14:30:00Z">
        <w:r w:rsidR="005F3BD3">
          <w:t xml:space="preserve"> </w:t>
        </w:r>
      </w:ins>
      <w:ins w:id="643" w:author="Brian Bohman" w:date="2021-10-27T06:09:00Z">
        <w:r w:rsidR="003D40FD">
          <w:t>×</w:t>
        </w:r>
      </w:ins>
      <w:ins w:id="644" w:author="Brian Bohman" w:date="2021-10-23T14:30:00Z">
        <w:r w:rsidR="005F3BD3">
          <w:t xml:space="preserve"> M</w:t>
        </w:r>
      </w:ins>
      <w:r>
        <w:t xml:space="preserve"> Effects</w:t>
      </w:r>
    </w:p>
    <w:p w14:paraId="56C70FDD" w14:textId="4F629B2F"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w:t>
      </w:r>
      <w:ins w:id="645" w:author="Brian Bohman" w:date="2021-10-27T05:48:00Z">
        <w:r w:rsidR="00482DB6">
          <w:t xml:space="preserve"> dry wt.</w:t>
        </w:r>
      </w:ins>
      <w:r>
        <w:t xml:space="preserve">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646" w:author="Brian Bohman" w:date="2021-08-25T10:49:00Z">
        <w:r w:rsidDel="000B3B17">
          <w:delText>x</w:delText>
        </w:r>
      </w:del>
      <w:ins w:id="647" w:author="Brian Bohman" w:date="2021-08-25T10:49:00Z">
        <w:r w:rsidR="000B3B17">
          <w:t>×</w:t>
        </w:r>
      </w:ins>
      <w:r>
        <w:t xml:space="preserve"> E</w:t>
      </w:r>
      <w:ins w:id="648" w:author="Brian Bohman" w:date="2021-10-23T14:31:00Z">
        <w:r w:rsidR="00D665E1">
          <w:t xml:space="preserve"> </w:t>
        </w:r>
      </w:ins>
      <w:ins w:id="649" w:author="Brian Bohman" w:date="2021-10-27T06:09:00Z">
        <w:r w:rsidR="003D40FD">
          <w:t>×</w:t>
        </w:r>
      </w:ins>
      <w:ins w:id="650" w:author="Brian Bohman" w:date="2021-10-23T14:31:00Z">
        <w:r w:rsidR="00D665E1">
          <w:t xml:space="preserve"> M</w:t>
        </w:r>
      </w:ins>
      <w:r>
        <w:t xml:space="preserve"> effects.</w:t>
      </w:r>
    </w:p>
    <w:p w14:paraId="16684633" w14:textId="77777777" w:rsidR="00E072BF" w:rsidRDefault="00E072BF" w:rsidP="00E072BF">
      <w:pPr>
        <w:pStyle w:val="Heading3"/>
      </w:pPr>
      <w:r>
        <w:lastRenderedPageBreak/>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lastRenderedPageBreak/>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651"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652"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t>There was a positive correlation found between parameter</w:t>
      </w:r>
      <w:ins w:id="653"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lastRenderedPageBreak/>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654" w:author="Brian Bohman" w:date="2021-08-25T10:49:00Z">
        <w:r w:rsidRPr="00DA5F05" w:rsidDel="000B3B17">
          <w:delText>x</w:delText>
        </w:r>
      </w:del>
      <w:ins w:id="655" w:author="Brian Bohman" w:date="2021-08-25T10:49:00Z">
        <w:r w:rsidR="000B3B17">
          <w:t>×</w:t>
        </w:r>
      </w:ins>
      <w:r w:rsidRPr="00DA5F05">
        <w:t xml:space="preserve"> Gem Russet, hav</w:t>
      </w:r>
      <w:r>
        <w:t>e</w:t>
      </w:r>
      <w:r w:rsidRPr="00DA5F05">
        <w:t xml:space="preserve"> a skewed distribution, while other levels, such as Canada </w:t>
      </w:r>
      <w:del w:id="656" w:author="Brian Bohman" w:date="2021-08-25T10:49:00Z">
        <w:r w:rsidRPr="00DA5F05" w:rsidDel="000B3B17">
          <w:delText>x</w:delText>
        </w:r>
      </w:del>
      <w:ins w:id="657"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658" w:author="Brian Bohman" w:date="2021-08-25T10:49:00Z">
        <w:r w:rsidRPr="002354AA" w:rsidDel="000B3B17">
          <w:delText>x</w:delText>
        </w:r>
      </w:del>
      <w:ins w:id="659"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660" w:author="Brian Bohman" w:date="2021-08-25T10:49:00Z">
        <w:r w:rsidRPr="002354AA" w:rsidDel="000B3B17">
          <w:delText>x</w:delText>
        </w:r>
      </w:del>
      <w:ins w:id="661"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662" w:author="Brian Bohman" w:date="2021-08-25T10:49:00Z">
        <w:r w:rsidRPr="002354AA" w:rsidDel="000B3B17">
          <w:delText>x</w:delText>
        </w:r>
      </w:del>
      <w:ins w:id="663" w:author="Brian Bohman" w:date="2021-08-25T10:49:00Z">
        <w:r w:rsidR="000B3B17">
          <w:t>×</w:t>
        </w:r>
      </w:ins>
      <w:r w:rsidRPr="002354AA">
        <w:t xml:space="preserve"> Umatilla Russet has </w:t>
      </w:r>
      <w:r>
        <w:t xml:space="preserve">an </w:t>
      </w:r>
      <w:r w:rsidRPr="002354AA">
        <w:t xml:space="preserve">increasing credible region range, Minnesota </w:t>
      </w:r>
      <w:del w:id="664" w:author="Brian Bohman" w:date="2021-08-25T10:49:00Z">
        <w:r w:rsidRPr="002354AA" w:rsidDel="000B3B17">
          <w:delText>x</w:delText>
        </w:r>
      </w:del>
      <w:ins w:id="665" w:author="Brian Bohman" w:date="2021-08-25T10:49:00Z">
        <w:r w:rsidR="000B3B17">
          <w:t>×</w:t>
        </w:r>
      </w:ins>
      <w:r w:rsidRPr="002354AA">
        <w:t xml:space="preserve"> Russet Burbank has </w:t>
      </w:r>
      <w:r>
        <w:t xml:space="preserve">a </w:t>
      </w:r>
      <w:r w:rsidRPr="002354AA">
        <w:t xml:space="preserve">decreasing credible region range, and Argentina </w:t>
      </w:r>
      <w:del w:id="666" w:author="Brian Bohman" w:date="2021-08-25T10:49:00Z">
        <w:r w:rsidRPr="002354AA" w:rsidDel="000B3B17">
          <w:delText>x</w:delText>
        </w:r>
      </w:del>
      <w:ins w:id="667"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w:t>
      </w:r>
      <w:r w:rsidRPr="002354AA">
        <w:lastRenderedPageBreak/>
        <w:t xml:space="preserve">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668" w:author="Brian Bohman" w:date="2021-08-25T10:49:00Z">
        <w:r w:rsidRPr="002354AA" w:rsidDel="000B3B17">
          <w:delText>x</w:delText>
        </w:r>
      </w:del>
      <w:ins w:id="669" w:author="Brian Bohman" w:date="2021-08-25T10:49:00Z">
        <w:r w:rsidR="000B3B17">
          <w:t>×</w:t>
        </w:r>
      </w:ins>
      <w:r w:rsidRPr="002354AA">
        <w:t xml:space="preserve"> Innovator) have portions of the curve fit approximation that are poorer performing, the credible regions with monotonic boundaries (e.g., Minnesota </w:t>
      </w:r>
      <w:del w:id="670" w:author="Brian Bohman" w:date="2021-08-25T10:49:00Z">
        <w:r w:rsidRPr="002354AA" w:rsidDel="000B3B17">
          <w:delText>x</w:delText>
        </w:r>
      </w:del>
      <w:ins w:id="671"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6E11A647" w:rsidR="00E072BF" w:rsidRPr="002354AA" w:rsidRDefault="00E072BF" w:rsidP="00E072BF">
      <w:pPr>
        <w:pStyle w:val="Heading3"/>
      </w:pPr>
      <w:r w:rsidRPr="002354AA">
        <w:t>Differences Related to G</w:t>
      </w:r>
      <w:del w:id="672" w:author="Brian Bohman" w:date="2021-10-23T14:32:00Z">
        <w:r w:rsidRPr="002354AA" w:rsidDel="00A5504E">
          <w:delText>enotype</w:delText>
        </w:r>
      </w:del>
      <w:r w:rsidRPr="002354AA">
        <w:t xml:space="preserve"> </w:t>
      </w:r>
      <w:del w:id="673" w:author="Brian Bohman" w:date="2021-08-25T10:49:00Z">
        <w:r w:rsidRPr="002354AA" w:rsidDel="000B3B17">
          <w:delText>x</w:delText>
        </w:r>
      </w:del>
      <w:ins w:id="674" w:author="Brian Bohman" w:date="2021-08-25T10:49:00Z">
        <w:r w:rsidR="000B3B17">
          <w:t>×</w:t>
        </w:r>
      </w:ins>
      <w:r w:rsidRPr="002354AA">
        <w:t xml:space="preserve"> E</w:t>
      </w:r>
      <w:del w:id="675" w:author="Brian Bohman" w:date="2021-10-23T14:32:00Z">
        <w:r w:rsidRPr="002354AA" w:rsidDel="00A5504E">
          <w:delText>nvironment</w:delText>
        </w:r>
      </w:del>
      <w:ins w:id="676" w:author="Brian Bohman" w:date="2021-10-23T14:32:00Z">
        <w:r w:rsidR="00A5504E">
          <w:t xml:space="preserve"> </w:t>
        </w:r>
      </w:ins>
      <w:ins w:id="677" w:author="Brian Bohman" w:date="2021-10-27T06:11:00Z">
        <w:r w:rsidR="00154DDE">
          <w:t>×</w:t>
        </w:r>
      </w:ins>
      <w:ins w:id="678" w:author="Brian Bohman" w:date="2021-10-23T14:32:00Z">
        <w:r w:rsidR="00A5504E">
          <w:t xml:space="preserve"> M</w:t>
        </w:r>
      </w:ins>
      <w:r w:rsidRPr="002354AA">
        <w:t xml:space="preserve"> Effects</w:t>
      </w:r>
    </w:p>
    <w:p w14:paraId="6259AD36" w14:textId="5F1192B7"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679" w:author="Brian Bohman" w:date="2021-08-25T10:49:00Z">
        <w:r w:rsidRPr="002354AA" w:rsidDel="000B3B17">
          <w:delText>x</w:delText>
        </w:r>
      </w:del>
      <w:ins w:id="680" w:author="Brian Bohman" w:date="2021-08-25T10:49:00Z">
        <w:r w:rsidR="000B3B17">
          <w:t>×</w:t>
        </w:r>
      </w:ins>
      <w:r w:rsidRPr="002354AA">
        <w:t xml:space="preserve"> Russet Burbank to all other varieties within location</w:t>
      </w:r>
      <w:ins w:id="681" w:author="Brian Bohman" w:date="2021-08-27T08:41:00Z">
        <w:r w:rsidR="00032EB8">
          <w:t xml:space="preserve">, Argentina </w:t>
        </w:r>
      </w:ins>
      <w:ins w:id="682" w:author="Brian Bohman" w:date="2021-08-27T08:42:00Z">
        <w:r w:rsidR="00032EB8">
          <w:t xml:space="preserve">× Innovator to all other varieties within Argentina, Canada × Russet Burbank to all other varieties </w:t>
        </w:r>
        <w:r w:rsidR="00032EB8">
          <w:lastRenderedPageBreak/>
          <w:t>within Canada, and Belgium × Bi</w:t>
        </w:r>
      </w:ins>
      <w:ins w:id="683" w:author="Brian Bohman" w:date="2021-08-27T08:43:00Z">
        <w:r w:rsidR="00032EB8">
          <w:t>ntje to all other varieties within Belgium are</w:t>
        </w:r>
      </w:ins>
      <w:r w:rsidRPr="002354AA">
        <w:t xml:space="preserve"> presented in detail here</w:t>
      </w:r>
      <w:ins w:id="684" w:author="Brian Bohman" w:date="2021-08-27T08:49:00Z">
        <w:r w:rsidR="00794D81">
          <w:t xml:space="preserve"> (</w:t>
        </w:r>
        <w:r w:rsidR="00794D81" w:rsidRPr="00DA5F05">
          <w:fldChar w:fldCharType="begin"/>
        </w:r>
        <w:r w:rsidR="00794D81" w:rsidRPr="00DA5F05">
          <w:instrText xml:space="preserve"> REF _Ref78281627 \h  \* MERGEFORMAT </w:instrText>
        </w:r>
      </w:ins>
      <w:ins w:id="685"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w:t>
        </w:r>
      </w:ins>
      <w:del w:id="686"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3CD15E17" w:rsidR="00E072BF" w:rsidRDefault="00E072BF" w:rsidP="00E072BF">
      <w:pPr>
        <w:pStyle w:val="Body"/>
        <w:rPr>
          <w:ins w:id="687" w:author="Brian Bohman" w:date="2021-08-27T08:46:00Z"/>
        </w:rPr>
      </w:pPr>
      <w:r w:rsidRPr="002354AA">
        <w:t xml:space="preserve">For Minnesota </w:t>
      </w:r>
      <w:del w:id="688" w:author="Brian Bohman" w:date="2021-08-25T10:49:00Z">
        <w:r w:rsidRPr="002354AA" w:rsidDel="000B3B17">
          <w:delText>x</w:delText>
        </w:r>
      </w:del>
      <w:ins w:id="689"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w:t>
      </w:r>
      <w:ins w:id="690"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691"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a</w:t>
        </w:r>
        <w:r w:rsidR="00794D81" w:rsidRPr="00DA5F05">
          <w:t>)</w:t>
        </w:r>
      </w:ins>
      <w:r w:rsidRPr="002354AA">
        <w:t>. The %N</w:t>
      </w:r>
      <w:r w:rsidRPr="002354AA">
        <w:rPr>
          <w:vertAlign w:val="subscript"/>
        </w:rPr>
        <w:t>c</w:t>
      </w:r>
      <w:r w:rsidRPr="002354AA">
        <w:t xml:space="preserve"> for </w:t>
      </w:r>
      <w:proofErr w:type="gramStart"/>
      <w:r w:rsidRPr="002354AA">
        <w:t>both of the Canadian</w:t>
      </w:r>
      <w:proofErr w:type="gramEnd"/>
      <w:r w:rsidRPr="002354AA">
        <w:t xml:space="preserve"> varieties (i.e., Russet Burbank, and </w:t>
      </w:r>
      <w:proofErr w:type="spellStart"/>
      <w:r w:rsidRPr="002354AA">
        <w:t>Shepody</w:t>
      </w:r>
      <w:proofErr w:type="spellEnd"/>
      <w:r w:rsidRPr="002354AA">
        <w:t xml:space="preserve">) were significantly greater than that for Minnesota </w:t>
      </w:r>
      <w:del w:id="692" w:author="Brian Bohman" w:date="2021-08-25T10:49:00Z">
        <w:r w:rsidRPr="002354AA" w:rsidDel="000B3B17">
          <w:delText>x</w:delText>
        </w:r>
      </w:del>
      <w:ins w:id="693" w:author="Brian Bohman" w:date="2021-08-25T10:49:00Z">
        <w:r w:rsidR="000B3B17">
          <w:t>×</w:t>
        </w:r>
      </w:ins>
      <w:r w:rsidRPr="002354AA">
        <w:t xml:space="preserve"> Russet Burbank when biomass values were greater than 2 Mg ha</w:t>
      </w:r>
      <w:r w:rsidRPr="002354AA">
        <w:rPr>
          <w:vertAlign w:val="superscript"/>
        </w:rPr>
        <w:t>-1</w:t>
      </w:r>
      <w:ins w:id="694" w:author="Brian Bohman" w:date="2021-10-27T05:49:00Z">
        <w:r w:rsidR="00482DB6">
          <w:t xml:space="preserve"> dry wt</w:t>
        </w:r>
      </w:ins>
      <w:r w:rsidRPr="002354AA">
        <w:t>. The %N</w:t>
      </w:r>
      <w:r w:rsidRPr="002354AA">
        <w:rPr>
          <w:vertAlign w:val="subscript"/>
        </w:rPr>
        <w:t>c</w:t>
      </w:r>
      <w:r w:rsidRPr="002354AA">
        <w:t xml:space="preserve"> for Canada </w:t>
      </w:r>
      <w:del w:id="695" w:author="Brian Bohman" w:date="2021-08-25T10:49:00Z">
        <w:r w:rsidRPr="002354AA" w:rsidDel="000B3B17">
          <w:delText>x</w:delText>
        </w:r>
      </w:del>
      <w:ins w:id="696" w:author="Brian Bohman" w:date="2021-08-25T10:49:00Z">
        <w:r w:rsidR="000B3B17">
          <w:t>×</w:t>
        </w:r>
      </w:ins>
      <w:r w:rsidRPr="002354AA">
        <w:t xml:space="preserve"> Russet Burbank and Canada </w:t>
      </w:r>
      <w:del w:id="697" w:author="Brian Bohman" w:date="2021-08-25T10:49:00Z">
        <w:r w:rsidRPr="002354AA" w:rsidDel="000B3B17">
          <w:delText>x</w:delText>
        </w:r>
      </w:del>
      <w:ins w:id="698" w:author="Brian Bohman" w:date="2021-08-25T10:49:00Z">
        <w:r w:rsidR="000B3B17">
          <w:t>×</w:t>
        </w:r>
      </w:ins>
      <w:r w:rsidRPr="002354AA">
        <w:t xml:space="preserve"> </w:t>
      </w:r>
      <w:proofErr w:type="spellStart"/>
      <w:r w:rsidRPr="002354AA">
        <w:t>Shepody</w:t>
      </w:r>
      <w:proofErr w:type="spellEnd"/>
      <w:r w:rsidRPr="002354AA">
        <w:t xml:space="preserve"> were up to 0.3 and 0.6 g N 100</w:t>
      </w:r>
      <w:ins w:id="699" w:author="Brian Bohman" w:date="2021-10-27T05:48:00Z">
        <w:r w:rsidR="00482DB6">
          <w:t xml:space="preserve"> </w:t>
        </w:r>
      </w:ins>
      <w:r w:rsidRPr="002354AA">
        <w:t>g</w:t>
      </w:r>
      <w:r w:rsidRPr="002354AA">
        <w:rPr>
          <w:vertAlign w:val="superscript"/>
        </w:rPr>
        <w:t>-1</w:t>
      </w:r>
      <w:ins w:id="700" w:author="Brian Bohman" w:date="2021-10-27T05:49:00Z">
        <w:r w:rsidR="00482DB6">
          <w:t xml:space="preserve"> dry wt.</w:t>
        </w:r>
      </w:ins>
      <w:r w:rsidRPr="002354AA">
        <w:t xml:space="preserve"> greater than that for Minnesota </w:t>
      </w:r>
      <w:del w:id="701" w:author="Brian Bohman" w:date="2021-08-25T10:49:00Z">
        <w:r w:rsidRPr="002354AA" w:rsidDel="000B3B17">
          <w:delText>x</w:delText>
        </w:r>
      </w:del>
      <w:ins w:id="702"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703" w:author="Brian Bohman" w:date="2021-08-25T10:49:00Z">
        <w:r w:rsidRPr="002354AA" w:rsidDel="000B3B17">
          <w:delText>x</w:delText>
        </w:r>
      </w:del>
      <w:ins w:id="704" w:author="Brian Bohman" w:date="2021-08-25T10:49:00Z">
        <w:r w:rsidR="000B3B17">
          <w:t>×</w:t>
        </w:r>
      </w:ins>
      <w:r w:rsidRPr="002354AA">
        <w:t xml:space="preserve"> Russet Burbank, except for at a biomass value of 1.0 Mg </w:t>
      </w:r>
      <w:ins w:id="705" w:author="Brian Bohman" w:date="2021-10-27T05:49:00Z">
        <w:r w:rsidR="00482DB6">
          <w:t xml:space="preserve">dry wt. </w:t>
        </w:r>
      </w:ins>
      <w:r w:rsidRPr="002354AA">
        <w:t>ha</w:t>
      </w:r>
      <w:r w:rsidRPr="002354AA">
        <w:rPr>
          <w:vertAlign w:val="superscript"/>
        </w:rPr>
        <w:t>-1</w:t>
      </w:r>
      <w:r w:rsidRPr="002354AA">
        <w:t>, with a difference in value depending on variety of up to 2.4 g N 100 g</w:t>
      </w:r>
      <w:r w:rsidRPr="002354AA">
        <w:rPr>
          <w:vertAlign w:val="superscript"/>
        </w:rPr>
        <w:t>-1</w:t>
      </w:r>
      <w:ins w:id="706" w:author="Brian Bohman" w:date="2021-10-27T05:49:00Z">
        <w:r w:rsidR="00482DB6">
          <w:t xml:space="preserve"> dry wt.</w:t>
        </w:r>
      </w:ins>
      <w:del w:id="707" w:author="Brian Bohman" w:date="2021-10-28T07:51:00Z">
        <w:r w:rsidRPr="002354AA" w:rsidDel="008A1929">
          <w:delText>.</w:delText>
        </w:r>
      </w:del>
    </w:p>
    <w:p w14:paraId="42C1F4D6" w14:textId="7D85FA96" w:rsidR="00BA43A5" w:rsidRPr="00794D81" w:rsidRDefault="00794D81" w:rsidP="00E072BF">
      <w:pPr>
        <w:pStyle w:val="Body"/>
      </w:pPr>
      <w:ins w:id="708" w:author="Brian Bohman" w:date="2021-08-27T08:46:00Z">
        <w:r>
          <w:t>Fo</w:t>
        </w:r>
      </w:ins>
      <w:ins w:id="709" w:author="Brian Bohman" w:date="2021-08-27T08:47:00Z">
        <w:r>
          <w:t>r Argentina × Innovator, %N</w:t>
        </w:r>
        <w:r>
          <w:rPr>
            <w:vertAlign w:val="subscript"/>
          </w:rPr>
          <w:t>c</w:t>
        </w:r>
        <w:r>
          <w:t xml:space="preserve"> </w:t>
        </w:r>
      </w:ins>
      <w:ins w:id="710" w:author="Brian Bohman" w:date="2021-08-27T08:50:00Z">
        <w:r>
          <w:t>was significantly lower than</w:t>
        </w:r>
      </w:ins>
      <w:ins w:id="711" w:author="Brian Bohman" w:date="2021-08-27T08:48:00Z">
        <w:r>
          <w:t xml:space="preserve"> </w:t>
        </w:r>
      </w:ins>
      <w:ins w:id="712" w:author="Brian Bohman" w:date="2021-08-27T08:53:00Z">
        <w:r w:rsidR="00BA43A5">
          <w:t xml:space="preserve">for </w:t>
        </w:r>
      </w:ins>
      <w:ins w:id="713" w:author="Brian Bohman" w:date="2021-08-27T08:49:00Z">
        <w:r>
          <w:t xml:space="preserve">Argentina × </w:t>
        </w:r>
      </w:ins>
      <w:ins w:id="714" w:author="Brian Bohman" w:date="2021-08-27T08:48:00Z">
        <w:r>
          <w:t xml:space="preserve">Bannock Russet, </w:t>
        </w:r>
      </w:ins>
      <w:ins w:id="715" w:author="Brian Bohman" w:date="2021-08-27T08:49:00Z">
        <w:r>
          <w:t xml:space="preserve">Argentina × </w:t>
        </w:r>
      </w:ins>
      <w:proofErr w:type="spellStart"/>
      <w:ins w:id="716" w:author="Brian Bohman" w:date="2021-08-27T08:48:00Z">
        <w:r>
          <w:t>Markies</w:t>
        </w:r>
        <w:proofErr w:type="spellEnd"/>
        <w:r>
          <w:t xml:space="preserve"> Russet, and </w:t>
        </w:r>
      </w:ins>
      <w:ins w:id="717" w:author="Brian Bohman" w:date="2021-08-27T08:49:00Z">
        <w:r>
          <w:t xml:space="preserve">Argentina × </w:t>
        </w:r>
      </w:ins>
      <w:ins w:id="718" w:author="Brian Bohman" w:date="2021-08-27T08:48:00Z">
        <w:r>
          <w:t>Umatilla Russet</w:t>
        </w:r>
      </w:ins>
      <w:ins w:id="719" w:author="Brian Bohman" w:date="2021-08-27T08:50:00Z">
        <w:r>
          <w:t xml:space="preserve"> but</w:t>
        </w:r>
      </w:ins>
      <w:ins w:id="720" w:author="Brian Bohman" w:date="2021-08-27T08:51:00Z">
        <w:r>
          <w:t xml:space="preserve"> was</w:t>
        </w:r>
      </w:ins>
      <w:ins w:id="721" w:author="Brian Bohman" w:date="2021-08-27T08:50:00Z">
        <w:r>
          <w:t xml:space="preserve"> no</w:t>
        </w:r>
      </w:ins>
      <w:ins w:id="722" w:author="Brian Bohman" w:date="2021-08-27T08:51:00Z">
        <w:r>
          <w:t>t</w:t>
        </w:r>
      </w:ins>
      <w:ins w:id="723" w:author="Brian Bohman" w:date="2021-08-27T08:50:00Z">
        <w:r>
          <w:t xml:space="preserve"> significant</w:t>
        </w:r>
      </w:ins>
      <w:ins w:id="724" w:author="Brian Bohman" w:date="2021-08-27T08:51:00Z">
        <w:r>
          <w:t>ly different from Argentina × Gem Russet</w:t>
        </w:r>
      </w:ins>
      <w:ins w:id="725" w:author="Brian Bohman" w:date="2021-08-27T08:49:00Z">
        <w:r>
          <w:t xml:space="preserve"> </w:t>
        </w:r>
      </w:ins>
      <w:ins w:id="726" w:author="Brian Bohman" w:date="2021-08-27T08:50:00Z">
        <w:r w:rsidRPr="00DA5F05">
          <w:t>(</w:t>
        </w:r>
        <w:r w:rsidRPr="00DA5F05">
          <w:fldChar w:fldCharType="begin"/>
        </w:r>
        <w:r w:rsidRPr="00DA5F05">
          <w:instrText xml:space="preserve"> REF _Ref78281627 \h  \* MERGEFORMAT </w:instrText>
        </w:r>
      </w:ins>
      <w:ins w:id="727" w:author="Brian Bohman" w:date="2021-08-27T08:50:00Z">
        <w:r w:rsidRPr="00DA5F05">
          <w:fldChar w:fldCharType="separate"/>
        </w:r>
        <w:r>
          <w:t xml:space="preserve">Figure </w:t>
        </w:r>
        <w:r>
          <w:rPr>
            <w:noProof/>
          </w:rPr>
          <w:t>7</w:t>
        </w:r>
        <w:r w:rsidRPr="00DA5F05">
          <w:fldChar w:fldCharType="end"/>
        </w:r>
        <w:r>
          <w:t>b</w:t>
        </w:r>
        <w:r w:rsidRPr="00DA5F05">
          <w:t>)</w:t>
        </w:r>
      </w:ins>
      <w:ins w:id="728" w:author="Brian Bohman" w:date="2021-08-27T08:51:00Z">
        <w:r w:rsidR="00BA43A5">
          <w:t>.</w:t>
        </w:r>
      </w:ins>
      <w:ins w:id="729" w:author="Brian Bohman" w:date="2021-08-27T08:56:00Z">
        <w:r w:rsidR="00BA43A5">
          <w:t xml:space="preserve"> The %N</w:t>
        </w:r>
        <w:r w:rsidR="00BA43A5">
          <w:rPr>
            <w:vertAlign w:val="subscript"/>
          </w:rPr>
          <w:t>c</w:t>
        </w:r>
        <w:r w:rsidR="00BA43A5">
          <w:t xml:space="preserve"> for Argentina × Bannock Russet, Argentina × </w:t>
        </w:r>
        <w:proofErr w:type="spellStart"/>
        <w:r w:rsidR="00BA43A5">
          <w:t>Markies</w:t>
        </w:r>
        <w:proofErr w:type="spellEnd"/>
        <w:r w:rsidR="00BA43A5">
          <w:t xml:space="preserve"> Russet, and Argentina × Umatilla Russet were up to 0.5 </w:t>
        </w:r>
        <w:r w:rsidR="00BA43A5" w:rsidRPr="002354AA">
          <w:t>g N 100</w:t>
        </w:r>
      </w:ins>
      <w:ins w:id="730" w:author="Brian Bohman" w:date="2021-10-27T05:49:00Z">
        <w:r w:rsidR="00482DB6">
          <w:t xml:space="preserve"> </w:t>
        </w:r>
      </w:ins>
      <w:ins w:id="731" w:author="Brian Bohman" w:date="2021-08-27T08:56:00Z">
        <w:r w:rsidR="00BA43A5" w:rsidRPr="002354AA">
          <w:t>g</w:t>
        </w:r>
        <w:r w:rsidR="00BA43A5" w:rsidRPr="002354AA">
          <w:rPr>
            <w:vertAlign w:val="superscript"/>
          </w:rPr>
          <w:t>-1</w:t>
        </w:r>
      </w:ins>
      <w:ins w:id="732" w:author="Brian Bohman" w:date="2021-10-27T05:49:00Z">
        <w:r w:rsidR="00482DB6">
          <w:t xml:space="preserve"> dry wt.</w:t>
        </w:r>
      </w:ins>
      <w:ins w:id="733" w:author="Brian Bohman" w:date="2021-08-27T08:56:00Z">
        <w:r w:rsidR="00BA43A5" w:rsidRPr="002354AA">
          <w:t xml:space="preserve"> greater than that for </w:t>
        </w:r>
      </w:ins>
      <w:ins w:id="734" w:author="Brian Bohman" w:date="2021-08-27T08:57:00Z">
        <w:r w:rsidR="000E1D53">
          <w:t>Argentina</w:t>
        </w:r>
      </w:ins>
      <w:ins w:id="735" w:author="Brian Bohman" w:date="2021-08-27T08:56:00Z">
        <w:r w:rsidR="00BA43A5" w:rsidRPr="002354AA">
          <w:t xml:space="preserve"> </w:t>
        </w:r>
        <w:r w:rsidR="00BA43A5">
          <w:t>×</w:t>
        </w:r>
        <w:r w:rsidR="00BA43A5" w:rsidRPr="002354AA">
          <w:t xml:space="preserve"> </w:t>
        </w:r>
      </w:ins>
      <w:ins w:id="736" w:author="Brian Bohman" w:date="2021-08-27T08:57:00Z">
        <w:r w:rsidR="000E1D53">
          <w:t>Innovator.</w:t>
        </w:r>
      </w:ins>
      <w:ins w:id="737" w:author="Brian Bohman" w:date="2021-08-27T08:58:00Z">
        <w:r w:rsidR="000E1D53">
          <w:t xml:space="preserve"> </w:t>
        </w:r>
      </w:ins>
      <w:ins w:id="738" w:author="Brian Bohman" w:date="2021-08-27T08:53:00Z">
        <w:r w:rsidR="00BA43A5">
          <w:t>For Canada × Russet Burbank, %N</w:t>
        </w:r>
        <w:r w:rsidR="00BA43A5">
          <w:rPr>
            <w:vertAlign w:val="subscript"/>
          </w:rPr>
          <w:t>c</w:t>
        </w:r>
        <w:r w:rsidR="00BA43A5">
          <w:t xml:space="preserve"> was significantly lower than for</w:t>
        </w:r>
      </w:ins>
      <w:ins w:id="739" w:author="Brian Bohman" w:date="2021-08-27T08:54:00Z">
        <w:r w:rsidR="00BA43A5">
          <w:t xml:space="preserve"> Canada × </w:t>
        </w:r>
        <w:proofErr w:type="spellStart"/>
        <w:r w:rsidR="00BA43A5">
          <w:t>Shepody</w:t>
        </w:r>
        <w:proofErr w:type="spellEnd"/>
        <w:r w:rsidR="00BA43A5">
          <w:t xml:space="preserve"> </w:t>
        </w:r>
        <w:r w:rsidR="00BA43A5" w:rsidRPr="00DA5F05">
          <w:t>(</w:t>
        </w:r>
        <w:r w:rsidR="00BA43A5" w:rsidRPr="00DA5F05">
          <w:fldChar w:fldCharType="begin"/>
        </w:r>
        <w:r w:rsidR="00BA43A5" w:rsidRPr="00DA5F05">
          <w:instrText xml:space="preserve"> REF _Ref78281627 \h  \* MERGEFORMAT </w:instrText>
        </w:r>
      </w:ins>
      <w:ins w:id="740" w:author="Brian Bohman" w:date="2021-08-27T08:54:00Z">
        <w:r w:rsidR="00BA43A5" w:rsidRPr="00DA5F05">
          <w:fldChar w:fldCharType="separate"/>
        </w:r>
        <w:r w:rsidR="00BA43A5">
          <w:t xml:space="preserve">Figure </w:t>
        </w:r>
        <w:r w:rsidR="00BA43A5">
          <w:rPr>
            <w:noProof/>
          </w:rPr>
          <w:t>7</w:t>
        </w:r>
        <w:r w:rsidR="00BA43A5" w:rsidRPr="00DA5F05">
          <w:fldChar w:fldCharType="end"/>
        </w:r>
        <w:r w:rsidR="00BA43A5">
          <w:t>c</w:t>
        </w:r>
        <w:r w:rsidR="00BA43A5" w:rsidRPr="00DA5F05">
          <w:t>)</w:t>
        </w:r>
      </w:ins>
      <w:ins w:id="741" w:author="Brian Bohman" w:date="2021-08-27T08:57:00Z">
        <w:r w:rsidR="000E1D53">
          <w:t>, with a difference in %N</w:t>
        </w:r>
        <w:r w:rsidR="000E1D53">
          <w:rPr>
            <w:vertAlign w:val="subscript"/>
          </w:rPr>
          <w:t>c</w:t>
        </w:r>
        <w:r w:rsidR="000E1D53">
          <w:t xml:space="preserve"> of up </w:t>
        </w:r>
      </w:ins>
      <w:ins w:id="742" w:author="Brian Bohman" w:date="2021-08-27T08:58:00Z">
        <w:r w:rsidR="000E1D53">
          <w:t xml:space="preserve">to 0.3 </w:t>
        </w:r>
        <w:r w:rsidR="000E1D53" w:rsidRPr="002354AA">
          <w:t>g N 100</w:t>
        </w:r>
      </w:ins>
      <w:ins w:id="743" w:author="Brian Bohman" w:date="2021-10-27T05:49:00Z">
        <w:r w:rsidR="00482DB6">
          <w:t xml:space="preserve"> </w:t>
        </w:r>
      </w:ins>
      <w:ins w:id="744" w:author="Brian Bohman" w:date="2021-08-27T08:58:00Z">
        <w:r w:rsidR="000E1D53" w:rsidRPr="002354AA">
          <w:t>g</w:t>
        </w:r>
        <w:r w:rsidR="000E1D53" w:rsidRPr="002354AA">
          <w:rPr>
            <w:vertAlign w:val="superscript"/>
          </w:rPr>
          <w:t>-1</w:t>
        </w:r>
      </w:ins>
      <w:ins w:id="745" w:author="Brian Bohman" w:date="2021-10-27T05:50:00Z">
        <w:r w:rsidR="00482DB6">
          <w:t xml:space="preserve"> dry wt</w:t>
        </w:r>
      </w:ins>
      <w:ins w:id="746" w:author="Brian Bohman" w:date="2021-08-27T08:58:00Z">
        <w:r w:rsidR="000E1D53">
          <w:t xml:space="preserve">. </w:t>
        </w:r>
      </w:ins>
      <w:ins w:id="747" w:author="Brian Bohman" w:date="2021-08-27T08:54:00Z">
        <w:r w:rsidR="00BA43A5">
          <w:t>For Belgium × Bintje, %N</w:t>
        </w:r>
        <w:r w:rsidR="00BA43A5">
          <w:rPr>
            <w:vertAlign w:val="subscript"/>
          </w:rPr>
          <w:t>c</w:t>
        </w:r>
        <w:r w:rsidR="00BA43A5">
          <w:t xml:space="preserve"> was not </w:t>
        </w:r>
      </w:ins>
      <w:ins w:id="748"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749" w:author="Brian Bohman" w:date="2021-08-27T08:55:00Z">
        <w:r w:rsidR="00BA43A5" w:rsidRPr="00DA5F05">
          <w:fldChar w:fldCharType="separate"/>
        </w:r>
        <w:r w:rsidR="00BA43A5">
          <w:t xml:space="preserve">Figure </w:t>
        </w:r>
        <w:r w:rsidR="00BA43A5">
          <w:rPr>
            <w:noProof/>
          </w:rPr>
          <w:t>7</w:t>
        </w:r>
        <w:r w:rsidR="00BA43A5" w:rsidRPr="00DA5F05">
          <w:fldChar w:fldCharType="end"/>
        </w:r>
        <w:r w:rsidR="00BA43A5">
          <w:t>d</w:t>
        </w:r>
        <w:r w:rsidR="00BA43A5" w:rsidRPr="00DA5F05">
          <w:t>)</w:t>
        </w:r>
        <w:r w:rsidR="00BA43A5">
          <w:t>.</w:t>
        </w:r>
      </w:ins>
    </w:p>
    <w:p w14:paraId="108D1A8E" w14:textId="768CE04E" w:rsidR="00E072BF" w:rsidRPr="002354AA" w:rsidRDefault="00E072BF" w:rsidP="00E072BF">
      <w:pPr>
        <w:pStyle w:val="Body"/>
      </w:pPr>
      <w:r w:rsidRPr="002354AA">
        <w:t xml:space="preserve">There are two notable findings to point out. First, there were no significant differences between Minnesota </w:t>
      </w:r>
      <w:del w:id="750" w:author="Brian Bohman" w:date="2021-08-25T10:49:00Z">
        <w:r w:rsidRPr="002354AA" w:rsidDel="000B3B17">
          <w:delText>x</w:delText>
        </w:r>
      </w:del>
      <w:ins w:id="751" w:author="Brian Bohman" w:date="2021-08-25T10:49:00Z">
        <w:r w:rsidR="000B3B17">
          <w:t>×</w:t>
        </w:r>
      </w:ins>
      <w:r w:rsidRPr="002354AA">
        <w:t xml:space="preserve"> Russet Burbank and any other varieties evaluated in Minnesota </w:t>
      </w:r>
      <w:ins w:id="752" w:author="Brian Bohman" w:date="2021-08-27T08:58:00Z">
        <w:r w:rsidR="000E1D53">
          <w:t xml:space="preserve">or between Belgium </w:t>
        </w:r>
      </w:ins>
      <w:ins w:id="753" w:author="Brian Bohman" w:date="2021-08-27T08:59:00Z">
        <w:r w:rsidR="000E1D53">
          <w:lastRenderedPageBreak/>
          <w:t>×</w:t>
        </w:r>
        <w:r w:rsidR="000E1D53" w:rsidRPr="002354AA">
          <w:t xml:space="preserve"> </w:t>
        </w:r>
        <w:r w:rsidR="000E1D53">
          <w:t>Bintje and the other variety evaluated in Belgium</w:t>
        </w:r>
      </w:ins>
      <w:ins w:id="754" w:author="Brian Bohman" w:date="2021-10-23T14:34:00Z">
        <w:r w:rsidR="00A20C2C">
          <w:t xml:space="preserve">. </w:t>
        </w:r>
      </w:ins>
      <w:del w:id="755" w:author="Brian Bohman" w:date="2021-10-23T14:34:00Z">
        <w:r w:rsidRPr="002354AA" w:rsidDel="00A20C2C">
          <w:delText>(i.e., when controlling for E, no significant differences due to G).</w:delText>
        </w:r>
      </w:del>
      <w:r w:rsidRPr="002354AA">
        <w:t xml:space="preserve"> This finding did not hold for all varieties within location evaluated, however; </w:t>
      </w:r>
      <w:ins w:id="756" w:author="Brian Bohman" w:date="2021-08-27T08:59:00Z">
        <w:r w:rsidR="000E1D53">
          <w:t>there were significant differences between varieties evaluated in both Argentina and Canada</w:t>
        </w:r>
      </w:ins>
      <w:ins w:id="757" w:author="Brian Bohman" w:date="2021-08-27T09:00:00Z">
        <w:r w:rsidR="000E1D53">
          <w:t xml:space="preserve">. </w:t>
        </w:r>
      </w:ins>
      <w:del w:id="758"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759" w:author="Brian Bohman" w:date="2021-08-25T10:49:00Z">
        <w:r w:rsidRPr="002354AA" w:rsidDel="000B3B17">
          <w:delText>x</w:delText>
        </w:r>
      </w:del>
      <w:ins w:id="760" w:author="Brian Bohman" w:date="2021-08-25T10:49:00Z">
        <w:r w:rsidR="000B3B17">
          <w:t>×</w:t>
        </w:r>
      </w:ins>
      <w:r w:rsidRPr="002354AA">
        <w:t xml:space="preserve"> Russet Burbank and Canada </w:t>
      </w:r>
      <w:del w:id="761" w:author="Brian Bohman" w:date="2021-08-25T10:49:00Z">
        <w:r w:rsidRPr="002354AA" w:rsidDel="000B3B17">
          <w:delText>x</w:delText>
        </w:r>
      </w:del>
      <w:ins w:id="762" w:author="Brian Bohman" w:date="2021-08-25T10:49:00Z">
        <w:r w:rsidR="000B3B17">
          <w:t>×</w:t>
        </w:r>
      </w:ins>
      <w:r w:rsidRPr="002354AA">
        <w:t xml:space="preserve"> Russet Burbank curves </w:t>
      </w:r>
      <w:r>
        <w:t xml:space="preserve">as well as the comparison between the Minnesota </w:t>
      </w:r>
      <w:del w:id="763" w:author="Brian Bohman" w:date="2021-08-25T10:49:00Z">
        <w:r w:rsidDel="000B3B17">
          <w:delText>x</w:delText>
        </w:r>
      </w:del>
      <w:ins w:id="764" w:author="Brian Bohman" w:date="2021-08-25T10:49:00Z">
        <w:r w:rsidR="000B3B17">
          <w:t>×</w:t>
        </w:r>
      </w:ins>
      <w:r>
        <w:t xml:space="preserve"> Umatilla Russet and Argentina </w:t>
      </w:r>
      <w:del w:id="765" w:author="Brian Bohman" w:date="2021-08-25T10:49:00Z">
        <w:r w:rsidDel="000B3B17">
          <w:delText>x</w:delText>
        </w:r>
      </w:del>
      <w:ins w:id="766"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w:t>
      </w:r>
      <w:ins w:id="767" w:author="Brian Bohman" w:date="2021-10-23T14:35:00Z">
        <w:r w:rsidR="001220C8">
          <w:t>.</w:t>
        </w:r>
      </w:ins>
      <w:del w:id="768" w:author="Brian Bohman" w:date="2021-10-23T14:35:00Z">
        <w:r w:rsidRPr="002354AA" w:rsidDel="001220C8">
          <w:delText xml:space="preserve"> (i.e., when controlling for G, a significant difference due to E).</w:delText>
        </w:r>
      </w:del>
    </w:p>
    <w:p w14:paraId="10406F50" w14:textId="2C4EECCC" w:rsidR="00E072BF" w:rsidRPr="002354AA" w:rsidDel="00871D8B" w:rsidRDefault="00E072BF" w:rsidP="00E072BF">
      <w:pPr>
        <w:pStyle w:val="Body"/>
        <w:rPr>
          <w:del w:id="769" w:author="Brian Bohman" w:date="2021-10-23T14:35:00Z"/>
        </w:rPr>
      </w:pPr>
      <w:del w:id="770" w:author="Brian Bohman" w:date="2021-10-23T14:35:00Z">
        <w:r w:rsidRPr="002354AA" w:rsidDel="00871D8B">
          <w:delText>Taken together, these findings provide evidence that the effect of E, even when controlling for G, can result in significantly different %N</w:delText>
        </w:r>
        <w:r w:rsidRPr="002354AA" w:rsidDel="00871D8B">
          <w:rPr>
            <w:vertAlign w:val="subscript"/>
          </w:rPr>
          <w:delText>c</w:delText>
        </w:r>
        <w:r w:rsidRPr="002354AA" w:rsidDel="00871D8B">
          <w:delText>; additionally, this provides evidence that differences in G within a given E do not necessarily result in significant different %N</w:delText>
        </w:r>
        <w:r w:rsidRPr="002354AA" w:rsidDel="00871D8B">
          <w:rPr>
            <w:vertAlign w:val="subscript"/>
          </w:rPr>
          <w:delText>c</w:delText>
        </w:r>
        <w:r w:rsidRPr="002354AA" w:rsidDel="00871D8B">
          <w:delText>. Therefore, these findings suggest that E is relatively more important than G in determining %N</w:delText>
        </w:r>
        <w:r w:rsidRPr="002354AA" w:rsidDel="00871D8B">
          <w:rPr>
            <w:vertAlign w:val="subscript"/>
          </w:rPr>
          <w:delText>c</w:delText>
        </w:r>
        <w:r w:rsidRPr="002354AA" w:rsidDel="00871D8B">
          <w:delText>.</w:delText>
        </w:r>
      </w:del>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3CCCA592"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w:t>
      </w:r>
      <w:ins w:id="771" w:author="Brian Bohman" w:date="2021-10-27T05:50:00Z">
        <w:r w:rsidR="00482DB6">
          <w:t>dry wt</w:t>
        </w:r>
      </w:ins>
      <w:ins w:id="772" w:author="Brian Bohman" w:date="2021-10-28T07:53:00Z">
        <w:r w:rsidR="008A1929">
          <w:t>.</w:t>
        </w:r>
      </w:ins>
      <w:ins w:id="773" w:author="Brian Bohman" w:date="2021-10-27T05:50:00Z">
        <w:r w:rsidR="00482DB6" w:rsidRPr="002354AA">
          <w:t xml:space="preserve"> </w:t>
        </w:r>
      </w:ins>
      <w:r w:rsidRPr="002354AA">
        <w:t>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ins w:id="774" w:author="Brian Bohman" w:date="2021-10-27T05:50:00Z">
        <w:r w:rsidR="00482DB6">
          <w:t xml:space="preserve"> dry wt</w:t>
        </w:r>
      </w:ins>
      <w:ins w:id="775" w:author="Brian Bohman" w:date="2021-10-28T07:54:00Z">
        <w:r w:rsidR="008A1929">
          <w:t>.</w:t>
        </w:r>
      </w:ins>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776"/>
      <w:commentRangeStart w:id="777"/>
      <w:r w:rsidRPr="002354AA">
        <w:t>N</w:t>
      </w:r>
      <w:r w:rsidRPr="002354AA">
        <w:rPr>
          <w:vertAlign w:val="subscript"/>
        </w:rPr>
        <w:t>c</w:t>
      </w:r>
      <w:commentRangeEnd w:id="776"/>
      <w:r w:rsidR="00FB2B6F">
        <w:rPr>
          <w:rStyle w:val="CommentReference"/>
          <w:rFonts w:ascii="Palatino Linotype" w:eastAsia="SimSun" w:hAnsi="Palatino Linotype"/>
          <w:noProof/>
          <w:color w:val="000000"/>
          <w:lang w:eastAsia="zh-CN"/>
        </w:rPr>
        <w:commentReference w:id="776"/>
      </w:r>
      <w:commentRangeEnd w:id="777"/>
      <w:r w:rsidR="009978BD">
        <w:rPr>
          <w:rStyle w:val="CommentReference"/>
          <w:rFonts w:ascii="Palatino Linotype" w:eastAsia="SimSun" w:hAnsi="Palatino Linotype"/>
          <w:noProof/>
          <w:color w:val="000000"/>
          <w:lang w:eastAsia="zh-CN"/>
        </w:rPr>
        <w:commentReference w:id="777"/>
      </w:r>
      <w:r w:rsidRPr="002354AA">
        <w:t>.</w:t>
      </w:r>
      <w:ins w:id="778" w:author="Brian Bohman" w:date="2021-10-28T07:52:00Z">
        <w:r w:rsidR="008A1929">
          <w:t xml:space="preserve"> </w:t>
        </w:r>
        <w:commentRangeStart w:id="779"/>
        <w:r w:rsidR="008A1929">
          <w:t xml:space="preserve">From the experimental data, </w:t>
        </w:r>
        <w:proofErr w:type="gramStart"/>
        <w:r w:rsidR="008A1929">
          <w:t>it is clear that maximum</w:t>
        </w:r>
        <w:proofErr w:type="gramEnd"/>
        <w:r w:rsidR="008A1929">
          <w:t xml:space="preserve"> biomass as a function of N concentration (i.e., plateau) was not reached </w:t>
        </w:r>
      </w:ins>
      <w:commentRangeEnd w:id="779"/>
      <w:ins w:id="780" w:author="Brian Bohman" w:date="2021-10-28T07:54:00Z">
        <w:r w:rsidR="008A1929">
          <w:rPr>
            <w:rStyle w:val="CommentReference"/>
            <w:rFonts w:ascii="Palatino Linotype" w:eastAsia="SimSun" w:hAnsi="Palatino Linotype"/>
            <w:noProof/>
            <w:color w:val="000000"/>
            <w:lang w:eastAsia="zh-CN"/>
          </w:rPr>
          <w:commentReference w:id="779"/>
        </w:r>
      </w:ins>
    </w:p>
    <w:p w14:paraId="3375893B" w14:textId="3F51F93A"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 xml:space="preserve">For all </w:t>
      </w:r>
      <w:r>
        <w:lastRenderedPageBreak/>
        <w:t>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ins w:id="781" w:author="Brian Bohman" w:date="2021-10-27T05:50:00Z">
        <w:r w:rsidR="00482DB6">
          <w:t xml:space="preserve"> dry wt</w:t>
        </w:r>
      </w:ins>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7C660D4F"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782" w:author="Brian Bohman" w:date="2021-08-25T10:49:00Z">
        <w:r w:rsidRPr="002354AA" w:rsidDel="000B3B17">
          <w:delText>x</w:delText>
        </w:r>
      </w:del>
      <w:ins w:id="783" w:author="Brian Bohman" w:date="2021-08-25T10:49:00Z">
        <w:r w:rsidR="000B3B17">
          <w:t>×</w:t>
        </w:r>
      </w:ins>
      <w:r w:rsidRPr="002354AA">
        <w:t xml:space="preserve"> Russet Burbank and Canada </w:t>
      </w:r>
      <w:del w:id="784" w:author="Brian Bohman" w:date="2021-08-25T10:49:00Z">
        <w:r w:rsidRPr="002354AA" w:rsidDel="000B3B17">
          <w:delText>x</w:delText>
        </w:r>
      </w:del>
      <w:ins w:id="785"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w:t>
      </w:r>
      <w:ins w:id="786"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and greater than 6 Mg</w:t>
      </w:r>
      <w:ins w:id="787" w:author="Brian Bohman" w:date="2021-10-27T05:50:00Z">
        <w:r w:rsidR="00482DB6">
          <w:t xml:space="preserve"> dry </w:t>
        </w:r>
        <w:proofErr w:type="spellStart"/>
        <w:r w:rsidR="00482DB6">
          <w:t>wt</w:t>
        </w:r>
      </w:ins>
      <w:proofErr w:type="spellEnd"/>
      <w:r w:rsidRPr="002354AA">
        <w:t xml:space="preserve">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ins w:id="788" w:author="Brian Bohman" w:date="2021-10-27T05:51:00Z">
        <w:r w:rsidR="00482DB6">
          <w:rPr>
            <w:vertAlign w:val="superscript"/>
          </w:rPr>
          <w:t xml:space="preserve"> </w:t>
        </w:r>
        <w:r w:rsidR="00482DB6">
          <w:t>dry wt</w:t>
        </w:r>
      </w:ins>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789"/>
      <w:commentRangeStart w:id="790"/>
      <w:r w:rsidRPr="002354AA">
        <w:t>dataset</w:t>
      </w:r>
      <w:commentRangeEnd w:id="789"/>
      <w:r w:rsidR="00FB2B6F">
        <w:rPr>
          <w:rStyle w:val="CommentReference"/>
          <w:rFonts w:ascii="Palatino Linotype" w:eastAsia="SimSun" w:hAnsi="Palatino Linotype"/>
          <w:noProof/>
          <w:color w:val="000000"/>
          <w:lang w:eastAsia="zh-CN"/>
        </w:rPr>
        <w:commentReference w:id="789"/>
      </w:r>
      <w:commentRangeEnd w:id="790"/>
      <w:r w:rsidR="009978BD">
        <w:rPr>
          <w:rStyle w:val="CommentReference"/>
          <w:rFonts w:ascii="Palatino Linotype" w:eastAsia="SimSun" w:hAnsi="Palatino Linotype"/>
          <w:noProof/>
          <w:color w:val="000000"/>
          <w:lang w:eastAsia="zh-CN"/>
        </w:rPr>
        <w:commentReference w:id="790"/>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791"/>
      <w:commentRangeStart w:id="792"/>
      <w:r w:rsidRPr="002354AA">
        <w:t>bias</w:t>
      </w:r>
      <w:commentRangeEnd w:id="791"/>
      <w:r w:rsidR="00FB2B6F">
        <w:rPr>
          <w:rStyle w:val="CommentReference"/>
          <w:rFonts w:ascii="Palatino Linotype" w:eastAsia="SimSun" w:hAnsi="Palatino Linotype"/>
          <w:noProof/>
          <w:color w:val="000000"/>
          <w:lang w:eastAsia="zh-CN"/>
        </w:rPr>
        <w:commentReference w:id="791"/>
      </w:r>
      <w:commentRangeEnd w:id="792"/>
      <w:r w:rsidR="00D45CED">
        <w:rPr>
          <w:rStyle w:val="CommentReference"/>
          <w:rFonts w:ascii="Palatino Linotype" w:eastAsia="SimSun" w:hAnsi="Palatino Linotype"/>
          <w:noProof/>
          <w:color w:val="000000"/>
          <w:lang w:eastAsia="zh-CN"/>
        </w:rPr>
        <w:commentReference w:id="792"/>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793"/>
      <w:commentRangeStart w:id="794"/>
      <w:commentRangeStart w:id="795"/>
      <w:commentRangeStart w:id="796"/>
      <w:r w:rsidRPr="00DB66FC">
        <w:t>Discussion</w:t>
      </w:r>
      <w:commentRangeEnd w:id="793"/>
      <w:r w:rsidR="00937BF8">
        <w:rPr>
          <w:rStyle w:val="CommentReference"/>
          <w:rFonts w:ascii="Palatino Linotype" w:eastAsia="SimSun" w:hAnsi="Palatino Linotype" w:cs="Times New Roman"/>
          <w:b w:val="0"/>
          <w:noProof/>
          <w:color w:val="000000"/>
          <w:lang w:eastAsia="zh-CN" w:bidi="ar-SA"/>
        </w:rPr>
        <w:commentReference w:id="793"/>
      </w:r>
      <w:commentRangeEnd w:id="794"/>
      <w:commentRangeEnd w:id="795"/>
      <w:commentRangeEnd w:id="796"/>
      <w:r w:rsidR="00154DDE">
        <w:rPr>
          <w:rStyle w:val="CommentReference"/>
          <w:rFonts w:ascii="Palatino Linotype" w:eastAsia="SimSun" w:hAnsi="Palatino Linotype" w:cs="Times New Roman"/>
          <w:b w:val="0"/>
          <w:noProof/>
          <w:color w:val="000000"/>
          <w:lang w:eastAsia="zh-CN" w:bidi="ar-SA"/>
        </w:rPr>
        <w:commentReference w:id="794"/>
      </w:r>
      <w:r w:rsidR="00937BF8">
        <w:rPr>
          <w:rStyle w:val="CommentReference"/>
          <w:rFonts w:ascii="Palatino Linotype" w:eastAsia="SimSun" w:hAnsi="Palatino Linotype" w:cs="Times New Roman"/>
          <w:b w:val="0"/>
          <w:noProof/>
          <w:color w:val="000000"/>
          <w:lang w:eastAsia="zh-CN" w:bidi="ar-SA"/>
        </w:rPr>
        <w:commentReference w:id="795"/>
      </w:r>
      <w:r w:rsidR="001F4719">
        <w:rPr>
          <w:rStyle w:val="CommentReference"/>
          <w:rFonts w:ascii="Palatino Linotype" w:eastAsia="SimSun" w:hAnsi="Palatino Linotype" w:cs="Times New Roman"/>
          <w:b w:val="0"/>
          <w:noProof/>
          <w:color w:val="000000"/>
          <w:lang w:eastAsia="zh-CN" w:bidi="ar-SA"/>
        </w:rPr>
        <w:commentReference w:id="796"/>
      </w:r>
    </w:p>
    <w:p w14:paraId="57B3C632" w14:textId="5BF1DFFA" w:rsidR="00A60E6C" w:rsidRPr="00DB66FC" w:rsidRDefault="00A60E6C" w:rsidP="0020516F">
      <w:pPr>
        <w:pStyle w:val="Heading2"/>
        <w:rPr>
          <w:ins w:id="797" w:author="Brian Bohman" w:date="2021-08-30T14:16:00Z"/>
        </w:rPr>
      </w:pPr>
      <w:ins w:id="798" w:author="Brian Bohman" w:date="2021-08-30T14:16:00Z">
        <w:r w:rsidRPr="00490731">
          <w:t>Mechanisms</w:t>
        </w:r>
        <w:r>
          <w:t xml:space="preserve"> of Dilution</w:t>
        </w:r>
      </w:ins>
    </w:p>
    <w:p w14:paraId="2F99F742" w14:textId="109952F3" w:rsidR="00180715" w:rsidRDefault="00241C92" w:rsidP="00241C92">
      <w:pPr>
        <w:pStyle w:val="Body"/>
        <w:rPr>
          <w:ins w:id="799" w:author="Brian Bohman" w:date="2021-08-31T07:43:00Z"/>
        </w:rPr>
      </w:pPr>
      <w:r w:rsidRPr="00DB66FC">
        <w:lastRenderedPageBreak/>
        <w:t xml:space="preserve">While the present study presents direct evidence of significant differences between CNDCs for potato across G </w:t>
      </w:r>
      <w:del w:id="800" w:author="Brian Bohman" w:date="2021-08-25T10:49:00Z">
        <w:r w:rsidRPr="00DB66FC" w:rsidDel="000B3B17">
          <w:delText>x</w:delText>
        </w:r>
      </w:del>
      <w:ins w:id="801" w:author="Brian Bohman" w:date="2021-08-25T10:49:00Z">
        <w:r w:rsidR="000B3B17">
          <w:t>×</w:t>
        </w:r>
      </w:ins>
      <w:r w:rsidRPr="00DB66FC">
        <w:t xml:space="preserve"> E</w:t>
      </w:r>
      <w:ins w:id="802" w:author="Brian Bohman" w:date="2021-10-23T14:36:00Z">
        <w:r w:rsidR="00871D8B">
          <w:t xml:space="preserve"> </w:t>
        </w:r>
      </w:ins>
      <w:ins w:id="803" w:author="Brian Bohman" w:date="2021-10-27T06:13:00Z">
        <w:r w:rsidR="00154DDE">
          <w:t>×</w:t>
        </w:r>
      </w:ins>
      <w:ins w:id="804" w:author="Brian Bohman" w:date="2021-10-23T14:36:00Z">
        <w:r w:rsidR="00871D8B">
          <w:t xml:space="preserve"> M</w:t>
        </w:r>
      </w:ins>
      <w:r w:rsidRPr="00DB66FC">
        <w:t xml:space="preserve"> effects, previous studies help describe the potential physiological mechanisms for this source of variation.</w:t>
      </w:r>
      <w:ins w:id="805" w:author="Brian Bohman" w:date="2021-10-23T16:09:00Z">
        <w:r w:rsidR="001C3CC7">
          <w:t xml:space="preserve"> </w:t>
        </w:r>
      </w:ins>
      <w:ins w:id="806" w:author="Brian Bohman" w:date="2021-10-23T16:11:00Z">
        <w:r w:rsidR="001E0283">
          <w:rPr>
            <w:lang w:bidi="en-US"/>
          </w:rPr>
          <w:t>However, r</w:t>
        </w:r>
      </w:ins>
      <w:ins w:id="807" w:author="Brian Bohman" w:date="2021-10-23T16:09:00Z">
        <w:r w:rsidR="001C3CC7">
          <w:rPr>
            <w:lang w:bidi="en-US"/>
          </w:rPr>
          <w:t>elatively limited work has been conducted to comprehensively evaluate the effect of G × E × M interaction on biomass partitioning and harvest index for potato</w:t>
        </w:r>
        <w:r w:rsidR="001C3CC7">
          <w:t>.</w:t>
        </w:r>
      </w:ins>
    </w:p>
    <w:p w14:paraId="54B1F563" w14:textId="604FAA89" w:rsidR="00180715" w:rsidRDefault="00241C92" w:rsidP="00241C92">
      <w:pPr>
        <w:pStyle w:val="Body"/>
        <w:rPr>
          <w:ins w:id="808" w:author="Brian Bohman" w:date="2021-08-31T07:43:00Z"/>
        </w:rPr>
      </w:pPr>
      <w:del w:id="809" w:author="Brian Bohman" w:date="2021-08-31T07:43:00Z">
        <w:r w:rsidRPr="00DB66FC" w:rsidDel="00180715">
          <w:delText xml:space="preserve"> </w:delText>
        </w:r>
      </w:del>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w:t>
      </w:r>
      <w:del w:id="810" w:author="Brian Bohman" w:date="2021-08-27T14:39:00Z">
        <w:r w:rsidRPr="00DB66FC" w:rsidDel="00617544">
          <w:delText xml:space="preserve">across G </w:delText>
        </w:r>
      </w:del>
      <w:del w:id="811" w:author="Brian Bohman" w:date="2021-08-25T10:49:00Z">
        <w:r w:rsidRPr="00DB66FC" w:rsidDel="000B3B17">
          <w:delText>x</w:delText>
        </w:r>
      </w:del>
      <w:del w:id="812" w:author="Brian Bohman" w:date="2021-08-27T14:39:00Z">
        <w:r w:rsidRPr="00DB66FC" w:rsidDel="00617544">
          <w:delText xml:space="preserve"> E effects </w:delText>
        </w:r>
      </w:del>
      <w:r w:rsidRPr="00DB66FC">
        <w:t>is primarily due to differences in the relative rate of partitioning of biomass to tubers</w:t>
      </w:r>
      <w:ins w:id="813" w:author="Brian Bohman" w:date="2021-08-28T07:55:00Z">
        <w:r w:rsidR="002F2C0F">
          <w:t xml:space="preserve"> (i.e., harvest index)</w:t>
        </w:r>
      </w:ins>
      <w:ins w:id="814" w:author="Brian Bohman" w:date="2021-08-31T06:59:00Z">
        <w:r w:rsidR="0020516F">
          <w:t xml:space="preserve"> as total biomass increases</w:t>
        </w:r>
      </w:ins>
      <w:r w:rsidRPr="00DB66FC">
        <w:t xml:space="preserve">. </w:t>
      </w:r>
      <w:ins w:id="815" w:author="Brian Bohman" w:date="2021-08-31T07:43:00Z">
        <w:r w:rsidR="00180715">
          <w:t xml:space="preserve">Reviewing previous work on this topic, </w:t>
        </w:r>
      </w:ins>
      <w:r w:rsidR="00A301DB">
        <w:fldChar w:fldCharType="begin"/>
      </w:r>
      <w:r w:rsidR="00A301DB">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A301DB">
        <w:fldChar w:fldCharType="separate"/>
      </w:r>
      <w:r w:rsidR="00A301DB">
        <w:rPr>
          <w:noProof/>
        </w:rPr>
        <w:t>Lemaire et al. (2019)</w:t>
      </w:r>
      <w:r w:rsidR="00A301DB">
        <w:fldChar w:fldCharType="end"/>
      </w:r>
      <w:ins w:id="816" w:author="Brian Bohman" w:date="2021-08-31T07:43:00Z">
        <w:r w:rsidR="00180715">
          <w:t xml:space="preserve"> described a framework with which to consider the variation in relative partitioning of dry matter. First, relative partitioning varies as biomass varies over the growing season indicating that there is an </w:t>
        </w:r>
        <w:proofErr w:type="spellStart"/>
        <w:r w:rsidR="00180715">
          <w:t>ontogentic</w:t>
        </w:r>
        <w:proofErr w:type="spellEnd"/>
        <w:r w:rsidR="00180715">
          <w:t xml:space="preserve"> relationship between harvest index and biomass. Second, the allometric trajectory of relative allocation (i.e., harvest index at a given level of biomass) is subject to variation in non-ontogenetic factors (i.e., </w:t>
        </w:r>
        <w:r w:rsidR="00180715" w:rsidRPr="00DB66FC">
          <w:t xml:space="preserve">G </w:t>
        </w:r>
        <w:r w:rsidR="00180715">
          <w:t>×</w:t>
        </w:r>
        <w:r w:rsidR="00180715" w:rsidRPr="00DB66FC">
          <w:t xml:space="preserve"> E</w:t>
        </w:r>
        <w:r w:rsidR="00180715">
          <w:t xml:space="preserve"> × M interactions).</w:t>
        </w:r>
      </w:ins>
    </w:p>
    <w:p w14:paraId="67A4C33F" w14:textId="78986103" w:rsidR="00241C92" w:rsidRDefault="00241C92" w:rsidP="00241C92">
      <w:pPr>
        <w:pStyle w:val="Body"/>
        <w:rPr>
          <w:ins w:id="817" w:author="Brian Bohman" w:date="2021-08-30T14:15:00Z"/>
        </w:rPr>
      </w:pPr>
      <w:r w:rsidRPr="00DB66FC">
        <w:t xml:space="preserve">For </w:t>
      </w:r>
      <w:del w:id="818" w:author="Brian Bohman" w:date="2021-08-31T07:43:00Z">
        <w:r w:rsidRPr="00DB66FC" w:rsidDel="00180715">
          <w:delText>example</w:delText>
        </w:r>
      </w:del>
      <w:ins w:id="819" w:author="Brian Bohman" w:date="2021-08-31T07:43:00Z">
        <w:r w:rsidR="00180715">
          <w:t>potato</w:t>
        </w:r>
      </w:ins>
      <w:r w:rsidRPr="00DB66FC">
        <w:t xml:space="preserve">, </w:t>
      </w:r>
      <w:del w:id="820" w:author="Brian Bohman" w:date="2021-08-31T07:45:00Z">
        <w:r w:rsidRPr="00DB66FC" w:rsidDel="006416FC">
          <w:delText xml:space="preserve">G </w:delText>
        </w:r>
      </w:del>
      <w:del w:id="821" w:author="Brian Bohman" w:date="2021-08-25T10:49:00Z">
        <w:r w:rsidRPr="00DB66FC" w:rsidDel="000B3B17">
          <w:delText>x</w:delText>
        </w:r>
      </w:del>
      <w:del w:id="822" w:author="Brian Bohman" w:date="2021-08-31T07:45:00Z">
        <w:r w:rsidRPr="00DB66FC" w:rsidDel="006416FC">
          <w:delText xml:space="preserve"> E</w:delText>
        </w:r>
      </w:del>
      <w:del w:id="823" w:author="Brian Bohman" w:date="2021-08-30T15:09:00Z">
        <w:r w:rsidRPr="00DB66FC" w:rsidDel="007B64CF">
          <w:delText xml:space="preserve"> effects</w:delText>
        </w:r>
      </w:del>
      <w:ins w:id="824" w:author="Brian Bohman" w:date="2021-08-31T07:45:00Z">
        <w:r w:rsidR="006416FC">
          <w:t>fac</w:t>
        </w:r>
      </w:ins>
      <w:ins w:id="825" w:author="Brian Bohman" w:date="2021-08-31T07:46:00Z">
        <w:r w:rsidR="006416FC">
          <w:t>tors</w:t>
        </w:r>
      </w:ins>
      <w:r w:rsidRPr="00DB66FC">
        <w:t xml:space="preserve"> that result in greater</w:t>
      </w:r>
      <w:ins w:id="826" w:author="Brian Bohman" w:date="2021-10-27T06:13:00Z">
        <w:r w:rsidR="00154DDE">
          <w:t xml:space="preserve"> relative</w:t>
        </w:r>
      </w:ins>
      <w:r w:rsidRPr="00DB66FC">
        <w:t xml:space="preserve"> partitioning of biomass from vines (i.e., high N metabolic and structural tissue) to tubers (i.e., low N storage tissues) will result in greater N dilution (i.e., lower %N</w:t>
      </w:r>
      <w:r w:rsidRPr="00DB66FC">
        <w:rPr>
          <w:vertAlign w:val="subscript"/>
        </w:rPr>
        <w:t>c</w:t>
      </w:r>
      <w:r w:rsidRPr="00DB66FC">
        <w:t xml:space="preserve">) at the same level of total plant </w:t>
      </w:r>
      <w:commentRangeStart w:id="827"/>
      <w:commentRangeStart w:id="828"/>
      <w:r w:rsidRPr="00DB66FC">
        <w:t>biomass</w:t>
      </w:r>
      <w:commentRangeEnd w:id="827"/>
      <w:r w:rsidR="00C51D44">
        <w:rPr>
          <w:rStyle w:val="CommentReference"/>
          <w:rFonts w:ascii="Palatino Linotype" w:eastAsia="SimSun" w:hAnsi="Palatino Linotype"/>
          <w:noProof/>
          <w:color w:val="000000"/>
          <w:lang w:eastAsia="zh-CN"/>
        </w:rPr>
        <w:commentReference w:id="827"/>
      </w:r>
      <w:commentRangeEnd w:id="828"/>
      <w:r w:rsidR="001F4719">
        <w:rPr>
          <w:rStyle w:val="CommentReference"/>
          <w:rFonts w:ascii="Palatino Linotype" w:eastAsia="SimSun" w:hAnsi="Palatino Linotype"/>
          <w:noProof/>
          <w:color w:val="000000"/>
          <w:lang w:eastAsia="zh-CN"/>
        </w:rPr>
        <w:commentReference w:id="828"/>
      </w:r>
      <w:r w:rsidRPr="00DB66FC">
        <w:t>.</w:t>
      </w:r>
      <w:ins w:id="829" w:author="Brian Bohman" w:date="2021-08-31T07:42:00Z">
        <w:r w:rsidR="00180715">
          <w:t xml:space="preserve"> </w:t>
        </w:r>
      </w:ins>
      <w:del w:id="830" w:author="Brian Bohman" w:date="2021-08-31T07:42:00Z">
        <w:r w:rsidR="00E22206" w:rsidDel="00180715">
          <w:delText>{Lemaire, 2019 #2659@@author-year}</w:delText>
        </w:r>
      </w:del>
      <w:ins w:id="831" w:author="Brian Bohman" w:date="2021-08-30T15:03:00Z">
        <w:r w:rsidR="007B64CF">
          <w:t xml:space="preserve">The two primary </w:t>
        </w:r>
      </w:ins>
      <w:ins w:id="832" w:author="Brian Bohman" w:date="2021-08-31T07:44:00Z">
        <w:r w:rsidR="006416FC">
          <w:t>factors</w:t>
        </w:r>
      </w:ins>
      <w:ins w:id="833" w:author="Brian Bohman" w:date="2021-08-30T15:03:00Z">
        <w:r w:rsidR="007B64CF">
          <w:t xml:space="preserve"> </w:t>
        </w:r>
      </w:ins>
      <w:ins w:id="834"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835" w:author="Brian Bohman" w:date="2021-08-30T15:06:00Z">
        <w:r w:rsidR="007B64CF">
          <w:t xml:space="preserve"> </w:t>
        </w:r>
      </w:ins>
      <w:ins w:id="836" w:author="Brian Bohman" w:date="2021-08-30T15:03:00Z">
        <w:r w:rsidR="007B64CF">
          <w:t xml:space="preserve">affecting </w:t>
        </w:r>
      </w:ins>
      <w:ins w:id="837" w:author="Brian Bohman" w:date="2021-08-30T15:04:00Z">
        <w:r w:rsidR="007B64CF">
          <w:t xml:space="preserve">relative biomass partitioning are </w:t>
        </w:r>
      </w:ins>
      <w:ins w:id="838" w:author="Brian Bohman" w:date="2021-08-30T15:05:00Z">
        <w:r w:rsidR="007B64CF">
          <w:t>total</w:t>
        </w:r>
      </w:ins>
      <w:ins w:id="839" w:author="Brian Bohman" w:date="2021-08-30T15:08:00Z">
        <w:r w:rsidR="007B64CF">
          <w:t xml:space="preserve"> plant</w:t>
        </w:r>
      </w:ins>
      <w:ins w:id="840" w:author="Brian Bohman" w:date="2021-08-30T15:05:00Z">
        <w:r w:rsidR="007B64CF">
          <w:t xml:space="preserve"> </w:t>
        </w:r>
      </w:ins>
      <w:ins w:id="841" w:author="Brian Bohman" w:date="2021-08-30T15:04:00Z">
        <w:r w:rsidR="007B64CF">
          <w:t>biomass at</w:t>
        </w:r>
      </w:ins>
      <w:ins w:id="842" w:author="Brian Bohman" w:date="2021-08-30T15:05:00Z">
        <w:r w:rsidR="007B64CF">
          <w:t xml:space="preserve"> tuber initiation </w:t>
        </w:r>
      </w:ins>
      <w:ins w:id="843" w:author="Brian Bohman" w:date="2021-10-27T06:14:00Z">
        <w:r w:rsidR="00154DDE">
          <w:t>(i.e., timing</w:t>
        </w:r>
      </w:ins>
      <w:ins w:id="844" w:author="Brian Bohman" w:date="2021-10-27T07:27:00Z">
        <w:r w:rsidR="001F4719">
          <w:t xml:space="preserve"> of tuber initiation</w:t>
        </w:r>
      </w:ins>
      <w:ins w:id="845" w:author="Brian Bohman" w:date="2021-10-27T06:14:00Z">
        <w:r w:rsidR="00154DDE">
          <w:t xml:space="preserve">) </w:t>
        </w:r>
      </w:ins>
      <w:ins w:id="846" w:author="Brian Bohman" w:date="2021-08-30T15:05:00Z">
        <w:r w:rsidR="007B64CF">
          <w:t xml:space="preserve">and relative rate of </w:t>
        </w:r>
      </w:ins>
      <w:ins w:id="847" w:author="Brian Bohman" w:date="2021-08-30T15:06:00Z">
        <w:r w:rsidR="007B64CF">
          <w:t>tuber growth to plant growth</w:t>
        </w:r>
      </w:ins>
      <w:ins w:id="848" w:author="Brian Bohman" w:date="2021-10-27T06:14:00Z">
        <w:r w:rsidR="00154DDE">
          <w:t xml:space="preserve"> (i.e., </w:t>
        </w:r>
      </w:ins>
      <w:ins w:id="849" w:author="Brian Bohman" w:date="2021-10-27T07:28:00Z">
        <w:r w:rsidR="001F4719">
          <w:t xml:space="preserve">relative rate of tube </w:t>
        </w:r>
      </w:ins>
      <w:ins w:id="850" w:author="Brian Bohman" w:date="2021-10-27T06:14:00Z">
        <w:r w:rsidR="00154DDE">
          <w:t>bulking)</w:t>
        </w:r>
      </w:ins>
      <w:ins w:id="851" w:author="Brian Bohman" w:date="2021-08-30T15:08:00Z">
        <w:r w:rsidR="007B64CF">
          <w:t>.</w:t>
        </w:r>
      </w:ins>
      <w:ins w:id="852" w:author="Brian Bohman" w:date="2021-08-31T07:44:00Z">
        <w:r w:rsidR="006416FC">
          <w:t xml:space="preserve"> T</w:t>
        </w:r>
      </w:ins>
      <w:ins w:id="853" w:author="Brian Bohman" w:date="2021-08-30T15:08:00Z">
        <w:r w:rsidR="007B64CF">
          <w:t xml:space="preserve">hese two </w:t>
        </w:r>
      </w:ins>
      <w:ins w:id="854" w:author="Brian Bohman" w:date="2021-08-31T07:44:00Z">
        <w:r w:rsidR="006416FC">
          <w:t xml:space="preserve">factors </w:t>
        </w:r>
      </w:ins>
      <w:ins w:id="855" w:author="Brian Bohman" w:date="2021-08-30T15:09:00Z">
        <w:r w:rsidR="007B64CF">
          <w:t xml:space="preserve">are affected by various </w:t>
        </w:r>
      </w:ins>
      <w:ins w:id="856" w:author="Brian Bohman" w:date="2021-08-31T07:45:00Z">
        <w:r w:rsidR="006416FC">
          <w:t xml:space="preserve">physiological mechanisms and </w:t>
        </w:r>
      </w:ins>
      <w:ins w:id="857" w:author="Brian Bohman" w:date="2021-08-30T15:09:00Z">
        <w:r w:rsidR="007B64CF" w:rsidRPr="00DB66FC">
          <w:t xml:space="preserve">G </w:t>
        </w:r>
        <w:r w:rsidR="007B64CF">
          <w:t>×</w:t>
        </w:r>
        <w:r w:rsidR="007B64CF" w:rsidRPr="00DB66FC">
          <w:t xml:space="preserve"> E</w:t>
        </w:r>
        <w:r w:rsidR="007B64CF">
          <w:t xml:space="preserve"> × M interactions.</w:t>
        </w:r>
      </w:ins>
    </w:p>
    <w:p w14:paraId="2B33ACA5" w14:textId="0F8795B8" w:rsidR="005D7890" w:rsidRPr="005D7890" w:rsidRDefault="000E7CAD" w:rsidP="005D7890">
      <w:pPr>
        <w:pStyle w:val="Heading3"/>
        <w:rPr>
          <w:ins w:id="858" w:author="Brian Bohman" w:date="2021-08-30T14:17:00Z"/>
        </w:rPr>
      </w:pPr>
      <w:ins w:id="859" w:author="Brian Bohman" w:date="2021-10-23T21:23:00Z">
        <w:r>
          <w:t>Tuber Initiation</w:t>
        </w:r>
      </w:ins>
      <w:ins w:id="860" w:author="Brian Bohman" w:date="2021-10-27T06:14:00Z">
        <w:r w:rsidR="00154DDE">
          <w:t xml:space="preserve"> </w:t>
        </w:r>
        <w:commentRangeStart w:id="861"/>
        <w:r w:rsidR="00154DDE">
          <w:t>Timing</w:t>
        </w:r>
      </w:ins>
      <w:commentRangeEnd w:id="861"/>
      <w:ins w:id="862" w:author="Brian Bohman" w:date="2021-10-27T08:30:00Z">
        <w:r w:rsidR="00DD77DA">
          <w:rPr>
            <w:rStyle w:val="CommentReference"/>
            <w:rFonts w:ascii="Palatino Linotype" w:eastAsia="SimSun" w:hAnsi="Palatino Linotype"/>
            <w:noProof/>
            <w:color w:val="000000"/>
            <w:lang w:eastAsia="zh-CN" w:bidi="ar-SA"/>
          </w:rPr>
          <w:commentReference w:id="861"/>
        </w:r>
      </w:ins>
    </w:p>
    <w:p w14:paraId="284DA482" w14:textId="7E1D63BA" w:rsidR="00487F52" w:rsidRDefault="000E7CAD">
      <w:pPr>
        <w:pStyle w:val="Body"/>
        <w:rPr>
          <w:ins w:id="863" w:author="Brian Bohman" w:date="2021-10-23T21:27:00Z"/>
        </w:rPr>
      </w:pPr>
      <w:ins w:id="864" w:author="Brian Bohman" w:date="2021-10-23T21:23:00Z">
        <w:r>
          <w:lastRenderedPageBreak/>
          <w:t>T</w:t>
        </w:r>
      </w:ins>
      <w:ins w:id="865" w:author="Brian Bohman" w:date="2021-10-27T06:14:00Z">
        <w:r w:rsidR="00154DDE">
          <w:t>iming of t</w:t>
        </w:r>
      </w:ins>
      <w:ins w:id="866" w:author="Brian Bohman" w:date="2021-10-23T21:23:00Z">
        <w:r>
          <w:t xml:space="preserve">uber initiation is </w:t>
        </w:r>
      </w:ins>
      <w:ins w:id="867" w:author="Brian Bohman" w:date="2021-10-23T21:24:00Z">
        <w:r>
          <w:t xml:space="preserve">affected </w:t>
        </w:r>
      </w:ins>
      <w:ins w:id="868" w:author="Brian Bohman" w:date="2021-10-23T21:25:00Z">
        <w:r w:rsidR="003168D4">
          <w:t xml:space="preserve">primarily </w:t>
        </w:r>
      </w:ins>
      <w:ins w:id="869" w:author="Brian Bohman" w:date="2021-10-23T21:24:00Z">
        <w:r>
          <w:t xml:space="preserve">by </w:t>
        </w:r>
      </w:ins>
      <w:ins w:id="870" w:author="Brian Bohman" w:date="2021-08-31T08:25:00Z">
        <w:r w:rsidR="00B22031">
          <w:t>variety maturity class</w:t>
        </w:r>
      </w:ins>
      <w:ins w:id="871" w:author="Brian Bohman" w:date="2021-10-23T21:24:00Z">
        <w:r w:rsidR="007C506E">
          <w:t xml:space="preserve"> (i.e., G)</w:t>
        </w:r>
      </w:ins>
      <w:ins w:id="872" w:author="Brian Bohman" w:date="2021-10-23T21:28:00Z">
        <w:r w:rsidR="00AF7C54">
          <w:t>.</w:t>
        </w:r>
      </w:ins>
      <w:ins w:id="873" w:author="Brian Bohman" w:date="2021-08-31T08:25:00Z">
        <w:r w:rsidR="00B22031">
          <w:t xml:space="preserve"> Potato varieties are classified </w:t>
        </w:r>
      </w:ins>
      <w:ins w:id="874" w:author="Brian Bohman" w:date="2021-08-31T08:26:00Z">
        <w:r w:rsidR="00B22031">
          <w:t xml:space="preserve">on a spectrum </w:t>
        </w:r>
      </w:ins>
      <w:ins w:id="875" w:author="Brian Bohman" w:date="2021-08-31T08:29:00Z">
        <w:r w:rsidR="00B22031">
          <w:t xml:space="preserve">of </w:t>
        </w:r>
      </w:ins>
      <w:ins w:id="876" w:author="Brian Bohman" w:date="2021-08-31T08:27:00Z">
        <w:r w:rsidR="00B22031">
          <w:t>growth patterns</w:t>
        </w:r>
      </w:ins>
      <w:ins w:id="877" w:author="Brian Bohman" w:date="2021-08-31T08:28:00Z">
        <w:r w:rsidR="00B22031">
          <w:t xml:space="preserve"> </w:t>
        </w:r>
      </w:ins>
      <w:ins w:id="878" w:author="Brian Bohman" w:date="2021-08-31T08:29:00Z">
        <w:r w:rsidR="00B22031">
          <w:t xml:space="preserve">where early maturing varieties are considered </w:t>
        </w:r>
      </w:ins>
      <w:ins w:id="879" w:author="Brian Bohman" w:date="2021-08-31T08:30:00Z">
        <w:r w:rsidR="00B22031">
          <w:t xml:space="preserve">to be </w:t>
        </w:r>
      </w:ins>
      <w:ins w:id="880" w:author="Brian Bohman" w:date="2021-08-31T08:29:00Z">
        <w:r w:rsidR="00B22031">
          <w:t xml:space="preserve">determinant and later maturing varieties are considered </w:t>
        </w:r>
      </w:ins>
      <w:ins w:id="881" w:author="Brian Bohman" w:date="2021-08-31T08:30:00Z">
        <w:r w:rsidR="00B22031">
          <w:t xml:space="preserve">to be </w:t>
        </w:r>
      </w:ins>
      <w:ins w:id="882" w:author="Brian Bohman" w:date="2021-08-31T08:29:00Z">
        <w:r w:rsidR="00B22031">
          <w:t>indeterminant</w:t>
        </w:r>
      </w:ins>
      <w:ins w:id="883" w:author="Brian Bohman" w:date="2021-08-31T08:28:00Z">
        <w:r w:rsidR="00B22031">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884" w:author="Brian Bohman" w:date="2021-08-31T08:27:00Z">
        <w:r w:rsidR="00B22031">
          <w:t xml:space="preserve">. </w:t>
        </w:r>
      </w:ins>
      <w:ins w:id="885" w:author="Brian Bohman" w:date="2021-08-31T08:30:00Z">
        <w:r w:rsidR="00B22031">
          <w:t>Compared to indeterminant varieties, de</w:t>
        </w:r>
      </w:ins>
      <w:ins w:id="886" w:author="Brian Bohman" w:date="2021-08-31T08:27:00Z">
        <w:r w:rsidR="00B22031">
          <w:t>terminate varieties</w:t>
        </w:r>
      </w:ins>
      <w:ins w:id="887" w:author="Brian Bohman" w:date="2021-08-31T08:30:00Z">
        <w:r w:rsidR="00B22031">
          <w:t xml:space="preserve"> </w:t>
        </w:r>
      </w:ins>
      <w:ins w:id="888" w:author="Brian Bohman" w:date="2021-08-31T08:32:00Z">
        <w:r w:rsidR="00B22031">
          <w:t xml:space="preserve">progress more </w:t>
        </w:r>
      </w:ins>
      <w:ins w:id="889" w:author="Brian Bohman" w:date="2021-08-31T08:35:00Z">
        <w:r w:rsidR="00070EF7">
          <w:t xml:space="preserve">quickly </w:t>
        </w:r>
      </w:ins>
      <w:ins w:id="890" w:author="Brian Bohman" w:date="2021-08-31T08:32:00Z">
        <w:r w:rsidR="00B22031">
          <w:t>to the tuber initiation</w:t>
        </w:r>
      </w:ins>
      <w:ins w:id="891" w:author="Brian Bohman" w:date="2021-08-31T08:35:00Z">
        <w:r w:rsidR="00070EF7">
          <w:t xml:space="preserve"> growth stage</w:t>
        </w:r>
      </w:ins>
      <w:ins w:id="892" w:author="Brian Bohman" w:date="2021-08-31T08:33:00Z">
        <w:r w:rsidR="00B22031">
          <w:t xml:space="preserve"> </w:t>
        </w:r>
      </w:ins>
      <w:ins w:id="893" w:author="Brian Bohman" w:date="2021-08-31T08:32:00Z">
        <w:r w:rsidR="00B22031">
          <w:t>(i.e., at lower total plant biomass)</w:t>
        </w:r>
      </w:ins>
      <w:ins w:id="894" w:author="Brian Bohman" w:date="2021-08-31T08:35:00Z">
        <w:r w:rsidR="00070EF7">
          <w:t xml:space="preserve"> and have </w:t>
        </w:r>
      </w:ins>
      <w:ins w:id="895" w:author="Brian Bohman" w:date="2021-08-31T08:37:00Z">
        <w:r w:rsidR="00070EF7">
          <w:t xml:space="preserve">a more </w:t>
        </w:r>
      </w:ins>
      <w:ins w:id="896" w:author="Brian Bohman" w:date="2021-08-31T08:35:00Z">
        <w:r w:rsidR="00070EF7">
          <w:t xml:space="preserve">rapid tuber </w:t>
        </w:r>
      </w:ins>
      <w:ins w:id="897" w:author="Brian Bohman" w:date="2021-08-31T08:37:00Z">
        <w:r w:rsidR="00070EF7">
          <w:t>bulking (i.e., biomass increase)</w:t>
        </w:r>
      </w:ins>
      <w:ins w:id="898" w:author="Brian Bohman" w:date="2021-08-31T08:35:00Z">
        <w:r w:rsidR="00070EF7">
          <w:t xml:space="preserve"> </w:t>
        </w:r>
      </w:ins>
      <w:ins w:id="899" w:author="Brian Bohman" w:date="2021-08-31T08:36:00Z">
        <w:r w:rsidR="00070EF7">
          <w:t xml:space="preserve">with limited </w:t>
        </w:r>
      </w:ins>
      <w:ins w:id="900" w:author="Brian Bohman" w:date="2021-08-31T08:37:00Z">
        <w:r w:rsidR="00070EF7">
          <w:t xml:space="preserve">additional </w:t>
        </w:r>
      </w:ins>
      <w:ins w:id="901" w:author="Brian Bohman" w:date="2021-08-31T08:36:00Z">
        <w:r w:rsidR="00070EF7">
          <w:t xml:space="preserve">canopy </w:t>
        </w:r>
      </w:ins>
      <w:ins w:id="902" w:author="Brian Bohman" w:date="2021-08-31T08:37:00Z">
        <w:r w:rsidR="00070EF7">
          <w:t xml:space="preserve">and vine biomass growth (i.e., </w:t>
        </w:r>
      </w:ins>
      <w:ins w:id="903"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904" w:author="Brian Bohman" w:date="2021-08-31T08:38:00Z">
        <w:r w:rsidR="00070EF7">
          <w:t>.</w:t>
        </w:r>
      </w:ins>
      <w:ins w:id="905" w:author="Brian Bohman" w:date="2021-08-31T08:39:00Z">
        <w:r w:rsidR="002A483C">
          <w:t xml:space="preserve"> Therefore, it is expected that increasing earliness of maturity for a potato variety would result in an increase in N dilution </w:t>
        </w:r>
      </w:ins>
      <w:ins w:id="906" w:author="Brian Bohman" w:date="2021-08-31T08:40:00Z">
        <w:r w:rsidR="002A483C">
          <w:t>(</w:t>
        </w:r>
        <w:r w:rsidR="002A483C">
          <w:fldChar w:fldCharType="begin"/>
        </w:r>
        <w:r w:rsidR="002A483C">
          <w:instrText xml:space="preserve"> REF _Ref81291623 \h </w:instrText>
        </w:r>
      </w:ins>
      <w:r w:rsidR="002A483C">
        <w:fldChar w:fldCharType="separate"/>
      </w:r>
      <w:ins w:id="907" w:author="Brian Bohman" w:date="2021-08-31T08:40:00Z">
        <w:r w:rsidR="002A483C">
          <w:t xml:space="preserve">Table </w:t>
        </w:r>
        <w:r w:rsidR="002A483C">
          <w:rPr>
            <w:noProof/>
          </w:rPr>
          <w:t>7</w:t>
        </w:r>
        <w:r w:rsidR="002A483C">
          <w:fldChar w:fldCharType="end"/>
        </w:r>
        <w:r w:rsidR="002A483C">
          <w:t>).</w:t>
        </w:r>
      </w:ins>
    </w:p>
    <w:p w14:paraId="23F19FC9" w14:textId="4C93C9A4" w:rsidR="00A61F9A" w:rsidRDefault="00A61F9A">
      <w:pPr>
        <w:pStyle w:val="Body"/>
        <w:rPr>
          <w:ins w:id="908" w:author="Brian Bohman" w:date="2021-10-23T21:30:00Z"/>
          <w:lang w:bidi="en-US"/>
        </w:rPr>
      </w:pPr>
      <w:ins w:id="909" w:author="Brian Bohman" w:date="2021-10-23T21:18:00Z">
        <w:r>
          <w:rPr>
            <w:lang w:bidi="en-US"/>
          </w:rPr>
          <w:t>Differences in maturity class between varieties resul</w:t>
        </w:r>
      </w:ins>
      <w:ins w:id="910" w:author="Brian Bohman" w:date="2021-10-23T21:29:00Z">
        <w:r w:rsidR="00764A53">
          <w:rPr>
            <w:lang w:bidi="en-US"/>
          </w:rPr>
          <w:t>ted</w:t>
        </w:r>
      </w:ins>
      <w:ins w:id="911" w:author="Brian Bohman" w:date="2021-10-23T21:18:00Z">
        <w:r>
          <w:rPr>
            <w:lang w:bidi="en-US"/>
          </w:rPr>
          <w:t xml:space="preserve"> in differences in %N</w:t>
        </w:r>
        <w:r>
          <w:rPr>
            <w:vertAlign w:val="subscript"/>
            <w:lang w:bidi="en-US"/>
          </w:rPr>
          <w:t>c</w:t>
        </w:r>
        <w:r>
          <w:rPr>
            <w:lang w:bidi="en-US"/>
          </w:rPr>
          <w:t>. Argentina × Innovator, which has an early to medium maturity class, had significantly lower %N</w:t>
        </w:r>
        <w:r>
          <w:rPr>
            <w:vertAlign w:val="subscript"/>
            <w:lang w:bidi="en-US"/>
          </w:rPr>
          <w:t>c</w:t>
        </w:r>
        <w:r>
          <w:rPr>
            <w:lang w:bidi="en-US"/>
          </w:rPr>
          <w:t xml:space="preserve"> than Argentina × Bannock Russet, Argentina × </w:t>
        </w:r>
        <w:proofErr w:type="spellStart"/>
        <w:r>
          <w:rPr>
            <w:lang w:bidi="en-US"/>
          </w:rPr>
          <w:t>Markies</w:t>
        </w:r>
        <w:proofErr w:type="spellEnd"/>
        <w:r>
          <w:rPr>
            <w:lang w:bidi="en-US"/>
          </w:rPr>
          <w:t xml:space="preserve"> Russet, and Argentina × Umatilla Russet, which have either a medium-late to late or late to very late maturity class; however, Argentina × Gem Russet, which has a medium to late maturity class did not have a significantly different %N</w:t>
        </w:r>
        <w:r>
          <w:rPr>
            <w:vertAlign w:val="subscript"/>
            <w:lang w:bidi="en-US"/>
          </w:rPr>
          <w:t>c</w:t>
        </w:r>
        <w:r>
          <w:rPr>
            <w:lang w:bidi="en-US"/>
          </w:rPr>
          <w:t xml:space="preserve"> from Argentina × Innovator (Table 7). This finding would suggest that varieties with an earlier maturity class (i.e.,</w:t>
        </w:r>
      </w:ins>
      <w:ins w:id="912" w:author="Brian Bohman" w:date="2021-10-27T06:15:00Z">
        <w:r w:rsidR="00154DDE">
          <w:rPr>
            <w:lang w:bidi="en-US"/>
          </w:rPr>
          <w:t xml:space="preserve"> earlier tuber initiation</w:t>
        </w:r>
      </w:ins>
      <w:ins w:id="913" w:author="Brian Bohman" w:date="2021-10-23T21:18:00Z">
        <w:r>
          <w:rPr>
            <w:lang w:bidi="en-US"/>
          </w:rPr>
          <w:t>) will have lower %N</w:t>
        </w:r>
        <w:r>
          <w:rPr>
            <w:vertAlign w:val="subscript"/>
            <w:lang w:bidi="en-US"/>
          </w:rPr>
          <w:t>c</w:t>
        </w:r>
        <w:r>
          <w:rPr>
            <w:lang w:bidi="en-US"/>
          </w:rPr>
          <w:t>.</w:t>
        </w:r>
      </w:ins>
    </w:p>
    <w:p w14:paraId="7E9385C4" w14:textId="15D87253" w:rsidR="00CF3938" w:rsidRDefault="00154DDE" w:rsidP="00582605">
      <w:pPr>
        <w:pStyle w:val="Body"/>
        <w:rPr>
          <w:ins w:id="914" w:author="Brian Bohman" w:date="2021-10-23T21:31:00Z"/>
        </w:rPr>
      </w:pPr>
      <w:ins w:id="915" w:author="Brian Bohman" w:date="2021-10-27T06:15:00Z">
        <w:r>
          <w:t>T</w:t>
        </w:r>
      </w:ins>
      <w:ins w:id="916" w:author="Brian Bohman" w:date="2021-10-23T21:30:00Z">
        <w:r w:rsidR="00CF3938">
          <w:t xml:space="preserve">iming of tuber initiation is also subject to </w:t>
        </w:r>
      </w:ins>
      <w:ins w:id="917" w:author="Brian Bohman" w:date="2021-10-24T10:05:00Z">
        <w:r w:rsidR="00E02AD8">
          <w:t xml:space="preserve">G x </w:t>
        </w:r>
      </w:ins>
      <w:ins w:id="918" w:author="Brian Bohman" w:date="2021-10-23T21:30:00Z">
        <w:r w:rsidR="00CF3938" w:rsidRPr="00DB66FC">
          <w:t>E</w:t>
        </w:r>
        <w:r w:rsidR="00CF3938">
          <w:t xml:space="preserve"> × M interactions. Ideal conditions for tuber initiation are moderate to low soil N availability, shorter day length, high light intensity, and cool nighttime temperatures </w:t>
        </w:r>
        <w:r w:rsidR="00CF3938">
          <w:fldChar w:fldCharType="begin"/>
        </w:r>
        <w:r w:rsidR="00CF3938">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CF3938">
          <w:fldChar w:fldCharType="separate"/>
        </w:r>
        <w:r w:rsidR="00CF3938">
          <w:rPr>
            <w:noProof/>
          </w:rPr>
          <w:t>(Ewing &amp; Struik, 1992; Thornton, 2020)</w:t>
        </w:r>
        <w:r w:rsidR="00CF3938">
          <w:fldChar w:fldCharType="end"/>
        </w:r>
        <w:r w:rsidR="00CF3938">
          <w:t xml:space="preserve">; when N fertilizer management results in excessively high soil N availability </w:t>
        </w:r>
        <w:r w:rsidR="00CF3938">
          <w:fldChar w:fldCharType="begin"/>
        </w:r>
        <w:r w:rsidR="00CF3938">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CF3938">
          <w:fldChar w:fldCharType="separate"/>
        </w:r>
        <w:r w:rsidR="00CF3938">
          <w:rPr>
            <w:noProof/>
          </w:rPr>
          <w:t>(Kleinkopf et al., 1981)</w:t>
        </w:r>
        <w:r w:rsidR="00CF3938">
          <w:fldChar w:fldCharType="end"/>
        </w:r>
        <w:r w:rsidR="00CF3938">
          <w:t xml:space="preserve">, under conditions of reduced solar irradiance </w:t>
        </w:r>
        <w:r w:rsidR="00CF3938">
          <w:fldChar w:fldCharType="begin"/>
        </w:r>
        <w:r w:rsidR="00CF3938">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CF3938">
          <w:fldChar w:fldCharType="separate"/>
        </w:r>
        <w:r w:rsidR="00CF3938">
          <w:rPr>
            <w:noProof/>
          </w:rPr>
          <w:t>(Menzel, 1985)</w:t>
        </w:r>
        <w:r w:rsidR="00CF3938">
          <w:fldChar w:fldCharType="end"/>
        </w:r>
        <w:r w:rsidR="00CF3938">
          <w:t xml:space="preserve">, or when nighttime soil temperature are elevated </w:t>
        </w:r>
        <w:r w:rsidR="00CF3938">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ins>
      <w:r w:rsidR="00477881">
        <w:instrText xml:space="preserve"> ADDIN EN.CITE </w:instrText>
      </w:r>
      <w:r w:rsidR="00477881">
        <w:fldChar w:fldCharType="begin">
          <w:fldData xml:space="preserve">PEVuZE5vdGU+PENpdGU+PEF1dGhvcj5LaW08L0F1dGhvcj48WWVhcj4yMDE5PC9ZZWFyPjxSZWNO
dW0+Mjc4NzwvUmVjTnVtPjxEaXNwbGF5VGV4dD4oU2xhdGVyLCAxOTY4OyBLaW0gJmFtcDsgTGVl
LCAyMDE5KTwvRGlzcGxheVRleHQ+PHJlY29yZD48cmVjLW51bWJlcj4yNzg3PC9yZWMtbnVtYmVy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477881">
        <w:instrText xml:space="preserve"> ADDIN EN.CITE.DATA </w:instrText>
      </w:r>
      <w:r w:rsidR="00477881">
        <w:fldChar w:fldCharType="end"/>
      </w:r>
      <w:ins w:id="919" w:author="Brian Bohman" w:date="2021-10-23T21:30:00Z">
        <w:r w:rsidR="00CF3938">
          <w:fldChar w:fldCharType="separate"/>
        </w:r>
      </w:ins>
      <w:r w:rsidR="00477881">
        <w:rPr>
          <w:noProof/>
        </w:rPr>
        <w:t>(Slater, 1968; Kim &amp; Lee, 2019)</w:t>
      </w:r>
      <w:ins w:id="920" w:author="Brian Bohman" w:date="2021-10-23T21:30:00Z">
        <w:r w:rsidR="00CF3938">
          <w:fldChar w:fldCharType="end"/>
        </w:r>
        <w:r w:rsidR="00CF3938">
          <w:t>, tuber initiation can be delayed. Therefore, both M effects that result in excessive early-season soil N availability (</w:t>
        </w:r>
      </w:ins>
      <w:ins w:id="921" w:author="Brian Bohman" w:date="2021-10-27T06:16:00Z">
        <w:r>
          <w:t>e.g.</w:t>
        </w:r>
      </w:ins>
      <w:ins w:id="922" w:author="Brian Bohman" w:date="2021-10-23T21:30:00Z">
        <w:r w:rsidR="00CF3938">
          <w:t xml:space="preserve">, all N applied at planting in a soluble form) and E </w:t>
        </w:r>
        <w:r w:rsidR="00CF3938">
          <w:lastRenderedPageBreak/>
          <w:t>effects that result in increased solar irradiance or reduced nighttime temperatures (i.e., increased diurnal temperature difference) will result in an increase in N dilution (</w:t>
        </w:r>
        <w:r w:rsidR="00CF3938">
          <w:fldChar w:fldCharType="begin"/>
        </w:r>
        <w:r w:rsidR="00CF3938">
          <w:instrText xml:space="preserve"> REF _Ref81291623 \h </w:instrText>
        </w:r>
      </w:ins>
      <w:ins w:id="923" w:author="Brian Bohman" w:date="2021-10-23T21:30:00Z">
        <w:r w:rsidR="00CF3938">
          <w:fldChar w:fldCharType="separate"/>
        </w:r>
        <w:r w:rsidR="00CF3938">
          <w:t xml:space="preserve">Table </w:t>
        </w:r>
        <w:r w:rsidR="00CF3938">
          <w:rPr>
            <w:noProof/>
          </w:rPr>
          <w:t>7</w:t>
        </w:r>
        <w:r w:rsidR="00CF3938">
          <w:fldChar w:fldCharType="end"/>
        </w:r>
        <w:r w:rsidR="00CF3938">
          <w:t>).</w:t>
        </w:r>
      </w:ins>
    </w:p>
    <w:p w14:paraId="725186EE" w14:textId="78F4FA43" w:rsidR="004E1CFA" w:rsidRDefault="00367D8A" w:rsidP="00E45DFE">
      <w:pPr>
        <w:pStyle w:val="Body"/>
        <w:rPr>
          <w:ins w:id="924" w:author="Brian Bohman" w:date="2021-08-31T08:49:00Z"/>
        </w:rPr>
      </w:pPr>
      <w:ins w:id="925" w:author="Brian Bohman" w:date="2021-10-23T21:33:00Z">
        <w:r>
          <w:t>However, d</w:t>
        </w:r>
      </w:ins>
      <w:ins w:id="926" w:author="Brian Bohman" w:date="2021-10-23T21:31:00Z">
        <w:r w:rsidR="00A2095A">
          <w:t xml:space="preserve">ue the limitation of the experimental studies </w:t>
        </w:r>
      </w:ins>
      <w:ins w:id="927" w:author="Brian Bohman" w:date="2021-10-23T21:34:00Z">
        <w:r w:rsidR="00322EE3">
          <w:t xml:space="preserve">(i.e., </w:t>
        </w:r>
      </w:ins>
      <w:ins w:id="928" w:author="Brian Bohman" w:date="2021-10-23T21:31:00Z">
        <w:r w:rsidR="002078D9">
          <w:t xml:space="preserve">the effect of M was not systematically varied </w:t>
        </w:r>
      </w:ins>
      <w:ins w:id="929" w:author="Brian Bohman" w:date="2021-10-24T10:11:00Z">
        <w:r w:rsidR="00FE270A">
          <w:t>across a given G x E interaction</w:t>
        </w:r>
      </w:ins>
      <w:ins w:id="930" w:author="Brian Bohman" w:date="2021-10-23T21:34:00Z">
        <w:r w:rsidR="00322EE3">
          <w:t>)</w:t>
        </w:r>
      </w:ins>
      <w:ins w:id="931" w:author="Brian Bohman" w:date="2021-10-23T21:32:00Z">
        <w:r w:rsidR="002078D9">
          <w:t xml:space="preserve">, it is not possible to directly assess </w:t>
        </w:r>
        <w:r w:rsidR="00EC7810">
          <w:t>the</w:t>
        </w:r>
      </w:ins>
      <w:ins w:id="932" w:author="Brian Bohman" w:date="2021-10-24T10:29:00Z">
        <w:r w:rsidR="00617C85">
          <w:t xml:space="preserve"> </w:t>
        </w:r>
      </w:ins>
      <w:ins w:id="933" w:author="Brian Bohman" w:date="2021-10-23T21:32:00Z">
        <w:r w:rsidR="00EC7810">
          <w:t>impact of</w:t>
        </w:r>
      </w:ins>
      <w:ins w:id="934" w:author="Brian Bohman" w:date="2021-10-24T10:29:00Z">
        <w:r w:rsidR="00617C85">
          <w:t xml:space="preserve"> </w:t>
        </w:r>
      </w:ins>
      <w:ins w:id="935" w:author="Brian Bohman" w:date="2021-10-24T10:30:00Z">
        <w:r w:rsidR="00617C85">
          <w:t>diurnal temperature difference</w:t>
        </w:r>
      </w:ins>
      <w:ins w:id="936" w:author="Brian Bohman" w:date="2021-10-24T10:32:00Z">
        <w:r w:rsidR="00527104">
          <w:t>, solar radiation, or</w:t>
        </w:r>
      </w:ins>
      <w:ins w:id="937" w:author="Brian Bohman" w:date="2021-10-24T10:30:00Z">
        <w:r w:rsidR="00617C85">
          <w:t xml:space="preserve"> </w:t>
        </w:r>
        <w:r w:rsidR="00F8183D">
          <w:t>N fertilizer source and timing on the timing of tuber initiation and N dilution</w:t>
        </w:r>
      </w:ins>
      <w:ins w:id="938" w:author="Brian Bohman" w:date="2021-10-24T10:31:00Z">
        <w:r w:rsidR="004544AE">
          <w:t xml:space="preserve"> distinct from the combined effect of the</w:t>
        </w:r>
      </w:ins>
      <w:ins w:id="939" w:author="Brian Bohman" w:date="2021-10-23T21:32:00Z">
        <w:r w:rsidR="00EC7810">
          <w:t xml:space="preserve"> </w:t>
        </w:r>
      </w:ins>
      <w:ins w:id="940" w:author="Brian Bohman" w:date="2021-10-24T10:12:00Z">
        <w:r w:rsidR="00FE270A">
          <w:t xml:space="preserve">G x </w:t>
        </w:r>
      </w:ins>
      <w:ins w:id="941" w:author="Brian Bohman" w:date="2021-10-23T21:32:00Z">
        <w:r w:rsidR="00EC7810">
          <w:t>E x M interactions</w:t>
        </w:r>
      </w:ins>
      <w:ins w:id="942" w:author="Brian Bohman" w:date="2021-10-24T10:31:00Z">
        <w:r w:rsidR="00527104">
          <w:t>.</w:t>
        </w:r>
      </w:ins>
      <w:del w:id="943" w:author="Brian Bohman" w:date="2021-10-23T21:27:00Z">
        <w:r w:rsidR="00A301DB" w:rsidDel="007920A0">
          <w:fldChar w:fldCharType="begin"/>
        </w:r>
        <w:r w:rsidR="005129AA" w:rsidDel="007920A0">
          <w:del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delInstrText>
        </w:r>
        <w:r w:rsidR="00A301DB" w:rsidDel="007920A0">
          <w:fldChar w:fldCharType="separate"/>
        </w:r>
        <w:r w:rsidR="005129AA" w:rsidDel="007920A0">
          <w:rPr>
            <w:noProof/>
          </w:rPr>
          <w:delText>(Ewing &amp; Struik, 1992; Thornton, 2020)</w:delText>
        </w:r>
        <w:r w:rsidR="00A301DB" w:rsidDel="007920A0">
          <w:fldChar w:fldCharType="end"/>
        </w:r>
        <w:r w:rsidR="00A301DB" w:rsidDel="007920A0">
          <w:fldChar w:fldCharType="begin"/>
        </w:r>
        <w:r w:rsidR="00A301DB" w:rsidDel="007920A0">
          <w:del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delInstrText>
        </w:r>
        <w:r w:rsidR="00A301DB" w:rsidDel="007920A0">
          <w:fldChar w:fldCharType="separate"/>
        </w:r>
        <w:r w:rsidR="00A301DB" w:rsidDel="007920A0">
          <w:rPr>
            <w:noProof/>
          </w:rPr>
          <w:delText>(Kleinkopf et al., 1981)</w:delText>
        </w:r>
        <w:r w:rsidR="00A301DB" w:rsidDel="007920A0">
          <w:fldChar w:fldCharType="end"/>
        </w:r>
        <w:r w:rsidR="00A301DB" w:rsidDel="007920A0">
          <w:fldChar w:fldCharType="begin"/>
        </w:r>
        <w:r w:rsidR="00A301DB" w:rsidDel="007920A0">
          <w:del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delInstrText>
        </w:r>
        <w:r w:rsidR="00A301DB" w:rsidDel="007920A0">
          <w:fldChar w:fldCharType="separate"/>
        </w:r>
        <w:r w:rsidR="00A301DB" w:rsidDel="007920A0">
          <w:rPr>
            <w:noProof/>
          </w:rPr>
          <w:delText>(Menzel, 1985)</w:delText>
        </w:r>
        <w:r w:rsidR="00A301DB" w:rsidDel="007920A0">
          <w:fldChar w:fldCharType="end"/>
        </w:r>
        <w:r w:rsidR="00A301DB"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 </w:delInstrText>
        </w:r>
        <w:r w:rsidR="00D872CE" w:rsidDel="007920A0">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rsidDel="007920A0">
          <w:delInstrText xml:space="preserve"> ADDIN EN.CITE.DATA </w:delInstrText>
        </w:r>
        <w:r w:rsidR="00D872CE" w:rsidDel="007920A0">
          <w:fldChar w:fldCharType="end"/>
        </w:r>
        <w:r w:rsidR="00A301DB" w:rsidDel="007920A0">
          <w:fldChar w:fldCharType="separate"/>
        </w:r>
        <w:r w:rsidR="00D872CE" w:rsidDel="007920A0">
          <w:rPr>
            <w:noProof/>
          </w:rPr>
          <w:delText>(Kim &amp; Lee, 2019; Slater, 1968)</w:delText>
        </w:r>
        <w:r w:rsidR="00A301DB" w:rsidDel="007920A0">
          <w:fldChar w:fldCharType="end"/>
        </w:r>
      </w:del>
    </w:p>
    <w:p w14:paraId="4EA7CBF7" w14:textId="453A4A1C" w:rsidR="00D916E2" w:rsidRDefault="00D916E2" w:rsidP="00D916E2">
      <w:pPr>
        <w:pStyle w:val="Heading3"/>
        <w:rPr>
          <w:ins w:id="944" w:author="Brian Bohman" w:date="2021-08-31T09:19:00Z"/>
        </w:rPr>
      </w:pPr>
      <w:ins w:id="945" w:author="Brian Bohman" w:date="2021-08-31T09:19:00Z">
        <w:r>
          <w:t>Tuber Bulking</w:t>
        </w:r>
      </w:ins>
      <w:ins w:id="946" w:author="Brian Bohman" w:date="2021-10-27T06:16:00Z">
        <w:r w:rsidR="00154DDE">
          <w:t xml:space="preserve"> </w:t>
        </w:r>
        <w:commentRangeStart w:id="947"/>
        <w:r w:rsidR="00154DDE">
          <w:t>Rate</w:t>
        </w:r>
      </w:ins>
      <w:commentRangeEnd w:id="947"/>
      <w:ins w:id="948" w:author="Brian Bohman" w:date="2021-10-27T08:29:00Z">
        <w:r w:rsidR="00DD77DA">
          <w:rPr>
            <w:rStyle w:val="CommentReference"/>
            <w:rFonts w:ascii="Palatino Linotype" w:eastAsia="SimSun" w:hAnsi="Palatino Linotype"/>
            <w:noProof/>
            <w:color w:val="000000"/>
            <w:lang w:eastAsia="zh-CN" w:bidi="ar-SA"/>
          </w:rPr>
          <w:commentReference w:id="947"/>
        </w:r>
      </w:ins>
    </w:p>
    <w:p w14:paraId="5024DD79" w14:textId="47CFC4F0" w:rsidR="00D872CE" w:rsidRDefault="00894BF8" w:rsidP="00E45DFE">
      <w:pPr>
        <w:pStyle w:val="Body"/>
        <w:rPr>
          <w:ins w:id="949" w:author="Brian Bohman" w:date="2021-08-31T09:50:00Z"/>
        </w:rPr>
      </w:pPr>
      <w:ins w:id="950" w:author="Brian Bohman" w:date="2021-08-31T09:20:00Z">
        <w:r>
          <w:t>The rate of tuber bulking</w:t>
        </w:r>
      </w:ins>
      <w:ins w:id="951" w:author="Brian Bohman" w:date="2021-10-24T10:12:00Z">
        <w:r w:rsidR="00087104">
          <w:t xml:space="preserve"> and allocation of biomass to tubers</w:t>
        </w:r>
      </w:ins>
      <w:ins w:id="952" w:author="Brian Bohman" w:date="2021-08-31T09:20:00Z">
        <w:r>
          <w:t xml:space="preserve"> is </w:t>
        </w:r>
      </w:ins>
      <w:ins w:id="953" w:author="Brian Bohman" w:date="2021-10-23T14:37:00Z">
        <w:r w:rsidR="009E25BD">
          <w:t xml:space="preserve">also </w:t>
        </w:r>
      </w:ins>
      <w:ins w:id="954" w:author="Brian Bohman" w:date="2021-08-31T09:21:00Z">
        <w:r>
          <w:t xml:space="preserve">subject to </w:t>
        </w:r>
      </w:ins>
      <w:ins w:id="955" w:author="Brian Bohman" w:date="2021-10-23T21:35:00Z">
        <w:r w:rsidR="00E80895">
          <w:t>G x E x M interactions</w:t>
        </w:r>
      </w:ins>
      <w:ins w:id="956" w:author="Brian Bohman" w:date="2021-08-31T09:21:00Z">
        <w:r>
          <w:t xml:space="preserve">. </w:t>
        </w:r>
      </w:ins>
      <w:ins w:id="957" w:author="Brian Bohman" w:date="2021-08-31T09:22:00Z">
        <w:r>
          <w:t xml:space="preserve">Conventionally, </w:t>
        </w:r>
      </w:ins>
      <w:ins w:id="958" w:author="Brian Bohman" w:date="2021-08-31T09:45:00Z">
        <w:r w:rsidR="00D872CE">
          <w:t>potential</w:t>
        </w:r>
      </w:ins>
      <w:ins w:id="959" w:author="Brian Bohman" w:date="2021-08-31T09:46:00Z">
        <w:r w:rsidR="00D872CE">
          <w:t xml:space="preserve"> </w:t>
        </w:r>
      </w:ins>
      <w:ins w:id="960" w:author="Brian Bohman" w:date="2021-08-31T09:22:00Z">
        <w:r>
          <w:t xml:space="preserve">biomass production has been considered </w:t>
        </w:r>
      </w:ins>
      <w:ins w:id="961" w:author="Brian Bohman" w:date="2021-08-31T09:23:00Z">
        <w:r>
          <w:t>as the product of total solar radiation and radiation use efficiency</w:t>
        </w:r>
      </w:ins>
      <w:ins w:id="962"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963"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964" w:author="Brian Bohman" w:date="2021-08-31T09:23:00Z">
        <w:r>
          <w:t xml:space="preserve">. While total solar radiation is </w:t>
        </w:r>
      </w:ins>
      <w:ins w:id="965" w:author="Brian Bohman" w:date="2021-08-31T09:49:00Z">
        <w:r w:rsidR="00D872CE">
          <w:t>the</w:t>
        </w:r>
      </w:ins>
      <w:ins w:id="966" w:author="Brian Bohman" w:date="2021-08-31T09:23:00Z">
        <w:r>
          <w:t xml:space="preserve"> direct effect of E itself, the</w:t>
        </w:r>
      </w:ins>
      <w:ins w:id="967" w:author="Brian Bohman" w:date="2021-10-23T15:14:00Z">
        <w:r w:rsidR="00D877DA">
          <w:t xml:space="preserve"> potential</w:t>
        </w:r>
      </w:ins>
      <w:ins w:id="968" w:author="Brian Bohman" w:date="2021-08-31T09:23:00Z">
        <w:r>
          <w:t xml:space="preserve"> impact of E on radiation use efficiency is indirect</w:t>
        </w:r>
      </w:ins>
      <w:ins w:id="969" w:author="Brian Bohman" w:date="2021-08-31T09:50:00Z">
        <w:r w:rsidR="00D872CE">
          <w:t xml:space="preserve"> in nature</w:t>
        </w:r>
      </w:ins>
      <w:ins w:id="970" w:author="Brian Bohman" w:date="2021-10-23T15:16:00Z">
        <w:r w:rsidR="00F34899">
          <w:t>.</w:t>
        </w:r>
      </w:ins>
    </w:p>
    <w:p w14:paraId="550950BB" w14:textId="4B71775D" w:rsidR="00D872CE" w:rsidRDefault="00894BF8" w:rsidP="00E45DFE">
      <w:pPr>
        <w:pStyle w:val="Body"/>
        <w:rPr>
          <w:ins w:id="971" w:author="Brian Bohman" w:date="2021-08-31T09:50:00Z"/>
        </w:rPr>
      </w:pPr>
      <w:ins w:id="972" w:author="Brian Bohman" w:date="2021-08-31T09:23:00Z">
        <w:r>
          <w:t>Previous studies have s</w:t>
        </w:r>
      </w:ins>
      <w:ins w:id="973" w:author="Brian Bohman" w:date="2021-10-23T15:15:00Z">
        <w:r w:rsidR="003825A4">
          <w:t>uggested</w:t>
        </w:r>
      </w:ins>
      <w:ins w:id="974" w:author="Brian Bohman" w:date="2021-08-31T09:23:00Z">
        <w:r>
          <w:t xml:space="preserve"> that </w:t>
        </w:r>
      </w:ins>
      <w:ins w:id="975" w:author="Brian Bohman" w:date="2021-08-31T09:24:00Z">
        <w:r>
          <w:t xml:space="preserve">decreasing diurnal temperature difference results in a reduction in radiation use efficiency, most likely </w:t>
        </w:r>
        <w:proofErr w:type="gramStart"/>
        <w:r>
          <w:t>as a result of</w:t>
        </w:r>
        <w:proofErr w:type="gramEnd"/>
        <w:r>
          <w:t xml:space="preserve"> increasing utilization of photosynthesis assimilates for </w:t>
        </w:r>
      </w:ins>
      <w:ins w:id="976" w:author="Brian Bohman" w:date="2021-08-31T09:25:00Z">
        <w:r>
          <w:t>maintenance</w:t>
        </w:r>
      </w:ins>
      <w:ins w:id="977" w:author="Brian Bohman" w:date="2021-08-31T09:24:00Z">
        <w:r>
          <w:t xml:space="preserve"> </w:t>
        </w:r>
      </w:ins>
      <w:ins w:id="978" w:author="Brian Bohman" w:date="2021-08-31T09:25:00Z">
        <w:r>
          <w:t>(</w:t>
        </w:r>
      </w:ins>
      <w:ins w:id="979" w:author="Brian Bohman" w:date="2021-08-31T09:24:00Z">
        <w:r>
          <w:t xml:space="preserve">via </w:t>
        </w:r>
      </w:ins>
      <w:ins w:id="980" w:author="Brian Bohman" w:date="2021-08-31T09:25:00Z">
        <w:r>
          <w:t xml:space="preserve">increased </w:t>
        </w:r>
      </w:ins>
      <w:ins w:id="981" w:author="Brian Bohman" w:date="2021-08-31T09:24:00Z">
        <w:r>
          <w:t>r</w:t>
        </w:r>
      </w:ins>
      <w:ins w:id="982" w:author="Brian Bohman" w:date="2021-08-31T09:25:00Z">
        <w:r>
          <w:t xml:space="preserve">espiration) as nighttime temperature </w:t>
        </w:r>
        <w:commentRangeStart w:id="983"/>
        <w:commentRangeStart w:id="984"/>
        <w:r>
          <w:t>increases</w:t>
        </w:r>
      </w:ins>
      <w:commentRangeEnd w:id="983"/>
      <w:ins w:id="985" w:author="Brian Bohman" w:date="2021-10-23T15:20:00Z">
        <w:r w:rsidR="00436EC6">
          <w:rPr>
            <w:rStyle w:val="CommentReference"/>
            <w:rFonts w:ascii="Palatino Linotype" w:eastAsia="SimSun" w:hAnsi="Palatino Linotype"/>
            <w:noProof/>
            <w:color w:val="000000"/>
            <w:lang w:eastAsia="zh-CN"/>
          </w:rPr>
          <w:commentReference w:id="983"/>
        </w:r>
      </w:ins>
      <w:commentRangeEnd w:id="984"/>
      <w:ins w:id="986" w:author="Brian Bohman" w:date="2021-10-27T07:26:00Z">
        <w:r w:rsidR="00C92335">
          <w:rPr>
            <w:rStyle w:val="CommentReference"/>
            <w:rFonts w:ascii="Palatino Linotype" w:eastAsia="SimSun" w:hAnsi="Palatino Linotype"/>
            <w:noProof/>
            <w:color w:val="000000"/>
            <w:lang w:eastAsia="zh-CN"/>
          </w:rPr>
          <w:commentReference w:id="984"/>
        </w:r>
      </w:ins>
      <w:ins w:id="987" w:author="Brian Bohman" w:date="2021-08-31T09:25:00Z">
        <w:r>
          <w:t>.</w:t>
        </w:r>
      </w:ins>
      <w:ins w:id="988" w:author="Brian Bohman" w:date="2021-10-23T15:16:00Z">
        <w:r w:rsidR="007C74C3">
          <w:t xml:space="preserve"> However, Kim &amp; Lee (2019) did not observe any effect of</w:t>
        </w:r>
      </w:ins>
      <w:ins w:id="989" w:author="Brian Bohman" w:date="2021-10-23T15:17:00Z">
        <w:r w:rsidR="007C74C3">
          <w:t xml:space="preserve"> </w:t>
        </w:r>
        <w:r w:rsidR="005D73AA">
          <w:t>increasing</w:t>
        </w:r>
      </w:ins>
      <w:ins w:id="990" w:author="Brian Bohman" w:date="2021-10-23T15:16:00Z">
        <w:r w:rsidR="007C74C3">
          <w:t xml:space="preserve"> diurnal temperatur</w:t>
        </w:r>
      </w:ins>
      <w:ins w:id="991" w:author="Brian Bohman" w:date="2021-10-23T15:17:00Z">
        <w:r w:rsidR="007C74C3">
          <w:t>e</w:t>
        </w:r>
        <w:r w:rsidR="005D73AA">
          <w:t xml:space="preserve"> difference </w:t>
        </w:r>
        <w:r w:rsidR="007C74C3">
          <w:t>on tuber bulking</w:t>
        </w:r>
        <w:r w:rsidR="005D73AA">
          <w:t xml:space="preserve"> rate</w:t>
        </w:r>
      </w:ins>
      <w:ins w:id="992" w:author="Brian Bohman" w:date="2021-10-24T10:13:00Z">
        <w:r w:rsidR="00D74E29">
          <w:t>.</w:t>
        </w:r>
      </w:ins>
    </w:p>
    <w:p w14:paraId="530FDC41" w14:textId="3B0B3189" w:rsidR="00325AFA" w:rsidRDefault="004B7233">
      <w:pPr>
        <w:pStyle w:val="Body"/>
        <w:rPr>
          <w:ins w:id="993" w:author="Brian Bohman" w:date="2021-08-30T14:30:00Z"/>
        </w:rPr>
      </w:pPr>
      <w:ins w:id="994" w:author="Brian Bohman" w:date="2021-10-23T15:20:00Z">
        <w:r>
          <w:t>Additionally</w:t>
        </w:r>
      </w:ins>
      <w:ins w:id="995" w:author="Brian Bohman" w:date="2021-08-31T09:25:00Z">
        <w:r w:rsidR="00894BF8">
          <w:t>, it is not clear what effect if any variatio</w:t>
        </w:r>
      </w:ins>
      <w:ins w:id="996" w:author="Brian Bohman" w:date="2021-08-31T09:26:00Z">
        <w:r w:rsidR="00894BF8">
          <w:t xml:space="preserve">n in solar radiation </w:t>
        </w:r>
      </w:ins>
      <w:ins w:id="997" w:author="Brian Bohman" w:date="2021-10-23T15:18:00Z">
        <w:r w:rsidR="00732BE7">
          <w:t>in addition to</w:t>
        </w:r>
      </w:ins>
      <w:ins w:id="998" w:author="Brian Bohman" w:date="2021-08-31T09:26:00Z">
        <w:r w:rsidR="00894BF8">
          <w:t xml:space="preserve"> diurnal temperature difference </w:t>
        </w:r>
      </w:ins>
      <w:ins w:id="999" w:author="Brian Bohman" w:date="2021-10-23T15:18:00Z">
        <w:r w:rsidR="00732BE7">
          <w:t xml:space="preserve">would </w:t>
        </w:r>
      </w:ins>
      <w:ins w:id="1000" w:author="Brian Bohman" w:date="2021-10-23T15:19:00Z">
        <w:r w:rsidR="00732BE7">
          <w:t xml:space="preserve">have </w:t>
        </w:r>
      </w:ins>
      <w:ins w:id="1001" w:author="Brian Bohman" w:date="2021-08-31T09:26:00Z">
        <w:r w:rsidR="00894BF8">
          <w:t>on the relative partitioning of biomass to tubers. It is plausible that conditions promoting high rates of bulking would result in an increase in relati</w:t>
        </w:r>
      </w:ins>
      <w:ins w:id="1002" w:author="Brian Bohman" w:date="2021-08-31T09:27:00Z">
        <w:r w:rsidR="00894BF8">
          <w:t xml:space="preserve">ve biomass partitioned to tubers, although this effect has not been previously reported. Therefore, it is not clear </w:t>
        </w:r>
        <w:r w:rsidR="00894BF8">
          <w:lastRenderedPageBreak/>
          <w:t>what the effect of E relative</w:t>
        </w:r>
      </w:ins>
      <w:ins w:id="1003" w:author="Brian Bohman" w:date="2021-10-23T15:19:00Z">
        <w:r w:rsidR="00436EC6">
          <w:t xml:space="preserve"> to solar radiation and diurnal temperature difference</w:t>
        </w:r>
      </w:ins>
      <w:ins w:id="1004" w:author="Brian Bohman" w:date="2021-08-31T09:27:00Z">
        <w:r w:rsidR="00894BF8">
          <w:t xml:space="preserve"> would be on N dilution for potato</w:t>
        </w:r>
      </w:ins>
      <w:ins w:id="1005" w:author="Brian Bohman" w:date="2021-08-31T09:33:00Z">
        <w:r w:rsidR="00BC12FC">
          <w:t xml:space="preserve"> (</w:t>
        </w:r>
        <w:r w:rsidR="00BC12FC">
          <w:fldChar w:fldCharType="begin"/>
        </w:r>
        <w:r w:rsidR="00BC12FC">
          <w:instrText xml:space="preserve"> REF _Ref81291623 \h </w:instrText>
        </w:r>
      </w:ins>
      <w:ins w:id="1006"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501AEBBF" w14:textId="0DAE246F" w:rsidR="00393852" w:rsidRDefault="004B38E3">
      <w:pPr>
        <w:pStyle w:val="Body"/>
        <w:rPr>
          <w:ins w:id="1007" w:author="Brian Bohman" w:date="2021-10-24T10:17:00Z"/>
        </w:rPr>
      </w:pPr>
      <w:ins w:id="1008" w:author="Brian Bohman" w:date="2021-08-31T09:37:00Z">
        <w:r>
          <w:t xml:space="preserve">Planting density is an important effect </w:t>
        </w:r>
      </w:ins>
      <w:ins w:id="1009" w:author="Brian Bohman" w:date="2021-10-23T15:21:00Z">
        <w:r w:rsidR="00380F48">
          <w:t xml:space="preserve">of M </w:t>
        </w:r>
      </w:ins>
      <w:ins w:id="1010" w:author="Brian Bohman" w:date="2021-08-31T09:37:00Z">
        <w:r>
          <w:t xml:space="preserve">that may play a </w:t>
        </w:r>
      </w:ins>
      <w:ins w:id="1011" w:author="Brian Bohman" w:date="2021-10-23T15:21:00Z">
        <w:r w:rsidR="00380F48">
          <w:t>key</w:t>
        </w:r>
      </w:ins>
      <w:ins w:id="1012" w:author="Brian Bohman" w:date="2021-08-31T09:37:00Z">
        <w:r>
          <w:t xml:space="preserve"> role in </w:t>
        </w:r>
      </w:ins>
      <w:ins w:id="1013" w:author="Brian Bohman" w:date="2021-08-31T09:38:00Z">
        <w:r>
          <w:t>determining</w:t>
        </w:r>
      </w:ins>
      <w:ins w:id="1014" w:author="Brian Bohman" w:date="2021-08-31T09:37:00Z">
        <w:r>
          <w:t xml:space="preserve"> the relative </w:t>
        </w:r>
      </w:ins>
      <w:ins w:id="1015" w:author="Brian Bohman" w:date="2021-08-31T09:38:00Z">
        <w:r>
          <w:t xml:space="preserve">partitioning of biomass for </w:t>
        </w:r>
      </w:ins>
      <w:ins w:id="1016" w:author="Brian Bohman" w:date="2021-10-23T21:36:00Z">
        <w:r w:rsidR="00912F91">
          <w:t>to tuber</w:t>
        </w:r>
      </w:ins>
      <w:ins w:id="1017" w:author="Brian Bohman" w:date="2021-08-31T09:38:00Z">
        <w:r>
          <w:t xml:space="preserve">. </w:t>
        </w:r>
      </w:ins>
      <w:ins w:id="1018" w:author="Brian Bohman" w:date="2021-08-30T14:30:00Z">
        <w:r w:rsidR="00325AFA">
          <w:t xml:space="preserve">Previous studies investigating </w:t>
        </w:r>
      </w:ins>
      <w:ins w:id="1019" w:author="Brian Bohman" w:date="2021-08-31T09:38:00Z">
        <w:r>
          <w:t>this effect</w:t>
        </w:r>
      </w:ins>
      <w:ins w:id="1020"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ins>
      <w:r w:rsidR="00477881">
        <w:instrText xml:space="preserve"> ADDIN EN.CITE </w:instrText>
      </w:r>
      <w:r w:rsidR="00477881">
        <w:fldChar w:fldCharType="begin">
          <w:fldData xml:space="preserve">PEVuZE5vdGU+PENpdGU+PEF1dGhvcj5BbGxlbjwvQXV0aG9yPjxZZWFyPjE5ODA8L1llYXI+PFJl
Y051bT4yMDI1PC9SZWNOdW0+PERpc3BsYXlUZXh0PihCcmVtbmVyICZhbXA7IFRhaGEsIDE5NjY7
IElmZW5rd2UgJmFtcDsgQWxsZW4sIDE5Nzg7IEFsbGVuICZhbXA7IFNjb3R0LCAxOTgwKTwvRGlz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477881">
        <w:instrText xml:space="preserve"> ADDIN EN.CITE.DATA </w:instrText>
      </w:r>
      <w:r w:rsidR="00477881">
        <w:fldChar w:fldCharType="end"/>
      </w:r>
      <w:ins w:id="1021" w:author="Brian Bohman" w:date="2021-08-30T14:30:00Z">
        <w:r w:rsidR="00325AFA">
          <w:fldChar w:fldCharType="separate"/>
        </w:r>
      </w:ins>
      <w:r w:rsidR="00477881">
        <w:rPr>
          <w:noProof/>
        </w:rPr>
        <w:t>(Bremner &amp; Taha, 1966; Ifenkwe &amp; Allen, 1978; Allen &amp; Scott, 1980)</w:t>
      </w:r>
      <w:ins w:id="1022" w:author="Brian Bohman" w:date="2021-08-30T14:30:00Z">
        <w:r w:rsidR="00325AFA">
          <w:fldChar w:fldCharType="end"/>
        </w:r>
        <w:r w:rsidR="00325AFA">
          <w:t xml:space="preserve">, 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1023" w:author="Brian Bohman" w:date="2021-08-31T09:35:00Z">
        <w:r w:rsidR="008E7D39">
          <w:t>)</w:t>
        </w:r>
      </w:ins>
      <w:ins w:id="1024"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1025" w:author="Brian Bohman" w:date="2021-08-30T14:30:00Z">
        <w:r w:rsidR="00325AFA">
          <w:t>, therefore reducing N dilution and resulting in increased %N</w:t>
        </w:r>
        <w:r w:rsidR="00325AFA">
          <w:rPr>
            <w:vertAlign w:val="subscript"/>
          </w:rPr>
          <w:t>c</w:t>
        </w:r>
      </w:ins>
      <w:ins w:id="1026" w:author="Brian Bohman" w:date="2021-08-31T09:33:00Z">
        <w:r w:rsidR="00BC12FC">
          <w:t xml:space="preserve"> (</w:t>
        </w:r>
        <w:r w:rsidR="00BC12FC">
          <w:fldChar w:fldCharType="begin"/>
        </w:r>
        <w:r w:rsidR="00BC12FC">
          <w:instrText xml:space="preserve"> REF _Ref81291623 \h </w:instrText>
        </w:r>
      </w:ins>
      <w:ins w:id="1027" w:author="Brian Bohman" w:date="2021-08-31T09:33:00Z">
        <w:r w:rsidR="00BC12FC">
          <w:fldChar w:fldCharType="separate"/>
        </w:r>
        <w:r w:rsidR="00BC12FC">
          <w:t xml:space="preserve">Table </w:t>
        </w:r>
        <w:r w:rsidR="00BC12FC">
          <w:rPr>
            <w:noProof/>
          </w:rPr>
          <w:t>7</w:t>
        </w:r>
        <w:r w:rsidR="00BC12FC">
          <w:fldChar w:fldCharType="end"/>
        </w:r>
        <w:r w:rsidR="00BC12FC">
          <w:t>).</w:t>
        </w:r>
      </w:ins>
    </w:p>
    <w:p w14:paraId="0525527C" w14:textId="1D275513" w:rsidR="000A14EE" w:rsidRDefault="000A14EE">
      <w:pPr>
        <w:pStyle w:val="Heading3"/>
        <w:numPr>
          <w:ilvl w:val="0"/>
          <w:numId w:val="0"/>
        </w:numPr>
        <w:rPr>
          <w:ins w:id="1028" w:author="Brian Bohman" w:date="2021-10-23T16:05:00Z"/>
        </w:rPr>
        <w:pPrChange w:id="1029" w:author="Brian Bohman" w:date="2021-10-24T10:17:00Z">
          <w:pPr>
            <w:pStyle w:val="Heading2"/>
          </w:pPr>
        </w:pPrChange>
      </w:pPr>
      <w:proofErr w:type="gramStart"/>
      <w:ins w:id="1030" w:author="Brian Bohman" w:date="2021-10-24T10:17:00Z">
        <w:r>
          <w:t>In particular, variation</w:t>
        </w:r>
        <w:proofErr w:type="gramEnd"/>
        <w:r>
          <w:t xml:space="preserve"> in planting density across levels of G × E interactions are an important source of variation relevant to consider when interpreting the results of this study. For example, Argentina has the highest planting density (Table 7) which resulted in the highest %N</w:t>
        </w:r>
        <w:r>
          <w:rPr>
            <w:vertAlign w:val="subscript"/>
          </w:rPr>
          <w:t>c</w:t>
        </w:r>
        <w:r>
          <w:t xml:space="preserve"> across all other locations. Additionally, Canada × </w:t>
        </w:r>
        <w:proofErr w:type="spellStart"/>
        <w:r>
          <w:t>Shepody</w:t>
        </w:r>
        <w:proofErr w:type="spellEnd"/>
        <w:r>
          <w:t xml:space="preserve"> had both a greater planting density and significantly greater %N</w:t>
        </w:r>
        <w:r>
          <w:rPr>
            <w:vertAlign w:val="subscript"/>
          </w:rPr>
          <w:t>c</w:t>
        </w:r>
        <w:r>
          <w:t xml:space="preserve"> than Canada × Russet Burbank (Table 7, </w:t>
        </w:r>
        <w:r>
          <w:fldChar w:fldCharType="begin"/>
        </w:r>
        <w:r>
          <w:instrText xml:space="preserve"> REF _Ref78281627 \h </w:instrText>
        </w:r>
      </w:ins>
      <w:ins w:id="1031" w:author="Brian Bohman" w:date="2021-10-24T10:17:00Z">
        <w:r>
          <w:fldChar w:fldCharType="separate"/>
        </w:r>
        <w:r>
          <w:t xml:space="preserve">Figure </w:t>
        </w:r>
        <w:r>
          <w:rPr>
            <w:noProof/>
          </w:rPr>
          <w:t>7</w:t>
        </w:r>
        <w:r>
          <w:fldChar w:fldCharType="end"/>
        </w:r>
        <w:r>
          <w:t xml:space="preserve">c).  </w:t>
        </w:r>
      </w:ins>
    </w:p>
    <w:p w14:paraId="62EB161E" w14:textId="7D82EA20" w:rsidR="003D636A" w:rsidRPr="00DB66FC" w:rsidDel="00971D49" w:rsidRDefault="00B07DEB">
      <w:pPr>
        <w:pStyle w:val="Body"/>
        <w:rPr>
          <w:del w:id="1032" w:author="Brian Bohman" w:date="2021-10-23T16:15:00Z"/>
        </w:rPr>
      </w:pPr>
      <w:ins w:id="1033" w:author="Brian Bohman" w:date="2021-10-24T10:14:00Z">
        <w:r>
          <w:t>For example</w:t>
        </w:r>
      </w:ins>
      <w:ins w:id="1034" w:author="Brian Bohman" w:date="2021-08-28T09:11:00Z">
        <w:r w:rsidR="00393852">
          <w:t>, Canada × Russet Burbank, which has a late to very late maturity class, had a lower %N</w:t>
        </w:r>
        <w:r w:rsidR="00393852">
          <w:rPr>
            <w:vertAlign w:val="subscript"/>
          </w:rPr>
          <w:t>c</w:t>
        </w:r>
        <w:r w:rsidR="00393852">
          <w:t xml:space="preserve"> than Canada × </w:t>
        </w:r>
        <w:proofErr w:type="spellStart"/>
        <w:r w:rsidR="00393852">
          <w:t>Shepody</w:t>
        </w:r>
        <w:proofErr w:type="spellEnd"/>
        <w:r w:rsidR="00393852">
          <w:t xml:space="preserve">, which has </w:t>
        </w:r>
        <w:proofErr w:type="gramStart"/>
        <w:r w:rsidR="00393852">
          <w:t>a</w:t>
        </w:r>
        <w:proofErr w:type="gramEnd"/>
        <w:r w:rsidR="00393852">
          <w:t xml:space="preserve"> early to medium-early maturity class (</w:t>
        </w:r>
      </w:ins>
      <w:ins w:id="1035" w:author="Brian Bohman" w:date="2021-08-30T13:26:00Z">
        <w:r w:rsidR="00903E0C">
          <w:t xml:space="preserve">Table </w:t>
        </w:r>
      </w:ins>
      <w:ins w:id="1036" w:author="Brian Bohman" w:date="2021-10-23T15:31:00Z">
        <w:r w:rsidR="00284674">
          <w:t>7</w:t>
        </w:r>
      </w:ins>
      <w:ins w:id="1037" w:author="Brian Bohman" w:date="2021-08-28T09:11:00Z">
        <w:r w:rsidR="00393852">
          <w:t xml:space="preserve">). However, this discrepancy could be explained by the </w:t>
        </w:r>
      </w:ins>
      <w:ins w:id="1038" w:author="Brian Bohman" w:date="2021-10-24T10:15:00Z">
        <w:r w:rsidR="00316D2B">
          <w:t xml:space="preserve">effect </w:t>
        </w:r>
      </w:ins>
      <w:ins w:id="1039" w:author="Brian Bohman" w:date="2021-08-28T09:11:00Z">
        <w:r w:rsidR="00393852">
          <w:t>of planting densit</w:t>
        </w:r>
      </w:ins>
      <w:ins w:id="1040" w:author="Brian Bohman" w:date="2021-10-24T10:15:00Z">
        <w:r w:rsidR="00A72FE7">
          <w:t xml:space="preserve">y with Canada x Russet Burbank having a </w:t>
        </w:r>
      </w:ins>
      <w:ins w:id="1041" w:author="Brian Bohman" w:date="2021-10-24T10:16:00Z">
        <w:r w:rsidR="00A72FE7">
          <w:t xml:space="preserve">_____ planting density than Canada x </w:t>
        </w:r>
        <w:proofErr w:type="spellStart"/>
        <w:proofErr w:type="gramStart"/>
        <w:r w:rsidR="00A72FE7">
          <w:t>Shepody</w:t>
        </w:r>
        <w:proofErr w:type="spellEnd"/>
        <w:r w:rsidR="00A72FE7">
          <w:t xml:space="preserve"> </w:t>
        </w:r>
      </w:ins>
      <w:ins w:id="1042" w:author="Brian Bohman" w:date="2021-08-28T09:11:00Z">
        <w:r w:rsidR="00393852">
          <w:t>.</w:t>
        </w:r>
        <w:proofErr w:type="gramEnd"/>
        <w:r w:rsidR="00393852">
          <w:t xml:space="preserve"> Therefore, this finding suggests that the effect of </w:t>
        </w:r>
      </w:ins>
      <w:ins w:id="1043" w:author="Brian Bohman" w:date="2021-10-23T15:35:00Z">
        <w:r w:rsidR="00670521">
          <w:t>planting density may be</w:t>
        </w:r>
      </w:ins>
      <w:ins w:id="1044" w:author="Brian Bohman" w:date="2021-08-28T09:11:00Z">
        <w:r w:rsidR="00393852">
          <w:t xml:space="preserve"> relatively more important at controlling %N</w:t>
        </w:r>
        <w:r w:rsidR="00393852">
          <w:rPr>
            <w:vertAlign w:val="subscript"/>
          </w:rPr>
          <w:t>c</w:t>
        </w:r>
        <w:r w:rsidR="00393852">
          <w:t xml:space="preserve"> than the effect of </w:t>
        </w:r>
      </w:ins>
      <w:ins w:id="1045" w:author="Brian Bohman" w:date="2021-10-23T15:35:00Z">
        <w:r w:rsidR="00670521">
          <w:t>maturity class</w:t>
        </w:r>
      </w:ins>
      <w:ins w:id="1046" w:author="Brian Bohman" w:date="2021-10-23T16:16:00Z">
        <w:r w:rsidR="00A74D5A">
          <w:t>.</w:t>
        </w:r>
      </w:ins>
      <w:ins w:id="1047" w:author="Brian Bohman" w:date="2021-10-27T07:11:00Z">
        <w:r w:rsidR="006348CC">
          <w:t xml:space="preserve"> </w:t>
        </w:r>
      </w:ins>
    </w:p>
    <w:p w14:paraId="005895FF" w14:textId="77777777" w:rsidR="009D127E" w:rsidRDefault="005B7DCE" w:rsidP="009D127E">
      <w:pPr>
        <w:pStyle w:val="Heading3"/>
        <w:numPr>
          <w:ilvl w:val="0"/>
          <w:numId w:val="0"/>
        </w:numPr>
        <w:rPr>
          <w:ins w:id="1048" w:author="Brian Bohman" w:date="2021-10-23T16:17:00Z"/>
        </w:rPr>
      </w:pPr>
      <w:del w:id="1049" w:author="Brian Bohman" w:date="2021-08-30T14:30:00Z">
        <w:r w:rsidDel="00325AFA">
          <w:fldChar w:fldCharType="begin"/>
        </w:r>
        <w:r w:rsidDel="00325AFA">
          <w:delInstrText xml:space="preserve"> ADDIN EN.CITE &lt;EndNote&gt;&lt;Cite AuthorYear="1"&gt;&lt;Author&gt;Zebarth&lt;/Author&gt;&lt;Year&gt;2006&lt;/Year&gt;&lt;RecNum&gt;2507&lt;/RecNum&gt;&lt;DisplayText&gt;Zebarth et al. (2006)&lt;/DisplayText&gt;&lt;record&gt;&lt;rec-number&gt;2507&lt;/rec-number&gt;&lt;foreign-keys&gt;&lt;key app="EN" db-id="sszpfv5zm0wprde2r5bvw2wpdezsax0e9spx" timestamp="1569856811"&gt;2507&lt;/key&gt;&lt;/foreign-keys&gt;&lt;ref-type name="Journal Article"&gt;17&lt;/ref-type&gt;&lt;contributors&gt;&lt;authors&gt;&lt;author&gt;B. J. Zebarth&lt;/author&gt;&lt;author&gt;W. J. Arsenault&lt;/author&gt;&lt;author&gt;J. B. Sanderson&lt;/author&gt;&lt;/authors&gt;&lt;/contributors&gt;&lt;titles&gt;&lt;title&gt;Effect of seedpiece spacing and nitrogen fertilization on tuber yield, yield components, and nitrogen use efficiency parameters of two potato cultivars&lt;/title&gt;&lt;secondary-title&gt;American Journal of Potato Research&lt;/secondary-title&gt;&lt;/titles&gt;&lt;periodical&gt;&lt;full-title&gt;American Journal of Potato Research&lt;/full-title&gt;&lt;abbr-1&gt;Am. J. Potato Res.&lt;/abbr-1&gt;&lt;/periodical&gt;&lt;pages&gt;289-296&lt;/pages&gt;&lt;volume&gt;83&lt;/volume&gt;&lt;number&gt;4&lt;/number&gt;&lt;keywords&gt;&lt;keyword&gt;Solanum tuberosum&lt;/keyword&gt;&lt;keyword&gt;Atlantic&lt;/keyword&gt;&lt;keyword&gt;Shepody&lt;/keyword&gt;&lt;keyword&gt;soil nitrate&lt;/keyword&gt;&lt;/keywords&gt;&lt;dates&gt;&lt;year&gt;2006&lt;/year&gt;&lt;/dates&gt;&lt;urls&gt;&lt;/urls&gt;&lt;electronic-resource-num&gt;10.1007/BF02871589&lt;/electronic-resource-num&gt;&lt;/record&gt;&lt;/Cite&gt;&lt;/EndNote&gt;</w:delInstrText>
        </w:r>
        <w:r w:rsidDel="00325AFA">
          <w:fldChar w:fldCharType="separate"/>
        </w:r>
        <w:r w:rsidDel="00325AFA">
          <w:rPr>
            <w:noProof/>
          </w:rPr>
          <w:delText>Zebarth et al. (2006)</w:delText>
        </w:r>
        <w:r w:rsidDel="00325AFA">
          <w:fldChar w:fldCharType="end"/>
        </w:r>
      </w:del>
      <w:ins w:id="1050" w:author="Brian Bohman" w:date="2021-08-28T07:56:00Z">
        <w:r w:rsidR="002F2C0F">
          <w:t>Other source of variation due to M (e.g., irrigation) may similar</w:t>
        </w:r>
      </w:ins>
      <w:ins w:id="1051" w:author="Brian Bohman" w:date="2021-08-28T07:57:00Z">
        <w:r w:rsidR="002F2C0F">
          <w:t xml:space="preserve">ly </w:t>
        </w:r>
        <w:proofErr w:type="gramStart"/>
        <w:r w:rsidR="002F2C0F">
          <w:lastRenderedPageBreak/>
          <w:t>have an</w:t>
        </w:r>
      </w:ins>
      <w:ins w:id="1052" w:author="Brian Bohman" w:date="2021-08-28T07:56:00Z">
        <w:r w:rsidR="002F2C0F">
          <w:t xml:space="preserve"> effect on</w:t>
        </w:r>
        <w:proofErr w:type="gramEnd"/>
        <w:r w:rsidR="002F2C0F">
          <w:t xml:space="preserve"> harvest index for potato. For example, </w:t>
        </w:r>
        <w:r w:rsidR="002F2C0F">
          <w:fldChar w:fldCharType="begin"/>
        </w:r>
        <w:r w:rsidR="002F2C0F">
          <w:instrText xml:space="preserve"> ADDIN EN.CITE &lt;EndNote&gt;&lt;Cite AuthorYear="1"&gt;&lt;Author&gt;Bélanger&lt;/Author&gt;&lt;Year&gt;2001&lt;/Year&gt;&lt;RecNum&gt;2592&lt;/RecNum&gt;&lt;DisplayText&gt;Bélanger et al. (2001b)&lt;/DisplayText&gt;&lt;record&gt;&lt;rec-number&gt;2592&lt;/rec-number&gt;&lt;foreign-keys&gt;&lt;key app="EN" db-id="sszpfv5zm0wprde2r5bvw2wpdezsax0e9spx" timestamp="1569856813"&gt;2592&lt;/key&gt;&lt;/foreign-keys&gt;&lt;ref-type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Ziadi&lt;/author&gt;&lt;/authors&gt;&lt;/contributors&gt;&lt;titles&gt;&lt;title&gt;Tuber growth and biomass partitioning of two potato cultivars grown under different N fertilization rates with and without irrigation&lt;/title&gt;&lt;secondary-title&gt;Am. J. Potato Res.&lt;/secondary-title&gt;&lt;/titles&gt;&lt;periodical&gt;&lt;full-title&gt;Am. J. Potato Res.&lt;/full-title&gt;&lt;abbr-1&gt;Am. J. Potato Res.&lt;/abbr-1&gt;&lt;/periodical&gt;&lt;pages&gt;109-117&lt;/pages&gt;&lt;volume&gt;78&lt;/volume&gt;&lt;number&gt;2&lt;/number&gt;&lt;keywords&gt;&lt;keyword&gt;Solanum tuberosum L.&lt;/keyword&gt;&lt;keyword&gt;N fertilizer&lt;/keyword&gt;&lt;keyword&gt;irrigation&lt;/keyword&gt;&lt;keyword&gt;Russet Burbank&lt;/keyword&gt;&lt;keyword&gt;Shepody&lt;/keyword&gt;&lt;keyword&gt;partitioning&lt;/keyword&gt;&lt;/keywords&gt;&lt;dates&gt;&lt;year&gt;2001&lt;/year&gt;&lt;/dates&gt;&lt;urls&gt;&lt;/urls&gt;&lt;electronic-resource-num&gt;10.1007/BF02874766&lt;/electronic-resource-num&gt;&lt;/record&gt;&lt;/Cite&gt;&lt;/EndNote&gt;</w:instrText>
        </w:r>
        <w:r w:rsidR="002F2C0F">
          <w:fldChar w:fldCharType="separate"/>
        </w:r>
        <w:r w:rsidR="002F2C0F">
          <w:rPr>
            <w:noProof/>
          </w:rPr>
          <w:t>Bélanger et al. (2001b)</w:t>
        </w:r>
        <w:r w:rsidR="002F2C0F">
          <w:fldChar w:fldCharType="end"/>
        </w:r>
        <w:r w:rsidR="002F2C0F">
          <w:t xml:space="preserve"> reported that the relative proportion of biomass partitioned to tubers increased under conditions of water stress (i.e., non-irrigated), which had a corresponding reduction in %N</w:t>
        </w:r>
        <w:r w:rsidR="002F2C0F" w:rsidRPr="00A74D5A">
          <w:rPr>
            <w:vertAlign w:val="subscript"/>
          </w:rPr>
          <w:t>c</w:t>
        </w:r>
        <w:r w:rsidR="002F2C0F">
          <w:t xml:space="preserve"> compared to non-water limiting (i.e., irrigated) conditions </w:t>
        </w:r>
        <w:r w:rsidR="002F2C0F">
          <w:fldChar w:fldCharType="begin"/>
        </w:r>
        <w:r w:rsidR="002F2C0F">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F2C0F">
          <w:fldChar w:fldCharType="separate"/>
        </w:r>
        <w:r w:rsidR="002F2C0F">
          <w:rPr>
            <w:noProof/>
          </w:rPr>
          <w:t>(Bélanger et al., 2001a)</w:t>
        </w:r>
        <w:r w:rsidR="002F2C0F">
          <w:fldChar w:fldCharType="end"/>
        </w:r>
        <w:r w:rsidR="002F2C0F">
          <w:t>.</w:t>
        </w:r>
      </w:ins>
      <w:ins w:id="1053" w:author="Brian Bohman" w:date="2021-08-28T07:57:00Z">
        <w:r w:rsidR="002F2C0F">
          <w:t xml:space="preserve"> </w:t>
        </w:r>
      </w:ins>
      <w:ins w:id="1054" w:author="Brian Bohman" w:date="2021-08-28T07:58:00Z">
        <w:r w:rsidR="002F2C0F">
          <w:t>Notable, t</w:t>
        </w:r>
      </w:ins>
      <w:ins w:id="1055" w:author="Brian Bohman" w:date="2021-08-28T07:57:00Z">
        <w:r w:rsidR="002F2C0F">
          <w:t>his effect w</w:t>
        </w:r>
      </w:ins>
      <w:ins w:id="1056" w:author="Brian Bohman" w:date="2021-08-28T07:58:00Z">
        <w:r w:rsidR="002F2C0F">
          <w:t>as observed across a G × M interaction where the two varieties evaluated had differing planting densities.</w:t>
        </w:r>
      </w:ins>
    </w:p>
    <w:p w14:paraId="3BA1470D" w14:textId="23C66872" w:rsidR="00D10586" w:rsidRDefault="005371C9" w:rsidP="00241C92">
      <w:pPr>
        <w:pStyle w:val="Body"/>
        <w:rPr>
          <w:ins w:id="1057" w:author="Brian Bohman" w:date="2021-08-28T07:47:00Z"/>
        </w:rPr>
      </w:pPr>
      <w:ins w:id="1058" w:author="Brian Bohman" w:date="2021-08-28T08:46:00Z">
        <w:r>
          <w:t xml:space="preserve">Because there is only a single level of M (e.g., planting density, irrigation) within each level of G × E for the experimental trials considered here, additional experimental data is required to fully consider the independent effects of G, E, and M on critical N dilution. </w:t>
        </w:r>
      </w:ins>
      <w:ins w:id="1059" w:author="Brian Bohman" w:date="2021-08-27T10:22:00Z">
        <w:r w:rsidR="00A92980">
          <w:t xml:space="preserve">Therefore, </w:t>
        </w:r>
      </w:ins>
      <w:ins w:id="1060" w:author="Brian Bohman" w:date="2021-08-27T10:23:00Z">
        <w:r w:rsidR="00A92980">
          <w:t xml:space="preserve">future experimental studies explicitly investigating the effect of M </w:t>
        </w:r>
      </w:ins>
      <w:ins w:id="1061" w:author="Brian Bohman" w:date="2021-08-27T10:47:00Z">
        <w:r w:rsidR="00801A99">
          <w:t xml:space="preserve">(e.g., planting density) </w:t>
        </w:r>
      </w:ins>
      <w:ins w:id="1062" w:author="Brian Bohman" w:date="2021-08-27T10:23:00Z">
        <w:r w:rsidR="00A92980">
          <w:t>on %N</w:t>
        </w:r>
        <w:r w:rsidR="00A92980">
          <w:rPr>
            <w:vertAlign w:val="subscript"/>
          </w:rPr>
          <w:t>c</w:t>
        </w:r>
        <w:r w:rsidR="00A92980">
          <w:t xml:space="preserve"> should be conducted to properly </w:t>
        </w:r>
      </w:ins>
      <w:ins w:id="1063" w:author="Brian Bohman" w:date="2021-08-27T10:24:00Z">
        <w:r w:rsidR="00A92980">
          <w:t>consider</w:t>
        </w:r>
      </w:ins>
      <w:ins w:id="1064" w:author="Brian Bohman" w:date="2021-08-27T10:23:00Z">
        <w:r w:rsidR="00A92980">
          <w:t xml:space="preserve"> the effects the G </w:t>
        </w:r>
      </w:ins>
      <w:ins w:id="1065" w:author="Brian Bohman" w:date="2021-08-27T10:30:00Z">
        <w:r w:rsidR="00A92980">
          <w:t>×</w:t>
        </w:r>
      </w:ins>
      <w:ins w:id="1066" w:author="Brian Bohman" w:date="2021-08-27T10:23:00Z">
        <w:r w:rsidR="00A92980">
          <w:t xml:space="preserve"> E </w:t>
        </w:r>
      </w:ins>
      <w:ins w:id="1067" w:author="Brian Bohman" w:date="2021-08-27T10:30:00Z">
        <w:r w:rsidR="00A92980">
          <w:t>×</w:t>
        </w:r>
      </w:ins>
      <w:ins w:id="1068" w:author="Brian Bohman" w:date="2021-08-27T10:23:00Z">
        <w:r w:rsidR="00A92980">
          <w:t xml:space="preserve"> M interaction.</w:t>
        </w:r>
      </w:ins>
    </w:p>
    <w:p w14:paraId="771F9478" w14:textId="230BD588" w:rsidR="00661999" w:rsidRPr="00661999" w:rsidDel="00393852" w:rsidRDefault="00661999" w:rsidP="00A92980">
      <w:pPr>
        <w:pStyle w:val="Body"/>
        <w:rPr>
          <w:del w:id="1069"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30D9C7FC" w:rsidR="00241C92" w:rsidRPr="00DB66FC" w:rsidRDefault="00241C92" w:rsidP="00241C92">
      <w:pPr>
        <w:pStyle w:val="Body"/>
      </w:pPr>
      <w:r w:rsidRPr="00DB66FC">
        <w:t xml:space="preserve">These findings contrasts somewhat with the previous studies evaluating G </w:t>
      </w:r>
      <w:del w:id="1070" w:author="Brian Bohman" w:date="2021-08-25T10:49:00Z">
        <w:r w:rsidRPr="00DB66FC" w:rsidDel="000B3B17">
          <w:delText>x</w:delText>
        </w:r>
      </w:del>
      <w:ins w:id="1071" w:author="Brian Bohman" w:date="2021-08-25T10:49:00Z">
        <w:r w:rsidR="000B3B17">
          <w:t>×</w:t>
        </w:r>
      </w:ins>
      <w:r w:rsidRPr="00DB66FC">
        <w:t xml:space="preserve"> E </w:t>
      </w:r>
      <w:ins w:id="1072" w:author="Brian Bohman" w:date="2021-10-27T06:17:00Z">
        <w:r w:rsidR="00154DDE">
          <w:t>×</w:t>
        </w:r>
      </w:ins>
      <w:ins w:id="1073" w:author="Brian Bohman" w:date="2021-10-24T10:18:00Z">
        <w:r w:rsidR="00B17654">
          <w:t xml:space="preserve"> M </w:t>
        </w:r>
      </w:ins>
      <w:r w:rsidRPr="00DB66FC">
        <w:t>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074" w:author="Brian Bohman" w:date="2021-08-25T11:11:00Z">
        <w:r w:rsidR="002512EA">
          <w:t>t</w:t>
        </w:r>
      </w:ins>
      <w:del w:id="1075"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w:t>
      </w:r>
      <w:ins w:id="1076" w:author="Brian Bohman" w:date="2021-10-27T06:48:00Z">
        <w:r w:rsidR="00017665">
          <w:t>identified</w:t>
        </w:r>
      </w:ins>
      <w:del w:id="1077" w:author="Brian Bohman" w:date="2021-10-27T06:48:00Z">
        <w:r w:rsidRPr="00DB66FC" w:rsidDel="00017665">
          <w:delText>found</w:delText>
        </w:r>
      </w:del>
      <w:r w:rsidRPr="00DB66FC">
        <w:t xml:space="preserve"> variation </w:t>
      </w:r>
      <w:ins w:id="1078" w:author="Brian Bohman" w:date="2021-10-27T06:48:00Z">
        <w:r w:rsidR="00017665">
          <w:t>in %N</w:t>
        </w:r>
        <w:r w:rsidR="00017665">
          <w:rPr>
            <w:vertAlign w:val="subscript"/>
          </w:rPr>
          <w:t>c</w:t>
        </w:r>
        <w:r w:rsidR="00017665">
          <w:t xml:space="preserve"> </w:t>
        </w:r>
      </w:ins>
      <w:ins w:id="1079" w:author="Brian Bohman" w:date="2021-10-27T06:49:00Z">
        <w:r w:rsidR="00017665">
          <w:t xml:space="preserve">for maize </w:t>
        </w:r>
      </w:ins>
      <w:r w:rsidRPr="00DB66FC">
        <w:t xml:space="preserve">as a result of G </w:t>
      </w:r>
      <w:del w:id="1080" w:author="Brian Bohman" w:date="2021-08-25T10:49:00Z">
        <w:r w:rsidRPr="00DB66FC" w:rsidDel="000B3B17">
          <w:delText>x</w:delText>
        </w:r>
      </w:del>
      <w:ins w:id="1081" w:author="Brian Bohman" w:date="2021-08-25T10:49:00Z">
        <w:r w:rsidR="000B3B17">
          <w:t>×</w:t>
        </w:r>
      </w:ins>
      <w:del w:id="1082" w:author="Brian Bohman" w:date="2021-10-27T06:48:00Z">
        <w:r w:rsidRPr="00DB66FC" w:rsidDel="00017665">
          <w:delText xml:space="preserve"> E</w:delText>
        </w:r>
      </w:del>
      <w:ins w:id="1083" w:author="Brian Bohman" w:date="2021-10-24T10:18:00Z">
        <w:r w:rsidR="004F0977">
          <w:t xml:space="preserve"> M</w:t>
        </w:r>
      </w:ins>
      <w:r w:rsidRPr="00DB66FC">
        <w:t xml:space="preserve"> interactions</w:t>
      </w:r>
      <w:ins w:id="1084" w:author="Brian Bohman" w:date="2021-10-27T06:49:00Z">
        <w:r w:rsidR="00017665">
          <w:t xml:space="preserve"> d</w:t>
        </w:r>
      </w:ins>
      <w:ins w:id="1085" w:author="Brian Bohman" w:date="2021-10-27T06:50:00Z">
        <w:r w:rsidR="00017665">
          <w:t>ue to variation in hybrid and planting density</w:t>
        </w:r>
      </w:ins>
      <w:del w:id="1086" w:author="Brian Bohman" w:date="2021-10-24T10:19:00Z">
        <w:r w:rsidRPr="00DB66FC" w:rsidDel="008163D7">
          <w:delText xml:space="preserve">, </w:delText>
        </w:r>
        <w:r w:rsidRPr="00DB66FC" w:rsidDel="004F0977">
          <w:delText>but did not independent</w:delText>
        </w:r>
        <w:r w:rsidDel="004F0977">
          <w:delText>ly</w:delText>
        </w:r>
        <w:r w:rsidRPr="00DB66FC" w:rsidDel="004F0977">
          <w:delText xml:space="preserve"> report either G or E effects</w:delText>
        </w:r>
      </w:del>
      <w:r w:rsidRPr="00DB66FC">
        <w:t>.</w:t>
      </w:r>
      <w:ins w:id="1087" w:author="Brian Bohman" w:date="2021-10-27T07:31:00Z">
        <w:r w:rsidR="001F4719">
          <w:t xml:space="preserve"> </w:t>
        </w:r>
        <w:r w:rsidR="001F4719">
          <w:fldChar w:fldCharType="begin"/>
        </w:r>
        <w:r w:rsidR="001F4719">
          <w: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instrText>
        </w:r>
        <w:r w:rsidR="001F4719">
          <w:fldChar w:fldCharType="separate"/>
        </w:r>
        <w:r w:rsidR="001F4719">
          <w:rPr>
            <w:noProof/>
          </w:rPr>
          <w:t>Fernández et al. (2021)</w:t>
        </w:r>
        <w:r w:rsidR="001F4719">
          <w:fldChar w:fldCharType="end"/>
        </w:r>
        <w:r w:rsidR="001F4719">
          <w:t xml:space="preserve"> found that </w:t>
        </w:r>
      </w:ins>
      <w:ins w:id="1088" w:author="Brian Bohman" w:date="2021-10-27T07:32:00Z">
        <w:r w:rsidR="001F4719">
          <w:t xml:space="preserve">variation in </w:t>
        </w:r>
      </w:ins>
      <w:ins w:id="1089" w:author="Brian Bohman" w:date="2021-10-27T07:31:00Z">
        <w:r w:rsidR="001F4719">
          <w:t>%N</w:t>
        </w:r>
        <w:r w:rsidR="001F4719">
          <w:rPr>
            <w:vertAlign w:val="subscript"/>
          </w:rPr>
          <w:t>c</w:t>
        </w:r>
        <w:r w:rsidR="001F4719">
          <w:t xml:space="preserve"> </w:t>
        </w:r>
      </w:ins>
      <w:ins w:id="1090" w:author="Brian Bohman" w:date="2021-10-27T07:32:00Z">
        <w:r w:rsidR="001F4719">
          <w:t xml:space="preserve">for tall fescue </w:t>
        </w:r>
      </w:ins>
      <w:ins w:id="1091" w:author="Brian Bohman" w:date="2021-10-27T07:31:00Z">
        <w:r w:rsidR="001F4719">
          <w:t>ac</w:t>
        </w:r>
      </w:ins>
      <w:ins w:id="1092" w:author="Brian Bohman" w:date="2021-10-27T07:32:00Z">
        <w:r w:rsidR="001F4719">
          <w:t xml:space="preserve">ross </w:t>
        </w:r>
        <w:r w:rsidR="001F4719" w:rsidRPr="00DB66FC">
          <w:t xml:space="preserve">G </w:t>
        </w:r>
        <w:r w:rsidR="001F4719">
          <w:t>×</w:t>
        </w:r>
        <w:r w:rsidR="001F4719" w:rsidRPr="00DB66FC">
          <w:t xml:space="preserve"> E </w:t>
        </w:r>
        <w:r w:rsidR="001F4719">
          <w:t xml:space="preserve">× M </w:t>
        </w:r>
        <w:r w:rsidR="001F4719" w:rsidRPr="00DB66FC">
          <w:t>effects</w:t>
        </w:r>
        <w:r w:rsidR="001F4719">
          <w:t xml:space="preserve"> were</w:t>
        </w:r>
      </w:ins>
      <w:ins w:id="1093" w:author="Brian Bohman" w:date="2021-10-27T07:33:00Z">
        <w:r w:rsidR="001F4719">
          <w:t xml:space="preserve"> negligible. </w:t>
        </w:r>
      </w:ins>
      <w:del w:id="1094" w:author="Brian Bohman" w:date="2021-10-27T07:33:00Z">
        <w:r w:rsidRPr="00DB66FC" w:rsidDel="001F4719">
          <w:delText xml:space="preserve"> </w:delText>
        </w:r>
      </w:del>
      <w:del w:id="1095" w:author="Brian Bohman" w:date="2021-10-27T07:13:00Z">
        <w:r w:rsidR="006348CC" w:rsidDel="006348CC">
          <w:fldChar w:fldCharType="begin"/>
        </w:r>
        <w:r w:rsidR="006348CC" w:rsidDel="006348CC">
          <w:delInstrText xml:space="preserve"> ADDIN EN.CITE &lt;EndNote&gt;&lt;Cite AuthorYear="1"&gt;&lt;Author&gt;Fernández&lt;/Author&gt;&lt;Year&gt;2021&lt;/Year&gt;&lt;RecNum&gt;2807&lt;/RecNum&gt;&lt;DisplayText&gt;Fernández et al. (2021)&lt;/DisplayText&gt;&lt;record&gt;&lt;rec-number&gt;2807&lt;/rec-number&gt;&lt;foreign-keys&gt;&lt;key app="EN" db-id="sszpfv5zm0wprde2r5bvw2wpdezsax0e9spx" timestamp="1631027734"&gt;2807&lt;/key&gt;&lt;/foreign-keys&gt;&lt;ref-type name="Journal Article"&gt;17&lt;/ref-type&gt;&lt;contributors&gt;&lt;authors&gt;&lt;author&gt;Fernández, Javier A.&lt;/author&gt;&lt;author&gt;Lemaire, Gilles&lt;/author&gt;&lt;author&gt;Bélanger, Gilles&lt;/author&gt;&lt;author&gt;Gastal, François&lt;/author&gt;&lt;author&gt;Makowski, David&lt;/author&gt;&lt;author&gt;Ciampitti, Ignacio A.&lt;/author&gt;&lt;/authors&gt;&lt;/contributors&gt;&lt;titles&gt;&lt;title&gt;Revisiting the critical nitrogen dilution curve for tall fescue: A quantitative synthesis&lt;/title&gt;&lt;secondary-title&gt;European Journal of Agronomy&lt;/secondary-title&gt;&lt;/titles&gt;&lt;periodical&gt;&lt;full-title&gt;European Journal of Agronomy&lt;/full-title&gt;&lt;abbr-1&gt;Eur. J. Agron.&lt;/abbr-1&gt;&lt;/periodical&gt;&lt;pages&gt;126380&lt;/pages&gt;&lt;volume&gt;131&lt;/volume&gt;&lt;keywords&gt;&lt;keyword&gt;Critical N curves&lt;/keyword&gt;&lt;keyword&gt;Tall fescue&lt;/keyword&gt;&lt;keyword&gt;Bayesian&lt;/keyword&gt;&lt;keyword&gt;Uncertainty&lt;/keyword&gt;&lt;/keywords&gt;&lt;dates&gt;&lt;year&gt;2021&lt;/year&gt;&lt;/dates&gt;&lt;isbn&gt;11610301&lt;/isbn&gt;&lt;urls&gt;&lt;/urls&gt;&lt;electronic-resource-num&gt;10.1016/j.eja.2021.126380&lt;/electronic-resource-num&gt;&lt;/record&gt;&lt;/Cite&gt;&lt;/EndNote&gt;</w:delInstrText>
        </w:r>
        <w:r w:rsidR="006348CC" w:rsidDel="006348CC">
          <w:fldChar w:fldCharType="separate"/>
        </w:r>
        <w:r w:rsidR="006348CC" w:rsidDel="006348CC">
          <w:rPr>
            <w:noProof/>
          </w:rPr>
          <w:delText>Fernández et al. (2021)</w:delText>
        </w:r>
        <w:r w:rsidR="006348CC" w:rsidDel="006348CC">
          <w:fldChar w:fldCharType="end"/>
        </w:r>
      </w:del>
      <w:r w:rsidRPr="00DB66FC">
        <w:t>In any case, the magnitude of the difference in %N</w:t>
      </w:r>
      <w:r w:rsidRPr="00DB66FC">
        <w:rPr>
          <w:vertAlign w:val="subscript"/>
        </w:rPr>
        <w:t>c</w:t>
      </w:r>
      <w:r w:rsidRPr="00DB66FC">
        <w:t xml:space="preserve"> </w:t>
      </w:r>
      <w:ins w:id="1096" w:author="Brian Bohman" w:date="2021-10-24T10:19:00Z">
        <w:r w:rsidR="008163D7">
          <w:t xml:space="preserve">across G x E x M </w:t>
        </w:r>
        <w:r w:rsidR="0089250F">
          <w:t>interactions</w:t>
        </w:r>
      </w:ins>
      <w:del w:id="1097" w:author="Brian Bohman" w:date="2021-10-24T10:19:00Z">
        <w:r w:rsidRPr="00DB66FC" w:rsidDel="008163D7">
          <w:delText xml:space="preserve">for any effect (i.e., G, E) or interaction (i.e., G </w:delText>
        </w:r>
      </w:del>
      <w:del w:id="1098" w:author="Brian Bohman" w:date="2021-08-25T10:50:00Z">
        <w:r w:rsidRPr="00DB66FC" w:rsidDel="000B3B17">
          <w:delText>x</w:delText>
        </w:r>
      </w:del>
      <w:del w:id="1099" w:author="Brian Bohman" w:date="2021-10-24T10:19:00Z">
        <w:r w:rsidRPr="00DB66FC" w:rsidDel="008163D7">
          <w:delText xml:space="preserve"> E</w:delText>
        </w:r>
      </w:del>
      <w:del w:id="1100" w:author="Brian Bohman" w:date="2021-10-27T06:48:00Z">
        <w:r w:rsidRPr="00DB66FC" w:rsidDel="00017665">
          <w:delText>)</w:delText>
        </w:r>
      </w:del>
      <w:r w:rsidRPr="00DB66FC">
        <w:t xml:space="preserve"> reported by the previous studies </w:t>
      </w:r>
      <w:ins w:id="1101" w:author="Brian Bohman" w:date="2021-10-27T07:33:00Z">
        <w:r w:rsidR="001F4719">
          <w:t xml:space="preserve">for wheat, maize, and tall fescue </w:t>
        </w:r>
      </w:ins>
      <w:r w:rsidRPr="00DB66F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 </w:instrText>
      </w:r>
      <w:r w:rsidR="006348CC">
        <w:fldChar w:fldCharType="begin">
          <w:fldData xml:space="preserve">PEVuZE5vdGU+PENpdGU+PEF1dGhvcj5NYWtvd3NraTwvQXV0aG9yPjxZZWFyPjIwMjA8L1llYXI+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==
</w:fldData>
        </w:fldChar>
      </w:r>
      <w:r w:rsidR="006348CC">
        <w:instrText xml:space="preserve"> ADDIN EN.CITE.DATA </w:instrText>
      </w:r>
      <w:r w:rsidR="006348CC">
        <w:fldChar w:fldCharType="end"/>
      </w:r>
      <w:r w:rsidRPr="00DB66FC">
        <w:fldChar w:fldCharType="separate"/>
      </w:r>
      <w:r w:rsidR="006348CC">
        <w:rPr>
          <w:noProof/>
        </w:rPr>
        <w:t>(Makowski et al., 2020; Ciampitti et al., 2021; Fernández et al., 2021; Yao et al., 2021)</w:t>
      </w:r>
      <w:r w:rsidRPr="00DB66FC">
        <w:fldChar w:fldCharType="end"/>
      </w:r>
      <w:r w:rsidRPr="00DB66FC">
        <w:t xml:space="preserve"> is less than that observed </w:t>
      </w:r>
      <w:del w:id="1102" w:author="Brian Bohman" w:date="2021-10-24T10:20:00Z">
        <w:r w:rsidRPr="00DB66FC" w:rsidDel="0089250F">
          <w:delText>for E</w:delText>
        </w:r>
      </w:del>
      <w:del w:id="1103" w:author="Brian Bohman" w:date="2021-10-27T06:50:00Z">
        <w:r w:rsidRPr="00DB66FC" w:rsidDel="00017665">
          <w:delText xml:space="preserve"> </w:delText>
        </w:r>
      </w:del>
      <w:r w:rsidRPr="00DB66FC">
        <w:t xml:space="preserve">in the present </w:t>
      </w:r>
      <w:commentRangeStart w:id="1104"/>
      <w:r w:rsidRPr="00DB66FC">
        <w:t>study</w:t>
      </w:r>
      <w:commentRangeEnd w:id="1104"/>
      <w:r w:rsidR="006348CC">
        <w:rPr>
          <w:rStyle w:val="CommentReference"/>
          <w:rFonts w:ascii="Palatino Linotype" w:eastAsia="SimSun" w:hAnsi="Palatino Linotype"/>
          <w:noProof/>
          <w:color w:val="000000"/>
          <w:lang w:eastAsia="zh-CN"/>
        </w:rPr>
        <w:commentReference w:id="1104"/>
      </w:r>
      <w:ins w:id="1105" w:author="Brian Bohman" w:date="2021-10-27T07:33:00Z">
        <w:r w:rsidR="001F4719">
          <w:t xml:space="preserve"> for potato</w:t>
        </w:r>
      </w:ins>
      <w:r w:rsidRPr="00DB66FC">
        <w:t>.</w:t>
      </w:r>
      <w:ins w:id="1106" w:author="Brian Bohman" w:date="2021-10-27T07:13:00Z">
        <w:r w:rsidR="006348CC">
          <w:t xml:space="preserve"> </w:t>
        </w:r>
      </w:ins>
    </w:p>
    <w:p w14:paraId="0013B35B" w14:textId="77777777" w:rsidR="001F4719" w:rsidRDefault="00241C92" w:rsidP="00241C92">
      <w:pPr>
        <w:pStyle w:val="Body"/>
        <w:rPr>
          <w:ins w:id="1107" w:author="Brian Bohman" w:date="2021-10-27T07:36:00Z"/>
        </w:rPr>
      </w:pPr>
      <w:r w:rsidRPr="00DB66FC">
        <w:lastRenderedPageBreak/>
        <w:t>Therefore, the impact of</w:t>
      </w:r>
      <w:ins w:id="1108" w:author="Brian Bohman" w:date="2021-10-24T10:20:00Z">
        <w:r w:rsidR="0089250F">
          <w:t xml:space="preserve"> G </w:t>
        </w:r>
      </w:ins>
      <w:ins w:id="1109" w:author="Brian Bohman" w:date="2021-10-27T06:17:00Z">
        <w:r w:rsidR="00154DDE">
          <w:t>×</w:t>
        </w:r>
      </w:ins>
      <w:ins w:id="1110" w:author="Brian Bohman" w:date="2021-10-24T10:20:00Z">
        <w:r w:rsidR="0089250F">
          <w:t xml:space="preserve"> E </w:t>
        </w:r>
      </w:ins>
      <w:ins w:id="1111" w:author="Brian Bohman" w:date="2021-10-27T06:17:00Z">
        <w:r w:rsidR="00154DDE">
          <w:t>×</w:t>
        </w:r>
      </w:ins>
      <w:ins w:id="1112" w:author="Brian Bohman" w:date="2021-10-24T10:20:00Z">
        <w:r w:rsidR="0089250F">
          <w:t xml:space="preserve"> M</w:t>
        </w:r>
      </w:ins>
      <w:del w:id="1113" w:author="Brian Bohman" w:date="2021-10-24T10:20:00Z">
        <w:r w:rsidRPr="00DB66FC" w:rsidDel="0089250F">
          <w:delText xml:space="preserve"> E</w:delText>
        </w:r>
      </w:del>
      <w:r w:rsidRPr="00DB66FC">
        <w:t xml:space="preserve"> on %N</w:t>
      </w:r>
      <w:r w:rsidRPr="00DB66FC">
        <w:rPr>
          <w:vertAlign w:val="subscript"/>
        </w:rPr>
        <w:t>c</w:t>
      </w:r>
      <w:r w:rsidRPr="00DB66FC">
        <w:t xml:space="preserve"> is not </w:t>
      </w:r>
      <w:ins w:id="1114" w:author="Brian Bohman" w:date="2021-10-24T10:20:00Z">
        <w:r w:rsidR="0089250F">
          <w:t>only</w:t>
        </w:r>
      </w:ins>
      <w:del w:id="1115" w:author="Brian Bohman" w:date="2021-10-24T10:20:00Z">
        <w:r w:rsidRPr="00DB66FC" w:rsidDel="0089250F">
          <w:delText>just</w:delText>
        </w:r>
      </w:del>
      <w:r w:rsidRPr="00DB66FC">
        <w:t xml:space="preserve"> significant for </w:t>
      </w:r>
      <w:proofErr w:type="gramStart"/>
      <w:r w:rsidRPr="00DB66FC">
        <w:t>potato, but</w:t>
      </w:r>
      <w:proofErr w:type="gramEnd"/>
      <w:r w:rsidRPr="00DB66FC">
        <w:t xml:space="preserve"> is also of </w:t>
      </w:r>
      <w:ins w:id="1116" w:author="Brian Bohman" w:date="2021-10-24T10:20:00Z">
        <w:r w:rsidR="00F12035">
          <w:t xml:space="preserve">potentially </w:t>
        </w:r>
      </w:ins>
      <w:r w:rsidRPr="00DB66FC">
        <w:t>much greater relative importance compared to other</w:t>
      </w:r>
      <w:del w:id="1117" w:author="Brian Bohman" w:date="2021-10-27T07:34:00Z">
        <w:r w:rsidRPr="00DB66FC" w:rsidDel="001F4719">
          <w:delText xml:space="preserve"> maj</w:delText>
        </w:r>
      </w:del>
      <w:del w:id="1118" w:author="Brian Bohman" w:date="2021-10-27T07:33:00Z">
        <w:r w:rsidRPr="00DB66FC" w:rsidDel="001F4719">
          <w:delText>o</w:delText>
        </w:r>
      </w:del>
      <w:del w:id="1119" w:author="Brian Bohman" w:date="2021-10-27T07:34:00Z">
        <w:r w:rsidRPr="00DB66FC" w:rsidDel="001F4719">
          <w:delText>r</w:delText>
        </w:r>
      </w:del>
      <w:r w:rsidRPr="00DB66FC">
        <w:t xml:space="preserve"> crops (e.g., wheat, </w:t>
      </w:r>
      <w:commentRangeStart w:id="1120"/>
      <w:commentRangeStart w:id="1121"/>
      <w:r w:rsidRPr="00DB66FC">
        <w:t>maize</w:t>
      </w:r>
      <w:commentRangeEnd w:id="1120"/>
      <w:r w:rsidR="00AE6AD9">
        <w:rPr>
          <w:rStyle w:val="CommentReference"/>
          <w:rFonts w:ascii="Palatino Linotype" w:eastAsia="SimSun" w:hAnsi="Palatino Linotype"/>
          <w:noProof/>
          <w:color w:val="000000"/>
          <w:lang w:eastAsia="zh-CN"/>
        </w:rPr>
        <w:commentReference w:id="1120"/>
      </w:r>
      <w:commentRangeEnd w:id="1121"/>
      <w:r w:rsidR="00D61F1C">
        <w:rPr>
          <w:rStyle w:val="CommentReference"/>
          <w:rFonts w:ascii="Palatino Linotype" w:eastAsia="SimSun" w:hAnsi="Palatino Linotype"/>
          <w:noProof/>
          <w:color w:val="000000"/>
          <w:lang w:eastAsia="zh-CN"/>
        </w:rPr>
        <w:commentReference w:id="1121"/>
      </w:r>
      <w:ins w:id="1122" w:author="Brian Bohman" w:date="2021-10-27T06:45:00Z">
        <w:r w:rsidR="008914AD">
          <w:t>, tall fescue</w:t>
        </w:r>
      </w:ins>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123" w:author="Brian Bohman" w:date="2021-08-25T10:50:00Z">
        <w:r w:rsidRPr="00DB66FC" w:rsidDel="000B3B17">
          <w:delText>x</w:delText>
        </w:r>
      </w:del>
      <w:ins w:id="1124" w:author="Brian Bohman" w:date="2021-08-25T10:50:00Z">
        <w:r w:rsidR="000B3B17">
          <w:t>×</w:t>
        </w:r>
      </w:ins>
      <w:r w:rsidRPr="00DB66FC">
        <w:t xml:space="preserve"> E </w:t>
      </w:r>
      <w:ins w:id="1125" w:author="Brian Bohman" w:date="2021-10-27T06:17:00Z">
        <w:r w:rsidR="00154DDE">
          <w:t>×</w:t>
        </w:r>
      </w:ins>
      <w:ins w:id="1126" w:author="Brian Bohman" w:date="2021-10-24T10:20:00Z">
        <w:r w:rsidR="00F12035">
          <w:t xml:space="preserve"> M </w:t>
        </w:r>
      </w:ins>
      <w:r w:rsidRPr="00DB66FC">
        <w:t>interactions</w:t>
      </w:r>
      <w:ins w:id="1127" w:author="Brian Bohman" w:date="2021-10-27T06:54:00Z">
        <w:r w:rsidR="00D61F1C">
          <w:t xml:space="preserve"> found in the present study</w:t>
        </w:r>
      </w:ins>
      <w:r w:rsidRPr="00DB66FC">
        <w:t xml:space="preserve"> is relatively </w:t>
      </w:r>
      <w:r>
        <w:t>greater</w:t>
      </w:r>
      <w:r w:rsidRPr="00DB66FC">
        <w:t xml:space="preserve"> for potato</w:t>
      </w:r>
      <w:r>
        <w:t xml:space="preserve"> than other crops</w:t>
      </w:r>
      <w:ins w:id="1128" w:author="Brian Bohman" w:date="2021-10-27T06:53:00Z">
        <w:r w:rsidR="00017665">
          <w:t xml:space="preserve">; however, further additional experimental data is needed to confirm that this finding is not an artifact of the statistical methods </w:t>
        </w:r>
      </w:ins>
      <w:ins w:id="1129" w:author="Brian Bohman" w:date="2021-10-27T06:54:00Z">
        <w:r w:rsidR="00017665">
          <w:t>or</w:t>
        </w:r>
      </w:ins>
      <w:ins w:id="1130" w:author="Brian Bohman" w:date="2021-10-27T06:53:00Z">
        <w:r w:rsidR="00017665">
          <w:t xml:space="preserve"> limitations of experimental data used in the present study.</w:t>
        </w:r>
      </w:ins>
    </w:p>
    <w:p w14:paraId="58FD0BF4" w14:textId="22C18C4E" w:rsidR="00241C92" w:rsidRPr="00017665" w:rsidRDefault="001F4719" w:rsidP="00241C92">
      <w:pPr>
        <w:pStyle w:val="Body"/>
      </w:pPr>
      <w:del w:id="1131" w:author="Brian Bohman" w:date="2021-10-27T07:39:00Z">
        <w:r w:rsidDel="00D050A8">
          <w:delText>{Fernández, 2021 #2807@@author-year}</w:delText>
        </w:r>
      </w:del>
      <w:ins w:id="1132" w:author="Brian Bohman" w:date="2021-10-27T06:55:00Z">
        <w:r w:rsidR="00D61F1C">
          <w:t xml:space="preserve">Additionally, </w:t>
        </w:r>
      </w:ins>
      <w:del w:id="1133" w:author="Brian Bohman" w:date="2021-10-27T06:53:00Z">
        <w:r w:rsidR="00241C92" w:rsidRPr="00DB66FC" w:rsidDel="00017665">
          <w:delText xml:space="preserve">. </w:delText>
        </w:r>
      </w:del>
      <w:ins w:id="1134" w:author="Brian Bohman" w:date="2021-10-27T06:55:00Z">
        <w:r w:rsidR="00D61F1C">
          <w:t>i</w:t>
        </w:r>
      </w:ins>
      <w:del w:id="1135" w:author="Brian Bohman" w:date="2021-10-27T06:55:00Z">
        <w:r w:rsidR="00241C92" w:rsidRPr="00DB66FC" w:rsidDel="00D61F1C">
          <w:delText>I</w:delText>
        </w:r>
      </w:del>
      <w:r w:rsidR="00241C92" w:rsidRPr="00DB66FC">
        <w:t>n order to improve the understanding of this relationship between NUE and %N</w:t>
      </w:r>
      <w:r w:rsidR="00241C92" w:rsidRPr="00DB66FC">
        <w:rPr>
          <w:vertAlign w:val="subscript"/>
        </w:rPr>
        <w:t>c</w:t>
      </w:r>
      <w:r w:rsidR="00241C92" w:rsidRPr="00DB66FC">
        <w:t xml:space="preserve">, future </w:t>
      </w:r>
      <w:ins w:id="1136" w:author="Brian Bohman" w:date="2021-10-27T06:55:00Z">
        <w:r w:rsidR="00D61F1C">
          <w:t xml:space="preserve">experimental </w:t>
        </w:r>
      </w:ins>
      <w:r w:rsidR="00241C92" w:rsidRPr="00DB66FC">
        <w:t xml:space="preserve">work should </w:t>
      </w:r>
      <w:ins w:id="1137" w:author="Brian Bohman" w:date="2021-10-27T06:56:00Z">
        <w:r w:rsidR="00D61F1C">
          <w:t>be conducted</w:t>
        </w:r>
      </w:ins>
      <w:del w:id="1138" w:author="Brian Bohman" w:date="2021-10-27T06:56:00Z">
        <w:r w:rsidR="00241C92" w:rsidRPr="00DB66FC" w:rsidDel="00D61F1C">
          <w:delText>continu</w:delText>
        </w:r>
      </w:del>
      <w:del w:id="1139" w:author="Brian Bohman" w:date="2021-10-27T06:55:00Z">
        <w:r w:rsidR="00241C92" w:rsidRPr="00DB66FC" w:rsidDel="00D61F1C">
          <w:delText>e</w:delText>
        </w:r>
      </w:del>
      <w:r w:rsidR="00241C92" w:rsidRPr="00DB66FC">
        <w:t xml:space="preserve"> to better characterize the </w:t>
      </w:r>
      <w:ins w:id="1140" w:author="Brian Bohman" w:date="2021-10-27T06:46:00Z">
        <w:r w:rsidR="008914AD">
          <w:t xml:space="preserve">timing of tuber initiation and </w:t>
        </w:r>
      </w:ins>
      <w:r w:rsidR="00241C92" w:rsidRPr="00DB66FC">
        <w:t xml:space="preserve">relative partitioning of potato biomass to tubers across G </w:t>
      </w:r>
      <w:del w:id="1141" w:author="Brian Bohman" w:date="2021-08-25T10:50:00Z">
        <w:r w:rsidR="00241C92" w:rsidRPr="00DB66FC" w:rsidDel="000B3B17">
          <w:delText>x</w:delText>
        </w:r>
      </w:del>
      <w:ins w:id="1142" w:author="Brian Bohman" w:date="2021-08-25T10:50:00Z">
        <w:r w:rsidR="000B3B17">
          <w:t>×</w:t>
        </w:r>
      </w:ins>
      <w:r w:rsidR="00241C92" w:rsidRPr="00DB66FC">
        <w:t xml:space="preserve"> E</w:t>
      </w:r>
      <w:ins w:id="1143" w:author="Brian Bohman" w:date="2021-10-24T10:20:00Z">
        <w:r w:rsidR="00F12035">
          <w:t xml:space="preserve"> </w:t>
        </w:r>
      </w:ins>
      <w:ins w:id="1144" w:author="Brian Bohman" w:date="2021-10-27T06:17:00Z">
        <w:r w:rsidR="00154DDE">
          <w:t>×</w:t>
        </w:r>
      </w:ins>
      <w:ins w:id="1145" w:author="Brian Bohman" w:date="2021-10-24T10:20:00Z">
        <w:r w:rsidR="00F12035">
          <w:t xml:space="preserve"> M</w:t>
        </w:r>
      </w:ins>
      <w:r w:rsidR="00241C92" w:rsidRPr="00DB66FC">
        <w:t xml:space="preserve"> effects.</w:t>
      </w:r>
      <w:ins w:id="1146" w:author="Brian Bohman" w:date="2021-10-27T06:51:00Z">
        <w:r w:rsidR="00017665">
          <w:t xml:space="preserve"> </w:t>
        </w:r>
      </w:ins>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5AEC9C90" w:rsidR="00617544" w:rsidRDefault="00617544" w:rsidP="00617544">
      <w:pPr>
        <w:pStyle w:val="Body"/>
      </w:pPr>
      <w:r w:rsidRPr="00DB66FC">
        <w:t xml:space="preserve">Understanding and properly interpreting the impact of G </w:t>
      </w:r>
      <w:r>
        <w:t>×</w:t>
      </w:r>
      <w:r w:rsidRPr="00DB66FC">
        <w:t xml:space="preserve"> E </w:t>
      </w:r>
      <w:ins w:id="1147" w:author="Brian Bohman" w:date="2021-10-27T06:17:00Z">
        <w:r w:rsidR="00154DDE">
          <w:t>×</w:t>
        </w:r>
      </w:ins>
      <w:ins w:id="1148" w:author="Brian Bohman" w:date="2021-10-24T10:21:00Z">
        <w:r w:rsidR="00F12035">
          <w:t xml:space="preserve"> M </w:t>
        </w:r>
      </w:ins>
      <w:r w:rsidRPr="00DB66FC">
        <w:t xml:space="preserve">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4CABE191" w14:textId="77777777" w:rsidR="00617544" w:rsidRPr="004E309E" w:rsidRDefault="00617544" w:rsidP="00617544">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3157D915"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149"/>
      <w:commentRangeStart w:id="1150"/>
      <w:r>
        <w:t xml:space="preserve">g </w:t>
      </w:r>
      <w:ins w:id="1151" w:author="Brian Bohman" w:date="2021-10-27T06:45:00Z">
        <w:r w:rsidR="005A1B9A">
          <w:t xml:space="preserve">dry wt. </w:t>
        </w:r>
      </w:ins>
      <w:r>
        <w:t>g</w:t>
      </w:r>
      <w:r>
        <w:rPr>
          <w:vertAlign w:val="superscript"/>
        </w:rPr>
        <w:t>-1</w:t>
      </w:r>
      <w:r>
        <w:t xml:space="preserve"> N</w:t>
      </w:r>
      <w:commentRangeEnd w:id="1149"/>
      <w:r>
        <w:rPr>
          <w:rStyle w:val="CommentReference"/>
          <w:rFonts w:ascii="Palatino Linotype" w:eastAsia="SimSun" w:hAnsi="Palatino Linotype"/>
          <w:noProof/>
          <w:color w:val="000000"/>
          <w:lang w:eastAsia="zh-CN"/>
        </w:rPr>
        <w:commentReference w:id="1149"/>
      </w:r>
      <w:commentRangeEnd w:id="1150"/>
      <w:r w:rsidR="005A1B9A">
        <w:rPr>
          <w:rStyle w:val="CommentReference"/>
          <w:rFonts w:ascii="Palatino Linotype" w:eastAsia="SimSun" w:hAnsi="Palatino Linotype"/>
          <w:noProof/>
          <w:color w:val="000000"/>
          <w:lang w:eastAsia="zh-CN"/>
        </w:rPr>
        <w:commentReference w:id="1150"/>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2E52C078" w14:textId="44384333" w:rsidR="00617544" w:rsidRDefault="00617544" w:rsidP="00241C92">
      <w:pPr>
        <w:pStyle w:val="Body"/>
      </w:pPr>
      <w:r w:rsidRPr="00DB66FC">
        <w:lastRenderedPageBreak/>
        <w:t xml:space="preserve">The finding in the present study that the CNDC can vary across G </w:t>
      </w:r>
      <w:r>
        <w:t>×</w:t>
      </w:r>
      <w:r w:rsidRPr="00DB66FC">
        <w:t xml:space="preserve"> E</w:t>
      </w:r>
      <w:ins w:id="1152" w:author="Brian Bohman" w:date="2021-10-24T10:21:00Z">
        <w:r w:rsidR="008058AE">
          <w:t xml:space="preserve"> </w:t>
        </w:r>
      </w:ins>
      <w:ins w:id="1153" w:author="Brian Bohman" w:date="2021-10-27T06:17:00Z">
        <w:r w:rsidR="00154DDE">
          <w:t>×</w:t>
        </w:r>
      </w:ins>
      <w:ins w:id="1154" w:author="Brian Bohman" w:date="2021-10-24T10:21:00Z">
        <w:r w:rsidR="008058AE">
          <w:t xml:space="preserve"> M</w:t>
        </w:r>
      </w:ins>
      <w:r w:rsidRPr="00DB66FC">
        <w:t xml:space="preserve"> </w:t>
      </w:r>
      <w:ins w:id="1155" w:author="Brian Bohman" w:date="2021-10-24T10:21:00Z">
        <w:r w:rsidR="008058AE">
          <w:t>interactions</w:t>
        </w:r>
      </w:ins>
      <w:del w:id="1156" w:author="Brian Bohman" w:date="2021-10-24T10:21:00Z">
        <w:r w:rsidRPr="00DB66FC" w:rsidDel="008058AE">
          <w:delText>effects</w:delText>
        </w:r>
      </w:del>
      <w:r w:rsidRPr="00DB66FC">
        <w:t xml:space="preserve">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r>
        <w:t>×</w:t>
      </w:r>
      <w:r w:rsidRPr="00DB66FC">
        <w:t xml:space="preserve"> E </w:t>
      </w:r>
      <w:ins w:id="1157" w:author="Brian Bohman" w:date="2021-10-27T06:17:00Z">
        <w:r w:rsidR="00154DDE">
          <w:t>×</w:t>
        </w:r>
      </w:ins>
      <w:ins w:id="1158" w:author="Brian Bohman" w:date="2021-10-24T10:21:00Z">
        <w:r w:rsidR="008058AE">
          <w:t xml:space="preserve"> M </w:t>
        </w:r>
      </w:ins>
      <w:r w:rsidRPr="00DB66FC">
        <w:t xml:space="preserve">effects as the CNDC. Therefore, the effect of G </w:t>
      </w:r>
      <w:r>
        <w:t>×</w:t>
      </w:r>
      <w:r w:rsidRPr="00DB66FC">
        <w:t xml:space="preserve"> E </w:t>
      </w:r>
      <w:ins w:id="1159" w:author="Brian Bohman" w:date="2021-10-24T10:21:00Z">
        <w:r w:rsidR="008058AE">
          <w:t xml:space="preserve">x M </w:t>
        </w:r>
      </w:ins>
      <w:r w:rsidRPr="00DB66FC">
        <w:t xml:space="preserve">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r>
        <w:t>×</w:t>
      </w:r>
      <w:r w:rsidRPr="00DB66FC">
        <w:t xml:space="preserve"> E</w:t>
      </w:r>
      <w:ins w:id="1160" w:author="Brian Bohman" w:date="2021-10-24T10:21:00Z">
        <w:r w:rsidR="008058AE">
          <w:t xml:space="preserve"> </w:t>
        </w:r>
      </w:ins>
      <w:ins w:id="1161" w:author="Brian Bohman" w:date="2021-10-27T06:17:00Z">
        <w:r w:rsidR="00154DDE">
          <w:t>×</w:t>
        </w:r>
      </w:ins>
      <w:ins w:id="1162" w:author="Brian Bohman" w:date="2021-10-24T10:21:00Z">
        <w:r w:rsidR="008058AE">
          <w:t xml:space="preserve"> M</w:t>
        </w:r>
      </w:ins>
      <w:r w:rsidRPr="00DB66FC">
        <w:t xml:space="preserve"> effect on the </w:t>
      </w:r>
      <w:proofErr w:type="spellStart"/>
      <w:r w:rsidRPr="00DB66FC">
        <w:t>CNUtEC</w:t>
      </w:r>
      <w:proofErr w:type="spellEnd"/>
      <w:r w:rsidRPr="00DB66FC">
        <w:t xml:space="preserve"> is therefore critically important to understand the impacts of G </w:t>
      </w:r>
      <w:r>
        <w:t>×</w:t>
      </w:r>
      <w:r w:rsidRPr="00DB66FC">
        <w:t xml:space="preserve"> E</w:t>
      </w:r>
      <w:ins w:id="1163" w:author="Brian Bohman" w:date="2021-10-24T10:22:00Z">
        <w:r w:rsidR="001647C1">
          <w:t xml:space="preserve"> </w:t>
        </w:r>
      </w:ins>
      <w:ins w:id="1164" w:author="Brian Bohman" w:date="2021-10-27T06:17:00Z">
        <w:r w:rsidR="00154DDE">
          <w:t>×</w:t>
        </w:r>
      </w:ins>
      <w:ins w:id="1165" w:author="Brian Bohman" w:date="2021-10-24T10:22:00Z">
        <w:r w:rsidR="001647C1">
          <w:t xml:space="preserve"> M</w:t>
        </w:r>
      </w:ins>
      <w:r w:rsidRPr="00DB66FC">
        <w:t xml:space="preserve"> interactions on NUE.</w:t>
      </w:r>
      <w:r>
        <w:t xml:space="preserve"> In other words, controlling for this G × E </w:t>
      </w:r>
      <w:ins w:id="1166" w:author="Brian Bohman" w:date="2021-10-27T06:17:00Z">
        <w:r w:rsidR="00154DDE">
          <w:t>×</w:t>
        </w:r>
      </w:ins>
      <w:ins w:id="1167" w:author="Brian Bohman" w:date="2021-10-24T10:22:00Z">
        <w:r w:rsidR="001647C1">
          <w:t xml:space="preserve"> M </w:t>
        </w:r>
      </w:ins>
      <w:r>
        <w:t xml:space="preserve">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 </w:instrText>
      </w:r>
      <w:r w:rsidR="00477881">
        <w:fldChar w:fldCharType="begin">
          <w:fldData xml:space="preserve">PEVuZE5vdGU+PENpdGU+PEF1dGhvcj5MZW1haXJlPC9BdXRob3I+PFllYXI+MjAyMDwvWWVhcj48
UmVjTnVtPjI2ODM8L1JlY051bT48RGlzcGxheVRleHQ+KEJhcnJhY2xvdWdoIGV0IGFsLiwgMjAx
MDsgQ2F2aWdsaWEgZXQgYWwuLCAyMDE0OyBTYWRyYXMgJmFtcDsgTGVtYWlyZSwgMjAxNDsgR2Fz
dGFsIGV0IGFsLiwgMjAxNTsgTGVtYWlyZSAmYW1wOyBDaWFtcGl0dGksIDIwMjApPC9EaXNwbGF5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rsidR="00477881">
        <w:instrText xml:space="preserve"> ADDIN EN.CITE.DATA </w:instrText>
      </w:r>
      <w:r w:rsidR="00477881">
        <w:fldChar w:fldCharType="end"/>
      </w:r>
      <w:r>
        <w:fldChar w:fldCharType="separate"/>
      </w:r>
      <w:r w:rsidR="00477881">
        <w:rPr>
          <w:noProof/>
        </w:rPr>
        <w:t>(Barraclough et al., 2010; Caviglia et al., 2014; Sadras &amp; Lemaire, 2014; Gastal et al., 2015; Lemaire &amp; Ciampitti, 2020)</w:t>
      </w:r>
      <w:r>
        <w:fldChar w:fldCharType="end"/>
      </w:r>
      <w:r>
        <w:t>.</w:t>
      </w:r>
    </w:p>
    <w:p w14:paraId="396E7EE9" w14:textId="2AD9333E" w:rsidR="00EA4027" w:rsidRPr="00DB66FC" w:rsidRDefault="00EA4027" w:rsidP="00EA4027">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w:t>
      </w:r>
      <w:ins w:id="1168" w:author="Brian Bohman" w:date="2021-10-24T10:22:00Z">
        <w:r w:rsidR="001647C1">
          <w:t xml:space="preserve">x M </w:t>
        </w:r>
      </w:ins>
      <w:r w:rsidRPr="00DB66FC">
        <w:t xml:space="preserve">effects that increase the relative proportion of biomass partitioned to tubers </w:t>
      </w:r>
      <w:ins w:id="1169" w:author="Brian Bohman" w:date="2021-10-24T10:22:00Z">
        <w:r w:rsidR="001647C1">
          <w:t xml:space="preserve">and reduce the time </w:t>
        </w:r>
        <w:r w:rsidR="00B93AC6">
          <w:t xml:space="preserve">to tuber initiation </w:t>
        </w:r>
      </w:ins>
      <w:r w:rsidRPr="00DB66FC">
        <w:t>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 </w:instrText>
      </w:r>
      <w:r w:rsidR="00477881">
        <w:fldChar w:fldCharType="begin">
          <w:fldData xml:space="preserve">PEVuZE5vdGU+PENpdGUgQXV0aG9yWWVhcj0iMSI+PEF1dGhvcj5TdGVmYW5pYWs8L0F1dGhvcj48
WWVhcj4yMDIxPC9ZZWFyPjxSZWNOdW0+MjcwNzwvUmVjTnVtPjxEaXNwbGF5VGV4dD5UaXdhcmkg
ZXQgYWwuICgyMDE4KTsgSm9uZXMgZXQgYWwuICgyMDIxKTsgU3RlZmFuaWFrIGV0IGFsLiAoMjAy
MSk8L0Rpc3BsYXlUZXh0PjxyZWNvcmQ+PHJlYy1udW1iZXI+MjcwNzwvcmVjLW51bWJlcj48Zm9y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477881">
        <w:instrText xml:space="preserve"> ADDIN EN.CITE.DATA </w:instrText>
      </w:r>
      <w:r w:rsidR="00477881">
        <w:fldChar w:fldCharType="end"/>
      </w:r>
      <w:r w:rsidRPr="00DB66FC">
        <w:fldChar w:fldCharType="separate"/>
      </w:r>
      <w:r w:rsidR="00477881">
        <w:rPr>
          <w:noProof/>
        </w:rPr>
        <w:t>Tiwari et al. (2018); Jones et al. (2021); Stefaniak et al. (2021)</w:t>
      </w:r>
      <w:r w:rsidRPr="00DB66FC">
        <w:fldChar w:fldCharType="end"/>
      </w:r>
      <w:r w:rsidRPr="00DB66FC">
        <w:t xml:space="preserve">) should focus on identifying G </w:t>
      </w:r>
      <w:r>
        <w:t>×</w:t>
      </w:r>
      <w:r w:rsidRPr="00DB66FC">
        <w:t xml:space="preserve"> E </w:t>
      </w:r>
      <w:r>
        <w:t>×</w:t>
      </w:r>
      <w:r w:rsidRPr="00DB66FC">
        <w:t xml:space="preserve"> M interactions that result in an increased proportion of biomass partitioned to </w:t>
      </w:r>
      <w:commentRangeStart w:id="1170"/>
      <w:commentRangeStart w:id="1171"/>
      <w:r w:rsidRPr="00DB66FC">
        <w:t>tubers</w:t>
      </w:r>
      <w:commentRangeEnd w:id="1170"/>
      <w:r>
        <w:rPr>
          <w:rStyle w:val="CommentReference"/>
          <w:rFonts w:ascii="Palatino Linotype" w:eastAsia="SimSun" w:hAnsi="Palatino Linotype"/>
          <w:noProof/>
          <w:color w:val="000000"/>
          <w:lang w:eastAsia="zh-CN"/>
        </w:rPr>
        <w:commentReference w:id="1170"/>
      </w:r>
      <w:commentRangeEnd w:id="1171"/>
      <w:r w:rsidR="00154DDE">
        <w:rPr>
          <w:rStyle w:val="CommentReference"/>
          <w:rFonts w:ascii="Palatino Linotype" w:eastAsia="SimSun" w:hAnsi="Palatino Linotype"/>
          <w:noProof/>
          <w:color w:val="000000"/>
          <w:lang w:eastAsia="zh-CN"/>
        </w:rPr>
        <w:commentReference w:id="1171"/>
      </w:r>
      <w:ins w:id="1172" w:author="Brian Bohman" w:date="2021-10-24T10:22:00Z">
        <w:r w:rsidR="00B93AC6">
          <w:t xml:space="preserve"> or </w:t>
        </w:r>
      </w:ins>
      <w:ins w:id="1173" w:author="Brian Bohman" w:date="2021-10-24T10:23:00Z">
        <w:r w:rsidR="00B93AC6">
          <w:t>result in earlier timing of tuber initiation</w:t>
        </w:r>
      </w:ins>
      <w:r w:rsidRPr="00DB66FC">
        <w:t>.</w:t>
      </w:r>
    </w:p>
    <w:p w14:paraId="1E9B1DC3" w14:textId="0A0B9D83" w:rsidR="00EA4027" w:rsidRPr="00DB66FC" w:rsidRDefault="00EA4027" w:rsidP="00241C92">
      <w:pPr>
        <w:pStyle w:val="Body"/>
      </w:pPr>
      <w:r w:rsidRPr="00DB66FC">
        <w:t>Additionally, based on the larger magnitude of differences in %N</w:t>
      </w:r>
      <w:r w:rsidRPr="00DB66FC">
        <w:rPr>
          <w:vertAlign w:val="subscript"/>
        </w:rPr>
        <w:t>c</w:t>
      </w:r>
      <w:r w:rsidRPr="00DB66FC">
        <w:t xml:space="preserve"> between locations (i.e., E</w:t>
      </w:r>
      <w:ins w:id="1174" w:author="Brian Bohman" w:date="2021-10-24T10:23:00Z">
        <w:r w:rsidR="00C253EA">
          <w:t xml:space="preserve"> </w:t>
        </w:r>
      </w:ins>
      <w:ins w:id="1175" w:author="Brian Bohman" w:date="2021-10-27T06:19:00Z">
        <w:r w:rsidR="00154DDE">
          <w:t>×</w:t>
        </w:r>
      </w:ins>
      <w:ins w:id="1176" w:author="Brian Bohman" w:date="2021-10-24T10:23:00Z">
        <w:r w:rsidR="00C253EA">
          <w:t xml:space="preserve"> M</w:t>
        </w:r>
      </w:ins>
      <w:r w:rsidRPr="00DB66FC">
        <w:t xml:space="preserv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t xml:space="preserve">Figure </w:t>
      </w:r>
      <w:r>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w:t>
      </w:r>
      <w:ins w:id="1177" w:author="Brian Bohman" w:date="2021-10-24T10:23:00Z">
        <w:r w:rsidR="00C253EA">
          <w:t xml:space="preserve"> </w:t>
        </w:r>
      </w:ins>
      <w:ins w:id="1178" w:author="Brian Bohman" w:date="2021-10-27T06:19:00Z">
        <w:r w:rsidR="00154DDE">
          <w:t>×</w:t>
        </w:r>
      </w:ins>
      <w:ins w:id="1179" w:author="Brian Bohman" w:date="2021-10-24T10:23:00Z">
        <w:r w:rsidR="00C253EA">
          <w:t xml:space="preserve"> M interactions</w:t>
        </w:r>
      </w:ins>
      <w:r w:rsidRPr="00DB66FC">
        <w:t xml:space="preserve"> rather than G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lastRenderedPageBreak/>
        <w:t>Communicating Uncertainty in Critical N Concentration</w:t>
      </w:r>
    </w:p>
    <w:p w14:paraId="738D9173" w14:textId="01A66E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 </w:instrText>
      </w:r>
      <w:r w:rsidR="00477881">
        <w:fldChar w:fldCharType="begin">
          <w:fldData xml:space="preserve">PEVuZE5vdGU+PENpdGU+PEF1dGhvcj5DaWFtcGl0dGk8L0F1dGhvcj48WWVhcj4yMDIxPC9ZZWFy
PjxSZWNOdW0+MjY5ODwvUmVjTnVtPjxEaXNwbGF5VGV4dD4oTWFrb3dza2kgZXQgYWwuLCAyMDIw
OyBDaWFtcGl0dGkgZXQgYWwuLCAyMDIxOyBZYW8gZXQgYWwuLCAyMDIxKTwvRGlzcGxheVRleHQ+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477881">
        <w:instrText xml:space="preserve"> ADDIN EN.CITE.DATA </w:instrText>
      </w:r>
      <w:r w:rsidR="00477881">
        <w:fldChar w:fldCharType="end"/>
      </w:r>
      <w:r w:rsidRPr="00DB66FC">
        <w:fldChar w:fldCharType="separate"/>
      </w:r>
      <w:r w:rsidR="00477881">
        <w:rPr>
          <w:noProof/>
        </w:rPr>
        <w:t>(Makowski et al., 2020; Ciampitti et al., 2021;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lastRenderedPageBreak/>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Pr>
            <w:noProof/>
          </w:rPr>
          <w:t>10</w:t>
        </w:r>
      </w:fldSimple>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180"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lastRenderedPageBreak/>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181" w:author="Brian Bohman" w:date="2021-08-25T11:19:00Z">
        <w:r w:rsidRPr="00DB66FC" w:rsidDel="003D09C9">
          <w:delText xml:space="preserve"> idealized</w:delText>
        </w:r>
      </w:del>
      <w:r w:rsidRPr="00DB66FC">
        <w:t xml:space="preserve"> conception of the NNI framework must be qualified within a particular application by the statistical methods used to derive the CNDC for a given experimental </w:t>
      </w:r>
      <w:commentRangeStart w:id="1182"/>
      <w:commentRangeStart w:id="1183"/>
      <w:r w:rsidRPr="00DB66FC">
        <w:t>dataset</w:t>
      </w:r>
      <w:commentRangeEnd w:id="1182"/>
      <w:r w:rsidR="003D09C9">
        <w:rPr>
          <w:rStyle w:val="CommentReference"/>
          <w:rFonts w:ascii="Palatino Linotype" w:eastAsia="SimSun" w:hAnsi="Palatino Linotype"/>
          <w:noProof/>
          <w:color w:val="000000"/>
          <w:lang w:eastAsia="zh-CN"/>
        </w:rPr>
        <w:commentReference w:id="1182"/>
      </w:r>
      <w:commentRangeEnd w:id="1183"/>
      <w:r w:rsidR="004C382D">
        <w:rPr>
          <w:rStyle w:val="CommentReference"/>
          <w:rFonts w:ascii="Palatino Linotype" w:eastAsia="SimSun" w:hAnsi="Palatino Linotype"/>
          <w:noProof/>
          <w:color w:val="000000"/>
          <w:lang w:eastAsia="zh-CN"/>
        </w:rPr>
        <w:commentReference w:id="1183"/>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B945694"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w:t>
      </w:r>
      <w:r w:rsidRPr="00DB66FC">
        <w:lastRenderedPageBreak/>
        <w:t xml:space="preserve">and may enable the development of CNDCs from existing but unutilized experimental datasets. Therefore, the development of a dedicated software library to implement the Bayesian hierarchical method is a priority for future research </w:t>
      </w:r>
      <w:commentRangeStart w:id="1184"/>
      <w:commentRangeStart w:id="1185"/>
      <w:r w:rsidRPr="00DB66FC">
        <w:t>efforts</w:t>
      </w:r>
      <w:commentRangeEnd w:id="1184"/>
      <w:r w:rsidR="003D09C9">
        <w:rPr>
          <w:rStyle w:val="CommentReference"/>
          <w:rFonts w:ascii="Palatino Linotype" w:eastAsia="SimSun" w:hAnsi="Palatino Linotype"/>
          <w:noProof/>
          <w:color w:val="000000"/>
          <w:lang w:eastAsia="zh-CN"/>
        </w:rPr>
        <w:commentReference w:id="1184"/>
      </w:r>
      <w:commentRangeEnd w:id="1185"/>
      <w:r w:rsidR="004C382D">
        <w:rPr>
          <w:rStyle w:val="CommentReference"/>
          <w:rFonts w:ascii="Palatino Linotype" w:eastAsia="SimSun" w:hAnsi="Palatino Linotype"/>
          <w:noProof/>
          <w:color w:val="000000"/>
          <w:lang w:eastAsia="zh-CN"/>
        </w:rPr>
        <w:commentReference w:id="1185"/>
      </w:r>
      <w:r w:rsidRPr="00DB66FC">
        <w:t>.</w:t>
      </w:r>
      <w:ins w:id="1186" w:author="Brian Bohman" w:date="2021-10-27T08:31:00Z">
        <w:r w:rsidR="00314C38">
          <w:t xml:space="preserve"> Developing standard</w:t>
        </w:r>
      </w:ins>
      <w:ins w:id="1187" w:author="Brian Bohman" w:date="2021-10-27T08:32:00Z">
        <w:r w:rsidR="00314C38">
          <w:t>ized</w:t>
        </w:r>
      </w:ins>
      <w:ins w:id="1188" w:author="Brian Bohman" w:date="2021-10-27T08:31:00Z">
        <w:r w:rsidR="00314C38">
          <w:t xml:space="preserve"> tools to implement the </w:t>
        </w:r>
      </w:ins>
      <w:ins w:id="1189" w:author="Brian Bohman" w:date="2021-10-27T08:32:00Z">
        <w:r w:rsidR="00314C38">
          <w:t xml:space="preserve">pooled Bayesian hierarchical method will </w:t>
        </w:r>
        <w:commentRangeStart w:id="1190"/>
        <w:r w:rsidR="00314C38">
          <w:t>enable</w:t>
        </w:r>
        <w:commentRangeEnd w:id="1190"/>
        <w:r w:rsidR="00314C38">
          <w:rPr>
            <w:rStyle w:val="CommentReference"/>
            <w:rFonts w:ascii="Palatino Linotype" w:eastAsia="SimSun" w:hAnsi="Palatino Linotype"/>
            <w:noProof/>
            <w:color w:val="000000"/>
            <w:lang w:eastAsia="zh-CN"/>
          </w:rPr>
          <w:commentReference w:id="1190"/>
        </w:r>
        <w:r w:rsidR="00314C38">
          <w:t>…</w:t>
        </w:r>
      </w:ins>
    </w:p>
    <w:p w14:paraId="248F810B" w14:textId="77777777" w:rsidR="00241C92" w:rsidRPr="00AF0E94" w:rsidRDefault="00241C92" w:rsidP="00241C92">
      <w:pPr>
        <w:pStyle w:val="Heading1"/>
      </w:pPr>
      <w:r w:rsidRPr="00AF0E94">
        <w:t>Conclusions</w:t>
      </w:r>
    </w:p>
    <w:p w14:paraId="33307E7F" w14:textId="49518C66" w:rsidR="00241C92" w:rsidRDefault="00241C92" w:rsidP="00241C92">
      <w:pPr>
        <w:pStyle w:val="Body"/>
      </w:pPr>
      <w:r w:rsidRPr="00AF0E94">
        <w:t xml:space="preserve">First, this study demonstrated that there are significant differences between CNDCs developed across G </w:t>
      </w:r>
      <w:del w:id="1191" w:author="Brian Bohman" w:date="2021-08-25T10:50:00Z">
        <w:r w:rsidRPr="00AF0E94" w:rsidDel="000B3B17">
          <w:delText>x</w:delText>
        </w:r>
      </w:del>
      <w:ins w:id="1192" w:author="Brian Bohman" w:date="2021-08-25T10:50:00Z">
        <w:r w:rsidR="000B3B17">
          <w:t>×</w:t>
        </w:r>
      </w:ins>
      <w:r w:rsidRPr="00AF0E94">
        <w:t xml:space="preserve"> E </w:t>
      </w:r>
      <w:ins w:id="1193" w:author="Brian Bohman" w:date="2021-10-27T06:19:00Z">
        <w:r w:rsidR="00154DDE">
          <w:t>×</w:t>
        </w:r>
      </w:ins>
      <w:ins w:id="1194" w:author="Brian Bohman" w:date="2021-10-24T10:24:00Z">
        <w:r w:rsidR="00C253EA">
          <w:t xml:space="preserve"> M </w:t>
        </w:r>
      </w:ins>
      <w:r w:rsidRPr="00AF0E94">
        <w:t>effects for potato. Therefore, any application of %N</w:t>
      </w:r>
      <w:r w:rsidRPr="00AF0E94">
        <w:rPr>
          <w:vertAlign w:val="subscript"/>
        </w:rPr>
        <w:t>c</w:t>
      </w:r>
      <w:r w:rsidRPr="00AF0E94">
        <w:t xml:space="preserve"> must use an appropriate CNDC (i.e., not significantly different) for the G </w:t>
      </w:r>
      <w:del w:id="1195" w:author="Brian Bohman" w:date="2021-08-25T10:50:00Z">
        <w:r w:rsidRPr="00AF0E94" w:rsidDel="000B3B17">
          <w:delText>x</w:delText>
        </w:r>
      </w:del>
      <w:ins w:id="1196" w:author="Brian Bohman" w:date="2021-08-25T10:50:00Z">
        <w:r w:rsidR="000B3B17">
          <w:t>×</w:t>
        </w:r>
      </w:ins>
      <w:r w:rsidRPr="00AF0E94">
        <w:t xml:space="preserve"> E</w:t>
      </w:r>
      <w:ins w:id="1197" w:author="Brian Bohman" w:date="2021-10-24T10:24:00Z">
        <w:r w:rsidR="007E1D7C">
          <w:t xml:space="preserve"> </w:t>
        </w:r>
      </w:ins>
      <w:ins w:id="1198" w:author="Brian Bohman" w:date="2021-10-27T06:19:00Z">
        <w:r w:rsidR="00154DDE">
          <w:t>×</w:t>
        </w:r>
      </w:ins>
      <w:ins w:id="1199" w:author="Brian Bohman" w:date="2021-10-24T10:24:00Z">
        <w:r w:rsidR="007E1D7C">
          <w:t xml:space="preserve"> M</w:t>
        </w:r>
      </w:ins>
      <w:r w:rsidRPr="00AF0E94">
        <w:t xml:space="preserv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200" w:author="Brian Bohman" w:date="2021-08-25T11:21:00Z">
        <w:r w:rsidR="003D09C9">
          <w:t>affects</w:t>
        </w:r>
      </w:ins>
      <w:del w:id="1201" w:author="Brian Bohman" w:date="2021-08-25T11:21:00Z">
        <w:r w:rsidRPr="00AF0E94" w:rsidDel="003D09C9">
          <w:delText>has</w:delText>
        </w:r>
      </w:del>
      <w:del w:id="1202"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1203" w:author="Brian Bohman" w:date="2021-08-25T10:50:00Z">
        <w:r w:rsidRPr="00AF0E94" w:rsidDel="000B3B17">
          <w:delText>x</w:delText>
        </w:r>
      </w:del>
      <w:ins w:id="1204" w:author="Brian Bohman" w:date="2021-08-25T10:50:00Z">
        <w:r w:rsidR="000B3B17">
          <w:t>×</w:t>
        </w:r>
      </w:ins>
      <w:r w:rsidRPr="00AF0E94">
        <w:t xml:space="preserve"> E</w:t>
      </w:r>
      <w:ins w:id="1205" w:author="Brian Bohman" w:date="2021-10-24T10:24:00Z">
        <w:r w:rsidR="007E1D7C">
          <w:t xml:space="preserve"> </w:t>
        </w:r>
      </w:ins>
      <w:ins w:id="1206" w:author="Brian Bohman" w:date="2021-10-27T06:19:00Z">
        <w:r w:rsidR="003F6F27">
          <w:t>×</w:t>
        </w:r>
      </w:ins>
      <w:ins w:id="1207" w:author="Brian Bohman" w:date="2021-10-24T10:24:00Z">
        <w:r w:rsidR="007E1D7C">
          <w:t xml:space="preserve"> M</w:t>
        </w:r>
      </w:ins>
      <w:r w:rsidRPr="00AF0E94">
        <w:t xml:space="preserv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208" w:author="Brian Bohman" w:date="2021-08-25T10:50:00Z">
        <w:r w:rsidRPr="00AF0E94" w:rsidDel="000B3B17">
          <w:delText>x</w:delText>
        </w:r>
      </w:del>
      <w:ins w:id="1209" w:author="Brian Bohman" w:date="2021-08-25T10:50:00Z">
        <w:r w:rsidR="000B3B17">
          <w:t>×</w:t>
        </w:r>
      </w:ins>
      <w:r w:rsidRPr="00AF0E94">
        <w:t xml:space="preserve"> E</w:t>
      </w:r>
      <w:ins w:id="1210" w:author="Brian Bohman" w:date="2021-10-24T10:24:00Z">
        <w:r w:rsidR="007E1D7C">
          <w:t xml:space="preserve"> </w:t>
        </w:r>
      </w:ins>
      <w:ins w:id="1211" w:author="Brian Bohman" w:date="2021-10-27T06:19:00Z">
        <w:r w:rsidR="003F6F27">
          <w:t>×</w:t>
        </w:r>
      </w:ins>
      <w:ins w:id="1212" w:author="Brian Bohman" w:date="2021-10-24T10:24:00Z">
        <w:r w:rsidR="007E1D7C">
          <w:t xml:space="preserve"> M</w:t>
        </w:r>
      </w:ins>
      <w:r w:rsidRPr="00AF0E94">
        <w:t xml:space="preserv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1213" w:name="_Ref78281013"/>
            <w:bookmarkStart w:id="1214" w:name="_Toc78910183"/>
            <w:bookmarkStart w:id="1215"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213"/>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216" w:author="Brian Bohman" w:date="2021-08-25T11:04:00Z">
              <w:r w:rsidR="002A2CE8">
                <w:rPr>
                  <w:b w:val="0"/>
                  <w:bCs/>
                </w:rPr>
                <w:t>for</w:t>
              </w:r>
            </w:ins>
            <w:del w:id="1217"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214"/>
            <w:bookmarkEnd w:id="1215"/>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1218" w:name="_Ref78281175"/>
            <w:bookmarkStart w:id="1219" w:name="_Toc78910184"/>
            <w:bookmarkStart w:id="1220" w:name="_Toc80706216"/>
            <w:r>
              <w:t xml:space="preserve">Figure </w:t>
            </w:r>
            <w:fldSimple w:instr=" SEQ Figure \* ARABIC \s 1 ">
              <w:r w:rsidR="001413B5">
                <w:rPr>
                  <w:noProof/>
                </w:rPr>
                <w:t>2</w:t>
              </w:r>
            </w:fldSimple>
            <w:bookmarkEnd w:id="1218"/>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221"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219"/>
            <w:bookmarkEnd w:id="1220"/>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1222" w:name="_Ref78281262"/>
            <w:bookmarkStart w:id="1223" w:name="_Toc78910185"/>
            <w:bookmarkStart w:id="1224" w:name="_Toc80706217"/>
            <w:r>
              <w:t xml:space="preserve">Figure </w:t>
            </w:r>
            <w:fldSimple w:instr=" SEQ Figure \* ARABIC \s 1 ">
              <w:r w:rsidR="001413B5">
                <w:rPr>
                  <w:noProof/>
                </w:rPr>
                <w:t>3</w:t>
              </w:r>
            </w:fldSimple>
            <w:bookmarkEnd w:id="1222"/>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223"/>
            <w:bookmarkEnd w:id="1224"/>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1225" w:name="_Ref78281345"/>
            <w:bookmarkStart w:id="1226" w:name="_Toc78910186"/>
            <w:bookmarkStart w:id="1227"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1225"/>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1226"/>
            <w:bookmarkEnd w:id="1227"/>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616A47FA" w:rsidR="003561D2" w:rsidRDefault="00670928" w:rsidP="00F555E9">
            <w:ins w:id="1228" w:author="Brian Bohman" w:date="2021-10-30T12:22:00Z">
              <w:r>
                <w:rPr>
                  <w:noProof/>
                </w:rPr>
                <w:lastRenderedPageBreak/>
                <w:drawing>
                  <wp:inline distT="0" distB="0" distL="0" distR="0" wp14:anchorId="4558349C" wp14:editId="4C0A7CEC">
                    <wp:extent cx="5010912" cy="3340608"/>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29"/>
            <w:del w:id="1230" w:author="Brian Bohman" w:date="2021-10-30T12:22:00Z">
              <w:r w:rsidR="003561D2" w:rsidDel="00670928">
                <w:rPr>
                  <w:noProof/>
                </w:rPr>
                <w:drawing>
                  <wp:inline distT="0" distB="0" distL="0" distR="0" wp14:anchorId="3FDE0E76" wp14:editId="7A18FDB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29"/>
            <w:r w:rsidR="00482DB6">
              <w:rPr>
                <w:rStyle w:val="CommentReference"/>
                <w:rFonts w:ascii="Palatino Linotype" w:eastAsia="SimSun" w:hAnsi="Palatino Linotype"/>
                <w:noProof/>
                <w:color w:val="000000"/>
                <w:lang w:eastAsia="zh-CN" w:bidi="ar-SA"/>
              </w:rPr>
              <w:commentReference w:id="1229"/>
            </w:r>
          </w:p>
        </w:tc>
      </w:tr>
      <w:tr w:rsidR="003561D2" w14:paraId="629FE913" w14:textId="77777777" w:rsidTr="00F555E9">
        <w:tc>
          <w:tcPr>
            <w:tcW w:w="8630" w:type="dxa"/>
          </w:tcPr>
          <w:p w14:paraId="6A5BE653" w14:textId="74DF900F" w:rsidR="003561D2" w:rsidRDefault="003561D2" w:rsidP="00F555E9">
            <w:pPr>
              <w:pStyle w:val="TableCaption"/>
            </w:pPr>
            <w:bookmarkStart w:id="1231" w:name="_Ref78281403"/>
            <w:bookmarkStart w:id="1232" w:name="_Toc78910187"/>
            <w:bookmarkStart w:id="1233" w:name="_Toc80706219"/>
            <w:r>
              <w:t xml:space="preserve">Figure </w:t>
            </w:r>
            <w:fldSimple w:instr=" SEQ Figure \* ARABIC \s 1 ">
              <w:r>
                <w:rPr>
                  <w:noProof/>
                </w:rPr>
                <w:t>5</w:t>
              </w:r>
            </w:fldSimple>
            <w:bookmarkEnd w:id="1231"/>
            <w:r>
              <w:t>.</w:t>
            </w:r>
            <w:r w:rsidRPr="0095557B">
              <w:rPr>
                <w:b w:val="0"/>
                <w:bCs/>
              </w:rPr>
              <w:t xml:space="preserve"> Critical N dilution curves (i.e., median value of critical N concentration [%N</w:t>
            </w:r>
            <w:r w:rsidRPr="00482DB6">
              <w:rPr>
                <w:b w:val="0"/>
                <w:bCs/>
                <w:vertAlign w:val="subscript"/>
                <w:rPrChange w:id="1234" w:author="Brian Bohman" w:date="2021-10-27T05:52:00Z">
                  <w:rPr>
                    <w:b w:val="0"/>
                    <w:bCs/>
                  </w:rPr>
                </w:rPrChange>
              </w:rPr>
              <w:t>c</w:t>
            </w:r>
            <w:r w:rsidRPr="0095557B">
              <w:rPr>
                <w:b w:val="0"/>
                <w:bCs/>
              </w:rPr>
              <w:t xml:space="preserve">])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1235"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1236" w:author="Brian Bohman" w:date="2021-08-25T11:06:00Z">
              <w:r w:rsidRPr="0095557B" w:rsidDel="00FC24AD">
                <w:rPr>
                  <w:b w:val="0"/>
                  <w:bCs/>
                </w:rPr>
                <w:delText xml:space="preserve">nitrogen </w:delText>
              </w:r>
            </w:del>
            <w:ins w:id="1237"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1232"/>
            <w:bookmarkEnd w:id="1233"/>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043C37A" w:rsidR="003561D2" w:rsidRPr="00BD7D2E" w:rsidRDefault="00670928" w:rsidP="00F555E9">
            <w:ins w:id="1238" w:author="Brian Bohman" w:date="2021-10-30T12:22:00Z">
              <w:r>
                <w:rPr>
                  <w:noProof/>
                </w:rPr>
                <w:drawing>
                  <wp:inline distT="0" distB="0" distL="0" distR="0" wp14:anchorId="72AF2151" wp14:editId="79768333">
                    <wp:extent cx="5010912" cy="3340608"/>
                    <wp:effectExtent l="0" t="0" r="5715"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39"/>
            <w:del w:id="1240" w:author="Brian Bohman" w:date="2021-10-30T12:22:00Z">
              <w:r w:rsidR="003561D2" w:rsidRPr="00BD7D2E" w:rsidDel="00670928">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del>
            <w:commentRangeEnd w:id="1239"/>
            <w:r w:rsidR="00482DB6">
              <w:rPr>
                <w:rStyle w:val="CommentReference"/>
                <w:rFonts w:ascii="Palatino Linotype" w:eastAsia="SimSun" w:hAnsi="Palatino Linotype"/>
                <w:noProof/>
                <w:color w:val="000000"/>
                <w:lang w:eastAsia="zh-CN" w:bidi="ar-SA"/>
              </w:rPr>
              <w:commentReference w:id="1239"/>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3BE9631" w:rsidR="003561D2" w:rsidRPr="00035DFF" w:rsidRDefault="00670928" w:rsidP="00F555E9">
            <w:ins w:id="1241" w:author="Brian Bohman" w:date="2021-10-30T12:22:00Z">
              <w:r>
                <w:rPr>
                  <w:noProof/>
                </w:rPr>
                <w:drawing>
                  <wp:inline distT="0" distB="0" distL="0" distR="0" wp14:anchorId="7194BA21" wp14:editId="0FAED26B">
                    <wp:extent cx="5010912" cy="1837334"/>
                    <wp:effectExtent l="0" t="0" r="5715"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ins>
            <w:commentRangeStart w:id="1242"/>
            <w:del w:id="1243" w:author="Brian Bohman" w:date="2021-10-30T12:22:00Z">
              <w:r w:rsidR="003561D2" w:rsidDel="00670928">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del>
            <w:commentRangeEnd w:id="1242"/>
            <w:r w:rsidR="00482DB6">
              <w:rPr>
                <w:rStyle w:val="CommentReference"/>
                <w:rFonts w:ascii="Palatino Linotype" w:eastAsia="SimSun" w:hAnsi="Palatino Linotype"/>
                <w:noProof/>
                <w:color w:val="000000"/>
                <w:lang w:eastAsia="zh-CN" w:bidi="ar-SA"/>
              </w:rPr>
              <w:commentReference w:id="1242"/>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1244" w:name="_Ref78281421"/>
            <w:bookmarkStart w:id="1245" w:name="_Toc78910188"/>
            <w:bookmarkStart w:id="1246"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1244"/>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1247" w:author="Brian Bohman" w:date="2021-08-25T10:50:00Z">
              <w:r w:rsidRPr="00035DFF" w:rsidDel="000B3B17">
                <w:rPr>
                  <w:b w:val="0"/>
                </w:rPr>
                <w:delText>x</w:delText>
              </w:r>
            </w:del>
            <w:ins w:id="1248"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1245"/>
            <w:bookmarkEnd w:id="1246"/>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2354AA" w:rsidRDefault="00E9093D" w:rsidP="004D45E0">
            <w:pPr>
              <w:pStyle w:val="TableCaption"/>
            </w:pPr>
            <w:ins w:id="1249" w:author="Brian Bohman" w:date="2021-08-27T08:39:00Z">
              <w:r w:rsidRPr="002354AA">
                <w:lastRenderedPageBreak/>
                <w:t>(a)</w:t>
              </w:r>
            </w:ins>
          </w:p>
        </w:tc>
        <w:tc>
          <w:tcPr>
            <w:tcW w:w="8360" w:type="dxa"/>
            <w:gridSpan w:val="3"/>
          </w:tcPr>
          <w:p w14:paraId="6B73444D" w14:textId="3D39224A" w:rsidR="008E59F7" w:rsidRPr="00BD7D2E" w:rsidRDefault="00670928" w:rsidP="00837633">
            <w:ins w:id="1250" w:author="Brian Bohman" w:date="2021-10-30T12:23:00Z">
              <w:r>
                <w:rPr>
                  <w:noProof/>
                </w:rPr>
                <w:drawing>
                  <wp:inline distT="0" distB="0" distL="0" distR="0" wp14:anchorId="53E54015" wp14:editId="31349B70">
                    <wp:extent cx="5010912" cy="3340608"/>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ins>
            <w:commentRangeStart w:id="1251"/>
            <w:del w:id="1252" w:author="Brian Bohman" w:date="2021-10-30T12:23:00Z">
              <w:r w:rsidR="008E59F7" w:rsidDel="00670928">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del>
            <w:commentRangeEnd w:id="1251"/>
            <w:r w:rsidR="00482DB6">
              <w:rPr>
                <w:rStyle w:val="CommentReference"/>
                <w:rFonts w:ascii="Palatino Linotype" w:eastAsia="SimSun" w:hAnsi="Palatino Linotype"/>
                <w:noProof/>
                <w:color w:val="000000"/>
                <w:lang w:eastAsia="zh-CN" w:bidi="ar-SA"/>
              </w:rPr>
              <w:commentReference w:id="1251"/>
            </w:r>
          </w:p>
        </w:tc>
      </w:tr>
      <w:tr w:rsidR="008E59F7" w:rsidRPr="002354AA" w14:paraId="7EEC8A4C" w14:textId="77777777" w:rsidTr="00CE3253">
        <w:tc>
          <w:tcPr>
            <w:tcW w:w="304" w:type="dxa"/>
          </w:tcPr>
          <w:p w14:paraId="45CFE87A" w14:textId="5B2CAD08" w:rsidR="008E59F7" w:rsidRPr="00D152B6" w:rsidRDefault="00E9093D" w:rsidP="004D45E0">
            <w:pPr>
              <w:pStyle w:val="TableCaption"/>
            </w:pPr>
            <w:ins w:id="1253" w:author="Brian Bohman" w:date="2021-08-27T08:39:00Z">
              <w:r w:rsidRPr="002354AA">
                <w:t>(</w:t>
              </w:r>
              <w:r>
                <w:t>b</w:t>
              </w:r>
              <w:r w:rsidRPr="002354AA">
                <w:t>)</w:t>
              </w:r>
            </w:ins>
          </w:p>
        </w:tc>
        <w:tc>
          <w:tcPr>
            <w:tcW w:w="8360" w:type="dxa"/>
            <w:gridSpan w:val="3"/>
          </w:tcPr>
          <w:p w14:paraId="7BBF8F62" w14:textId="02722A5B" w:rsidR="008E59F7" w:rsidRPr="00035DFF" w:rsidRDefault="00670928" w:rsidP="00837633">
            <w:ins w:id="1254" w:author="Brian Bohman" w:date="2021-10-30T12:23:00Z">
              <w:r>
                <w:rPr>
                  <w:noProof/>
                </w:rPr>
                <w:drawing>
                  <wp:inline distT="0" distB="0" distL="0" distR="0" wp14:anchorId="70CF85CD" wp14:editId="690A048C">
                    <wp:extent cx="5010912" cy="1336243"/>
                    <wp:effectExtent l="0" t="0" r="5715"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ins>
            <w:commentRangeStart w:id="1255"/>
            <w:del w:id="1256" w:author="Brian Bohman" w:date="2021-10-30T12:23:00Z">
              <w:r w:rsidR="001F3F86" w:rsidDel="00670928">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del>
            <w:commentRangeEnd w:id="1255"/>
            <w:r w:rsidR="00482DB6">
              <w:rPr>
                <w:rStyle w:val="CommentReference"/>
                <w:rFonts w:ascii="Palatino Linotype" w:eastAsia="SimSun" w:hAnsi="Palatino Linotype"/>
                <w:noProof/>
                <w:color w:val="000000"/>
                <w:lang w:eastAsia="zh-CN" w:bidi="ar-SA"/>
              </w:rPr>
              <w:commentReference w:id="1255"/>
            </w:r>
          </w:p>
        </w:tc>
      </w:tr>
      <w:tr w:rsidR="00CE3253" w:rsidRPr="002354AA" w14:paraId="466D3F81" w14:textId="77777777" w:rsidTr="00CE3253">
        <w:tc>
          <w:tcPr>
            <w:tcW w:w="304" w:type="dxa"/>
          </w:tcPr>
          <w:p w14:paraId="02422886" w14:textId="6E77B3F0" w:rsidR="00CE3253" w:rsidRPr="003A5FE3" w:rsidRDefault="00E9093D" w:rsidP="004D45E0">
            <w:pPr>
              <w:pStyle w:val="TableCaption"/>
            </w:pPr>
            <w:ins w:id="1257" w:author="Brian Bohman" w:date="2021-08-27T08:39:00Z">
              <w:r w:rsidRPr="002354AA">
                <w:t>(</w:t>
              </w:r>
              <w:r>
                <w:t>c</w:t>
              </w:r>
              <w:r w:rsidRPr="002354AA">
                <w:t>)</w:t>
              </w:r>
            </w:ins>
          </w:p>
        </w:tc>
        <w:tc>
          <w:tcPr>
            <w:tcW w:w="3926" w:type="dxa"/>
          </w:tcPr>
          <w:p w14:paraId="7A8D0339" w14:textId="200745C7" w:rsidR="00CE3253" w:rsidRDefault="00670928" w:rsidP="00837633">
            <w:pPr>
              <w:rPr>
                <w:noProof/>
              </w:rPr>
            </w:pPr>
            <w:ins w:id="1258" w:author="Brian Bohman" w:date="2021-10-30T12:24:00Z">
              <w:r>
                <w:rPr>
                  <w:noProof/>
                </w:rPr>
                <w:drawing>
                  <wp:inline distT="0" distB="0" distL="0" distR="0" wp14:anchorId="520C9618" wp14:editId="0AF3EA98">
                    <wp:extent cx="2374900" cy="133604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r="52598"/>
                            <a:stretch/>
                          </pic:blipFill>
                          <pic:spPr bwMode="auto">
                            <a:xfrm>
                              <a:off x="0" y="0"/>
                              <a:ext cx="2375261" cy="1336243"/>
                            </a:xfrm>
                            <a:prstGeom prst="rect">
                              <a:avLst/>
                            </a:prstGeom>
                            <a:ln>
                              <a:noFill/>
                            </a:ln>
                            <a:extLst>
                              <a:ext uri="{53640926-AAD7-44D8-BBD7-CCE9431645EC}">
                                <a14:shadowObscured xmlns:a14="http://schemas.microsoft.com/office/drawing/2010/main"/>
                              </a:ext>
                            </a:extLst>
                          </pic:spPr>
                        </pic:pic>
                      </a:graphicData>
                    </a:graphic>
                  </wp:inline>
                </w:drawing>
              </w:r>
            </w:ins>
            <w:commentRangeStart w:id="1259"/>
            <w:del w:id="1260" w:author="Brian Bohman" w:date="2021-10-30T12:24:00Z">
              <w:r w:rsidR="00CE3253" w:rsidDel="00670928">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59"/>
            <w:r w:rsidR="00482DB6">
              <w:rPr>
                <w:rStyle w:val="CommentReference"/>
                <w:rFonts w:ascii="Palatino Linotype" w:eastAsia="SimSun" w:hAnsi="Palatino Linotype"/>
                <w:noProof/>
                <w:color w:val="000000"/>
                <w:lang w:eastAsia="zh-CN" w:bidi="ar-SA"/>
              </w:rPr>
              <w:commentReference w:id="1259"/>
            </w:r>
          </w:p>
        </w:tc>
        <w:tc>
          <w:tcPr>
            <w:tcW w:w="360" w:type="dxa"/>
          </w:tcPr>
          <w:p w14:paraId="0EC1A4FC" w14:textId="35F78EC7" w:rsidR="00CE3253" w:rsidRPr="00CE3253" w:rsidRDefault="00E9093D" w:rsidP="00E9093D">
            <w:pPr>
              <w:pStyle w:val="TableCaption"/>
              <w:rPr>
                <w:noProof/>
              </w:rPr>
            </w:pPr>
            <w:ins w:id="1261" w:author="Brian Bohman" w:date="2021-08-27T08:39:00Z">
              <w:r w:rsidRPr="002354AA">
                <w:t>(</w:t>
              </w:r>
              <w:r>
                <w:t>d</w:t>
              </w:r>
              <w:r w:rsidRPr="002354AA">
                <w:t>)</w:t>
              </w:r>
            </w:ins>
          </w:p>
        </w:tc>
        <w:tc>
          <w:tcPr>
            <w:tcW w:w="4074" w:type="dxa"/>
          </w:tcPr>
          <w:p w14:paraId="3F193E06" w14:textId="3AE67E8D" w:rsidR="00CE3253" w:rsidRDefault="00670928" w:rsidP="00837633">
            <w:pPr>
              <w:rPr>
                <w:noProof/>
              </w:rPr>
            </w:pPr>
            <w:ins w:id="1262" w:author="Brian Bohman" w:date="2021-10-30T12:24:00Z">
              <w:r>
                <w:rPr>
                  <w:noProof/>
                </w:rPr>
                <w:drawing>
                  <wp:inline distT="0" distB="0" distL="0" distR="0" wp14:anchorId="3791C0EA" wp14:editId="2B74804D">
                    <wp:extent cx="2280285" cy="1336040"/>
                    <wp:effectExtent l="0" t="0" r="571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l="54499" t="1711" r="-13" b="-1711"/>
                            <a:stretch/>
                          </pic:blipFill>
                          <pic:spPr bwMode="auto">
                            <a:xfrm>
                              <a:off x="0" y="0"/>
                              <a:ext cx="2280632" cy="1336243"/>
                            </a:xfrm>
                            <a:prstGeom prst="rect">
                              <a:avLst/>
                            </a:prstGeom>
                            <a:ln>
                              <a:noFill/>
                            </a:ln>
                            <a:extLst>
                              <a:ext uri="{53640926-AAD7-44D8-BBD7-CCE9431645EC}">
                                <a14:shadowObscured xmlns:a14="http://schemas.microsoft.com/office/drawing/2010/main"/>
                              </a:ext>
                            </a:extLst>
                          </pic:spPr>
                        </pic:pic>
                      </a:graphicData>
                    </a:graphic>
                  </wp:inline>
                </w:drawing>
              </w:r>
            </w:ins>
            <w:commentRangeStart w:id="1263"/>
            <w:del w:id="1264" w:author="Brian Bohman" w:date="2021-10-30T12:24:00Z">
              <w:r w:rsidR="00CE3253" w:rsidDel="00670928">
                <w:rPr>
                  <w:noProof/>
                </w:rPr>
                <w:drawing>
                  <wp:inline distT="0" distB="0" distL="0" distR="0" wp14:anchorId="240C8842" wp14:editId="316A3845">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del>
            <w:commentRangeEnd w:id="1263"/>
            <w:r w:rsidR="00482DB6">
              <w:rPr>
                <w:rStyle w:val="CommentReference"/>
                <w:rFonts w:ascii="Palatino Linotype" w:eastAsia="SimSun" w:hAnsi="Palatino Linotype"/>
                <w:noProof/>
                <w:color w:val="000000"/>
                <w:lang w:eastAsia="zh-CN" w:bidi="ar-SA"/>
              </w:rPr>
              <w:commentReference w:id="1263"/>
            </w:r>
          </w:p>
        </w:tc>
      </w:tr>
      <w:tr w:rsidR="00B74B00" w14:paraId="53933471" w14:textId="77777777" w:rsidTr="00CE3253">
        <w:tblPrEx>
          <w:tblCellMar>
            <w:left w:w="108" w:type="dxa"/>
            <w:right w:w="108" w:type="dxa"/>
          </w:tblCellMar>
        </w:tblPrEx>
        <w:tc>
          <w:tcPr>
            <w:tcW w:w="8664" w:type="dxa"/>
            <w:gridSpan w:val="4"/>
          </w:tcPr>
          <w:p w14:paraId="538294CC" w14:textId="1B05524C" w:rsidR="00B74B00" w:rsidRPr="006F614D" w:rsidRDefault="00E9093D" w:rsidP="00B74B00">
            <w:pPr>
              <w:pStyle w:val="TableCaption"/>
              <w:rPr>
                <w:b w:val="0"/>
              </w:rPr>
            </w:pPr>
            <w:bookmarkStart w:id="1265" w:name="_Ref78281627"/>
            <w:r>
              <w:t xml:space="preserve">Figure </w:t>
            </w:r>
            <w:fldSimple w:instr=" SEQ Figure \* ARABIC \s 1 ">
              <w:r>
                <w:rPr>
                  <w:noProof/>
                </w:rPr>
                <w:t>7</w:t>
              </w:r>
            </w:fldSimple>
            <w:bookmarkEnd w:id="1265"/>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1266" w:author="Brian Bohman" w:date="2021-08-27T08:24:00Z">
              <w:r w:rsidR="003F0BA7">
                <w:rPr>
                  <w:bCs/>
                </w:rPr>
                <w:t>(a)</w:t>
              </w:r>
              <w:r w:rsidR="003F0BA7">
                <w:rPr>
                  <w:b w:val="0"/>
                </w:rPr>
                <w:t xml:space="preserve"> </w:t>
              </w:r>
            </w:ins>
            <w:ins w:id="1267" w:author="Brian Bohman" w:date="2021-08-27T08:44:00Z">
              <w:r w:rsidR="00470934">
                <w:rPr>
                  <w:b w:val="0"/>
                </w:rPr>
                <w:t>Minnesota</w:t>
              </w:r>
            </w:ins>
            <w:ins w:id="1268" w:author="Brian Bohman" w:date="2021-08-27T08:45:00Z">
              <w:r w:rsidR="00470934">
                <w:rPr>
                  <w:b w:val="0"/>
                </w:rPr>
                <w:t xml:space="preserve"> × Russet Burbank</w:t>
              </w:r>
            </w:ins>
            <w:ins w:id="1269" w:author="Brian Bohman" w:date="2021-08-27T08:44:00Z">
              <w:r w:rsidR="00470934">
                <w:rPr>
                  <w:b w:val="0"/>
                </w:rPr>
                <w:t xml:space="preserve"> </w:t>
              </w:r>
            </w:ins>
            <w:del w:id="1270" w:author="Brian Bohman" w:date="2021-08-27T08:45:00Z">
              <w:r w:rsidR="003F0BA7" w:rsidRPr="007D4219" w:rsidDel="00470934">
                <w:rPr>
                  <w:b w:val="0"/>
                </w:rPr>
                <w:delText xml:space="preserve">Russet Burbank </w:delText>
              </w:r>
            </w:del>
            <w:del w:id="1271" w:author="Brian Bohman" w:date="2021-08-25T10:50:00Z">
              <w:r w:rsidR="003F0BA7" w:rsidRPr="007D4219" w:rsidDel="000B3B17">
                <w:rPr>
                  <w:b w:val="0"/>
                </w:rPr>
                <w:delText>x</w:delText>
              </w:r>
            </w:del>
            <w:del w:id="1272" w:author="Brian Bohman" w:date="2021-08-27T08:45:00Z">
              <w:r w:rsidR="003F0BA7" w:rsidRPr="007D4219" w:rsidDel="00470934">
                <w:rPr>
                  <w:b w:val="0"/>
                </w:rPr>
                <w:delText xml:space="preserve"> Minnesota </w:delText>
              </w:r>
            </w:del>
            <w:r w:rsidR="003F0BA7" w:rsidRPr="007D4219">
              <w:rPr>
                <w:b w:val="0"/>
              </w:rPr>
              <w:t>and all other varieties within location</w:t>
            </w:r>
            <w:ins w:id="1273" w:author="Brian Bohman" w:date="2021-08-27T08:24:00Z">
              <w:r w:rsidR="003F0BA7">
                <w:rPr>
                  <w:b w:val="0"/>
                </w:rPr>
                <w:t xml:space="preserve">, </w:t>
              </w:r>
              <w:r w:rsidR="003F0BA7">
                <w:rPr>
                  <w:bCs/>
                </w:rPr>
                <w:t>(b)</w:t>
              </w:r>
              <w:r w:rsidR="003F0BA7">
                <w:rPr>
                  <w:b w:val="0"/>
                </w:rPr>
                <w:t xml:space="preserve"> </w:t>
              </w:r>
            </w:ins>
            <w:ins w:id="1274" w:author="Brian Bohman" w:date="2021-08-27T08:45:00Z">
              <w:r w:rsidR="00470934">
                <w:rPr>
                  <w:b w:val="0"/>
                </w:rPr>
                <w:t xml:space="preserve">Argentina × </w:t>
              </w:r>
            </w:ins>
            <w:ins w:id="1275" w:author="Brian Bohman" w:date="2021-08-27T08:24:00Z">
              <w:r w:rsidR="003F0BA7">
                <w:rPr>
                  <w:b w:val="0"/>
                </w:rPr>
                <w:t xml:space="preserve">Innovator </w:t>
              </w:r>
            </w:ins>
            <w:ins w:id="1276"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1277" w:author="Brian Bohman" w:date="2021-08-27T08:45:00Z">
              <w:r w:rsidR="00470934">
                <w:rPr>
                  <w:b w:val="0"/>
                </w:rPr>
                <w:t xml:space="preserve">Canada × </w:t>
              </w:r>
            </w:ins>
            <w:ins w:id="1278" w:author="Brian Bohman" w:date="2021-08-27T08:25:00Z">
              <w:r w:rsidR="009653E9">
                <w:rPr>
                  <w:b w:val="0"/>
                </w:rPr>
                <w:t xml:space="preserve">Russet Burbank and </w:t>
              </w:r>
            </w:ins>
            <w:ins w:id="1279" w:author="Brian Bohman" w:date="2021-08-27T08:26:00Z">
              <w:r w:rsidR="009653E9">
                <w:rPr>
                  <w:b w:val="0"/>
                </w:rPr>
                <w:t xml:space="preserve">all other varieties within Canada, and </w:t>
              </w:r>
              <w:r w:rsidR="009653E9">
                <w:rPr>
                  <w:bCs/>
                </w:rPr>
                <w:t>(d)</w:t>
              </w:r>
              <w:r w:rsidR="009653E9">
                <w:rPr>
                  <w:b w:val="0"/>
                </w:rPr>
                <w:t xml:space="preserve"> Belgium × Bintje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1280" w:author="Brian Bohman" w:date="2021-08-27T08:27:00Z">
              <w:r w:rsidR="003F0BA7" w:rsidDel="009653E9">
                <w:rPr>
                  <w:b w:val="0"/>
                </w:rPr>
                <w:delText xml:space="preserve">Russet Burbank </w:delText>
              </w:r>
            </w:del>
            <w:del w:id="1281" w:author="Brian Bohman" w:date="2021-08-25T10:50:00Z">
              <w:r w:rsidR="003F0BA7" w:rsidDel="000B3B17">
                <w:rPr>
                  <w:b w:val="0"/>
                </w:rPr>
                <w:delText>x</w:delText>
              </w:r>
            </w:del>
            <w:del w:id="1282" w:author="Brian Bohman" w:date="2021-08-27T08:27:00Z">
              <w:r w:rsidR="003F0BA7" w:rsidDel="009653E9">
                <w:rPr>
                  <w:b w:val="0"/>
                </w:rPr>
                <w:delText xml:space="preserve"> Minnesota </w:delText>
              </w:r>
            </w:del>
            <w:r w:rsidR="003F0BA7" w:rsidRPr="008019C1">
              <w:rPr>
                <w:b w:val="0"/>
              </w:rPr>
              <w:t>reference curve</w:t>
            </w:r>
            <w:ins w:id="1283" w:author="Brian Bohman" w:date="2021-08-27T08:27:00Z">
              <w:r w:rsidR="009653E9">
                <w:rPr>
                  <w:b w:val="0"/>
                </w:rPr>
                <w:t xml:space="preserve"> (i.e., </w:t>
              </w:r>
            </w:ins>
            <w:ins w:id="1284" w:author="Brian Bohman" w:date="2021-08-27T08:45:00Z">
              <w:r w:rsidR="00470934">
                <w:rPr>
                  <w:b w:val="0"/>
                </w:rPr>
                <w:t xml:space="preserve">Minnesota × </w:t>
              </w:r>
            </w:ins>
            <w:ins w:id="1285" w:author="Brian Bohman" w:date="2021-08-27T08:27:00Z">
              <w:r w:rsidR="009653E9">
                <w:rPr>
                  <w:b w:val="0"/>
                </w:rPr>
                <w:t xml:space="preserve">Russet Burbank, </w:t>
              </w:r>
            </w:ins>
            <w:ins w:id="1286" w:author="Brian Bohman" w:date="2021-08-27T08:45:00Z">
              <w:r w:rsidR="00470934">
                <w:rPr>
                  <w:b w:val="0"/>
                </w:rPr>
                <w:t xml:space="preserve">Argentina × </w:t>
              </w:r>
            </w:ins>
            <w:ins w:id="1287" w:author="Brian Bohman" w:date="2021-08-27T08:27:00Z">
              <w:r w:rsidR="009653E9">
                <w:rPr>
                  <w:b w:val="0"/>
                </w:rPr>
                <w:t>Innovator,</w:t>
              </w:r>
            </w:ins>
            <w:ins w:id="1288" w:author="Brian Bohman" w:date="2021-08-27T08:45:00Z">
              <w:r w:rsidR="00470934">
                <w:rPr>
                  <w:b w:val="0"/>
                </w:rPr>
                <w:t xml:space="preserve"> Canada ×</w:t>
              </w:r>
            </w:ins>
            <w:ins w:id="1289" w:author="Brian Bohman" w:date="2021-08-27T08:27:00Z">
              <w:r w:rsidR="009653E9">
                <w:rPr>
                  <w:b w:val="0"/>
                </w:rPr>
                <w:t xml:space="preserve"> Russet Burbank, and</w:t>
              </w:r>
            </w:ins>
            <w:ins w:id="1290" w:author="Brian Bohman" w:date="2021-08-27T08:46:00Z">
              <w:r w:rsidR="00470934">
                <w:rPr>
                  <w:b w:val="0"/>
                </w:rPr>
                <w:t xml:space="preserve"> Belgium ×</w:t>
              </w:r>
            </w:ins>
            <w:ins w:id="1291" w:author="Brian Bohman" w:date="2021-08-27T08:27:00Z">
              <w:r w:rsidR="009653E9">
                <w:rPr>
                  <w:b w:val="0"/>
                </w:rPr>
                <w:t xml:space="preserve"> </w:t>
              </w:r>
            </w:ins>
            <w:ins w:id="1292" w:author="Brian Bohman" w:date="2021-08-27T08:28:00Z">
              <w:r w:rsidR="009653E9">
                <w:rPr>
                  <w:b w:val="0"/>
                </w:rPr>
                <w:t>Bintje</w:t>
              </w:r>
            </w:ins>
            <w:ins w:id="1293"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1903409D" w:rsidR="003561D2" w:rsidRDefault="00670928" w:rsidP="00F555E9">
            <w:ins w:id="1294" w:author="Brian Bohman" w:date="2021-10-30T12:25:00Z">
              <w:r>
                <w:rPr>
                  <w:noProof/>
                </w:rPr>
                <w:lastRenderedPageBreak/>
                <w:drawing>
                  <wp:inline distT="0" distB="0" distL="0" distR="0" wp14:anchorId="2CD27831" wp14:editId="4E087398">
                    <wp:extent cx="5010912" cy="2338426"/>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2338426"/>
                            </a:xfrm>
                            <a:prstGeom prst="rect">
                              <a:avLst/>
                            </a:prstGeom>
                          </pic:spPr>
                        </pic:pic>
                      </a:graphicData>
                    </a:graphic>
                  </wp:inline>
                </w:drawing>
              </w:r>
            </w:ins>
            <w:commentRangeStart w:id="1295"/>
            <w:del w:id="1296" w:author="Brian Bohman" w:date="2021-10-30T12:25:00Z">
              <w:r w:rsidR="003561D2" w:rsidRPr="002354AA" w:rsidDel="00670928">
                <w:rPr>
                  <w:noProof/>
                </w:rPr>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del>
            <w:commentRangeEnd w:id="1295"/>
            <w:r w:rsidR="00482DB6">
              <w:rPr>
                <w:rStyle w:val="CommentReference"/>
                <w:rFonts w:ascii="Palatino Linotype" w:eastAsia="SimSun" w:hAnsi="Palatino Linotype"/>
                <w:noProof/>
                <w:color w:val="000000"/>
                <w:lang w:eastAsia="zh-CN" w:bidi="ar-SA"/>
              </w:rPr>
              <w:commentReference w:id="1295"/>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1297" w:name="_Ref78281680"/>
            <w:bookmarkStart w:id="1298" w:name="_Toc78910190"/>
            <w:bookmarkStart w:id="1299" w:name="_Toc80706222"/>
            <w:r>
              <w:t xml:space="preserve">Figure </w:t>
            </w:r>
            <w:fldSimple w:instr=" SEQ Figure \* ARABIC \s 1 ">
              <w:r>
                <w:rPr>
                  <w:noProof/>
                </w:rPr>
                <w:t>8</w:t>
              </w:r>
            </w:fldSimple>
            <w:bookmarkEnd w:id="1297"/>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1298"/>
            <w:bookmarkEnd w:id="1299"/>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88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1008"/>
        <w:gridCol w:w="1008"/>
        <w:gridCol w:w="754"/>
        <w:gridCol w:w="254"/>
        <w:tblGridChange w:id="1300">
          <w:tblGrid>
            <w:gridCol w:w="2252"/>
            <w:gridCol w:w="1170"/>
            <w:gridCol w:w="1440"/>
            <w:gridCol w:w="990"/>
            <w:gridCol w:w="772"/>
            <w:gridCol w:w="1008"/>
          </w:tblGrid>
        </w:tblGridChange>
      </w:tblGrid>
      <w:tr w:rsidR="003561D2" w14:paraId="460FAEFB" w14:textId="77777777" w:rsidTr="003475E6">
        <w:trPr>
          <w:gridAfter w:val="1"/>
          <w:wAfter w:w="254" w:type="dxa"/>
          <w:trHeight w:val="288"/>
        </w:trPr>
        <w:tc>
          <w:tcPr>
            <w:tcW w:w="7632" w:type="dxa"/>
            <w:gridSpan w:val="6"/>
            <w:tcBorders>
              <w:top w:val="nil"/>
              <w:left w:val="nil"/>
              <w:bottom w:val="single" w:sz="4" w:space="0" w:color="auto"/>
              <w:right w:val="nil"/>
            </w:tcBorders>
            <w:vAlign w:val="center"/>
          </w:tcPr>
          <w:p w14:paraId="3AFE3A4F" w14:textId="62ED5C9E" w:rsidR="003561D2" w:rsidRPr="008829F1" w:rsidRDefault="003561D2" w:rsidP="00F555E9">
            <w:pPr>
              <w:pStyle w:val="TableCaption"/>
              <w:jc w:val="left"/>
            </w:pPr>
            <w:bookmarkStart w:id="1301" w:name="_Ref78279859"/>
            <w:bookmarkStart w:id="1302" w:name="_Toc78909886"/>
            <w:bookmarkStart w:id="1303"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3475E6">
              <w:rPr>
                <w:noProof/>
              </w:rPr>
              <w:t>1</w:t>
            </w:r>
            <w:r w:rsidRPr="005F07EF">
              <w:fldChar w:fldCharType="end"/>
            </w:r>
            <w:bookmarkEnd w:id="1301"/>
            <w:r w:rsidRPr="005F07EF">
              <w:t>.</w:t>
            </w:r>
            <w:r w:rsidRPr="001C4E6C">
              <w:rPr>
                <w:b w:val="0"/>
                <w:bCs/>
              </w:rPr>
              <w:t xml:space="preserve"> Summary of experimental data used in this study</w:t>
            </w:r>
            <w:r>
              <w:rPr>
                <w:b w:val="0"/>
                <w:bCs/>
              </w:rPr>
              <w:t>.</w:t>
            </w:r>
            <w:bookmarkEnd w:id="1302"/>
            <w:bookmarkEnd w:id="1303"/>
          </w:p>
        </w:tc>
      </w:tr>
      <w:tr w:rsidR="003561D2" w14:paraId="2AD81F73" w14:textId="77777777" w:rsidTr="00742063">
        <w:tblPrEx>
          <w:tblW w:w="7886" w:type="dxa"/>
          <w:tblBorders>
            <w:top w:val="single" w:sz="8" w:space="0" w:color="auto"/>
            <w:bottom w:val="single" w:sz="8" w:space="0" w:color="auto"/>
          </w:tblBorders>
          <w:tblLayout w:type="fixed"/>
          <w:tblCellMar>
            <w:left w:w="0" w:type="dxa"/>
            <w:right w:w="0" w:type="dxa"/>
          </w:tblCellMar>
          <w:tblPrExChange w:id="130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rPr>
          <w:trHeight w:val="288"/>
          <w:trPrChange w:id="1305" w:author="Brian Bohman" w:date="2021-10-27T06:20:00Z">
            <w:trPr>
              <w:trHeight w:val="288"/>
            </w:trPr>
          </w:trPrChange>
        </w:trPr>
        <w:tc>
          <w:tcPr>
            <w:tcW w:w="2252" w:type="dxa"/>
            <w:tcBorders>
              <w:top w:val="single" w:sz="8" w:space="0" w:color="auto"/>
              <w:left w:val="nil"/>
              <w:bottom w:val="single" w:sz="4" w:space="0" w:color="auto"/>
              <w:right w:val="nil"/>
            </w:tcBorders>
            <w:vAlign w:val="center"/>
            <w:hideMark/>
            <w:tcPrChange w:id="1306" w:author="Brian Bohman" w:date="2021-10-27T06:20:00Z">
              <w:tcPr>
                <w:tcW w:w="2252" w:type="dxa"/>
                <w:tcBorders>
                  <w:top w:val="single" w:sz="8" w:space="0" w:color="auto"/>
                  <w:left w:val="nil"/>
                  <w:bottom w:val="single" w:sz="4" w:space="0" w:color="auto"/>
                  <w:right w:val="nil"/>
                </w:tcBorders>
                <w:vAlign w:val="center"/>
                <w:hideMark/>
              </w:tcPr>
            </w:tcPrChange>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Change w:id="1307" w:author="Brian Bohman" w:date="2021-10-27T06:20:00Z">
              <w:tcPr>
                <w:tcW w:w="1170" w:type="dxa"/>
                <w:tcBorders>
                  <w:top w:val="single" w:sz="8" w:space="0" w:color="auto"/>
                  <w:left w:val="nil"/>
                  <w:bottom w:val="single" w:sz="4" w:space="0" w:color="auto"/>
                  <w:right w:val="nil"/>
                </w:tcBorders>
                <w:vAlign w:val="center"/>
                <w:hideMark/>
              </w:tcPr>
            </w:tcPrChange>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Change w:id="1308" w:author="Brian Bohman" w:date="2021-10-27T06:20:00Z">
              <w:tcPr>
                <w:tcW w:w="1440" w:type="dxa"/>
                <w:tcBorders>
                  <w:top w:val="single" w:sz="8" w:space="0" w:color="auto"/>
                  <w:left w:val="nil"/>
                  <w:bottom w:val="single" w:sz="4" w:space="0" w:color="auto"/>
                  <w:right w:val="nil"/>
                </w:tcBorders>
                <w:vAlign w:val="center"/>
              </w:tcPr>
            </w:tcPrChange>
          </w:tcPr>
          <w:p w14:paraId="7768135F" w14:textId="77777777" w:rsidR="003561D2" w:rsidRPr="008829F1" w:rsidRDefault="003561D2" w:rsidP="00F555E9">
            <w:pPr>
              <w:pStyle w:val="TableBody"/>
              <w:jc w:val="left"/>
              <w:rPr>
                <w:b/>
                <w:bCs/>
              </w:rPr>
            </w:pPr>
            <w:r w:rsidRPr="008829F1">
              <w:rPr>
                <w:b/>
                <w:bCs/>
              </w:rPr>
              <w:t>Variety</w:t>
            </w:r>
          </w:p>
        </w:tc>
        <w:tc>
          <w:tcPr>
            <w:tcW w:w="1008" w:type="dxa"/>
            <w:tcBorders>
              <w:top w:val="single" w:sz="8" w:space="0" w:color="auto"/>
              <w:left w:val="nil"/>
              <w:bottom w:val="single" w:sz="4" w:space="0" w:color="auto"/>
              <w:right w:val="nil"/>
            </w:tcBorders>
            <w:vAlign w:val="center"/>
            <w:hideMark/>
            <w:tcPrChange w:id="1309" w:author="Brian Bohman" w:date="2021-10-27T06:20:00Z">
              <w:tcPr>
                <w:tcW w:w="990" w:type="dxa"/>
                <w:tcBorders>
                  <w:top w:val="single" w:sz="8" w:space="0" w:color="auto"/>
                  <w:left w:val="nil"/>
                  <w:bottom w:val="single" w:sz="4" w:space="0" w:color="auto"/>
                  <w:right w:val="nil"/>
                </w:tcBorders>
                <w:vAlign w:val="center"/>
                <w:hideMark/>
              </w:tcPr>
            </w:tcPrChange>
          </w:tcPr>
          <w:p w14:paraId="6EBC140D" w14:textId="77777777" w:rsidR="003561D2" w:rsidRPr="008829F1" w:rsidRDefault="003561D2" w:rsidP="00AD6001">
            <w:pPr>
              <w:pStyle w:val="TableBody"/>
              <w:jc w:val="left"/>
              <w:rPr>
                <w:b/>
                <w:bCs/>
              </w:rPr>
            </w:pPr>
            <w:r w:rsidRPr="008829F1">
              <w:rPr>
                <w:b/>
                <w:bCs/>
              </w:rPr>
              <w:t>Site-Years</w:t>
            </w:r>
          </w:p>
        </w:tc>
        <w:tc>
          <w:tcPr>
            <w:tcW w:w="1008" w:type="dxa"/>
            <w:tcBorders>
              <w:top w:val="single" w:sz="8" w:space="0" w:color="auto"/>
              <w:left w:val="nil"/>
              <w:bottom w:val="single" w:sz="4" w:space="0" w:color="auto"/>
              <w:right w:val="nil"/>
            </w:tcBorders>
            <w:vAlign w:val="center"/>
            <w:tcPrChange w:id="1310" w:author="Brian Bohman" w:date="2021-10-27T06:20:00Z">
              <w:tcPr>
                <w:tcW w:w="772" w:type="dxa"/>
                <w:tcBorders>
                  <w:top w:val="single" w:sz="8" w:space="0" w:color="auto"/>
                  <w:left w:val="nil"/>
                  <w:bottom w:val="single" w:sz="4" w:space="0" w:color="auto"/>
                  <w:right w:val="nil"/>
                </w:tcBorders>
                <w:vAlign w:val="center"/>
              </w:tcPr>
            </w:tcPrChange>
          </w:tcPr>
          <w:p w14:paraId="405A3055" w14:textId="3A96C36F" w:rsidR="003561D2" w:rsidRPr="008829F1" w:rsidRDefault="00742063" w:rsidP="00AD6001">
            <w:pPr>
              <w:pStyle w:val="TableBody"/>
              <w:jc w:val="left"/>
              <w:rPr>
                <w:b/>
                <w:bCs/>
              </w:rPr>
            </w:pPr>
            <w:ins w:id="1311" w:author="Brian Bohman" w:date="2021-10-27T06:20:00Z">
              <w:r>
                <w:rPr>
                  <w:b/>
                  <w:bCs/>
                </w:rPr>
                <w:t xml:space="preserve">Sampling </w:t>
              </w:r>
            </w:ins>
            <w:commentRangeStart w:id="1312"/>
            <w:commentRangeStart w:id="1313"/>
            <w:r w:rsidR="003561D2" w:rsidRPr="008829F1">
              <w:rPr>
                <w:b/>
                <w:bCs/>
              </w:rPr>
              <w:t>Dates</w:t>
            </w:r>
            <w:commentRangeEnd w:id="1312"/>
            <w:r w:rsidR="00595F3D">
              <w:rPr>
                <w:rStyle w:val="CommentReference"/>
                <w:rFonts w:ascii="Palatino Linotype" w:eastAsia="SimSun" w:hAnsi="Palatino Linotype"/>
                <w:noProof/>
                <w:color w:val="000000"/>
                <w:lang w:eastAsia="zh-CN" w:bidi="ar-SA"/>
              </w:rPr>
              <w:commentReference w:id="1312"/>
            </w:r>
            <w:commentRangeEnd w:id="1313"/>
            <w:r>
              <w:rPr>
                <w:rStyle w:val="CommentReference"/>
                <w:rFonts w:ascii="Palatino Linotype" w:eastAsia="SimSun" w:hAnsi="Palatino Linotype"/>
                <w:noProof/>
                <w:color w:val="000000"/>
                <w:lang w:eastAsia="zh-CN" w:bidi="ar-SA"/>
              </w:rPr>
              <w:commentReference w:id="1313"/>
            </w:r>
          </w:p>
        </w:tc>
        <w:tc>
          <w:tcPr>
            <w:tcW w:w="1008" w:type="dxa"/>
            <w:gridSpan w:val="2"/>
            <w:tcBorders>
              <w:top w:val="single" w:sz="8" w:space="0" w:color="auto"/>
              <w:left w:val="nil"/>
              <w:bottom w:val="single" w:sz="4" w:space="0" w:color="auto"/>
              <w:right w:val="nil"/>
            </w:tcBorders>
            <w:vAlign w:val="center"/>
            <w:tcPrChange w:id="1314" w:author="Brian Bohman" w:date="2021-10-27T06:20:00Z">
              <w:tcPr>
                <w:tcW w:w="1008" w:type="dxa"/>
                <w:tcBorders>
                  <w:top w:val="single" w:sz="8" w:space="0" w:color="auto"/>
                  <w:left w:val="nil"/>
                  <w:bottom w:val="single" w:sz="4" w:space="0" w:color="auto"/>
                  <w:right w:val="nil"/>
                </w:tcBorders>
                <w:vAlign w:val="center"/>
              </w:tcPr>
            </w:tcPrChange>
          </w:tcPr>
          <w:p w14:paraId="5EFCFF39" w14:textId="77777777" w:rsidR="003561D2" w:rsidRPr="008829F1" w:rsidRDefault="003561D2" w:rsidP="00AD6001">
            <w:pPr>
              <w:pStyle w:val="TableBody"/>
              <w:jc w:val="left"/>
              <w:rPr>
                <w:b/>
                <w:bCs/>
              </w:rPr>
            </w:pPr>
            <w:r w:rsidRPr="008829F1">
              <w:rPr>
                <w:b/>
                <w:bCs/>
              </w:rPr>
              <w:t>Samples</w:t>
            </w:r>
          </w:p>
        </w:tc>
      </w:tr>
      <w:tr w:rsidR="003561D2" w14:paraId="42857A5C" w14:textId="77777777" w:rsidTr="00742063">
        <w:tblPrEx>
          <w:tblW w:w="7886" w:type="dxa"/>
          <w:tblBorders>
            <w:top w:val="single" w:sz="8" w:space="0" w:color="auto"/>
            <w:bottom w:val="single" w:sz="8" w:space="0" w:color="auto"/>
          </w:tblBorders>
          <w:tblLayout w:type="fixed"/>
          <w:tblCellMar>
            <w:left w:w="0" w:type="dxa"/>
            <w:right w:w="0" w:type="dxa"/>
          </w:tblCellMar>
          <w:tblPrExChange w:id="131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single" w:sz="4" w:space="0" w:color="auto"/>
              <w:left w:val="nil"/>
              <w:bottom w:val="nil"/>
              <w:right w:val="nil"/>
            </w:tcBorders>
            <w:vAlign w:val="center"/>
            <w:hideMark/>
            <w:tcPrChange w:id="1316" w:author="Brian Bohman" w:date="2021-10-27T06:20:00Z">
              <w:tcPr>
                <w:tcW w:w="2252" w:type="dxa"/>
                <w:vMerge w:val="restart"/>
                <w:tcBorders>
                  <w:top w:val="single" w:sz="4" w:space="0" w:color="auto"/>
                  <w:left w:val="nil"/>
                  <w:bottom w:val="nil"/>
                  <w:right w:val="nil"/>
                </w:tcBorders>
                <w:vAlign w:val="center"/>
                <w:hideMark/>
              </w:tcPr>
            </w:tcPrChange>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Change w:id="1317" w:author="Brian Bohman" w:date="2021-10-27T06:20:00Z">
              <w:tcPr>
                <w:tcW w:w="1170" w:type="dxa"/>
                <w:vMerge w:val="restart"/>
                <w:tcBorders>
                  <w:top w:val="single" w:sz="4" w:space="0" w:color="auto"/>
                  <w:left w:val="nil"/>
                  <w:bottom w:val="nil"/>
                  <w:right w:val="nil"/>
                </w:tcBorders>
                <w:vAlign w:val="center"/>
                <w:hideMark/>
              </w:tcPr>
            </w:tcPrChange>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Change w:id="1318" w:author="Brian Bohman" w:date="2021-10-27T06:20:00Z">
              <w:tcPr>
                <w:tcW w:w="1440" w:type="dxa"/>
                <w:tcBorders>
                  <w:top w:val="single" w:sz="4" w:space="0" w:color="auto"/>
                  <w:left w:val="nil"/>
                  <w:bottom w:val="nil"/>
                  <w:right w:val="nil"/>
                </w:tcBorders>
                <w:vAlign w:val="center"/>
              </w:tcPr>
            </w:tcPrChange>
          </w:tcPr>
          <w:p w14:paraId="56C6B204" w14:textId="77777777" w:rsidR="003561D2" w:rsidRPr="003F07FD" w:rsidRDefault="003561D2" w:rsidP="00F555E9">
            <w:pPr>
              <w:pStyle w:val="TableBody"/>
            </w:pPr>
            <w:r w:rsidRPr="003F07FD">
              <w:t>Clearwater</w:t>
            </w:r>
          </w:p>
        </w:tc>
        <w:tc>
          <w:tcPr>
            <w:tcW w:w="1008" w:type="dxa"/>
            <w:tcBorders>
              <w:top w:val="single" w:sz="4" w:space="0" w:color="auto"/>
              <w:left w:val="nil"/>
              <w:bottom w:val="nil"/>
              <w:right w:val="nil"/>
            </w:tcBorders>
            <w:vAlign w:val="center"/>
            <w:hideMark/>
            <w:tcPrChange w:id="1319" w:author="Brian Bohman" w:date="2021-10-27T06:20:00Z">
              <w:tcPr>
                <w:tcW w:w="990" w:type="dxa"/>
                <w:tcBorders>
                  <w:top w:val="single" w:sz="4" w:space="0" w:color="auto"/>
                  <w:left w:val="nil"/>
                  <w:bottom w:val="nil"/>
                  <w:right w:val="nil"/>
                </w:tcBorders>
                <w:vAlign w:val="center"/>
                <w:hideMark/>
              </w:tcPr>
            </w:tcPrChange>
          </w:tcPr>
          <w:p w14:paraId="1FA82AB5" w14:textId="77777777" w:rsidR="003561D2" w:rsidRPr="003F07FD" w:rsidRDefault="003561D2" w:rsidP="00F555E9">
            <w:pPr>
              <w:pStyle w:val="TableBody"/>
            </w:pPr>
            <w:r w:rsidRPr="003F07FD">
              <w:t>2</w:t>
            </w:r>
          </w:p>
        </w:tc>
        <w:tc>
          <w:tcPr>
            <w:tcW w:w="1008" w:type="dxa"/>
            <w:tcBorders>
              <w:top w:val="single" w:sz="4" w:space="0" w:color="auto"/>
              <w:left w:val="nil"/>
              <w:bottom w:val="nil"/>
              <w:right w:val="nil"/>
            </w:tcBorders>
            <w:vAlign w:val="center"/>
            <w:tcPrChange w:id="1320" w:author="Brian Bohman" w:date="2021-10-27T06:20:00Z">
              <w:tcPr>
                <w:tcW w:w="772" w:type="dxa"/>
                <w:tcBorders>
                  <w:top w:val="single" w:sz="4" w:space="0" w:color="auto"/>
                  <w:left w:val="nil"/>
                  <w:bottom w:val="nil"/>
                  <w:right w:val="nil"/>
                </w:tcBorders>
                <w:vAlign w:val="center"/>
              </w:tcPr>
            </w:tcPrChange>
          </w:tcPr>
          <w:p w14:paraId="117B20C6" w14:textId="77777777" w:rsidR="003561D2" w:rsidRPr="003F07FD" w:rsidRDefault="003561D2" w:rsidP="00F555E9">
            <w:pPr>
              <w:pStyle w:val="TableBody"/>
            </w:pPr>
            <w:r w:rsidRPr="003F07FD">
              <w:t>10</w:t>
            </w:r>
          </w:p>
        </w:tc>
        <w:tc>
          <w:tcPr>
            <w:tcW w:w="1008" w:type="dxa"/>
            <w:gridSpan w:val="2"/>
            <w:tcBorders>
              <w:top w:val="single" w:sz="4" w:space="0" w:color="auto"/>
              <w:left w:val="nil"/>
              <w:bottom w:val="nil"/>
              <w:right w:val="nil"/>
            </w:tcBorders>
            <w:vAlign w:val="center"/>
            <w:tcPrChange w:id="1321" w:author="Brian Bohman" w:date="2021-10-27T06:20:00Z">
              <w:tcPr>
                <w:tcW w:w="1008" w:type="dxa"/>
                <w:tcBorders>
                  <w:top w:val="single" w:sz="4" w:space="0" w:color="auto"/>
                  <w:left w:val="nil"/>
                  <w:bottom w:val="nil"/>
                  <w:right w:val="nil"/>
                </w:tcBorders>
                <w:vAlign w:val="center"/>
              </w:tcPr>
            </w:tcPrChange>
          </w:tcPr>
          <w:p w14:paraId="3BA4F631" w14:textId="77777777" w:rsidR="003561D2" w:rsidRPr="003F07FD" w:rsidRDefault="003561D2" w:rsidP="00F555E9">
            <w:pPr>
              <w:pStyle w:val="TableBody"/>
            </w:pPr>
            <w:r w:rsidRPr="003F07FD">
              <w:t>30</w:t>
            </w:r>
          </w:p>
        </w:tc>
      </w:tr>
      <w:tr w:rsidR="003561D2" w14:paraId="56DA7B83" w14:textId="77777777" w:rsidTr="00742063">
        <w:tblPrEx>
          <w:tblW w:w="7886" w:type="dxa"/>
          <w:tblBorders>
            <w:top w:val="single" w:sz="8" w:space="0" w:color="auto"/>
            <w:bottom w:val="single" w:sz="8" w:space="0" w:color="auto"/>
          </w:tblBorders>
          <w:tblLayout w:type="fixed"/>
          <w:tblCellMar>
            <w:left w:w="0" w:type="dxa"/>
            <w:right w:w="0" w:type="dxa"/>
          </w:tblCellMar>
          <w:tblPrExChange w:id="132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23" w:author="Brian Bohman" w:date="2021-10-27T06:20:00Z">
              <w:tcPr>
                <w:tcW w:w="2252" w:type="dxa"/>
                <w:vMerge/>
                <w:tcBorders>
                  <w:top w:val="nil"/>
                  <w:left w:val="nil"/>
                  <w:bottom w:val="nil"/>
                  <w:right w:val="nil"/>
                </w:tcBorders>
                <w:vAlign w:val="center"/>
              </w:tcPr>
            </w:tcPrChange>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24" w:author="Brian Bohman" w:date="2021-10-27T06:20:00Z">
              <w:tcPr>
                <w:tcW w:w="1170" w:type="dxa"/>
                <w:vMerge/>
                <w:tcBorders>
                  <w:top w:val="nil"/>
                  <w:left w:val="nil"/>
                  <w:bottom w:val="nil"/>
                  <w:right w:val="nil"/>
                </w:tcBorders>
                <w:vAlign w:val="center"/>
              </w:tcPr>
            </w:tcPrChange>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Change w:id="1325" w:author="Brian Bohman" w:date="2021-10-27T06:20:00Z">
              <w:tcPr>
                <w:tcW w:w="1440" w:type="dxa"/>
                <w:tcBorders>
                  <w:top w:val="nil"/>
                  <w:left w:val="nil"/>
                  <w:bottom w:val="nil"/>
                  <w:right w:val="nil"/>
                </w:tcBorders>
                <w:vAlign w:val="center"/>
              </w:tcPr>
            </w:tcPrChange>
          </w:tcPr>
          <w:p w14:paraId="66843037" w14:textId="77777777" w:rsidR="003561D2" w:rsidRPr="003F07FD" w:rsidRDefault="003561D2" w:rsidP="00F555E9">
            <w:pPr>
              <w:pStyle w:val="TableBody"/>
            </w:pPr>
            <w:r w:rsidRPr="003F07FD">
              <w:t>Dakota Russet</w:t>
            </w:r>
          </w:p>
        </w:tc>
        <w:tc>
          <w:tcPr>
            <w:tcW w:w="1008" w:type="dxa"/>
            <w:tcBorders>
              <w:top w:val="nil"/>
              <w:left w:val="nil"/>
              <w:bottom w:val="nil"/>
              <w:right w:val="nil"/>
            </w:tcBorders>
            <w:vAlign w:val="center"/>
            <w:tcPrChange w:id="1326" w:author="Brian Bohman" w:date="2021-10-27T06:20:00Z">
              <w:tcPr>
                <w:tcW w:w="990" w:type="dxa"/>
                <w:tcBorders>
                  <w:top w:val="nil"/>
                  <w:left w:val="nil"/>
                  <w:bottom w:val="nil"/>
                  <w:right w:val="nil"/>
                </w:tcBorders>
                <w:vAlign w:val="center"/>
              </w:tcPr>
            </w:tcPrChange>
          </w:tcPr>
          <w:p w14:paraId="783AA2CA"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27" w:author="Brian Bohman" w:date="2021-10-27T06:20:00Z">
              <w:tcPr>
                <w:tcW w:w="772" w:type="dxa"/>
                <w:tcBorders>
                  <w:top w:val="nil"/>
                  <w:left w:val="nil"/>
                  <w:bottom w:val="nil"/>
                  <w:right w:val="nil"/>
                </w:tcBorders>
                <w:vAlign w:val="center"/>
              </w:tcPr>
            </w:tcPrChange>
          </w:tcPr>
          <w:p w14:paraId="7C842666"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28" w:author="Brian Bohman" w:date="2021-10-27T06:20:00Z">
              <w:tcPr>
                <w:tcW w:w="1008" w:type="dxa"/>
                <w:tcBorders>
                  <w:top w:val="nil"/>
                  <w:left w:val="nil"/>
                  <w:bottom w:val="nil"/>
                  <w:right w:val="nil"/>
                </w:tcBorders>
                <w:vAlign w:val="center"/>
              </w:tcPr>
            </w:tcPrChange>
          </w:tcPr>
          <w:p w14:paraId="74C2238B" w14:textId="77777777" w:rsidR="003561D2" w:rsidRPr="003F07FD" w:rsidRDefault="003561D2" w:rsidP="00F555E9">
            <w:pPr>
              <w:pStyle w:val="TableBody"/>
            </w:pPr>
            <w:r w:rsidRPr="003F07FD">
              <w:t>70</w:t>
            </w:r>
          </w:p>
        </w:tc>
      </w:tr>
      <w:tr w:rsidR="003561D2" w14:paraId="155798BA" w14:textId="77777777" w:rsidTr="00742063">
        <w:tblPrEx>
          <w:tblW w:w="7886" w:type="dxa"/>
          <w:tblBorders>
            <w:top w:val="single" w:sz="8" w:space="0" w:color="auto"/>
            <w:bottom w:val="single" w:sz="8" w:space="0" w:color="auto"/>
          </w:tblBorders>
          <w:tblLayout w:type="fixed"/>
          <w:tblCellMar>
            <w:left w:w="0" w:type="dxa"/>
            <w:right w:w="0" w:type="dxa"/>
          </w:tblCellMar>
          <w:tblPrExChange w:id="132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0" w:author="Brian Bohman" w:date="2021-10-27T06:20:00Z">
              <w:tcPr>
                <w:tcW w:w="2252" w:type="dxa"/>
                <w:vMerge/>
                <w:tcBorders>
                  <w:top w:val="nil"/>
                  <w:left w:val="nil"/>
                  <w:bottom w:val="nil"/>
                  <w:right w:val="nil"/>
                </w:tcBorders>
                <w:vAlign w:val="center"/>
              </w:tcPr>
            </w:tcPrChange>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1" w:author="Brian Bohman" w:date="2021-10-27T06:20:00Z">
              <w:tcPr>
                <w:tcW w:w="1170" w:type="dxa"/>
                <w:vMerge/>
                <w:tcBorders>
                  <w:top w:val="nil"/>
                  <w:left w:val="nil"/>
                  <w:bottom w:val="nil"/>
                  <w:right w:val="nil"/>
                </w:tcBorders>
                <w:vAlign w:val="center"/>
              </w:tcPr>
            </w:tcPrChange>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Change w:id="1332" w:author="Brian Bohman" w:date="2021-10-27T06:20:00Z">
              <w:tcPr>
                <w:tcW w:w="1440" w:type="dxa"/>
                <w:tcBorders>
                  <w:top w:val="nil"/>
                  <w:left w:val="nil"/>
                  <w:bottom w:val="nil"/>
                  <w:right w:val="nil"/>
                </w:tcBorders>
                <w:vAlign w:val="center"/>
              </w:tcPr>
            </w:tcPrChange>
          </w:tcPr>
          <w:p w14:paraId="74018C30" w14:textId="77777777" w:rsidR="003561D2" w:rsidRPr="003F07FD" w:rsidRDefault="003561D2" w:rsidP="00F555E9">
            <w:pPr>
              <w:pStyle w:val="TableBody"/>
            </w:pPr>
            <w:r w:rsidRPr="003F07FD">
              <w:t>Easton</w:t>
            </w:r>
          </w:p>
        </w:tc>
        <w:tc>
          <w:tcPr>
            <w:tcW w:w="1008" w:type="dxa"/>
            <w:tcBorders>
              <w:top w:val="nil"/>
              <w:left w:val="nil"/>
              <w:bottom w:val="nil"/>
              <w:right w:val="nil"/>
            </w:tcBorders>
            <w:vAlign w:val="center"/>
            <w:tcPrChange w:id="1333" w:author="Brian Bohman" w:date="2021-10-27T06:20:00Z">
              <w:tcPr>
                <w:tcW w:w="990" w:type="dxa"/>
                <w:tcBorders>
                  <w:top w:val="nil"/>
                  <w:left w:val="nil"/>
                  <w:bottom w:val="nil"/>
                  <w:right w:val="nil"/>
                </w:tcBorders>
                <w:vAlign w:val="center"/>
              </w:tcPr>
            </w:tcPrChange>
          </w:tcPr>
          <w:p w14:paraId="7A6BF955"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34" w:author="Brian Bohman" w:date="2021-10-27T06:20:00Z">
              <w:tcPr>
                <w:tcW w:w="772" w:type="dxa"/>
                <w:tcBorders>
                  <w:top w:val="nil"/>
                  <w:left w:val="nil"/>
                  <w:bottom w:val="nil"/>
                  <w:right w:val="nil"/>
                </w:tcBorders>
                <w:vAlign w:val="center"/>
              </w:tcPr>
            </w:tcPrChange>
          </w:tcPr>
          <w:p w14:paraId="1B49214D" w14:textId="77777777" w:rsidR="003561D2" w:rsidRPr="003F07FD" w:rsidRDefault="003561D2" w:rsidP="00F555E9">
            <w:pPr>
              <w:pStyle w:val="TableBody"/>
            </w:pPr>
            <w:r w:rsidRPr="003F07FD">
              <w:t>14</w:t>
            </w:r>
          </w:p>
        </w:tc>
        <w:tc>
          <w:tcPr>
            <w:tcW w:w="1008" w:type="dxa"/>
            <w:gridSpan w:val="2"/>
            <w:tcBorders>
              <w:top w:val="nil"/>
              <w:left w:val="nil"/>
              <w:bottom w:val="nil"/>
              <w:right w:val="nil"/>
            </w:tcBorders>
            <w:vAlign w:val="center"/>
            <w:tcPrChange w:id="1335" w:author="Brian Bohman" w:date="2021-10-27T06:20:00Z">
              <w:tcPr>
                <w:tcW w:w="1008" w:type="dxa"/>
                <w:tcBorders>
                  <w:top w:val="nil"/>
                  <w:left w:val="nil"/>
                  <w:bottom w:val="nil"/>
                  <w:right w:val="nil"/>
                </w:tcBorders>
                <w:vAlign w:val="center"/>
              </w:tcPr>
            </w:tcPrChange>
          </w:tcPr>
          <w:p w14:paraId="5F8F3E58" w14:textId="77777777" w:rsidR="003561D2" w:rsidRPr="003F07FD" w:rsidRDefault="003561D2" w:rsidP="00F555E9">
            <w:pPr>
              <w:pStyle w:val="TableBody"/>
            </w:pPr>
            <w:r w:rsidRPr="003F07FD">
              <w:t>70</w:t>
            </w:r>
          </w:p>
        </w:tc>
      </w:tr>
      <w:tr w:rsidR="003561D2" w14:paraId="6ED61004" w14:textId="77777777" w:rsidTr="00742063">
        <w:tblPrEx>
          <w:tblW w:w="7886" w:type="dxa"/>
          <w:tblBorders>
            <w:top w:val="single" w:sz="8" w:space="0" w:color="auto"/>
            <w:bottom w:val="single" w:sz="8" w:space="0" w:color="auto"/>
          </w:tblBorders>
          <w:tblLayout w:type="fixed"/>
          <w:tblCellMar>
            <w:left w:w="0" w:type="dxa"/>
            <w:right w:w="0" w:type="dxa"/>
          </w:tblCellMar>
          <w:tblPrExChange w:id="133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nil"/>
              <w:right w:val="nil"/>
            </w:tcBorders>
            <w:vAlign w:val="center"/>
            <w:tcPrChange w:id="1337" w:author="Brian Bohman" w:date="2021-10-27T06:20:00Z">
              <w:tcPr>
                <w:tcW w:w="2252" w:type="dxa"/>
                <w:vMerge/>
                <w:tcBorders>
                  <w:top w:val="nil"/>
                  <w:left w:val="nil"/>
                  <w:bottom w:val="nil"/>
                  <w:right w:val="nil"/>
                </w:tcBorders>
                <w:vAlign w:val="center"/>
              </w:tcPr>
            </w:tcPrChange>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38" w:author="Brian Bohman" w:date="2021-10-27T06:20:00Z">
              <w:tcPr>
                <w:tcW w:w="1170" w:type="dxa"/>
                <w:vMerge/>
                <w:tcBorders>
                  <w:top w:val="nil"/>
                  <w:left w:val="nil"/>
                  <w:bottom w:val="nil"/>
                  <w:right w:val="nil"/>
                </w:tcBorders>
                <w:vAlign w:val="center"/>
              </w:tcPr>
            </w:tcPrChange>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Change w:id="1339" w:author="Brian Bohman" w:date="2021-10-27T06:20:00Z">
              <w:tcPr>
                <w:tcW w:w="1440" w:type="dxa"/>
                <w:tcBorders>
                  <w:top w:val="nil"/>
                  <w:left w:val="nil"/>
                  <w:bottom w:val="nil"/>
                  <w:right w:val="nil"/>
                </w:tcBorders>
                <w:vAlign w:val="center"/>
              </w:tcPr>
            </w:tcPrChange>
          </w:tcPr>
          <w:p w14:paraId="6D530AC5" w14:textId="77777777" w:rsidR="003561D2" w:rsidRPr="003F07FD" w:rsidRDefault="003561D2" w:rsidP="00F555E9">
            <w:pPr>
              <w:pStyle w:val="TableBody"/>
            </w:pPr>
            <w:r w:rsidRPr="003F07FD">
              <w:t>Russet Burbank</w:t>
            </w:r>
          </w:p>
        </w:tc>
        <w:tc>
          <w:tcPr>
            <w:tcW w:w="1008" w:type="dxa"/>
            <w:tcBorders>
              <w:top w:val="nil"/>
              <w:left w:val="nil"/>
              <w:bottom w:val="nil"/>
              <w:right w:val="nil"/>
            </w:tcBorders>
            <w:vAlign w:val="center"/>
            <w:tcPrChange w:id="1340" w:author="Brian Bohman" w:date="2021-10-27T06:20:00Z">
              <w:tcPr>
                <w:tcW w:w="990" w:type="dxa"/>
                <w:tcBorders>
                  <w:top w:val="nil"/>
                  <w:left w:val="nil"/>
                  <w:bottom w:val="nil"/>
                  <w:right w:val="nil"/>
                </w:tcBorders>
                <w:vAlign w:val="center"/>
              </w:tcPr>
            </w:tcPrChange>
          </w:tcPr>
          <w:p w14:paraId="25D11C9B"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Change w:id="1341" w:author="Brian Bohman" w:date="2021-10-27T06:20:00Z">
              <w:tcPr>
                <w:tcW w:w="772" w:type="dxa"/>
                <w:tcBorders>
                  <w:top w:val="nil"/>
                  <w:left w:val="nil"/>
                  <w:bottom w:val="nil"/>
                  <w:right w:val="nil"/>
                </w:tcBorders>
                <w:vAlign w:val="center"/>
              </w:tcPr>
            </w:tcPrChange>
          </w:tcPr>
          <w:p w14:paraId="624335A8" w14:textId="77777777" w:rsidR="003561D2" w:rsidRPr="003F07FD" w:rsidRDefault="003561D2" w:rsidP="00F555E9">
            <w:pPr>
              <w:pStyle w:val="TableBody"/>
            </w:pPr>
            <w:r w:rsidRPr="003F07FD">
              <w:t>52</w:t>
            </w:r>
          </w:p>
        </w:tc>
        <w:tc>
          <w:tcPr>
            <w:tcW w:w="1008" w:type="dxa"/>
            <w:gridSpan w:val="2"/>
            <w:tcBorders>
              <w:top w:val="nil"/>
              <w:left w:val="nil"/>
              <w:bottom w:val="nil"/>
              <w:right w:val="nil"/>
            </w:tcBorders>
            <w:vAlign w:val="center"/>
            <w:tcPrChange w:id="1342" w:author="Brian Bohman" w:date="2021-10-27T06:20:00Z">
              <w:tcPr>
                <w:tcW w:w="1008" w:type="dxa"/>
                <w:tcBorders>
                  <w:top w:val="nil"/>
                  <w:left w:val="nil"/>
                  <w:bottom w:val="nil"/>
                  <w:right w:val="nil"/>
                </w:tcBorders>
                <w:vAlign w:val="center"/>
              </w:tcPr>
            </w:tcPrChange>
          </w:tcPr>
          <w:p w14:paraId="476E5595" w14:textId="77777777" w:rsidR="003561D2" w:rsidRPr="003F07FD" w:rsidRDefault="003561D2" w:rsidP="00F555E9">
            <w:pPr>
              <w:pStyle w:val="TableBody"/>
            </w:pPr>
            <w:r w:rsidRPr="003F07FD">
              <w:t>32</w:t>
            </w:r>
            <w:r>
              <w:t>8</w:t>
            </w:r>
          </w:p>
        </w:tc>
      </w:tr>
      <w:tr w:rsidR="003561D2" w14:paraId="55920514" w14:textId="77777777" w:rsidTr="00742063">
        <w:tblPrEx>
          <w:tblW w:w="7886" w:type="dxa"/>
          <w:tblBorders>
            <w:top w:val="single" w:sz="8" w:space="0" w:color="auto"/>
            <w:bottom w:val="single" w:sz="8" w:space="0" w:color="auto"/>
          </w:tblBorders>
          <w:tblLayout w:type="fixed"/>
          <w:tblCellMar>
            <w:left w:w="0" w:type="dxa"/>
            <w:right w:w="0" w:type="dxa"/>
          </w:tblCellMar>
          <w:tblPrExChange w:id="1343"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top w:val="nil"/>
              <w:left w:val="nil"/>
              <w:bottom w:val="dotted" w:sz="4" w:space="0" w:color="auto"/>
              <w:right w:val="nil"/>
            </w:tcBorders>
            <w:vAlign w:val="center"/>
            <w:tcPrChange w:id="1344" w:author="Brian Bohman" w:date="2021-10-27T06:20:00Z">
              <w:tcPr>
                <w:tcW w:w="2252" w:type="dxa"/>
                <w:vMerge/>
                <w:tcBorders>
                  <w:top w:val="nil"/>
                  <w:left w:val="nil"/>
                  <w:bottom w:val="dotted" w:sz="4" w:space="0" w:color="auto"/>
                  <w:right w:val="nil"/>
                </w:tcBorders>
                <w:vAlign w:val="center"/>
              </w:tcPr>
            </w:tcPrChange>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45" w:author="Brian Bohman" w:date="2021-10-27T06:20:00Z">
              <w:tcPr>
                <w:tcW w:w="1170" w:type="dxa"/>
                <w:vMerge/>
                <w:tcBorders>
                  <w:top w:val="nil"/>
                  <w:left w:val="nil"/>
                  <w:bottom w:val="dotted" w:sz="4" w:space="0" w:color="auto"/>
                  <w:right w:val="nil"/>
                </w:tcBorders>
                <w:vAlign w:val="center"/>
              </w:tcPr>
            </w:tcPrChange>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46" w:author="Brian Bohman" w:date="2021-10-27T06:20:00Z">
              <w:tcPr>
                <w:tcW w:w="1440" w:type="dxa"/>
                <w:tcBorders>
                  <w:top w:val="nil"/>
                  <w:left w:val="nil"/>
                  <w:bottom w:val="dotted" w:sz="4" w:space="0" w:color="auto"/>
                  <w:right w:val="nil"/>
                </w:tcBorders>
                <w:vAlign w:val="center"/>
              </w:tcPr>
            </w:tcPrChange>
          </w:tcPr>
          <w:p w14:paraId="60A1A948"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47" w:author="Brian Bohman" w:date="2021-10-27T06:20:00Z">
              <w:tcPr>
                <w:tcW w:w="990" w:type="dxa"/>
                <w:tcBorders>
                  <w:top w:val="nil"/>
                  <w:left w:val="nil"/>
                  <w:bottom w:val="dotted" w:sz="4" w:space="0" w:color="auto"/>
                  <w:right w:val="nil"/>
                </w:tcBorders>
                <w:vAlign w:val="center"/>
              </w:tcPr>
            </w:tcPrChange>
          </w:tcPr>
          <w:p w14:paraId="34E8167C" w14:textId="77777777" w:rsidR="003561D2" w:rsidRPr="003F07FD" w:rsidRDefault="003561D2" w:rsidP="00F555E9">
            <w:pPr>
              <w:pStyle w:val="TableBody"/>
            </w:pPr>
            <w:r w:rsidRPr="003F07FD">
              <w:t>2</w:t>
            </w:r>
          </w:p>
        </w:tc>
        <w:tc>
          <w:tcPr>
            <w:tcW w:w="1008" w:type="dxa"/>
            <w:tcBorders>
              <w:top w:val="nil"/>
              <w:left w:val="nil"/>
              <w:bottom w:val="dotted" w:sz="4" w:space="0" w:color="auto"/>
              <w:right w:val="nil"/>
            </w:tcBorders>
            <w:vAlign w:val="center"/>
            <w:tcPrChange w:id="1348" w:author="Brian Bohman" w:date="2021-10-27T06:20:00Z">
              <w:tcPr>
                <w:tcW w:w="772" w:type="dxa"/>
                <w:tcBorders>
                  <w:top w:val="nil"/>
                  <w:left w:val="nil"/>
                  <w:bottom w:val="dotted" w:sz="4" w:space="0" w:color="auto"/>
                  <w:right w:val="nil"/>
                </w:tcBorders>
                <w:vAlign w:val="center"/>
              </w:tcPr>
            </w:tcPrChange>
          </w:tcPr>
          <w:p w14:paraId="46B35908" w14:textId="77777777" w:rsidR="003561D2" w:rsidRPr="003F07FD" w:rsidRDefault="003561D2" w:rsidP="00F555E9">
            <w:pPr>
              <w:pStyle w:val="TableBody"/>
            </w:pPr>
            <w:r w:rsidRPr="003F07FD">
              <w:t>10</w:t>
            </w:r>
          </w:p>
        </w:tc>
        <w:tc>
          <w:tcPr>
            <w:tcW w:w="1008" w:type="dxa"/>
            <w:gridSpan w:val="2"/>
            <w:tcBorders>
              <w:top w:val="nil"/>
              <w:left w:val="nil"/>
              <w:bottom w:val="dotted" w:sz="4" w:space="0" w:color="auto"/>
              <w:right w:val="nil"/>
            </w:tcBorders>
            <w:vAlign w:val="center"/>
            <w:tcPrChange w:id="1349" w:author="Brian Bohman" w:date="2021-10-27T06:20:00Z">
              <w:tcPr>
                <w:tcW w:w="1008" w:type="dxa"/>
                <w:tcBorders>
                  <w:top w:val="nil"/>
                  <w:left w:val="nil"/>
                  <w:bottom w:val="dotted" w:sz="4" w:space="0" w:color="auto"/>
                  <w:right w:val="nil"/>
                </w:tcBorders>
                <w:vAlign w:val="center"/>
              </w:tcPr>
            </w:tcPrChange>
          </w:tcPr>
          <w:p w14:paraId="696B5468" w14:textId="77777777" w:rsidR="003561D2" w:rsidRPr="003F07FD" w:rsidRDefault="003561D2" w:rsidP="00F555E9">
            <w:pPr>
              <w:pStyle w:val="TableBody"/>
            </w:pPr>
            <w:r w:rsidRPr="003F07FD">
              <w:t>30</w:t>
            </w:r>
          </w:p>
        </w:tc>
      </w:tr>
      <w:tr w:rsidR="003561D2" w14:paraId="3F4C99F7" w14:textId="77777777" w:rsidTr="00742063">
        <w:tblPrEx>
          <w:tblW w:w="7886" w:type="dxa"/>
          <w:tblBorders>
            <w:top w:val="single" w:sz="8" w:space="0" w:color="auto"/>
            <w:bottom w:val="single" w:sz="8" w:space="0" w:color="auto"/>
          </w:tblBorders>
          <w:tblLayout w:type="fixed"/>
          <w:tblCellMar>
            <w:left w:w="0" w:type="dxa"/>
            <w:right w:w="0" w:type="dxa"/>
          </w:tblCellMar>
          <w:tblPrExChange w:id="1350"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351" w:author="Brian Bohman" w:date="2021-10-27T06:20:00Z">
              <w:tcPr>
                <w:tcW w:w="2252" w:type="dxa"/>
                <w:vMerge w:val="restart"/>
                <w:tcBorders>
                  <w:top w:val="dotted" w:sz="4" w:space="0" w:color="auto"/>
                  <w:left w:val="nil"/>
                  <w:right w:val="nil"/>
                </w:tcBorders>
                <w:vAlign w:val="center"/>
              </w:tcPr>
            </w:tcPrChange>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Change w:id="1352" w:author="Brian Bohman" w:date="2021-10-27T06:20:00Z">
              <w:tcPr>
                <w:tcW w:w="1170" w:type="dxa"/>
                <w:vMerge w:val="restart"/>
                <w:tcBorders>
                  <w:top w:val="dotted" w:sz="4" w:space="0" w:color="auto"/>
                  <w:left w:val="nil"/>
                  <w:bottom w:val="nil"/>
                  <w:right w:val="nil"/>
                </w:tcBorders>
                <w:vAlign w:val="center"/>
              </w:tcPr>
            </w:tcPrChange>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Change w:id="1353" w:author="Brian Bohman" w:date="2021-10-27T06:20:00Z">
              <w:tcPr>
                <w:tcW w:w="1440" w:type="dxa"/>
                <w:tcBorders>
                  <w:top w:val="dotted" w:sz="4" w:space="0" w:color="auto"/>
                  <w:left w:val="nil"/>
                  <w:bottom w:val="nil"/>
                  <w:right w:val="nil"/>
                </w:tcBorders>
                <w:vAlign w:val="center"/>
              </w:tcPr>
            </w:tcPrChange>
          </w:tcPr>
          <w:p w14:paraId="48DD34F3" w14:textId="77777777" w:rsidR="003561D2" w:rsidRPr="003F07FD" w:rsidRDefault="003561D2" w:rsidP="00F555E9">
            <w:pPr>
              <w:pStyle w:val="TableBody"/>
            </w:pPr>
            <w:r w:rsidRPr="003F07FD">
              <w:t>Bannock Russet</w:t>
            </w:r>
          </w:p>
        </w:tc>
        <w:tc>
          <w:tcPr>
            <w:tcW w:w="1008" w:type="dxa"/>
            <w:tcBorders>
              <w:top w:val="dotted" w:sz="4" w:space="0" w:color="auto"/>
              <w:left w:val="nil"/>
              <w:bottom w:val="nil"/>
              <w:right w:val="nil"/>
            </w:tcBorders>
            <w:vAlign w:val="center"/>
            <w:tcPrChange w:id="1354" w:author="Brian Bohman" w:date="2021-10-27T06:20:00Z">
              <w:tcPr>
                <w:tcW w:w="990" w:type="dxa"/>
                <w:tcBorders>
                  <w:top w:val="dotted" w:sz="4" w:space="0" w:color="auto"/>
                  <w:left w:val="nil"/>
                  <w:bottom w:val="nil"/>
                  <w:right w:val="nil"/>
                </w:tcBorders>
                <w:vAlign w:val="center"/>
              </w:tcPr>
            </w:tcPrChange>
          </w:tcPr>
          <w:p w14:paraId="6945317C" w14:textId="77777777" w:rsidR="003561D2" w:rsidRPr="003F07FD" w:rsidRDefault="003561D2" w:rsidP="00F555E9">
            <w:pPr>
              <w:pStyle w:val="TableBody"/>
            </w:pPr>
            <w:r w:rsidRPr="003F07FD">
              <w:t>3</w:t>
            </w:r>
          </w:p>
        </w:tc>
        <w:tc>
          <w:tcPr>
            <w:tcW w:w="1008" w:type="dxa"/>
            <w:tcBorders>
              <w:top w:val="dotted" w:sz="4" w:space="0" w:color="auto"/>
              <w:left w:val="nil"/>
              <w:bottom w:val="nil"/>
              <w:right w:val="nil"/>
            </w:tcBorders>
            <w:vAlign w:val="center"/>
            <w:tcPrChange w:id="1355" w:author="Brian Bohman" w:date="2021-10-27T06:20:00Z">
              <w:tcPr>
                <w:tcW w:w="772" w:type="dxa"/>
                <w:tcBorders>
                  <w:top w:val="dotted" w:sz="4" w:space="0" w:color="auto"/>
                  <w:left w:val="nil"/>
                  <w:bottom w:val="nil"/>
                  <w:right w:val="nil"/>
                </w:tcBorders>
                <w:vAlign w:val="center"/>
              </w:tcPr>
            </w:tcPrChange>
          </w:tcPr>
          <w:p w14:paraId="1E883F69" w14:textId="77777777" w:rsidR="003561D2" w:rsidRPr="003F07FD" w:rsidRDefault="003561D2" w:rsidP="00F555E9">
            <w:pPr>
              <w:pStyle w:val="TableBody"/>
            </w:pPr>
            <w:r w:rsidRPr="003F07FD">
              <w:t>13</w:t>
            </w:r>
          </w:p>
        </w:tc>
        <w:tc>
          <w:tcPr>
            <w:tcW w:w="1008" w:type="dxa"/>
            <w:gridSpan w:val="2"/>
            <w:tcBorders>
              <w:top w:val="dotted" w:sz="4" w:space="0" w:color="auto"/>
              <w:left w:val="nil"/>
              <w:bottom w:val="nil"/>
              <w:right w:val="nil"/>
            </w:tcBorders>
            <w:vAlign w:val="center"/>
            <w:tcPrChange w:id="1356" w:author="Brian Bohman" w:date="2021-10-27T06:20:00Z">
              <w:tcPr>
                <w:tcW w:w="1008" w:type="dxa"/>
                <w:tcBorders>
                  <w:top w:val="dotted" w:sz="4" w:space="0" w:color="auto"/>
                  <w:left w:val="nil"/>
                  <w:bottom w:val="nil"/>
                  <w:right w:val="nil"/>
                </w:tcBorders>
                <w:vAlign w:val="center"/>
              </w:tcPr>
            </w:tcPrChange>
          </w:tcPr>
          <w:p w14:paraId="6BF55F0E" w14:textId="77777777" w:rsidR="003561D2" w:rsidRPr="003F07FD" w:rsidRDefault="003561D2" w:rsidP="00F555E9">
            <w:pPr>
              <w:pStyle w:val="TableBody"/>
            </w:pPr>
            <w:r w:rsidRPr="003F07FD">
              <w:t>52</w:t>
            </w:r>
          </w:p>
        </w:tc>
      </w:tr>
      <w:tr w:rsidR="003561D2" w14:paraId="24D27378" w14:textId="77777777" w:rsidTr="00742063">
        <w:tblPrEx>
          <w:tblW w:w="7886" w:type="dxa"/>
          <w:tblBorders>
            <w:top w:val="single" w:sz="8" w:space="0" w:color="auto"/>
            <w:bottom w:val="single" w:sz="8" w:space="0" w:color="auto"/>
          </w:tblBorders>
          <w:tblLayout w:type="fixed"/>
          <w:tblCellMar>
            <w:left w:w="0" w:type="dxa"/>
            <w:right w:w="0" w:type="dxa"/>
          </w:tblCellMar>
          <w:tblPrExChange w:id="1357"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58" w:author="Brian Bohman" w:date="2021-10-27T06:20:00Z">
              <w:tcPr>
                <w:tcW w:w="2252" w:type="dxa"/>
                <w:vMerge/>
                <w:tcBorders>
                  <w:left w:val="nil"/>
                  <w:right w:val="nil"/>
                </w:tcBorders>
                <w:vAlign w:val="center"/>
              </w:tcPr>
            </w:tcPrChange>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59" w:author="Brian Bohman" w:date="2021-10-27T06:20:00Z">
              <w:tcPr>
                <w:tcW w:w="1170" w:type="dxa"/>
                <w:vMerge/>
                <w:tcBorders>
                  <w:top w:val="nil"/>
                  <w:left w:val="nil"/>
                  <w:bottom w:val="nil"/>
                  <w:right w:val="nil"/>
                </w:tcBorders>
                <w:vAlign w:val="center"/>
              </w:tcPr>
            </w:tcPrChange>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Change w:id="1360" w:author="Brian Bohman" w:date="2021-10-27T06:20:00Z">
              <w:tcPr>
                <w:tcW w:w="1440" w:type="dxa"/>
                <w:tcBorders>
                  <w:top w:val="nil"/>
                  <w:left w:val="nil"/>
                  <w:bottom w:val="nil"/>
                  <w:right w:val="nil"/>
                </w:tcBorders>
                <w:vAlign w:val="center"/>
              </w:tcPr>
            </w:tcPrChange>
          </w:tcPr>
          <w:p w14:paraId="4F8662E9" w14:textId="77777777" w:rsidR="003561D2" w:rsidRPr="003F07FD" w:rsidRDefault="003561D2" w:rsidP="00F555E9">
            <w:pPr>
              <w:pStyle w:val="TableBody"/>
            </w:pPr>
            <w:r w:rsidRPr="003F07FD">
              <w:t>Gem Russet</w:t>
            </w:r>
          </w:p>
        </w:tc>
        <w:tc>
          <w:tcPr>
            <w:tcW w:w="1008" w:type="dxa"/>
            <w:tcBorders>
              <w:top w:val="nil"/>
              <w:left w:val="nil"/>
              <w:bottom w:val="nil"/>
              <w:right w:val="nil"/>
            </w:tcBorders>
            <w:vAlign w:val="center"/>
            <w:tcPrChange w:id="1361" w:author="Brian Bohman" w:date="2021-10-27T06:20:00Z">
              <w:tcPr>
                <w:tcW w:w="990" w:type="dxa"/>
                <w:tcBorders>
                  <w:top w:val="nil"/>
                  <w:left w:val="nil"/>
                  <w:bottom w:val="nil"/>
                  <w:right w:val="nil"/>
                </w:tcBorders>
                <w:vAlign w:val="center"/>
              </w:tcPr>
            </w:tcPrChange>
          </w:tcPr>
          <w:p w14:paraId="718D5869"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2" w:author="Brian Bohman" w:date="2021-10-27T06:20:00Z">
              <w:tcPr>
                <w:tcW w:w="772" w:type="dxa"/>
                <w:tcBorders>
                  <w:top w:val="nil"/>
                  <w:left w:val="nil"/>
                  <w:bottom w:val="nil"/>
                  <w:right w:val="nil"/>
                </w:tcBorders>
                <w:vAlign w:val="center"/>
              </w:tcPr>
            </w:tcPrChange>
          </w:tcPr>
          <w:p w14:paraId="5685B731"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63" w:author="Brian Bohman" w:date="2021-10-27T06:20:00Z">
              <w:tcPr>
                <w:tcW w:w="1008" w:type="dxa"/>
                <w:tcBorders>
                  <w:top w:val="nil"/>
                  <w:left w:val="nil"/>
                  <w:bottom w:val="nil"/>
                  <w:right w:val="nil"/>
                </w:tcBorders>
                <w:vAlign w:val="center"/>
              </w:tcPr>
            </w:tcPrChange>
          </w:tcPr>
          <w:p w14:paraId="62D1C72A" w14:textId="77777777" w:rsidR="003561D2" w:rsidRPr="003F07FD" w:rsidRDefault="003561D2" w:rsidP="00F555E9">
            <w:pPr>
              <w:pStyle w:val="TableBody"/>
            </w:pPr>
            <w:r w:rsidRPr="003F07FD">
              <w:t>72</w:t>
            </w:r>
          </w:p>
        </w:tc>
      </w:tr>
      <w:tr w:rsidR="003561D2" w14:paraId="0F0F5BDF" w14:textId="77777777" w:rsidTr="00742063">
        <w:tblPrEx>
          <w:tblW w:w="7886" w:type="dxa"/>
          <w:tblBorders>
            <w:top w:val="single" w:sz="8" w:space="0" w:color="auto"/>
            <w:bottom w:val="single" w:sz="8" w:space="0" w:color="auto"/>
          </w:tblBorders>
          <w:tblLayout w:type="fixed"/>
          <w:tblCellMar>
            <w:left w:w="0" w:type="dxa"/>
            <w:right w:w="0" w:type="dxa"/>
          </w:tblCellMar>
          <w:tblPrExChange w:id="1364"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65" w:author="Brian Bohman" w:date="2021-10-27T06:20:00Z">
              <w:tcPr>
                <w:tcW w:w="2252" w:type="dxa"/>
                <w:vMerge/>
                <w:tcBorders>
                  <w:left w:val="nil"/>
                  <w:right w:val="nil"/>
                </w:tcBorders>
                <w:vAlign w:val="center"/>
              </w:tcPr>
            </w:tcPrChange>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66" w:author="Brian Bohman" w:date="2021-10-27T06:20:00Z">
              <w:tcPr>
                <w:tcW w:w="1170" w:type="dxa"/>
                <w:vMerge/>
                <w:tcBorders>
                  <w:top w:val="nil"/>
                  <w:left w:val="nil"/>
                  <w:bottom w:val="nil"/>
                  <w:right w:val="nil"/>
                </w:tcBorders>
                <w:vAlign w:val="center"/>
              </w:tcPr>
            </w:tcPrChange>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Change w:id="1367" w:author="Brian Bohman" w:date="2021-10-27T06:20:00Z">
              <w:tcPr>
                <w:tcW w:w="1440" w:type="dxa"/>
                <w:tcBorders>
                  <w:top w:val="nil"/>
                  <w:left w:val="nil"/>
                  <w:bottom w:val="nil"/>
                  <w:right w:val="nil"/>
                </w:tcBorders>
                <w:vAlign w:val="center"/>
              </w:tcPr>
            </w:tcPrChange>
          </w:tcPr>
          <w:p w14:paraId="1AE20D37" w14:textId="77777777" w:rsidR="003561D2" w:rsidRPr="003F07FD" w:rsidRDefault="003561D2" w:rsidP="00F555E9">
            <w:pPr>
              <w:pStyle w:val="TableBody"/>
            </w:pPr>
            <w:r w:rsidRPr="003F07FD">
              <w:t>Innovator</w:t>
            </w:r>
          </w:p>
        </w:tc>
        <w:tc>
          <w:tcPr>
            <w:tcW w:w="1008" w:type="dxa"/>
            <w:tcBorders>
              <w:top w:val="nil"/>
              <w:left w:val="nil"/>
              <w:bottom w:val="nil"/>
              <w:right w:val="nil"/>
            </w:tcBorders>
            <w:vAlign w:val="center"/>
            <w:tcPrChange w:id="1368" w:author="Brian Bohman" w:date="2021-10-27T06:20:00Z">
              <w:tcPr>
                <w:tcW w:w="990" w:type="dxa"/>
                <w:tcBorders>
                  <w:top w:val="nil"/>
                  <w:left w:val="nil"/>
                  <w:bottom w:val="nil"/>
                  <w:right w:val="nil"/>
                </w:tcBorders>
                <w:vAlign w:val="center"/>
              </w:tcPr>
            </w:tcPrChange>
          </w:tcPr>
          <w:p w14:paraId="6D21BDB6" w14:textId="77777777" w:rsidR="003561D2" w:rsidRPr="003F07FD" w:rsidRDefault="003561D2" w:rsidP="00F555E9">
            <w:pPr>
              <w:pStyle w:val="TableBody"/>
            </w:pPr>
            <w:r w:rsidRPr="003F07FD">
              <w:t>4</w:t>
            </w:r>
          </w:p>
        </w:tc>
        <w:tc>
          <w:tcPr>
            <w:tcW w:w="1008" w:type="dxa"/>
            <w:tcBorders>
              <w:top w:val="nil"/>
              <w:left w:val="nil"/>
              <w:bottom w:val="nil"/>
              <w:right w:val="nil"/>
            </w:tcBorders>
            <w:vAlign w:val="center"/>
            <w:tcPrChange w:id="1369" w:author="Brian Bohman" w:date="2021-10-27T06:20:00Z">
              <w:tcPr>
                <w:tcW w:w="772" w:type="dxa"/>
                <w:tcBorders>
                  <w:top w:val="nil"/>
                  <w:left w:val="nil"/>
                  <w:bottom w:val="nil"/>
                  <w:right w:val="nil"/>
                </w:tcBorders>
                <w:vAlign w:val="center"/>
              </w:tcPr>
            </w:tcPrChange>
          </w:tcPr>
          <w:p w14:paraId="4277DAF0" w14:textId="77777777" w:rsidR="003561D2" w:rsidRPr="003F07FD" w:rsidRDefault="003561D2" w:rsidP="00F555E9">
            <w:pPr>
              <w:pStyle w:val="TableBody"/>
            </w:pPr>
            <w:r w:rsidRPr="003F07FD">
              <w:t>18</w:t>
            </w:r>
          </w:p>
        </w:tc>
        <w:tc>
          <w:tcPr>
            <w:tcW w:w="1008" w:type="dxa"/>
            <w:gridSpan w:val="2"/>
            <w:tcBorders>
              <w:top w:val="nil"/>
              <w:left w:val="nil"/>
              <w:bottom w:val="nil"/>
              <w:right w:val="nil"/>
            </w:tcBorders>
            <w:vAlign w:val="center"/>
            <w:tcPrChange w:id="1370" w:author="Brian Bohman" w:date="2021-10-27T06:20:00Z">
              <w:tcPr>
                <w:tcW w:w="1008" w:type="dxa"/>
                <w:tcBorders>
                  <w:top w:val="nil"/>
                  <w:left w:val="nil"/>
                  <w:bottom w:val="nil"/>
                  <w:right w:val="nil"/>
                </w:tcBorders>
                <w:vAlign w:val="center"/>
              </w:tcPr>
            </w:tcPrChange>
          </w:tcPr>
          <w:p w14:paraId="0B1711B7" w14:textId="77777777" w:rsidR="003561D2" w:rsidRPr="003F07FD" w:rsidRDefault="003561D2" w:rsidP="00F555E9">
            <w:pPr>
              <w:pStyle w:val="TableBody"/>
            </w:pPr>
            <w:r w:rsidRPr="003F07FD">
              <w:t>72</w:t>
            </w:r>
          </w:p>
        </w:tc>
      </w:tr>
      <w:tr w:rsidR="003561D2" w14:paraId="5FA08433" w14:textId="77777777" w:rsidTr="00742063">
        <w:tblPrEx>
          <w:tblW w:w="7886" w:type="dxa"/>
          <w:tblBorders>
            <w:top w:val="single" w:sz="8" w:space="0" w:color="auto"/>
            <w:bottom w:val="single" w:sz="8" w:space="0" w:color="auto"/>
          </w:tblBorders>
          <w:tblLayout w:type="fixed"/>
          <w:tblCellMar>
            <w:left w:w="0" w:type="dxa"/>
            <w:right w:w="0" w:type="dxa"/>
          </w:tblCellMar>
          <w:tblPrExChange w:id="1371"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2" w:author="Brian Bohman" w:date="2021-10-27T06:20:00Z">
              <w:tcPr>
                <w:tcW w:w="2252" w:type="dxa"/>
                <w:vMerge/>
                <w:tcBorders>
                  <w:left w:val="nil"/>
                  <w:right w:val="nil"/>
                </w:tcBorders>
                <w:vAlign w:val="center"/>
              </w:tcPr>
            </w:tcPrChange>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Change w:id="1373" w:author="Brian Bohman" w:date="2021-10-27T06:20:00Z">
              <w:tcPr>
                <w:tcW w:w="1170" w:type="dxa"/>
                <w:vMerge/>
                <w:tcBorders>
                  <w:top w:val="nil"/>
                  <w:left w:val="nil"/>
                  <w:bottom w:val="nil"/>
                  <w:right w:val="nil"/>
                </w:tcBorders>
                <w:vAlign w:val="center"/>
              </w:tcPr>
            </w:tcPrChange>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Change w:id="1374" w:author="Brian Bohman" w:date="2021-10-27T06:20:00Z">
              <w:tcPr>
                <w:tcW w:w="1440" w:type="dxa"/>
                <w:tcBorders>
                  <w:top w:val="nil"/>
                  <w:left w:val="nil"/>
                  <w:bottom w:val="nil"/>
                  <w:right w:val="nil"/>
                </w:tcBorders>
                <w:vAlign w:val="center"/>
              </w:tcPr>
            </w:tcPrChange>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1008" w:type="dxa"/>
            <w:tcBorders>
              <w:top w:val="nil"/>
              <w:left w:val="nil"/>
              <w:bottom w:val="nil"/>
              <w:right w:val="nil"/>
            </w:tcBorders>
            <w:vAlign w:val="center"/>
            <w:tcPrChange w:id="1375" w:author="Brian Bohman" w:date="2021-10-27T06:20:00Z">
              <w:tcPr>
                <w:tcW w:w="990" w:type="dxa"/>
                <w:tcBorders>
                  <w:top w:val="nil"/>
                  <w:left w:val="nil"/>
                  <w:bottom w:val="nil"/>
                  <w:right w:val="nil"/>
                </w:tcBorders>
                <w:vAlign w:val="center"/>
              </w:tcPr>
            </w:tcPrChange>
          </w:tcPr>
          <w:p w14:paraId="4BF02026" w14:textId="77777777" w:rsidR="003561D2" w:rsidRPr="003F07FD" w:rsidRDefault="003561D2" w:rsidP="00F555E9">
            <w:pPr>
              <w:pStyle w:val="TableBody"/>
            </w:pPr>
            <w:r w:rsidRPr="003F07FD">
              <w:t>2</w:t>
            </w:r>
          </w:p>
        </w:tc>
        <w:tc>
          <w:tcPr>
            <w:tcW w:w="1008" w:type="dxa"/>
            <w:tcBorders>
              <w:top w:val="nil"/>
              <w:left w:val="nil"/>
              <w:bottom w:val="nil"/>
              <w:right w:val="nil"/>
            </w:tcBorders>
            <w:vAlign w:val="center"/>
            <w:tcPrChange w:id="1376" w:author="Brian Bohman" w:date="2021-10-27T06:20:00Z">
              <w:tcPr>
                <w:tcW w:w="772" w:type="dxa"/>
                <w:tcBorders>
                  <w:top w:val="nil"/>
                  <w:left w:val="nil"/>
                  <w:bottom w:val="nil"/>
                  <w:right w:val="nil"/>
                </w:tcBorders>
                <w:vAlign w:val="center"/>
              </w:tcPr>
            </w:tcPrChange>
          </w:tcPr>
          <w:p w14:paraId="560E2234" w14:textId="77777777" w:rsidR="003561D2" w:rsidRPr="003F07FD" w:rsidRDefault="003561D2" w:rsidP="00F555E9">
            <w:pPr>
              <w:pStyle w:val="TableBody"/>
            </w:pPr>
            <w:r w:rsidRPr="003F07FD">
              <w:t>9</w:t>
            </w:r>
          </w:p>
        </w:tc>
        <w:tc>
          <w:tcPr>
            <w:tcW w:w="1008" w:type="dxa"/>
            <w:gridSpan w:val="2"/>
            <w:tcBorders>
              <w:top w:val="nil"/>
              <w:left w:val="nil"/>
              <w:bottom w:val="nil"/>
              <w:right w:val="nil"/>
            </w:tcBorders>
            <w:vAlign w:val="center"/>
            <w:tcPrChange w:id="1377" w:author="Brian Bohman" w:date="2021-10-27T06:20:00Z">
              <w:tcPr>
                <w:tcW w:w="1008" w:type="dxa"/>
                <w:tcBorders>
                  <w:top w:val="nil"/>
                  <w:left w:val="nil"/>
                  <w:bottom w:val="nil"/>
                  <w:right w:val="nil"/>
                </w:tcBorders>
                <w:vAlign w:val="center"/>
              </w:tcPr>
            </w:tcPrChange>
          </w:tcPr>
          <w:p w14:paraId="7742FAE8" w14:textId="77777777" w:rsidR="003561D2" w:rsidRPr="003F07FD" w:rsidRDefault="003561D2" w:rsidP="00F555E9">
            <w:pPr>
              <w:pStyle w:val="TableBody"/>
            </w:pPr>
            <w:r w:rsidRPr="003F07FD">
              <w:t>36</w:t>
            </w:r>
          </w:p>
        </w:tc>
      </w:tr>
      <w:tr w:rsidR="003561D2" w14:paraId="4AB0B87F" w14:textId="77777777" w:rsidTr="00742063">
        <w:tblPrEx>
          <w:tblW w:w="7886" w:type="dxa"/>
          <w:tblBorders>
            <w:top w:val="single" w:sz="8" w:space="0" w:color="auto"/>
            <w:bottom w:val="single" w:sz="8" w:space="0" w:color="auto"/>
          </w:tblBorders>
          <w:tblLayout w:type="fixed"/>
          <w:tblCellMar>
            <w:left w:w="0" w:type="dxa"/>
            <w:right w:w="0" w:type="dxa"/>
          </w:tblCellMar>
          <w:tblPrExChange w:id="1378"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79" w:author="Brian Bohman" w:date="2021-10-27T06:20:00Z">
              <w:tcPr>
                <w:tcW w:w="2252" w:type="dxa"/>
                <w:vMerge/>
                <w:tcBorders>
                  <w:left w:val="nil"/>
                  <w:right w:val="nil"/>
                </w:tcBorders>
                <w:vAlign w:val="center"/>
              </w:tcPr>
            </w:tcPrChange>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Change w:id="1380" w:author="Brian Bohman" w:date="2021-10-27T06:20:00Z">
              <w:tcPr>
                <w:tcW w:w="1170" w:type="dxa"/>
                <w:vMerge/>
                <w:tcBorders>
                  <w:top w:val="nil"/>
                  <w:left w:val="nil"/>
                  <w:bottom w:val="dotted" w:sz="4" w:space="0" w:color="auto"/>
                  <w:right w:val="nil"/>
                </w:tcBorders>
                <w:vAlign w:val="center"/>
              </w:tcPr>
            </w:tcPrChange>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81" w:author="Brian Bohman" w:date="2021-10-27T06:20:00Z">
              <w:tcPr>
                <w:tcW w:w="1440" w:type="dxa"/>
                <w:tcBorders>
                  <w:top w:val="nil"/>
                  <w:left w:val="nil"/>
                  <w:bottom w:val="dotted" w:sz="4" w:space="0" w:color="auto"/>
                  <w:right w:val="nil"/>
                </w:tcBorders>
                <w:vAlign w:val="center"/>
              </w:tcPr>
            </w:tcPrChange>
          </w:tcPr>
          <w:p w14:paraId="4B9F0470" w14:textId="77777777" w:rsidR="003561D2" w:rsidRPr="003F07FD" w:rsidRDefault="003561D2" w:rsidP="00F555E9">
            <w:pPr>
              <w:pStyle w:val="TableBody"/>
            </w:pPr>
            <w:r w:rsidRPr="003F07FD">
              <w:t>Umatilla Russet</w:t>
            </w:r>
          </w:p>
        </w:tc>
        <w:tc>
          <w:tcPr>
            <w:tcW w:w="1008" w:type="dxa"/>
            <w:tcBorders>
              <w:top w:val="nil"/>
              <w:left w:val="nil"/>
              <w:bottom w:val="dotted" w:sz="4" w:space="0" w:color="auto"/>
              <w:right w:val="nil"/>
            </w:tcBorders>
            <w:vAlign w:val="center"/>
            <w:tcPrChange w:id="1382" w:author="Brian Bohman" w:date="2021-10-27T06:20:00Z">
              <w:tcPr>
                <w:tcW w:w="990" w:type="dxa"/>
                <w:tcBorders>
                  <w:top w:val="nil"/>
                  <w:left w:val="nil"/>
                  <w:bottom w:val="dotted" w:sz="4" w:space="0" w:color="auto"/>
                  <w:right w:val="nil"/>
                </w:tcBorders>
                <w:vAlign w:val="center"/>
              </w:tcPr>
            </w:tcPrChange>
          </w:tcPr>
          <w:p w14:paraId="2E7A181A" w14:textId="77777777" w:rsidR="003561D2" w:rsidRPr="003F07FD" w:rsidRDefault="003561D2" w:rsidP="00F555E9">
            <w:pPr>
              <w:pStyle w:val="TableBody"/>
            </w:pPr>
            <w:r w:rsidRPr="003F07FD">
              <w:t>3</w:t>
            </w:r>
          </w:p>
        </w:tc>
        <w:tc>
          <w:tcPr>
            <w:tcW w:w="1008" w:type="dxa"/>
            <w:tcBorders>
              <w:top w:val="nil"/>
              <w:left w:val="nil"/>
              <w:bottom w:val="dotted" w:sz="4" w:space="0" w:color="auto"/>
              <w:right w:val="nil"/>
            </w:tcBorders>
            <w:vAlign w:val="center"/>
            <w:tcPrChange w:id="1383" w:author="Brian Bohman" w:date="2021-10-27T06:20:00Z">
              <w:tcPr>
                <w:tcW w:w="772" w:type="dxa"/>
                <w:tcBorders>
                  <w:top w:val="nil"/>
                  <w:left w:val="nil"/>
                  <w:bottom w:val="dotted" w:sz="4" w:space="0" w:color="auto"/>
                  <w:right w:val="nil"/>
                </w:tcBorders>
                <w:vAlign w:val="center"/>
              </w:tcPr>
            </w:tcPrChange>
          </w:tcPr>
          <w:p w14:paraId="1CFB6800" w14:textId="77777777" w:rsidR="003561D2" w:rsidRPr="003F07FD" w:rsidRDefault="003561D2" w:rsidP="00F555E9">
            <w:pPr>
              <w:pStyle w:val="TableBody"/>
            </w:pPr>
            <w:r w:rsidRPr="003F07FD">
              <w:t>14</w:t>
            </w:r>
          </w:p>
        </w:tc>
        <w:tc>
          <w:tcPr>
            <w:tcW w:w="1008" w:type="dxa"/>
            <w:gridSpan w:val="2"/>
            <w:tcBorders>
              <w:top w:val="nil"/>
              <w:left w:val="nil"/>
              <w:bottom w:val="dotted" w:sz="4" w:space="0" w:color="auto"/>
              <w:right w:val="nil"/>
            </w:tcBorders>
            <w:vAlign w:val="center"/>
            <w:tcPrChange w:id="1384" w:author="Brian Bohman" w:date="2021-10-27T06:20:00Z">
              <w:tcPr>
                <w:tcW w:w="1008" w:type="dxa"/>
                <w:tcBorders>
                  <w:top w:val="nil"/>
                  <w:left w:val="nil"/>
                  <w:bottom w:val="dotted" w:sz="4" w:space="0" w:color="auto"/>
                  <w:right w:val="nil"/>
                </w:tcBorders>
                <w:vAlign w:val="center"/>
              </w:tcPr>
            </w:tcPrChange>
          </w:tcPr>
          <w:p w14:paraId="73D19792" w14:textId="77777777" w:rsidR="003561D2" w:rsidRPr="003F07FD" w:rsidRDefault="003561D2" w:rsidP="00F555E9">
            <w:pPr>
              <w:pStyle w:val="TableBody"/>
            </w:pPr>
            <w:r w:rsidRPr="003F07FD">
              <w:t>56</w:t>
            </w:r>
          </w:p>
        </w:tc>
      </w:tr>
      <w:tr w:rsidR="003561D2" w14:paraId="638BBA7D" w14:textId="77777777" w:rsidTr="00742063">
        <w:tblPrEx>
          <w:tblW w:w="7886" w:type="dxa"/>
          <w:tblBorders>
            <w:top w:val="single" w:sz="8" w:space="0" w:color="auto"/>
            <w:bottom w:val="single" w:sz="8" w:space="0" w:color="auto"/>
          </w:tblBorders>
          <w:tblLayout w:type="fixed"/>
          <w:tblCellMar>
            <w:left w:w="0" w:type="dxa"/>
            <w:right w:w="0" w:type="dxa"/>
          </w:tblCellMar>
          <w:tblPrExChange w:id="1385"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right w:val="nil"/>
            </w:tcBorders>
            <w:vAlign w:val="center"/>
            <w:tcPrChange w:id="1386" w:author="Brian Bohman" w:date="2021-10-27T06:20:00Z">
              <w:tcPr>
                <w:tcW w:w="2252" w:type="dxa"/>
                <w:vMerge/>
                <w:tcBorders>
                  <w:left w:val="nil"/>
                  <w:right w:val="nil"/>
                </w:tcBorders>
                <w:vAlign w:val="center"/>
              </w:tcPr>
            </w:tcPrChange>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Change w:id="1387" w:author="Brian Bohman" w:date="2021-10-27T06:20:00Z">
              <w:tcPr>
                <w:tcW w:w="1170" w:type="dxa"/>
                <w:vMerge w:val="restart"/>
                <w:tcBorders>
                  <w:top w:val="dotted" w:sz="4" w:space="0" w:color="auto"/>
                  <w:left w:val="nil"/>
                  <w:right w:val="nil"/>
                </w:tcBorders>
                <w:vAlign w:val="center"/>
              </w:tcPr>
            </w:tcPrChange>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Change w:id="1388" w:author="Brian Bohman" w:date="2021-10-27T06:20:00Z">
              <w:tcPr>
                <w:tcW w:w="1440" w:type="dxa"/>
                <w:tcBorders>
                  <w:top w:val="dotted" w:sz="4" w:space="0" w:color="auto"/>
                  <w:left w:val="nil"/>
                  <w:bottom w:val="nil"/>
                  <w:right w:val="nil"/>
                </w:tcBorders>
                <w:vAlign w:val="center"/>
              </w:tcPr>
            </w:tcPrChange>
          </w:tcPr>
          <w:p w14:paraId="372A1890" w14:textId="77777777" w:rsidR="003561D2" w:rsidRPr="003F07FD" w:rsidRDefault="003561D2" w:rsidP="00F555E9">
            <w:pPr>
              <w:pStyle w:val="TableBody"/>
            </w:pPr>
            <w:r w:rsidRPr="003F07FD">
              <w:t>Russet Burbank</w:t>
            </w:r>
          </w:p>
        </w:tc>
        <w:tc>
          <w:tcPr>
            <w:tcW w:w="1008" w:type="dxa"/>
            <w:tcBorders>
              <w:top w:val="dotted" w:sz="4" w:space="0" w:color="auto"/>
              <w:left w:val="nil"/>
              <w:bottom w:val="nil"/>
              <w:right w:val="nil"/>
            </w:tcBorders>
            <w:vAlign w:val="center"/>
            <w:tcPrChange w:id="1389" w:author="Brian Bohman" w:date="2021-10-27T06:20:00Z">
              <w:tcPr>
                <w:tcW w:w="990" w:type="dxa"/>
                <w:tcBorders>
                  <w:top w:val="dotted" w:sz="4" w:space="0" w:color="auto"/>
                  <w:left w:val="nil"/>
                  <w:bottom w:val="nil"/>
                  <w:right w:val="nil"/>
                </w:tcBorders>
                <w:vAlign w:val="center"/>
              </w:tcPr>
            </w:tcPrChange>
          </w:tcPr>
          <w:p w14:paraId="64FD2F11" w14:textId="77777777" w:rsidR="003561D2" w:rsidRPr="003F07FD" w:rsidRDefault="003561D2" w:rsidP="00F555E9">
            <w:pPr>
              <w:pStyle w:val="TableBody"/>
            </w:pPr>
            <w:r w:rsidRPr="003F07FD">
              <w:t>4</w:t>
            </w:r>
          </w:p>
        </w:tc>
        <w:tc>
          <w:tcPr>
            <w:tcW w:w="1008" w:type="dxa"/>
            <w:tcBorders>
              <w:top w:val="dotted" w:sz="4" w:space="0" w:color="auto"/>
              <w:left w:val="nil"/>
              <w:bottom w:val="nil"/>
              <w:right w:val="nil"/>
            </w:tcBorders>
            <w:vAlign w:val="center"/>
            <w:tcPrChange w:id="1390" w:author="Brian Bohman" w:date="2021-10-27T06:20:00Z">
              <w:tcPr>
                <w:tcW w:w="772" w:type="dxa"/>
                <w:tcBorders>
                  <w:top w:val="dotted" w:sz="4" w:space="0" w:color="auto"/>
                  <w:left w:val="nil"/>
                  <w:bottom w:val="nil"/>
                  <w:right w:val="nil"/>
                </w:tcBorders>
                <w:vAlign w:val="center"/>
              </w:tcPr>
            </w:tcPrChange>
          </w:tcPr>
          <w:p w14:paraId="60038873" w14:textId="77777777" w:rsidR="003561D2" w:rsidRPr="003F07FD" w:rsidRDefault="003561D2" w:rsidP="00F555E9">
            <w:pPr>
              <w:pStyle w:val="TableBody"/>
            </w:pPr>
            <w:r w:rsidRPr="003F07FD">
              <w:t>30</w:t>
            </w:r>
          </w:p>
        </w:tc>
        <w:tc>
          <w:tcPr>
            <w:tcW w:w="1008" w:type="dxa"/>
            <w:gridSpan w:val="2"/>
            <w:tcBorders>
              <w:top w:val="dotted" w:sz="4" w:space="0" w:color="auto"/>
              <w:left w:val="nil"/>
              <w:bottom w:val="nil"/>
              <w:right w:val="nil"/>
            </w:tcBorders>
            <w:vAlign w:val="center"/>
            <w:tcPrChange w:id="1391" w:author="Brian Bohman" w:date="2021-10-27T06:20:00Z">
              <w:tcPr>
                <w:tcW w:w="1008" w:type="dxa"/>
                <w:tcBorders>
                  <w:top w:val="dotted" w:sz="4" w:space="0" w:color="auto"/>
                  <w:left w:val="nil"/>
                  <w:bottom w:val="nil"/>
                  <w:right w:val="nil"/>
                </w:tcBorders>
                <w:vAlign w:val="center"/>
              </w:tcPr>
            </w:tcPrChange>
          </w:tcPr>
          <w:p w14:paraId="0296857D" w14:textId="77777777" w:rsidR="003561D2" w:rsidRPr="003F07FD" w:rsidRDefault="003561D2" w:rsidP="00F555E9">
            <w:pPr>
              <w:pStyle w:val="TableBody"/>
            </w:pPr>
            <w:r w:rsidRPr="003F07FD">
              <w:t>1</w:t>
            </w:r>
            <w:r>
              <w:t>04</w:t>
            </w:r>
          </w:p>
        </w:tc>
      </w:tr>
      <w:tr w:rsidR="003561D2" w14:paraId="1BDBC018" w14:textId="77777777" w:rsidTr="00742063">
        <w:tblPrEx>
          <w:tblW w:w="7886" w:type="dxa"/>
          <w:tblBorders>
            <w:top w:val="single" w:sz="8" w:space="0" w:color="auto"/>
            <w:bottom w:val="single" w:sz="8" w:space="0" w:color="auto"/>
          </w:tblBorders>
          <w:tblLayout w:type="fixed"/>
          <w:tblCellMar>
            <w:left w:w="0" w:type="dxa"/>
            <w:right w:w="0" w:type="dxa"/>
          </w:tblCellMar>
          <w:tblPrExChange w:id="1392"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dotted" w:sz="4" w:space="0" w:color="auto"/>
              <w:right w:val="nil"/>
            </w:tcBorders>
            <w:vAlign w:val="center"/>
            <w:tcPrChange w:id="1393" w:author="Brian Bohman" w:date="2021-10-27T06:20:00Z">
              <w:tcPr>
                <w:tcW w:w="2252" w:type="dxa"/>
                <w:vMerge/>
                <w:tcBorders>
                  <w:left w:val="nil"/>
                  <w:bottom w:val="dotted" w:sz="4" w:space="0" w:color="auto"/>
                  <w:right w:val="nil"/>
                </w:tcBorders>
                <w:vAlign w:val="center"/>
              </w:tcPr>
            </w:tcPrChange>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Change w:id="1394" w:author="Brian Bohman" w:date="2021-10-27T06:20:00Z">
              <w:tcPr>
                <w:tcW w:w="1170" w:type="dxa"/>
                <w:vMerge/>
                <w:tcBorders>
                  <w:left w:val="nil"/>
                  <w:bottom w:val="dotted" w:sz="4" w:space="0" w:color="auto"/>
                  <w:right w:val="nil"/>
                </w:tcBorders>
                <w:vAlign w:val="center"/>
              </w:tcPr>
            </w:tcPrChange>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Change w:id="1395" w:author="Brian Bohman" w:date="2021-10-27T06:20:00Z">
              <w:tcPr>
                <w:tcW w:w="1440" w:type="dxa"/>
                <w:tcBorders>
                  <w:top w:val="nil"/>
                  <w:left w:val="nil"/>
                  <w:bottom w:val="dotted" w:sz="4" w:space="0" w:color="auto"/>
                  <w:right w:val="nil"/>
                </w:tcBorders>
                <w:vAlign w:val="center"/>
              </w:tcPr>
            </w:tcPrChange>
          </w:tcPr>
          <w:p w14:paraId="57E63CBC" w14:textId="77777777" w:rsidR="003561D2" w:rsidRPr="003F07FD" w:rsidRDefault="003561D2" w:rsidP="00F555E9">
            <w:pPr>
              <w:pStyle w:val="TableBody"/>
            </w:pPr>
            <w:proofErr w:type="spellStart"/>
            <w:r w:rsidRPr="003F07FD">
              <w:t>Shepody</w:t>
            </w:r>
            <w:proofErr w:type="spellEnd"/>
          </w:p>
        </w:tc>
        <w:tc>
          <w:tcPr>
            <w:tcW w:w="1008" w:type="dxa"/>
            <w:tcBorders>
              <w:top w:val="nil"/>
              <w:left w:val="nil"/>
              <w:bottom w:val="dotted" w:sz="4" w:space="0" w:color="auto"/>
              <w:right w:val="nil"/>
            </w:tcBorders>
            <w:vAlign w:val="center"/>
            <w:tcPrChange w:id="1396" w:author="Brian Bohman" w:date="2021-10-27T06:20:00Z">
              <w:tcPr>
                <w:tcW w:w="990" w:type="dxa"/>
                <w:tcBorders>
                  <w:top w:val="nil"/>
                  <w:left w:val="nil"/>
                  <w:bottom w:val="dotted" w:sz="4" w:space="0" w:color="auto"/>
                  <w:right w:val="nil"/>
                </w:tcBorders>
                <w:vAlign w:val="center"/>
              </w:tcPr>
            </w:tcPrChange>
          </w:tcPr>
          <w:p w14:paraId="36B4CCE4" w14:textId="77777777" w:rsidR="003561D2" w:rsidRPr="003F07FD" w:rsidRDefault="003561D2" w:rsidP="00F555E9">
            <w:pPr>
              <w:pStyle w:val="TableBody"/>
            </w:pPr>
            <w:r w:rsidRPr="003F07FD">
              <w:t>4</w:t>
            </w:r>
          </w:p>
        </w:tc>
        <w:tc>
          <w:tcPr>
            <w:tcW w:w="1008" w:type="dxa"/>
            <w:tcBorders>
              <w:top w:val="nil"/>
              <w:left w:val="nil"/>
              <w:bottom w:val="dotted" w:sz="4" w:space="0" w:color="auto"/>
              <w:right w:val="nil"/>
            </w:tcBorders>
            <w:vAlign w:val="center"/>
            <w:tcPrChange w:id="1397" w:author="Brian Bohman" w:date="2021-10-27T06:20:00Z">
              <w:tcPr>
                <w:tcW w:w="772" w:type="dxa"/>
                <w:tcBorders>
                  <w:top w:val="nil"/>
                  <w:left w:val="nil"/>
                  <w:bottom w:val="dotted" w:sz="4" w:space="0" w:color="auto"/>
                  <w:right w:val="nil"/>
                </w:tcBorders>
                <w:vAlign w:val="center"/>
              </w:tcPr>
            </w:tcPrChange>
          </w:tcPr>
          <w:p w14:paraId="51252370" w14:textId="77777777" w:rsidR="003561D2" w:rsidRPr="003F07FD" w:rsidRDefault="003561D2" w:rsidP="00F555E9">
            <w:pPr>
              <w:pStyle w:val="TableBody"/>
            </w:pPr>
            <w:r w:rsidRPr="003F07FD">
              <w:t>30</w:t>
            </w:r>
          </w:p>
        </w:tc>
        <w:tc>
          <w:tcPr>
            <w:tcW w:w="1008" w:type="dxa"/>
            <w:gridSpan w:val="2"/>
            <w:tcBorders>
              <w:top w:val="nil"/>
              <w:left w:val="nil"/>
              <w:bottom w:val="dotted" w:sz="4" w:space="0" w:color="auto"/>
              <w:right w:val="nil"/>
            </w:tcBorders>
            <w:vAlign w:val="center"/>
            <w:tcPrChange w:id="1398" w:author="Brian Bohman" w:date="2021-10-27T06:20:00Z">
              <w:tcPr>
                <w:tcW w:w="1008" w:type="dxa"/>
                <w:tcBorders>
                  <w:top w:val="nil"/>
                  <w:left w:val="nil"/>
                  <w:bottom w:val="dotted" w:sz="4" w:space="0" w:color="auto"/>
                  <w:right w:val="nil"/>
                </w:tcBorders>
                <w:vAlign w:val="center"/>
              </w:tcPr>
            </w:tcPrChange>
          </w:tcPr>
          <w:p w14:paraId="18CD6D03" w14:textId="77777777" w:rsidR="003561D2" w:rsidRPr="003F07FD" w:rsidRDefault="003561D2" w:rsidP="00F555E9">
            <w:pPr>
              <w:pStyle w:val="TableBody"/>
            </w:pPr>
            <w:r w:rsidRPr="003F07FD">
              <w:t>1</w:t>
            </w:r>
            <w:r>
              <w:t>05</w:t>
            </w:r>
          </w:p>
        </w:tc>
      </w:tr>
      <w:tr w:rsidR="003561D2" w14:paraId="02025DC4" w14:textId="77777777" w:rsidTr="00742063">
        <w:tblPrEx>
          <w:tblW w:w="7886" w:type="dxa"/>
          <w:tblBorders>
            <w:top w:val="single" w:sz="8" w:space="0" w:color="auto"/>
            <w:bottom w:val="single" w:sz="8" w:space="0" w:color="auto"/>
          </w:tblBorders>
          <w:tblLayout w:type="fixed"/>
          <w:tblCellMar>
            <w:left w:w="0" w:type="dxa"/>
            <w:right w:w="0" w:type="dxa"/>
          </w:tblCellMar>
          <w:tblPrExChange w:id="1399"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val="restart"/>
            <w:tcBorders>
              <w:top w:val="dotted" w:sz="4" w:space="0" w:color="auto"/>
              <w:left w:val="nil"/>
              <w:right w:val="nil"/>
            </w:tcBorders>
            <w:vAlign w:val="center"/>
            <w:tcPrChange w:id="1400" w:author="Brian Bohman" w:date="2021-10-27T06:20:00Z">
              <w:tcPr>
                <w:tcW w:w="2252" w:type="dxa"/>
                <w:vMerge w:val="restart"/>
                <w:tcBorders>
                  <w:top w:val="dotted" w:sz="4" w:space="0" w:color="auto"/>
                  <w:left w:val="nil"/>
                  <w:right w:val="nil"/>
                </w:tcBorders>
                <w:vAlign w:val="center"/>
              </w:tcPr>
            </w:tcPrChange>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Change w:id="1401" w:author="Brian Bohman" w:date="2021-10-27T06:20:00Z">
              <w:tcPr>
                <w:tcW w:w="1170" w:type="dxa"/>
                <w:vMerge w:val="restart"/>
                <w:tcBorders>
                  <w:top w:val="dotted" w:sz="4" w:space="0" w:color="auto"/>
                  <w:left w:val="nil"/>
                  <w:right w:val="nil"/>
                </w:tcBorders>
                <w:vAlign w:val="center"/>
              </w:tcPr>
            </w:tcPrChange>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Change w:id="1402" w:author="Brian Bohman" w:date="2021-10-27T06:20:00Z">
              <w:tcPr>
                <w:tcW w:w="1440" w:type="dxa"/>
                <w:tcBorders>
                  <w:top w:val="dotted" w:sz="4" w:space="0" w:color="auto"/>
                  <w:left w:val="nil"/>
                  <w:bottom w:val="nil"/>
                  <w:right w:val="nil"/>
                </w:tcBorders>
                <w:vAlign w:val="center"/>
              </w:tcPr>
            </w:tcPrChange>
          </w:tcPr>
          <w:p w14:paraId="56BA72DA" w14:textId="77777777" w:rsidR="003561D2" w:rsidRPr="003F07FD" w:rsidRDefault="003561D2" w:rsidP="00F555E9">
            <w:pPr>
              <w:pStyle w:val="TableBody"/>
            </w:pPr>
            <w:r w:rsidRPr="003F07FD">
              <w:t>Bintje</w:t>
            </w:r>
          </w:p>
        </w:tc>
        <w:tc>
          <w:tcPr>
            <w:tcW w:w="1008" w:type="dxa"/>
            <w:tcBorders>
              <w:top w:val="dotted" w:sz="4" w:space="0" w:color="auto"/>
              <w:left w:val="nil"/>
              <w:bottom w:val="nil"/>
              <w:right w:val="nil"/>
            </w:tcBorders>
            <w:vAlign w:val="center"/>
            <w:tcPrChange w:id="1403" w:author="Brian Bohman" w:date="2021-10-27T06:20:00Z">
              <w:tcPr>
                <w:tcW w:w="990" w:type="dxa"/>
                <w:tcBorders>
                  <w:top w:val="dotted" w:sz="4" w:space="0" w:color="auto"/>
                  <w:left w:val="nil"/>
                  <w:bottom w:val="nil"/>
                  <w:right w:val="nil"/>
                </w:tcBorders>
                <w:vAlign w:val="center"/>
              </w:tcPr>
            </w:tcPrChange>
          </w:tcPr>
          <w:p w14:paraId="49D4EEA9" w14:textId="77777777" w:rsidR="003561D2" w:rsidRPr="003F07FD" w:rsidRDefault="003561D2" w:rsidP="00F555E9">
            <w:pPr>
              <w:pStyle w:val="TableBody"/>
            </w:pPr>
            <w:r w:rsidRPr="003F07FD">
              <w:t>17</w:t>
            </w:r>
          </w:p>
        </w:tc>
        <w:tc>
          <w:tcPr>
            <w:tcW w:w="1008" w:type="dxa"/>
            <w:tcBorders>
              <w:top w:val="dotted" w:sz="4" w:space="0" w:color="auto"/>
              <w:left w:val="nil"/>
              <w:bottom w:val="nil"/>
              <w:right w:val="nil"/>
            </w:tcBorders>
            <w:vAlign w:val="center"/>
            <w:tcPrChange w:id="1404" w:author="Brian Bohman" w:date="2021-10-27T06:20:00Z">
              <w:tcPr>
                <w:tcW w:w="772" w:type="dxa"/>
                <w:tcBorders>
                  <w:top w:val="dotted" w:sz="4" w:space="0" w:color="auto"/>
                  <w:left w:val="nil"/>
                  <w:bottom w:val="nil"/>
                  <w:right w:val="nil"/>
                </w:tcBorders>
                <w:vAlign w:val="center"/>
              </w:tcPr>
            </w:tcPrChange>
          </w:tcPr>
          <w:p w14:paraId="08D49E97" w14:textId="77777777" w:rsidR="003561D2" w:rsidRPr="003F07FD" w:rsidRDefault="003561D2" w:rsidP="00F555E9">
            <w:pPr>
              <w:pStyle w:val="TableBody"/>
            </w:pPr>
            <w:r w:rsidRPr="003F07FD">
              <w:t>49</w:t>
            </w:r>
          </w:p>
        </w:tc>
        <w:tc>
          <w:tcPr>
            <w:tcW w:w="1008" w:type="dxa"/>
            <w:gridSpan w:val="2"/>
            <w:tcBorders>
              <w:top w:val="dotted" w:sz="4" w:space="0" w:color="auto"/>
              <w:left w:val="nil"/>
              <w:bottom w:val="nil"/>
              <w:right w:val="nil"/>
            </w:tcBorders>
            <w:vAlign w:val="center"/>
            <w:tcPrChange w:id="1405" w:author="Brian Bohman" w:date="2021-10-27T06:20:00Z">
              <w:tcPr>
                <w:tcW w:w="1008" w:type="dxa"/>
                <w:tcBorders>
                  <w:top w:val="dotted" w:sz="4" w:space="0" w:color="auto"/>
                  <w:left w:val="nil"/>
                  <w:bottom w:val="nil"/>
                  <w:right w:val="nil"/>
                </w:tcBorders>
                <w:vAlign w:val="center"/>
              </w:tcPr>
            </w:tcPrChange>
          </w:tcPr>
          <w:p w14:paraId="5FD4CE7C" w14:textId="77777777" w:rsidR="003561D2" w:rsidRPr="003F07FD" w:rsidRDefault="003561D2" w:rsidP="00F555E9">
            <w:pPr>
              <w:pStyle w:val="TableBody"/>
            </w:pPr>
            <w:r w:rsidRPr="003F07FD">
              <w:t>238</w:t>
            </w:r>
          </w:p>
        </w:tc>
      </w:tr>
      <w:tr w:rsidR="003561D2" w14:paraId="5264BA0E" w14:textId="77777777" w:rsidTr="00742063">
        <w:tblPrEx>
          <w:tblW w:w="7886" w:type="dxa"/>
          <w:tblBorders>
            <w:top w:val="single" w:sz="8" w:space="0" w:color="auto"/>
            <w:bottom w:val="single" w:sz="8" w:space="0" w:color="auto"/>
          </w:tblBorders>
          <w:tblLayout w:type="fixed"/>
          <w:tblCellMar>
            <w:left w:w="0" w:type="dxa"/>
            <w:right w:w="0" w:type="dxa"/>
          </w:tblCellMar>
          <w:tblPrExChange w:id="1406" w:author="Brian Bohman" w:date="2021-10-27T06:20:00Z">
            <w:tblPrEx>
              <w:tblW w:w="7632" w:type="dxa"/>
              <w:tblBorders>
                <w:top w:val="single" w:sz="8" w:space="0" w:color="auto"/>
                <w:bottom w:val="single" w:sz="8" w:space="0" w:color="auto"/>
              </w:tblBorders>
              <w:tblLayout w:type="fixed"/>
              <w:tblCellMar>
                <w:left w:w="0" w:type="dxa"/>
                <w:right w:w="0" w:type="dxa"/>
              </w:tblCellMar>
            </w:tblPrEx>
          </w:tblPrExChange>
        </w:tblPrEx>
        <w:tc>
          <w:tcPr>
            <w:tcW w:w="2252" w:type="dxa"/>
            <w:vMerge/>
            <w:tcBorders>
              <w:left w:val="nil"/>
              <w:bottom w:val="single" w:sz="4" w:space="0" w:color="auto"/>
              <w:right w:val="nil"/>
            </w:tcBorders>
            <w:vAlign w:val="center"/>
            <w:tcPrChange w:id="1407" w:author="Brian Bohman" w:date="2021-10-27T06:20:00Z">
              <w:tcPr>
                <w:tcW w:w="2252" w:type="dxa"/>
                <w:vMerge/>
                <w:tcBorders>
                  <w:left w:val="nil"/>
                  <w:bottom w:val="single" w:sz="4" w:space="0" w:color="auto"/>
                  <w:right w:val="nil"/>
                </w:tcBorders>
                <w:vAlign w:val="center"/>
              </w:tcPr>
            </w:tcPrChange>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Change w:id="1408" w:author="Brian Bohman" w:date="2021-10-27T06:20:00Z">
              <w:tcPr>
                <w:tcW w:w="1170" w:type="dxa"/>
                <w:vMerge/>
                <w:tcBorders>
                  <w:left w:val="nil"/>
                  <w:bottom w:val="single" w:sz="4" w:space="0" w:color="auto"/>
                  <w:right w:val="nil"/>
                </w:tcBorders>
                <w:vAlign w:val="center"/>
              </w:tcPr>
            </w:tcPrChange>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Change w:id="1409" w:author="Brian Bohman" w:date="2021-10-27T06:20:00Z">
              <w:tcPr>
                <w:tcW w:w="1440" w:type="dxa"/>
                <w:tcBorders>
                  <w:top w:val="nil"/>
                  <w:left w:val="nil"/>
                  <w:bottom w:val="single" w:sz="4" w:space="0" w:color="auto"/>
                  <w:right w:val="nil"/>
                </w:tcBorders>
                <w:vAlign w:val="center"/>
              </w:tcPr>
            </w:tcPrChange>
          </w:tcPr>
          <w:p w14:paraId="581B065B" w14:textId="77777777" w:rsidR="003561D2" w:rsidRPr="003F07FD" w:rsidRDefault="003561D2" w:rsidP="00F555E9">
            <w:pPr>
              <w:pStyle w:val="TableBody"/>
            </w:pPr>
            <w:r w:rsidRPr="003F07FD">
              <w:t>Charlotte</w:t>
            </w:r>
          </w:p>
        </w:tc>
        <w:tc>
          <w:tcPr>
            <w:tcW w:w="1008" w:type="dxa"/>
            <w:tcBorders>
              <w:top w:val="nil"/>
              <w:left w:val="nil"/>
              <w:bottom w:val="single" w:sz="4" w:space="0" w:color="auto"/>
              <w:right w:val="nil"/>
            </w:tcBorders>
            <w:vAlign w:val="center"/>
            <w:tcPrChange w:id="1410" w:author="Brian Bohman" w:date="2021-10-27T06:20:00Z">
              <w:tcPr>
                <w:tcW w:w="990" w:type="dxa"/>
                <w:tcBorders>
                  <w:top w:val="nil"/>
                  <w:left w:val="nil"/>
                  <w:bottom w:val="single" w:sz="4" w:space="0" w:color="auto"/>
                  <w:right w:val="nil"/>
                </w:tcBorders>
                <w:vAlign w:val="center"/>
              </w:tcPr>
            </w:tcPrChange>
          </w:tcPr>
          <w:p w14:paraId="1FCFA7E7" w14:textId="77777777" w:rsidR="003561D2" w:rsidRPr="003F07FD" w:rsidRDefault="003561D2" w:rsidP="00F555E9">
            <w:pPr>
              <w:pStyle w:val="TableBody"/>
            </w:pPr>
            <w:r w:rsidRPr="003F07FD">
              <w:t>7</w:t>
            </w:r>
          </w:p>
        </w:tc>
        <w:tc>
          <w:tcPr>
            <w:tcW w:w="1008" w:type="dxa"/>
            <w:tcBorders>
              <w:top w:val="nil"/>
              <w:left w:val="nil"/>
              <w:bottom w:val="single" w:sz="4" w:space="0" w:color="auto"/>
              <w:right w:val="nil"/>
            </w:tcBorders>
            <w:vAlign w:val="center"/>
            <w:tcPrChange w:id="1411" w:author="Brian Bohman" w:date="2021-10-27T06:20:00Z">
              <w:tcPr>
                <w:tcW w:w="772" w:type="dxa"/>
                <w:tcBorders>
                  <w:top w:val="nil"/>
                  <w:left w:val="nil"/>
                  <w:bottom w:val="single" w:sz="4" w:space="0" w:color="auto"/>
                  <w:right w:val="nil"/>
                </w:tcBorders>
                <w:vAlign w:val="center"/>
              </w:tcPr>
            </w:tcPrChange>
          </w:tcPr>
          <w:p w14:paraId="7C691065" w14:textId="77777777" w:rsidR="003561D2" w:rsidRPr="003F07FD" w:rsidRDefault="003561D2" w:rsidP="00F555E9">
            <w:pPr>
              <w:pStyle w:val="TableBody"/>
            </w:pPr>
            <w:r w:rsidRPr="003F07FD">
              <w:t>24</w:t>
            </w:r>
          </w:p>
        </w:tc>
        <w:tc>
          <w:tcPr>
            <w:tcW w:w="1008" w:type="dxa"/>
            <w:gridSpan w:val="2"/>
            <w:tcBorders>
              <w:top w:val="nil"/>
              <w:left w:val="nil"/>
              <w:bottom w:val="single" w:sz="4" w:space="0" w:color="auto"/>
              <w:right w:val="nil"/>
            </w:tcBorders>
            <w:vAlign w:val="center"/>
            <w:tcPrChange w:id="1412" w:author="Brian Bohman" w:date="2021-10-27T06:20:00Z">
              <w:tcPr>
                <w:tcW w:w="1008" w:type="dxa"/>
                <w:tcBorders>
                  <w:top w:val="nil"/>
                  <w:left w:val="nil"/>
                  <w:bottom w:val="single" w:sz="4" w:space="0" w:color="auto"/>
                  <w:right w:val="nil"/>
                </w:tcBorders>
                <w:vAlign w:val="center"/>
              </w:tcPr>
            </w:tcPrChange>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1901257E" w:rsidR="003561D2" w:rsidRPr="00E25FB6" w:rsidRDefault="003561D2" w:rsidP="00F555E9">
            <w:pPr>
              <w:pStyle w:val="TableCaption"/>
              <w:jc w:val="left"/>
              <w:rPr>
                <w:bCs/>
              </w:rPr>
            </w:pPr>
            <w:bookmarkStart w:id="1413" w:name="_Ref78279915"/>
            <w:bookmarkStart w:id="1414" w:name="_Toc78909887"/>
            <w:bookmarkStart w:id="1415"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3475E6">
              <w:rPr>
                <w:bCs/>
                <w:noProof/>
              </w:rPr>
              <w:t>2</w:t>
            </w:r>
            <w:r w:rsidRPr="00550682">
              <w:rPr>
                <w:bCs/>
              </w:rPr>
              <w:fldChar w:fldCharType="end"/>
            </w:r>
            <w:bookmarkEnd w:id="1413"/>
            <w:r w:rsidRPr="00550682">
              <w:rPr>
                <w:bCs/>
              </w:rPr>
              <w:t>.</w:t>
            </w:r>
            <w:r w:rsidRPr="00B34899">
              <w:rPr>
                <w:b w:val="0"/>
                <w:bCs/>
              </w:rPr>
              <w:t xml:space="preserve"> Summary of newly reported experimental small-plot trials in Minnesota, USA</w:t>
            </w:r>
            <w:r>
              <w:rPr>
                <w:b w:val="0"/>
                <w:bCs/>
              </w:rPr>
              <w:t>.</w:t>
            </w:r>
            <w:bookmarkEnd w:id="1414"/>
            <w:bookmarkEnd w:id="1415"/>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1F48F585"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 </w:instrText>
            </w:r>
            <w:r w:rsidR="00477881">
              <w:fldChar w:fldCharType="begin">
                <w:fldData xml:space="preserve">PEVuZE5vdGU+PENpdGUgQXV0aG9yWWVhcj0iMSI+PEF1dGhvcj5FcnJlYmhpPC9BdXRob3I+PFll
YXI+MTk5ODwvWWVhcj48UmVjTnVtPjQ1OTwvUmVjTnVtPjxEaXNwbGF5VGV4dD5Sb3NlbiBldCBh
bC4gKDE5OTIpOyBSb3NlbiBldCBhbC4gKDE5OTMpOyBFcnJlYmhpIGV0IGFsLiAoMTk5OCk8L0Rp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477881">
              <w:instrText xml:space="preserve"> ADDIN EN.CITE.DATA </w:instrText>
            </w:r>
            <w:r w:rsidR="00477881">
              <w:fldChar w:fldCharType="end"/>
            </w:r>
            <w:r w:rsidRPr="00E9655F">
              <w:fldChar w:fldCharType="separate"/>
            </w:r>
            <w:r w:rsidR="00477881">
              <w:rPr>
                <w:noProof/>
              </w:rPr>
              <w:t>Rosen et al. (1992); Rosen et al. (1993); Errebhi et al. (1998)</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1530332B" w:rsidR="003561D2" w:rsidRPr="00B91DE7" w:rsidRDefault="003561D2" w:rsidP="00F555E9">
            <w:pPr>
              <w:pStyle w:val="TableCaption"/>
            </w:pPr>
            <w:bookmarkStart w:id="1416" w:name="_Ref78280011"/>
            <w:bookmarkStart w:id="1417" w:name="_Toc78909888"/>
            <w:bookmarkStart w:id="1418"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3475E6">
              <w:rPr>
                <w:bCs/>
                <w:noProof/>
              </w:rPr>
              <w:t>3</w:t>
            </w:r>
            <w:r w:rsidRPr="00457EF3">
              <w:rPr>
                <w:bCs/>
              </w:rPr>
              <w:fldChar w:fldCharType="end"/>
            </w:r>
            <w:bookmarkEnd w:id="1416"/>
            <w:r w:rsidRPr="00457EF3">
              <w:rPr>
                <w:bCs/>
              </w:rPr>
              <w:t>.</w:t>
            </w:r>
            <w:r w:rsidRPr="00BD6250">
              <w:rPr>
                <w:b w:val="0"/>
                <w:bCs/>
              </w:rPr>
              <w:t xml:space="preserve"> Summary of experimental treatments evaluated in small-plot trials in Minnesota, USA</w:t>
            </w:r>
            <w:r>
              <w:rPr>
                <w:b w:val="0"/>
                <w:bCs/>
              </w:rPr>
              <w:t>.</w:t>
            </w:r>
            <w:bookmarkEnd w:id="1417"/>
            <w:bookmarkEnd w:id="1418"/>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pPr>
              <w:pStyle w:val="TableBody"/>
              <w:jc w:val="left"/>
              <w:pPrChange w:id="1419" w:author="Brian Bohman" w:date="2021-10-27T06:29:00Z">
                <w:pPr>
                  <w:pStyle w:val="TableBody"/>
                </w:pPr>
              </w:pPrChange>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pPr>
              <w:pStyle w:val="TableBody"/>
              <w:jc w:val="left"/>
              <w:pPrChange w:id="1420" w:author="Brian Bohman" w:date="2021-10-27T06:29:00Z">
                <w:pPr>
                  <w:pStyle w:val="TableBody"/>
                </w:pPr>
              </w:pPrChange>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pPr>
              <w:pStyle w:val="TableBody"/>
              <w:jc w:val="left"/>
              <w:pPrChange w:id="1421" w:author="Brian Bohman" w:date="2021-10-27T06:29:00Z">
                <w:pPr>
                  <w:pStyle w:val="TableBody"/>
                </w:pPr>
              </w:pPrChange>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pPr>
              <w:pStyle w:val="TableBody"/>
              <w:jc w:val="left"/>
              <w:pPrChange w:id="1422" w:author="Brian Bohman" w:date="2021-10-27T06:29:00Z">
                <w:pPr>
                  <w:pStyle w:val="TableBody"/>
                </w:pPr>
              </w:pPrChange>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pPr>
              <w:pStyle w:val="TableBody"/>
              <w:jc w:val="left"/>
              <w:pPrChange w:id="1423" w:author="Brian Bohman" w:date="2021-10-27T06:29:00Z">
                <w:pPr>
                  <w:pStyle w:val="TableBody"/>
                </w:pPr>
              </w:pPrChange>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pPr>
              <w:pStyle w:val="TableBody"/>
              <w:jc w:val="left"/>
              <w:pPrChange w:id="1424" w:author="Brian Bohman" w:date="2021-10-27T06:29:00Z">
                <w:pPr>
                  <w:pStyle w:val="TableBody"/>
                </w:pPr>
              </w:pPrChange>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460C0260" w:rsidR="003561D2" w:rsidRPr="00623D78" w:rsidRDefault="003561D2" w:rsidP="00F555E9">
            <w:pPr>
              <w:pStyle w:val="TableCaption"/>
              <w:rPr>
                <w:bCs/>
              </w:rPr>
            </w:pPr>
            <w:bookmarkStart w:id="1425" w:name="_Ref78280041"/>
            <w:bookmarkStart w:id="1426" w:name="_Toc78909889"/>
            <w:bookmarkStart w:id="1427"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3475E6">
              <w:rPr>
                <w:bCs/>
                <w:noProof/>
              </w:rPr>
              <w:t>4</w:t>
            </w:r>
            <w:r w:rsidRPr="00E03EEA">
              <w:rPr>
                <w:bCs/>
              </w:rPr>
              <w:fldChar w:fldCharType="end"/>
            </w:r>
            <w:bookmarkEnd w:id="1425"/>
            <w:r w:rsidRPr="00E03EEA">
              <w:rPr>
                <w:bCs/>
              </w:rPr>
              <w:t>.</w:t>
            </w:r>
            <w:r w:rsidRPr="003F1318">
              <w:rPr>
                <w:b w:val="0"/>
                <w:bCs/>
              </w:rPr>
              <w:t xml:space="preserve"> In-season and harvest sampling dates for the experimental small-plot trials in Minnesota, USA</w:t>
            </w:r>
            <w:r>
              <w:rPr>
                <w:b w:val="0"/>
                <w:bCs/>
              </w:rPr>
              <w:t>.</w:t>
            </w:r>
            <w:bookmarkEnd w:id="1426"/>
            <w:bookmarkEnd w:id="1427"/>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65190383" w:rsidR="003561D2" w:rsidRPr="005C175D" w:rsidRDefault="003561D2" w:rsidP="00F555E9">
            <w:pPr>
              <w:pStyle w:val="TableCaption"/>
              <w:rPr>
                <w:bCs/>
              </w:rPr>
            </w:pPr>
            <w:bookmarkStart w:id="1428" w:name="_Ref78280131"/>
            <w:bookmarkStart w:id="1429" w:name="_Toc78909890"/>
            <w:bookmarkStart w:id="1430"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3475E6">
              <w:rPr>
                <w:bCs/>
                <w:noProof/>
              </w:rPr>
              <w:t>5</w:t>
            </w:r>
            <w:r w:rsidRPr="00CA2246">
              <w:rPr>
                <w:bCs/>
              </w:rPr>
              <w:fldChar w:fldCharType="end"/>
            </w:r>
            <w:bookmarkEnd w:id="1428"/>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1429"/>
            <w:bookmarkEnd w:id="1430"/>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61146296" w:rsidR="003561D2" w:rsidRPr="0076137B" w:rsidRDefault="003561D2" w:rsidP="00F555E9">
            <w:pPr>
              <w:pStyle w:val="TableCaption"/>
              <w:rPr>
                <w:bCs/>
                <w:u w:val="single"/>
              </w:rPr>
            </w:pPr>
            <w:bookmarkStart w:id="1431" w:name="_Ref78280157"/>
            <w:bookmarkStart w:id="1432" w:name="_Toc78909891"/>
            <w:bookmarkStart w:id="1433"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3475E6">
              <w:rPr>
                <w:bCs/>
                <w:noProof/>
              </w:rPr>
              <w:t>6</w:t>
            </w:r>
            <w:r w:rsidRPr="002C16FE">
              <w:rPr>
                <w:bCs/>
              </w:rPr>
              <w:fldChar w:fldCharType="end"/>
            </w:r>
            <w:bookmarkEnd w:id="1431"/>
            <w:r>
              <w:rPr>
                <w:bCs/>
              </w:rPr>
              <w:t>.</w:t>
            </w:r>
            <w:r w:rsidRPr="005C175D">
              <w:rPr>
                <w:b w:val="0"/>
                <w:bCs/>
              </w:rPr>
              <w:t xml:space="preserve"> Paired critical </w:t>
            </w:r>
            <w:ins w:id="1434" w:author="Brian Bohman" w:date="2021-08-25T11:07:00Z">
              <w:r w:rsidR="00D21B12">
                <w:rPr>
                  <w:b w:val="0"/>
                  <w:bCs/>
                </w:rPr>
                <w:t>N</w:t>
              </w:r>
            </w:ins>
            <w:del w:id="1435"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1432"/>
            <w:bookmarkEnd w:id="1433"/>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r w:rsidRPr="002354AA">
              <w:t>Bintje</w:t>
            </w:r>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pPr>
      <w:r>
        <w:br w:type="page"/>
      </w:r>
    </w:p>
    <w:p w14:paraId="7795913A" w14:textId="77777777" w:rsidR="008276E1" w:rsidRDefault="008276E1">
      <w:pPr>
        <w:rPr>
          <w:ins w:id="1436" w:author="Brian Bohman" w:date="2021-08-30T14:02: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1007"/>
        <w:gridCol w:w="864"/>
        <w:gridCol w:w="864"/>
        <w:gridCol w:w="1008"/>
        <w:gridCol w:w="1224"/>
        <w:gridCol w:w="1296"/>
        <w:gridCol w:w="576"/>
        <w:gridCol w:w="720"/>
        <w:tblGridChange w:id="1437">
          <w:tblGrid>
            <w:gridCol w:w="1146"/>
            <w:gridCol w:w="1581"/>
            <w:gridCol w:w="1007"/>
            <w:gridCol w:w="864"/>
            <w:gridCol w:w="864"/>
            <w:gridCol w:w="1008"/>
            <w:gridCol w:w="1224"/>
            <w:gridCol w:w="1296"/>
            <w:gridCol w:w="576"/>
            <w:gridCol w:w="720"/>
          </w:tblGrid>
        </w:tblGridChange>
      </w:tblGrid>
      <w:tr w:rsidR="00A254FB" w14:paraId="327967D6" w14:textId="77777777" w:rsidTr="005462AC">
        <w:trPr>
          <w:ins w:id="1438" w:author="Brian Bohman" w:date="2021-08-30T14:11:00Z"/>
        </w:trPr>
        <w:tc>
          <w:tcPr>
            <w:tcW w:w="10286" w:type="dxa"/>
            <w:gridSpan w:val="10"/>
            <w:tcBorders>
              <w:bottom w:val="single" w:sz="4" w:space="0" w:color="auto"/>
            </w:tcBorders>
            <w:vAlign w:val="center"/>
          </w:tcPr>
          <w:p w14:paraId="164364A9" w14:textId="0462BFFC" w:rsidR="00A254FB" w:rsidRPr="00A254FB" w:rsidRDefault="00A254FB" w:rsidP="00A254FB">
            <w:pPr>
              <w:pStyle w:val="TableCaption"/>
              <w:rPr>
                <w:ins w:id="1439" w:author="Brian Bohman" w:date="2021-08-30T14:11:00Z"/>
              </w:rPr>
            </w:pPr>
            <w:bookmarkStart w:id="1440" w:name="_Ref81291623"/>
            <w:ins w:id="1441" w:author="Brian Bohman" w:date="2021-08-30T14:12:00Z">
              <w:r>
                <w:t xml:space="preserve">Table </w:t>
              </w:r>
              <w:r>
                <w:fldChar w:fldCharType="begin"/>
              </w:r>
              <w:r>
                <w:instrText xml:space="preserve"> SEQ Table \* ARABIC </w:instrText>
              </w:r>
              <w:r>
                <w:fldChar w:fldCharType="separate"/>
              </w:r>
            </w:ins>
            <w:ins w:id="1442" w:author="Brian Bohman" w:date="2021-10-27T06:39:00Z">
              <w:r w:rsidR="003475E6">
                <w:rPr>
                  <w:noProof/>
                </w:rPr>
                <w:t>7</w:t>
              </w:r>
            </w:ins>
            <w:ins w:id="1443" w:author="Brian Bohman" w:date="2021-08-30T14:12:00Z">
              <w:r>
                <w:fldChar w:fldCharType="end"/>
              </w:r>
              <w:bookmarkEnd w:id="1440"/>
              <w:r>
                <w:t>.</w:t>
              </w:r>
              <w:r>
                <w:rPr>
                  <w:b w:val="0"/>
                  <w:bCs/>
                </w:rPr>
                <w:t xml:space="preserve"> Comparison of key factors </w:t>
              </w:r>
            </w:ins>
            <w:ins w:id="1444" w:author="Brian Bohman" w:date="2021-08-30T14:13:00Z">
              <w:r>
                <w:rPr>
                  <w:b w:val="0"/>
                  <w:bCs/>
                </w:rPr>
                <w:t>for</w:t>
              </w:r>
            </w:ins>
            <w:ins w:id="1445" w:author="Brian Bohman" w:date="2021-08-30T14:12:00Z">
              <w:r>
                <w:rPr>
                  <w:b w:val="0"/>
                  <w:bCs/>
                </w:rPr>
                <w:t xml:space="preserve"> G, E, and M effects, including variety maturity class, mean growing season diurnal temperature difference (</w:t>
              </w:r>
              <w:r w:rsidRPr="00627160">
                <w:rPr>
                  <w:b w:val="0"/>
                  <w:bCs/>
                </w:rPr>
                <w:t>∆</w:t>
              </w:r>
              <w:proofErr w:type="spellStart"/>
              <w:r w:rsidRPr="00627160">
                <w:rPr>
                  <w:b w:val="0"/>
                  <w:bCs/>
                </w:rPr>
                <w:t>T</w:t>
              </w:r>
              <w:r w:rsidRPr="00627160">
                <w:rPr>
                  <w:b w:val="0"/>
                  <w:bCs/>
                  <w:vertAlign w:val="subscript"/>
                </w:rPr>
                <w:t>Diurnal</w:t>
              </w:r>
              <w:proofErr w:type="spellEnd"/>
              <w:r>
                <w:rPr>
                  <w:b w:val="0"/>
                  <w:bCs/>
                </w:rPr>
                <w:t xml:space="preserve">), </w:t>
              </w:r>
            </w:ins>
            <w:ins w:id="1446" w:author="Brian Bohman" w:date="2021-08-30T14:13:00Z">
              <w:r>
                <w:rPr>
                  <w:b w:val="0"/>
                  <w:bCs/>
                </w:rPr>
                <w:t xml:space="preserve">cumulative growing season growing degree days (GDD), cumulative growing season incident solar radiation (Sol. Rad.), </w:t>
              </w:r>
            </w:ins>
            <w:ins w:id="1447" w:author="Brian Bohman" w:date="2021-08-30T14:12:00Z">
              <w:r>
                <w:rPr>
                  <w:b w:val="0"/>
                  <w:bCs/>
                </w:rPr>
                <w:t>planting density</w:t>
              </w:r>
            </w:ins>
            <w:ins w:id="1448" w:author="Brian Bohman" w:date="2021-08-30T14:13:00Z">
              <w:r>
                <w:rPr>
                  <w:b w:val="0"/>
                  <w:bCs/>
                </w:rPr>
                <w:t xml:space="preserve"> (</w:t>
              </w:r>
            </w:ins>
            <w:ins w:id="1449" w:author="Brian Bohman" w:date="2021-08-30T14:14:00Z">
              <w:r>
                <w:rPr>
                  <w:b w:val="0"/>
                  <w:bCs/>
                </w:rPr>
                <w:t>D</w:t>
              </w:r>
            </w:ins>
            <w:ins w:id="1450" w:author="Brian Bohman" w:date="2021-08-30T14:13:00Z">
              <w:r>
                <w:rPr>
                  <w:b w:val="0"/>
                  <w:bCs/>
                </w:rPr>
                <w:t>ensity)</w:t>
              </w:r>
            </w:ins>
            <w:ins w:id="1451" w:author="Brian Bohman" w:date="2021-08-30T14:12:00Z">
              <w:r>
                <w:rPr>
                  <w:b w:val="0"/>
                  <w:bCs/>
                </w:rPr>
                <w:t>, and N fertilizer application source and timing, used to interpret differences in critical N dilution.</w:t>
              </w:r>
            </w:ins>
          </w:p>
        </w:tc>
      </w:tr>
      <w:tr w:rsidR="00A254FB" w14:paraId="49B98047" w14:textId="77777777" w:rsidTr="00A254FB">
        <w:trPr>
          <w:ins w:id="1452" w:author="Brian Bohman" w:date="2021-08-30T14:10:00Z"/>
        </w:trPr>
        <w:tc>
          <w:tcPr>
            <w:tcW w:w="1146" w:type="dxa"/>
            <w:tcBorders>
              <w:bottom w:val="single" w:sz="4" w:space="0" w:color="auto"/>
            </w:tcBorders>
            <w:vAlign w:val="center"/>
          </w:tcPr>
          <w:p w14:paraId="6F301756" w14:textId="77777777" w:rsidR="00A254FB" w:rsidRPr="006A7632" w:rsidRDefault="00A254FB" w:rsidP="001A6B40">
            <w:pPr>
              <w:pStyle w:val="TableBody"/>
              <w:jc w:val="left"/>
              <w:rPr>
                <w:ins w:id="1453" w:author="Brian Bohman" w:date="2021-08-30T14:10:00Z"/>
              </w:rPr>
            </w:pPr>
          </w:p>
        </w:tc>
        <w:tc>
          <w:tcPr>
            <w:tcW w:w="1581" w:type="dxa"/>
            <w:tcBorders>
              <w:bottom w:val="single" w:sz="4" w:space="0" w:color="auto"/>
              <w:right w:val="dotted" w:sz="4" w:space="0" w:color="auto"/>
            </w:tcBorders>
            <w:vAlign w:val="center"/>
          </w:tcPr>
          <w:p w14:paraId="22FC36BB" w14:textId="77777777" w:rsidR="00A254FB" w:rsidRPr="006A7632" w:rsidRDefault="00A254FB" w:rsidP="001A6B40">
            <w:pPr>
              <w:pStyle w:val="TableBody"/>
              <w:jc w:val="left"/>
              <w:rPr>
                <w:ins w:id="1454" w:author="Brian Bohman" w:date="2021-08-30T14:10:00Z"/>
              </w:rPr>
            </w:pPr>
          </w:p>
        </w:tc>
        <w:tc>
          <w:tcPr>
            <w:tcW w:w="1007" w:type="dxa"/>
            <w:tcBorders>
              <w:left w:val="dotted" w:sz="4" w:space="0" w:color="auto"/>
              <w:bottom w:val="single" w:sz="4" w:space="0" w:color="auto"/>
              <w:right w:val="dotted" w:sz="4" w:space="0" w:color="auto"/>
            </w:tcBorders>
          </w:tcPr>
          <w:p w14:paraId="40CC5A68" w14:textId="48CBDBB4" w:rsidR="00A254FB" w:rsidRPr="00474794" w:rsidRDefault="00A254FB" w:rsidP="001A6B40">
            <w:pPr>
              <w:pStyle w:val="TableBody"/>
              <w:jc w:val="center"/>
              <w:rPr>
                <w:ins w:id="1455" w:author="Brian Bohman" w:date="2021-08-30T14:10:00Z"/>
                <w:rPrChange w:id="1456" w:author="Brian Bohman" w:date="2021-10-27T06:26:00Z">
                  <w:rPr>
                    <w:ins w:id="1457" w:author="Brian Bohman" w:date="2021-08-30T14:10:00Z"/>
                    <w:b/>
                    <w:bCs/>
                  </w:rPr>
                </w:rPrChange>
              </w:rPr>
            </w:pPr>
            <w:ins w:id="1458" w:author="Brian Bohman" w:date="2021-08-30T14:11:00Z">
              <w:r w:rsidRPr="00474794">
                <w:rPr>
                  <w:rPrChange w:id="1459" w:author="Brian Bohman" w:date="2021-10-27T06:26:00Z">
                    <w:rPr>
                      <w:b/>
                      <w:bCs/>
                    </w:rPr>
                  </w:rPrChange>
                </w:rPr>
                <w:t>G</w:t>
              </w:r>
            </w:ins>
          </w:p>
        </w:tc>
        <w:tc>
          <w:tcPr>
            <w:tcW w:w="2736" w:type="dxa"/>
            <w:gridSpan w:val="3"/>
            <w:tcBorders>
              <w:left w:val="dotted" w:sz="4" w:space="0" w:color="auto"/>
              <w:bottom w:val="single" w:sz="4" w:space="0" w:color="auto"/>
              <w:right w:val="dotted" w:sz="4" w:space="0" w:color="auto"/>
            </w:tcBorders>
          </w:tcPr>
          <w:p w14:paraId="39EC80D6" w14:textId="59D9883A" w:rsidR="00A254FB" w:rsidRPr="00474794" w:rsidRDefault="00A254FB" w:rsidP="001A6B40">
            <w:pPr>
              <w:pStyle w:val="TableBody"/>
              <w:jc w:val="center"/>
              <w:rPr>
                <w:ins w:id="1460" w:author="Brian Bohman" w:date="2021-08-30T14:10:00Z"/>
                <w:rPrChange w:id="1461" w:author="Brian Bohman" w:date="2021-10-27T06:26:00Z">
                  <w:rPr>
                    <w:ins w:id="1462" w:author="Brian Bohman" w:date="2021-08-30T14:10:00Z"/>
                    <w:b/>
                    <w:bCs/>
                  </w:rPr>
                </w:rPrChange>
              </w:rPr>
            </w:pPr>
            <w:ins w:id="1463" w:author="Brian Bohman" w:date="2021-08-30T14:11:00Z">
              <w:r w:rsidRPr="00474794">
                <w:rPr>
                  <w:rPrChange w:id="1464" w:author="Brian Bohman" w:date="2021-10-27T06:26:00Z">
                    <w:rPr>
                      <w:b/>
                      <w:bCs/>
                    </w:rPr>
                  </w:rPrChange>
                </w:rPr>
                <w:t>E</w:t>
              </w:r>
            </w:ins>
          </w:p>
        </w:tc>
        <w:tc>
          <w:tcPr>
            <w:tcW w:w="2520" w:type="dxa"/>
            <w:gridSpan w:val="2"/>
            <w:tcBorders>
              <w:left w:val="dotted" w:sz="4" w:space="0" w:color="auto"/>
              <w:bottom w:val="single" w:sz="4" w:space="0" w:color="auto"/>
              <w:right w:val="dotted" w:sz="4" w:space="0" w:color="auto"/>
            </w:tcBorders>
          </w:tcPr>
          <w:p w14:paraId="3B58DB5C" w14:textId="6237B539" w:rsidR="00A254FB" w:rsidRPr="00474794" w:rsidRDefault="00A254FB" w:rsidP="001A6B40">
            <w:pPr>
              <w:pStyle w:val="TableBody"/>
              <w:jc w:val="center"/>
              <w:rPr>
                <w:ins w:id="1465" w:author="Brian Bohman" w:date="2021-08-30T14:10:00Z"/>
                <w:rPrChange w:id="1466" w:author="Brian Bohman" w:date="2021-10-27T06:26:00Z">
                  <w:rPr>
                    <w:ins w:id="1467" w:author="Brian Bohman" w:date="2021-08-30T14:10:00Z"/>
                    <w:b/>
                    <w:bCs/>
                  </w:rPr>
                </w:rPrChange>
              </w:rPr>
            </w:pPr>
            <w:ins w:id="1468" w:author="Brian Bohman" w:date="2021-08-30T14:11:00Z">
              <w:r w:rsidRPr="00474794">
                <w:rPr>
                  <w:rPrChange w:id="1469" w:author="Brian Bohman" w:date="2021-10-27T06:26:00Z">
                    <w:rPr>
                      <w:b/>
                      <w:bCs/>
                    </w:rPr>
                  </w:rPrChange>
                </w:rPr>
                <w:t>M</w:t>
              </w:r>
            </w:ins>
          </w:p>
        </w:tc>
        <w:tc>
          <w:tcPr>
            <w:tcW w:w="1296" w:type="dxa"/>
            <w:gridSpan w:val="2"/>
            <w:tcBorders>
              <w:left w:val="dotted" w:sz="4" w:space="0" w:color="auto"/>
              <w:bottom w:val="single" w:sz="4" w:space="0" w:color="auto"/>
            </w:tcBorders>
            <w:vAlign w:val="center"/>
          </w:tcPr>
          <w:p w14:paraId="00409C51" w14:textId="7BF5CAB3" w:rsidR="00A254FB" w:rsidRDefault="00A254FB" w:rsidP="001A6B40">
            <w:pPr>
              <w:pStyle w:val="TableBody"/>
              <w:jc w:val="center"/>
              <w:rPr>
                <w:ins w:id="1470" w:author="Brian Bohman" w:date="2021-08-30T14:10:00Z"/>
                <w:i/>
                <w:iCs/>
              </w:rPr>
            </w:pPr>
            <w:ins w:id="1471" w:author="Brian Bohman" w:date="2021-08-30T14:11:00Z">
              <w:r w:rsidRPr="00A254FB">
                <w:t>Parameter</w:t>
              </w:r>
            </w:ins>
          </w:p>
        </w:tc>
      </w:tr>
      <w:tr w:rsidR="00A254FB" w14:paraId="46C1572A" w14:textId="77777777" w:rsidTr="00A254FB">
        <w:trPr>
          <w:ins w:id="1472" w:author="Brian Bohman" w:date="2021-08-30T12:58:00Z"/>
        </w:trPr>
        <w:tc>
          <w:tcPr>
            <w:tcW w:w="1146" w:type="dxa"/>
            <w:tcBorders>
              <w:bottom w:val="single" w:sz="4" w:space="0" w:color="auto"/>
            </w:tcBorders>
            <w:vAlign w:val="center"/>
          </w:tcPr>
          <w:p w14:paraId="09A63868" w14:textId="5AEEACC5" w:rsidR="008276E1" w:rsidRDefault="008276E1" w:rsidP="001A6B40">
            <w:pPr>
              <w:pStyle w:val="TableBody"/>
              <w:jc w:val="left"/>
              <w:rPr>
                <w:ins w:id="1473" w:author="Brian Bohman" w:date="2021-08-30T12:58:00Z"/>
              </w:rPr>
            </w:pPr>
            <w:ins w:id="1474" w:author="Brian Bohman" w:date="2021-08-30T12:59:00Z">
              <w:r w:rsidRPr="006A7632">
                <w:t>Location</w:t>
              </w:r>
            </w:ins>
          </w:p>
        </w:tc>
        <w:tc>
          <w:tcPr>
            <w:tcW w:w="1581" w:type="dxa"/>
            <w:tcBorders>
              <w:bottom w:val="single" w:sz="4" w:space="0" w:color="auto"/>
              <w:right w:val="dotted" w:sz="4" w:space="0" w:color="auto"/>
            </w:tcBorders>
            <w:vAlign w:val="center"/>
          </w:tcPr>
          <w:p w14:paraId="48CE9B1D" w14:textId="1166ED04" w:rsidR="008276E1" w:rsidRDefault="008276E1" w:rsidP="001A6B40">
            <w:pPr>
              <w:pStyle w:val="TableBody"/>
              <w:jc w:val="left"/>
              <w:rPr>
                <w:ins w:id="1475" w:author="Brian Bohman" w:date="2021-08-30T12:58:00Z"/>
              </w:rPr>
            </w:pPr>
            <w:ins w:id="1476" w:author="Brian Bohman" w:date="2021-08-30T12:59:00Z">
              <w:r w:rsidRPr="006A7632">
                <w:t>Variety</w:t>
              </w:r>
            </w:ins>
          </w:p>
        </w:tc>
        <w:tc>
          <w:tcPr>
            <w:tcW w:w="1007" w:type="dxa"/>
            <w:tcBorders>
              <w:left w:val="dotted" w:sz="4" w:space="0" w:color="auto"/>
              <w:bottom w:val="single" w:sz="4" w:space="0" w:color="auto"/>
              <w:right w:val="dotted" w:sz="4" w:space="0" w:color="auto"/>
            </w:tcBorders>
          </w:tcPr>
          <w:p w14:paraId="39217D41" w14:textId="20213BD8" w:rsidR="008276E1" w:rsidRDefault="008276E1" w:rsidP="001A6B40">
            <w:pPr>
              <w:pStyle w:val="TableBody"/>
              <w:jc w:val="center"/>
              <w:rPr>
                <w:ins w:id="1477" w:author="Brian Bohman" w:date="2021-08-30T12:58:00Z"/>
              </w:rPr>
            </w:pPr>
            <w:ins w:id="1478" w:author="Brian Bohman" w:date="2021-08-30T12:59:00Z">
              <w:r w:rsidRPr="007568FA">
                <w:t>Maturity Class</w:t>
              </w:r>
            </w:ins>
            <w:r w:rsidRPr="00A92627">
              <w:rPr>
                <w:vertAlign w:val="superscript"/>
              </w:rPr>
              <w:t>†</w:t>
            </w:r>
          </w:p>
        </w:tc>
        <w:tc>
          <w:tcPr>
            <w:tcW w:w="864" w:type="dxa"/>
            <w:tcBorders>
              <w:top w:val="single" w:sz="4" w:space="0" w:color="auto"/>
              <w:left w:val="dotted" w:sz="4" w:space="0" w:color="auto"/>
              <w:bottom w:val="single" w:sz="4" w:space="0" w:color="auto"/>
            </w:tcBorders>
          </w:tcPr>
          <w:p w14:paraId="54CEF8A9" w14:textId="32C40275" w:rsidR="008276E1" w:rsidRDefault="008276E1" w:rsidP="001A6B40">
            <w:pPr>
              <w:pStyle w:val="TableBody"/>
              <w:jc w:val="center"/>
              <w:rPr>
                <w:ins w:id="1479" w:author="Brian Bohman" w:date="2021-08-30T12:58:00Z"/>
              </w:rPr>
            </w:pPr>
            <w:ins w:id="1480" w:author="Brian Bohman" w:date="2021-08-30T13:30:00Z">
              <w:r>
                <w:t>∆</w:t>
              </w:r>
              <w:proofErr w:type="spellStart"/>
              <w:r>
                <w:t>T</w:t>
              </w:r>
            </w:ins>
            <w:ins w:id="1481" w:author="Brian Bohman" w:date="2021-08-30T12:59:00Z">
              <w:r w:rsidRPr="00627160">
                <w:rPr>
                  <w:vertAlign w:val="subscript"/>
                </w:rPr>
                <w:t>Diurnal</w:t>
              </w:r>
              <w:proofErr w:type="spellEnd"/>
              <w:r w:rsidRPr="007568FA">
                <w:t xml:space="preserve"> </w:t>
              </w:r>
            </w:ins>
            <w:ins w:id="1482" w:author="Brian Bohman" w:date="2021-08-30T13:07:00Z">
              <w:r>
                <w:t>[ºC]</w:t>
              </w:r>
            </w:ins>
          </w:p>
        </w:tc>
        <w:tc>
          <w:tcPr>
            <w:tcW w:w="864" w:type="dxa"/>
            <w:tcBorders>
              <w:top w:val="single" w:sz="4" w:space="0" w:color="auto"/>
              <w:bottom w:val="single" w:sz="4" w:space="0" w:color="auto"/>
            </w:tcBorders>
          </w:tcPr>
          <w:p w14:paraId="5C297882" w14:textId="59386CCA" w:rsidR="008276E1" w:rsidRPr="007568FA" w:rsidRDefault="008276E1" w:rsidP="001A6B40">
            <w:pPr>
              <w:pStyle w:val="TableBody"/>
              <w:jc w:val="center"/>
              <w:rPr>
                <w:ins w:id="1483" w:author="Brian Bohman" w:date="2021-08-30T14:00:00Z"/>
              </w:rPr>
            </w:pPr>
            <w:ins w:id="1484" w:author="Brian Bohman" w:date="2021-08-30T14:00:00Z">
              <w:r>
                <w:t>GDD [ºC d]</w:t>
              </w:r>
            </w:ins>
          </w:p>
        </w:tc>
        <w:tc>
          <w:tcPr>
            <w:tcW w:w="1008" w:type="dxa"/>
            <w:tcBorders>
              <w:top w:val="single" w:sz="4" w:space="0" w:color="auto"/>
              <w:bottom w:val="single" w:sz="4" w:space="0" w:color="auto"/>
              <w:right w:val="dotted" w:sz="4" w:space="0" w:color="auto"/>
            </w:tcBorders>
          </w:tcPr>
          <w:p w14:paraId="0189AD65" w14:textId="15604AD2" w:rsidR="008276E1" w:rsidRPr="008276E1" w:rsidRDefault="008276E1" w:rsidP="001A6B40">
            <w:pPr>
              <w:pStyle w:val="TableBody"/>
              <w:jc w:val="center"/>
              <w:rPr>
                <w:ins w:id="1485" w:author="Brian Bohman" w:date="2021-08-30T14:01:00Z"/>
              </w:rPr>
            </w:pPr>
            <w:ins w:id="1486" w:author="Brian Bohman" w:date="2021-08-30T14:01:00Z">
              <w:r>
                <w:t>S</w:t>
              </w:r>
            </w:ins>
            <w:ins w:id="1487" w:author="Brian Bohman" w:date="2021-08-30T14:02:00Z">
              <w:r>
                <w:t>ol. Rad.</w:t>
              </w:r>
            </w:ins>
            <w:ins w:id="1488" w:author="Brian Bohman" w:date="2021-08-30T14:01:00Z">
              <w:r>
                <w:t xml:space="preserve"> [MJ m</w:t>
              </w:r>
              <w:r>
                <w:rPr>
                  <w:vertAlign w:val="superscript"/>
                </w:rPr>
                <w:t>-2</w:t>
              </w:r>
              <w:r>
                <w:t>]</w:t>
              </w:r>
            </w:ins>
          </w:p>
        </w:tc>
        <w:tc>
          <w:tcPr>
            <w:tcW w:w="1224" w:type="dxa"/>
            <w:tcBorders>
              <w:left w:val="dotted" w:sz="4" w:space="0" w:color="auto"/>
              <w:bottom w:val="single" w:sz="4" w:space="0" w:color="auto"/>
            </w:tcBorders>
          </w:tcPr>
          <w:p w14:paraId="23264144" w14:textId="3104487F" w:rsidR="008276E1" w:rsidRPr="00535FAF" w:rsidRDefault="008276E1" w:rsidP="001A6B40">
            <w:pPr>
              <w:pStyle w:val="TableBody"/>
              <w:jc w:val="center"/>
              <w:rPr>
                <w:ins w:id="1489" w:author="Brian Bohman" w:date="2021-08-30T12:58:00Z"/>
              </w:rPr>
            </w:pPr>
            <w:ins w:id="1490" w:author="Brian Bohman" w:date="2021-08-30T14:02:00Z">
              <w:r>
                <w:t>Density</w:t>
              </w:r>
            </w:ins>
            <w:ins w:id="1491" w:author="Brian Bohman" w:date="2021-08-30T13:07:00Z">
              <w:r>
                <w:t xml:space="preserve"> [plants </w:t>
              </w:r>
              <w:proofErr w:type="gramStart"/>
              <w:r>
                <w:t>ha</w:t>
              </w:r>
              <w:r>
                <w:rPr>
                  <w:vertAlign w:val="superscript"/>
                </w:rPr>
                <w:t>-1</w:t>
              </w:r>
              <w:proofErr w:type="gramEnd"/>
              <w:r>
                <w:t>]</w:t>
              </w:r>
            </w:ins>
          </w:p>
        </w:tc>
        <w:tc>
          <w:tcPr>
            <w:tcW w:w="1296" w:type="dxa"/>
            <w:tcBorders>
              <w:bottom w:val="single" w:sz="4" w:space="0" w:color="auto"/>
              <w:right w:val="dotted" w:sz="4" w:space="0" w:color="auto"/>
            </w:tcBorders>
          </w:tcPr>
          <w:p w14:paraId="0DA28754" w14:textId="63A8EA84" w:rsidR="008276E1" w:rsidRPr="00B953E4" w:rsidRDefault="008276E1" w:rsidP="001A6B40">
            <w:pPr>
              <w:pStyle w:val="TableBody"/>
              <w:jc w:val="center"/>
              <w:rPr>
                <w:ins w:id="1492" w:author="Brian Bohman" w:date="2021-08-30T12:58:00Z"/>
                <w:vertAlign w:val="superscript"/>
              </w:rPr>
            </w:pPr>
            <w:ins w:id="1493" w:author="Brian Bohman" w:date="2021-08-30T12:59:00Z">
              <w:r w:rsidRPr="007568FA">
                <w:t>N Source</w:t>
              </w:r>
            </w:ins>
            <w:ins w:id="1494" w:author="Brian Bohman" w:date="2021-08-30T13:08:00Z">
              <w:r>
                <w:t xml:space="preserve"> &amp; </w:t>
              </w:r>
            </w:ins>
            <w:ins w:id="1495" w:author="Brian Bohman" w:date="2021-08-30T12:59:00Z">
              <w:r w:rsidRPr="007568FA">
                <w:t>Timing</w:t>
              </w:r>
            </w:ins>
            <w:ins w:id="1496" w:author="Brian Bohman" w:date="2021-08-30T13:18:00Z">
              <w:r w:rsidRPr="00B953E4">
                <w:rPr>
                  <w:vertAlign w:val="superscript"/>
                </w:rPr>
                <w:t>‡</w:t>
              </w:r>
            </w:ins>
          </w:p>
        </w:tc>
        <w:tc>
          <w:tcPr>
            <w:tcW w:w="576" w:type="dxa"/>
            <w:tcBorders>
              <w:left w:val="dotted" w:sz="4" w:space="0" w:color="auto"/>
              <w:bottom w:val="single" w:sz="4" w:space="0" w:color="auto"/>
            </w:tcBorders>
            <w:vAlign w:val="center"/>
          </w:tcPr>
          <w:p w14:paraId="2F2E48C8" w14:textId="693DFE33" w:rsidR="008276E1" w:rsidRPr="00535FAF" w:rsidRDefault="008276E1" w:rsidP="001A6B40">
            <w:pPr>
              <w:pStyle w:val="TableBody"/>
              <w:jc w:val="center"/>
              <w:rPr>
                <w:ins w:id="1497" w:author="Brian Bohman" w:date="2021-08-30T12:58:00Z"/>
                <w:i/>
                <w:iCs/>
              </w:rPr>
            </w:pPr>
            <w:ins w:id="1498" w:author="Brian Bohman" w:date="2021-08-30T12:59:00Z">
              <w:r w:rsidRPr="00535FAF">
                <w:rPr>
                  <w:i/>
                  <w:iCs/>
                </w:rPr>
                <w:t>a</w:t>
              </w:r>
            </w:ins>
          </w:p>
        </w:tc>
        <w:tc>
          <w:tcPr>
            <w:tcW w:w="720" w:type="dxa"/>
            <w:tcBorders>
              <w:bottom w:val="single" w:sz="4" w:space="0" w:color="auto"/>
            </w:tcBorders>
            <w:vAlign w:val="center"/>
          </w:tcPr>
          <w:p w14:paraId="1DAADB07" w14:textId="464677A1" w:rsidR="008276E1" w:rsidRPr="00535FAF" w:rsidRDefault="008276E1" w:rsidP="001A6B40">
            <w:pPr>
              <w:pStyle w:val="TableBody"/>
              <w:jc w:val="center"/>
              <w:rPr>
                <w:ins w:id="1499" w:author="Brian Bohman" w:date="2021-08-30T12:58:00Z"/>
                <w:i/>
                <w:iCs/>
              </w:rPr>
            </w:pPr>
            <w:ins w:id="1500" w:author="Brian Bohman" w:date="2021-08-30T13:09:00Z">
              <w:r>
                <w:rPr>
                  <w:i/>
                  <w:iCs/>
                </w:rPr>
                <w:t>b</w:t>
              </w:r>
            </w:ins>
          </w:p>
        </w:tc>
      </w:tr>
      <w:tr w:rsidR="00077B96" w14:paraId="501AD241" w14:textId="77777777" w:rsidTr="00A254FB">
        <w:trPr>
          <w:ins w:id="1501" w:author="Brian Bohman" w:date="2021-08-30T12:58:00Z"/>
        </w:trPr>
        <w:tc>
          <w:tcPr>
            <w:tcW w:w="1146" w:type="dxa"/>
            <w:vMerge w:val="restart"/>
            <w:tcBorders>
              <w:top w:val="single" w:sz="4" w:space="0" w:color="auto"/>
            </w:tcBorders>
            <w:vAlign w:val="center"/>
          </w:tcPr>
          <w:p w14:paraId="503E4382" w14:textId="349F7810" w:rsidR="00077B96" w:rsidRDefault="00077B96" w:rsidP="00535FAF">
            <w:pPr>
              <w:pStyle w:val="TableBody"/>
              <w:jc w:val="left"/>
              <w:rPr>
                <w:ins w:id="1502" w:author="Brian Bohman" w:date="2021-08-30T12:58:00Z"/>
              </w:rPr>
            </w:pPr>
            <w:ins w:id="1503" w:author="Brian Bohman" w:date="2021-08-30T12:59:00Z">
              <w:r w:rsidRPr="006A7632">
                <w:t>Argentina</w:t>
              </w:r>
            </w:ins>
          </w:p>
        </w:tc>
        <w:tc>
          <w:tcPr>
            <w:tcW w:w="1581" w:type="dxa"/>
            <w:tcBorders>
              <w:top w:val="single" w:sz="4" w:space="0" w:color="auto"/>
              <w:right w:val="dotted" w:sz="4" w:space="0" w:color="auto"/>
            </w:tcBorders>
            <w:vAlign w:val="center"/>
          </w:tcPr>
          <w:p w14:paraId="7FB0C2EA" w14:textId="64CDCDD6" w:rsidR="00077B96" w:rsidRDefault="00077B96" w:rsidP="00535FAF">
            <w:pPr>
              <w:pStyle w:val="TableBody"/>
              <w:jc w:val="left"/>
              <w:rPr>
                <w:ins w:id="1504" w:author="Brian Bohman" w:date="2021-08-30T12:58:00Z"/>
              </w:rPr>
            </w:pPr>
            <w:ins w:id="1505" w:author="Brian Bohman" w:date="2021-08-30T12:59:00Z">
              <w:r w:rsidRPr="006A7632">
                <w:t>Bannock Russet</w:t>
              </w:r>
            </w:ins>
          </w:p>
        </w:tc>
        <w:tc>
          <w:tcPr>
            <w:tcW w:w="1007" w:type="dxa"/>
            <w:tcBorders>
              <w:top w:val="single" w:sz="4" w:space="0" w:color="auto"/>
              <w:left w:val="dotted" w:sz="4" w:space="0" w:color="auto"/>
              <w:right w:val="dotted" w:sz="4" w:space="0" w:color="auto"/>
            </w:tcBorders>
            <w:vAlign w:val="center"/>
          </w:tcPr>
          <w:p w14:paraId="3B329267" w14:textId="32C06E5F" w:rsidR="00077B96" w:rsidRDefault="00077B96" w:rsidP="001A6B40">
            <w:pPr>
              <w:pStyle w:val="TableBody"/>
              <w:jc w:val="center"/>
              <w:rPr>
                <w:ins w:id="1506" w:author="Brian Bohman" w:date="2021-08-30T12:58:00Z"/>
              </w:rPr>
            </w:pPr>
            <w:ins w:id="1507" w:author="Brian Bohman" w:date="2021-08-30T13:04:00Z">
              <w:r>
                <w:t>L</w:t>
              </w:r>
            </w:ins>
            <w:ins w:id="1508" w:author="Brian Bohman" w:date="2021-08-30T13:22:00Z">
              <w:r>
                <w:t xml:space="preserve"> to </w:t>
              </w:r>
            </w:ins>
            <w:ins w:id="1509" w:author="Brian Bohman" w:date="2021-08-30T13:04:00Z">
              <w:r>
                <w:t>VL</w:t>
              </w:r>
            </w:ins>
          </w:p>
        </w:tc>
        <w:tc>
          <w:tcPr>
            <w:tcW w:w="864" w:type="dxa"/>
            <w:vMerge w:val="restart"/>
            <w:tcBorders>
              <w:top w:val="single" w:sz="4" w:space="0" w:color="auto"/>
              <w:left w:val="dotted" w:sz="4" w:space="0" w:color="auto"/>
            </w:tcBorders>
            <w:vAlign w:val="center"/>
          </w:tcPr>
          <w:p w14:paraId="1E275BF3" w14:textId="7BB148E3" w:rsidR="00077B96" w:rsidRDefault="00077B96" w:rsidP="001A6B40">
            <w:pPr>
              <w:pStyle w:val="TableBody"/>
              <w:jc w:val="center"/>
              <w:rPr>
                <w:ins w:id="1510" w:author="Brian Bohman" w:date="2021-08-30T12:58:00Z"/>
              </w:rPr>
            </w:pPr>
            <w:ins w:id="1511" w:author="Brian Bohman" w:date="2021-08-30T13:00:00Z">
              <w:r>
                <w:t>13.6</w:t>
              </w:r>
            </w:ins>
          </w:p>
        </w:tc>
        <w:tc>
          <w:tcPr>
            <w:tcW w:w="864" w:type="dxa"/>
            <w:vMerge w:val="restart"/>
            <w:tcBorders>
              <w:top w:val="single" w:sz="4" w:space="0" w:color="auto"/>
            </w:tcBorders>
            <w:vAlign w:val="center"/>
          </w:tcPr>
          <w:p w14:paraId="48FA4427" w14:textId="62495C12" w:rsidR="00077B96" w:rsidRDefault="00077B96" w:rsidP="00077B96">
            <w:pPr>
              <w:pStyle w:val="TableBody"/>
              <w:jc w:val="center"/>
              <w:rPr>
                <w:ins w:id="1512" w:author="Brian Bohman" w:date="2021-08-30T14:00:00Z"/>
              </w:rPr>
            </w:pPr>
            <w:ins w:id="1513" w:author="Brian Bohman" w:date="2021-08-30T14:04:00Z">
              <w:r>
                <w:t>1739</w:t>
              </w:r>
            </w:ins>
          </w:p>
        </w:tc>
        <w:tc>
          <w:tcPr>
            <w:tcW w:w="1008" w:type="dxa"/>
            <w:vMerge w:val="restart"/>
            <w:tcBorders>
              <w:top w:val="single" w:sz="4" w:space="0" w:color="auto"/>
              <w:right w:val="dotted" w:sz="4" w:space="0" w:color="auto"/>
            </w:tcBorders>
            <w:vAlign w:val="center"/>
          </w:tcPr>
          <w:p w14:paraId="0072D112" w14:textId="0642A7E5" w:rsidR="00077B96" w:rsidRDefault="00077B96" w:rsidP="00077B96">
            <w:pPr>
              <w:pStyle w:val="TableBody"/>
              <w:jc w:val="center"/>
              <w:rPr>
                <w:ins w:id="1514" w:author="Brian Bohman" w:date="2021-08-30T14:01:00Z"/>
              </w:rPr>
            </w:pPr>
            <w:ins w:id="1515" w:author="Brian Bohman" w:date="2021-08-30T14:05:00Z">
              <w:r>
                <w:t>3873</w:t>
              </w:r>
            </w:ins>
          </w:p>
        </w:tc>
        <w:tc>
          <w:tcPr>
            <w:tcW w:w="1224" w:type="dxa"/>
            <w:vMerge w:val="restart"/>
            <w:tcBorders>
              <w:top w:val="single" w:sz="4" w:space="0" w:color="auto"/>
              <w:left w:val="dotted" w:sz="4" w:space="0" w:color="auto"/>
            </w:tcBorders>
            <w:vAlign w:val="center"/>
          </w:tcPr>
          <w:p w14:paraId="66FF4DA5" w14:textId="19CD9FA9" w:rsidR="00077B96" w:rsidRDefault="00077B96" w:rsidP="001A6B40">
            <w:pPr>
              <w:pStyle w:val="TableBody"/>
              <w:jc w:val="center"/>
              <w:rPr>
                <w:ins w:id="1516" w:author="Brian Bohman" w:date="2021-08-30T12:58:00Z"/>
              </w:rPr>
            </w:pPr>
            <w:ins w:id="1517" w:author="Brian Bohman" w:date="2021-08-30T13:00:00Z">
              <w:r>
                <w:t>59,000</w:t>
              </w:r>
            </w:ins>
          </w:p>
        </w:tc>
        <w:tc>
          <w:tcPr>
            <w:tcW w:w="1296" w:type="dxa"/>
            <w:vMerge w:val="restart"/>
            <w:tcBorders>
              <w:top w:val="single" w:sz="4" w:space="0" w:color="auto"/>
              <w:right w:val="dotted" w:sz="4" w:space="0" w:color="auto"/>
            </w:tcBorders>
            <w:vAlign w:val="center"/>
          </w:tcPr>
          <w:p w14:paraId="6B52A102" w14:textId="6C0FE23C" w:rsidR="00077B96" w:rsidRDefault="00077B96" w:rsidP="001A6B40">
            <w:pPr>
              <w:pStyle w:val="TableBody"/>
              <w:jc w:val="center"/>
              <w:rPr>
                <w:ins w:id="1518" w:author="Brian Bohman" w:date="2021-08-30T12:58:00Z"/>
              </w:rPr>
            </w:pPr>
            <w:ins w:id="1519" w:author="Brian Bohman" w:date="2021-08-30T13:01:00Z">
              <w:r>
                <w:t>Urea @ P</w:t>
              </w:r>
            </w:ins>
            <w:ins w:id="1520" w:author="Brian Bohman" w:date="2021-08-30T13:23:00Z">
              <w:r>
                <w:t>L</w:t>
              </w:r>
            </w:ins>
          </w:p>
        </w:tc>
        <w:tc>
          <w:tcPr>
            <w:tcW w:w="576" w:type="dxa"/>
            <w:tcBorders>
              <w:top w:val="single" w:sz="4" w:space="0" w:color="auto"/>
              <w:left w:val="dotted" w:sz="4" w:space="0" w:color="auto"/>
            </w:tcBorders>
          </w:tcPr>
          <w:p w14:paraId="5BF7C369" w14:textId="79FD1726" w:rsidR="00077B96" w:rsidRDefault="00077B96" w:rsidP="00535FAF">
            <w:pPr>
              <w:pStyle w:val="TableBody"/>
              <w:jc w:val="left"/>
              <w:rPr>
                <w:ins w:id="1521" w:author="Brian Bohman" w:date="2021-08-30T12:58:00Z"/>
              </w:rPr>
            </w:pPr>
            <w:ins w:id="1522" w:author="Brian Bohman" w:date="2021-08-30T13:11:00Z">
              <w:r w:rsidRPr="00536318">
                <w:t>4.96</w:t>
              </w:r>
            </w:ins>
          </w:p>
        </w:tc>
        <w:tc>
          <w:tcPr>
            <w:tcW w:w="720" w:type="dxa"/>
            <w:tcBorders>
              <w:top w:val="single" w:sz="4" w:space="0" w:color="auto"/>
            </w:tcBorders>
          </w:tcPr>
          <w:p w14:paraId="4B106C62" w14:textId="4EF5E1FF" w:rsidR="00077B96" w:rsidRDefault="00077B96" w:rsidP="00535FAF">
            <w:pPr>
              <w:pStyle w:val="TableBody"/>
              <w:jc w:val="left"/>
              <w:rPr>
                <w:ins w:id="1523" w:author="Brian Bohman" w:date="2021-08-30T12:58:00Z"/>
              </w:rPr>
            </w:pPr>
            <w:ins w:id="1524" w:author="Brian Bohman" w:date="2021-08-30T13:11:00Z">
              <w:r w:rsidRPr="00536318">
                <w:t>0.14</w:t>
              </w:r>
            </w:ins>
            <w:ins w:id="1525" w:author="Brian Bohman" w:date="2021-08-30T13:34:00Z">
              <w:r>
                <w:t>0</w:t>
              </w:r>
            </w:ins>
          </w:p>
        </w:tc>
      </w:tr>
      <w:tr w:rsidR="00077B96" w14:paraId="4824FEC3" w14:textId="77777777" w:rsidTr="00A254FB">
        <w:trPr>
          <w:ins w:id="1526" w:author="Brian Bohman" w:date="2021-08-30T12:58:00Z"/>
        </w:trPr>
        <w:tc>
          <w:tcPr>
            <w:tcW w:w="1146" w:type="dxa"/>
            <w:vMerge/>
            <w:vAlign w:val="center"/>
          </w:tcPr>
          <w:p w14:paraId="3000DB9C" w14:textId="77777777" w:rsidR="00077B96" w:rsidRDefault="00077B96" w:rsidP="00535FAF">
            <w:pPr>
              <w:pStyle w:val="TableBody"/>
              <w:jc w:val="left"/>
              <w:rPr>
                <w:ins w:id="1527" w:author="Brian Bohman" w:date="2021-08-30T12:58:00Z"/>
              </w:rPr>
            </w:pPr>
          </w:p>
        </w:tc>
        <w:tc>
          <w:tcPr>
            <w:tcW w:w="1581" w:type="dxa"/>
            <w:tcBorders>
              <w:right w:val="dotted" w:sz="4" w:space="0" w:color="auto"/>
            </w:tcBorders>
            <w:vAlign w:val="center"/>
          </w:tcPr>
          <w:p w14:paraId="2BF5BAE7" w14:textId="465E6448" w:rsidR="00077B96" w:rsidRDefault="00077B96" w:rsidP="00535FAF">
            <w:pPr>
              <w:pStyle w:val="TableBody"/>
              <w:jc w:val="left"/>
              <w:rPr>
                <w:ins w:id="1528" w:author="Brian Bohman" w:date="2021-08-30T12:58:00Z"/>
              </w:rPr>
            </w:pPr>
            <w:ins w:id="1529" w:author="Brian Bohman" w:date="2021-08-30T12:59:00Z">
              <w:r w:rsidRPr="006A7632">
                <w:t>Gem Russet</w:t>
              </w:r>
            </w:ins>
          </w:p>
        </w:tc>
        <w:tc>
          <w:tcPr>
            <w:tcW w:w="1007" w:type="dxa"/>
            <w:tcBorders>
              <w:left w:val="dotted" w:sz="4" w:space="0" w:color="auto"/>
              <w:right w:val="dotted" w:sz="4" w:space="0" w:color="auto"/>
            </w:tcBorders>
            <w:vAlign w:val="center"/>
          </w:tcPr>
          <w:p w14:paraId="0D0FF17C" w14:textId="0C2E00AE" w:rsidR="00077B96" w:rsidRDefault="00077B96" w:rsidP="001A6B40">
            <w:pPr>
              <w:pStyle w:val="TableBody"/>
              <w:jc w:val="center"/>
              <w:rPr>
                <w:ins w:id="1530" w:author="Brian Bohman" w:date="2021-08-30T12:58:00Z"/>
              </w:rPr>
            </w:pPr>
            <w:ins w:id="1531" w:author="Brian Bohman" w:date="2021-08-30T13:04:00Z">
              <w:r>
                <w:t>M</w:t>
              </w:r>
            </w:ins>
            <w:ins w:id="1532" w:author="Brian Bohman" w:date="2021-08-30T13:22:00Z">
              <w:r>
                <w:t xml:space="preserve"> to </w:t>
              </w:r>
            </w:ins>
            <w:ins w:id="1533" w:author="Brian Bohman" w:date="2021-08-30T13:04:00Z">
              <w:r>
                <w:t>L</w:t>
              </w:r>
            </w:ins>
          </w:p>
        </w:tc>
        <w:tc>
          <w:tcPr>
            <w:tcW w:w="864" w:type="dxa"/>
            <w:vMerge/>
            <w:tcBorders>
              <w:left w:val="dotted" w:sz="4" w:space="0" w:color="auto"/>
            </w:tcBorders>
            <w:vAlign w:val="center"/>
          </w:tcPr>
          <w:p w14:paraId="37AFD30D" w14:textId="77777777" w:rsidR="00077B96" w:rsidRDefault="00077B96" w:rsidP="001A6B40">
            <w:pPr>
              <w:pStyle w:val="TableBody"/>
              <w:jc w:val="center"/>
              <w:rPr>
                <w:ins w:id="1534" w:author="Brian Bohman" w:date="2021-08-30T12:58:00Z"/>
              </w:rPr>
            </w:pPr>
          </w:p>
        </w:tc>
        <w:tc>
          <w:tcPr>
            <w:tcW w:w="864" w:type="dxa"/>
            <w:vMerge/>
            <w:vAlign w:val="center"/>
          </w:tcPr>
          <w:p w14:paraId="0344F46C" w14:textId="77777777" w:rsidR="00077B96" w:rsidRDefault="00077B96" w:rsidP="00077B96">
            <w:pPr>
              <w:pStyle w:val="TableBody"/>
              <w:jc w:val="center"/>
              <w:rPr>
                <w:ins w:id="1535" w:author="Brian Bohman" w:date="2021-08-30T14:00:00Z"/>
              </w:rPr>
            </w:pPr>
          </w:p>
        </w:tc>
        <w:tc>
          <w:tcPr>
            <w:tcW w:w="1008" w:type="dxa"/>
            <w:vMerge/>
            <w:tcBorders>
              <w:right w:val="dotted" w:sz="4" w:space="0" w:color="auto"/>
            </w:tcBorders>
            <w:vAlign w:val="center"/>
          </w:tcPr>
          <w:p w14:paraId="4380A19E" w14:textId="77777777" w:rsidR="00077B96" w:rsidRDefault="00077B96" w:rsidP="00077B96">
            <w:pPr>
              <w:pStyle w:val="TableBody"/>
              <w:jc w:val="center"/>
              <w:rPr>
                <w:ins w:id="1536" w:author="Brian Bohman" w:date="2021-08-30T14:01:00Z"/>
              </w:rPr>
            </w:pPr>
          </w:p>
        </w:tc>
        <w:tc>
          <w:tcPr>
            <w:tcW w:w="1224" w:type="dxa"/>
            <w:vMerge/>
            <w:tcBorders>
              <w:left w:val="dotted" w:sz="4" w:space="0" w:color="auto"/>
            </w:tcBorders>
            <w:vAlign w:val="center"/>
          </w:tcPr>
          <w:p w14:paraId="6F406B9E" w14:textId="4FCB40C5" w:rsidR="00077B96" w:rsidRDefault="00077B96" w:rsidP="001A6B40">
            <w:pPr>
              <w:pStyle w:val="TableBody"/>
              <w:jc w:val="center"/>
              <w:rPr>
                <w:ins w:id="1537" w:author="Brian Bohman" w:date="2021-08-30T12:58:00Z"/>
              </w:rPr>
            </w:pPr>
          </w:p>
        </w:tc>
        <w:tc>
          <w:tcPr>
            <w:tcW w:w="1296" w:type="dxa"/>
            <w:vMerge/>
            <w:tcBorders>
              <w:right w:val="dotted" w:sz="4" w:space="0" w:color="auto"/>
            </w:tcBorders>
            <w:vAlign w:val="center"/>
          </w:tcPr>
          <w:p w14:paraId="156D7AB2" w14:textId="77777777" w:rsidR="00077B96" w:rsidRDefault="00077B96" w:rsidP="001A6B40">
            <w:pPr>
              <w:pStyle w:val="TableBody"/>
              <w:jc w:val="center"/>
              <w:rPr>
                <w:ins w:id="1538" w:author="Brian Bohman" w:date="2021-08-30T12:58:00Z"/>
              </w:rPr>
            </w:pPr>
          </w:p>
        </w:tc>
        <w:tc>
          <w:tcPr>
            <w:tcW w:w="576" w:type="dxa"/>
            <w:tcBorders>
              <w:left w:val="dotted" w:sz="4" w:space="0" w:color="auto"/>
            </w:tcBorders>
          </w:tcPr>
          <w:p w14:paraId="2408C087" w14:textId="7FAE51A6" w:rsidR="00077B96" w:rsidRDefault="00077B96" w:rsidP="00535FAF">
            <w:pPr>
              <w:pStyle w:val="TableBody"/>
              <w:jc w:val="left"/>
              <w:rPr>
                <w:ins w:id="1539" w:author="Brian Bohman" w:date="2021-08-30T12:58:00Z"/>
              </w:rPr>
            </w:pPr>
            <w:ins w:id="1540" w:author="Brian Bohman" w:date="2021-08-30T13:11:00Z">
              <w:r w:rsidRPr="00536318">
                <w:t>4.96</w:t>
              </w:r>
            </w:ins>
          </w:p>
        </w:tc>
        <w:tc>
          <w:tcPr>
            <w:tcW w:w="720" w:type="dxa"/>
          </w:tcPr>
          <w:p w14:paraId="7ECEC7EA" w14:textId="5D7F45B7" w:rsidR="00077B96" w:rsidRDefault="00077B96" w:rsidP="00535FAF">
            <w:pPr>
              <w:pStyle w:val="TableBody"/>
              <w:jc w:val="left"/>
              <w:rPr>
                <w:ins w:id="1541" w:author="Brian Bohman" w:date="2021-08-30T12:58:00Z"/>
              </w:rPr>
            </w:pPr>
            <w:ins w:id="1542" w:author="Brian Bohman" w:date="2021-08-30T13:11:00Z">
              <w:r w:rsidRPr="00536318">
                <w:t>0.178</w:t>
              </w:r>
            </w:ins>
          </w:p>
        </w:tc>
      </w:tr>
      <w:tr w:rsidR="00077B96" w14:paraId="33AD6A21" w14:textId="77777777" w:rsidTr="00A254FB">
        <w:trPr>
          <w:ins w:id="1543" w:author="Brian Bohman" w:date="2021-08-30T12:58:00Z"/>
        </w:trPr>
        <w:tc>
          <w:tcPr>
            <w:tcW w:w="1146" w:type="dxa"/>
            <w:vMerge/>
            <w:vAlign w:val="center"/>
          </w:tcPr>
          <w:p w14:paraId="526CFD4F" w14:textId="77777777" w:rsidR="00077B96" w:rsidRDefault="00077B96" w:rsidP="00535FAF">
            <w:pPr>
              <w:pStyle w:val="TableBody"/>
              <w:jc w:val="left"/>
              <w:rPr>
                <w:ins w:id="1544" w:author="Brian Bohman" w:date="2021-08-30T12:58:00Z"/>
              </w:rPr>
            </w:pPr>
          </w:p>
        </w:tc>
        <w:tc>
          <w:tcPr>
            <w:tcW w:w="1581" w:type="dxa"/>
            <w:tcBorders>
              <w:right w:val="dotted" w:sz="4" w:space="0" w:color="auto"/>
            </w:tcBorders>
            <w:vAlign w:val="center"/>
          </w:tcPr>
          <w:p w14:paraId="3A3EA0CF" w14:textId="2E39FA52" w:rsidR="00077B96" w:rsidRDefault="00077B96" w:rsidP="00535FAF">
            <w:pPr>
              <w:pStyle w:val="TableBody"/>
              <w:jc w:val="left"/>
              <w:rPr>
                <w:ins w:id="1545" w:author="Brian Bohman" w:date="2021-08-30T12:58:00Z"/>
              </w:rPr>
            </w:pPr>
            <w:ins w:id="1546" w:author="Brian Bohman" w:date="2021-08-30T12:59:00Z">
              <w:r w:rsidRPr="006A7632">
                <w:t>Innovator</w:t>
              </w:r>
            </w:ins>
          </w:p>
        </w:tc>
        <w:tc>
          <w:tcPr>
            <w:tcW w:w="1007" w:type="dxa"/>
            <w:tcBorders>
              <w:left w:val="dotted" w:sz="4" w:space="0" w:color="auto"/>
              <w:right w:val="dotted" w:sz="4" w:space="0" w:color="auto"/>
            </w:tcBorders>
            <w:vAlign w:val="center"/>
          </w:tcPr>
          <w:p w14:paraId="0FABE843" w14:textId="39A2E1F8" w:rsidR="00077B96" w:rsidRDefault="00077B96" w:rsidP="001A6B40">
            <w:pPr>
              <w:pStyle w:val="TableBody"/>
              <w:jc w:val="center"/>
              <w:rPr>
                <w:ins w:id="1547" w:author="Brian Bohman" w:date="2021-08-30T12:58:00Z"/>
              </w:rPr>
            </w:pPr>
            <w:ins w:id="1548" w:author="Brian Bohman" w:date="2021-08-30T13:04:00Z">
              <w:r>
                <w:t>E</w:t>
              </w:r>
            </w:ins>
            <w:ins w:id="1549" w:author="Brian Bohman" w:date="2021-08-30T13:22:00Z">
              <w:r>
                <w:t xml:space="preserve"> to </w:t>
              </w:r>
            </w:ins>
            <w:ins w:id="1550" w:author="Brian Bohman" w:date="2021-08-30T13:04:00Z">
              <w:r>
                <w:t>M</w:t>
              </w:r>
            </w:ins>
          </w:p>
        </w:tc>
        <w:tc>
          <w:tcPr>
            <w:tcW w:w="864" w:type="dxa"/>
            <w:vMerge/>
            <w:tcBorders>
              <w:left w:val="dotted" w:sz="4" w:space="0" w:color="auto"/>
            </w:tcBorders>
            <w:vAlign w:val="center"/>
          </w:tcPr>
          <w:p w14:paraId="50FA1B9E" w14:textId="77777777" w:rsidR="00077B96" w:rsidRDefault="00077B96" w:rsidP="001A6B40">
            <w:pPr>
              <w:pStyle w:val="TableBody"/>
              <w:jc w:val="center"/>
              <w:rPr>
                <w:ins w:id="1551" w:author="Brian Bohman" w:date="2021-08-30T12:58:00Z"/>
              </w:rPr>
            </w:pPr>
          </w:p>
        </w:tc>
        <w:tc>
          <w:tcPr>
            <w:tcW w:w="864" w:type="dxa"/>
            <w:vMerge/>
            <w:vAlign w:val="center"/>
          </w:tcPr>
          <w:p w14:paraId="41745D12" w14:textId="77777777" w:rsidR="00077B96" w:rsidRDefault="00077B96" w:rsidP="00077B96">
            <w:pPr>
              <w:pStyle w:val="TableBody"/>
              <w:jc w:val="center"/>
              <w:rPr>
                <w:ins w:id="1552" w:author="Brian Bohman" w:date="2021-08-30T14:00:00Z"/>
              </w:rPr>
            </w:pPr>
          </w:p>
        </w:tc>
        <w:tc>
          <w:tcPr>
            <w:tcW w:w="1008" w:type="dxa"/>
            <w:vMerge/>
            <w:tcBorders>
              <w:right w:val="dotted" w:sz="4" w:space="0" w:color="auto"/>
            </w:tcBorders>
            <w:vAlign w:val="center"/>
          </w:tcPr>
          <w:p w14:paraId="78EFED73" w14:textId="77777777" w:rsidR="00077B96" w:rsidRDefault="00077B96" w:rsidP="00077B96">
            <w:pPr>
              <w:pStyle w:val="TableBody"/>
              <w:jc w:val="center"/>
              <w:rPr>
                <w:ins w:id="1553" w:author="Brian Bohman" w:date="2021-08-30T14:01:00Z"/>
              </w:rPr>
            </w:pPr>
          </w:p>
        </w:tc>
        <w:tc>
          <w:tcPr>
            <w:tcW w:w="1224" w:type="dxa"/>
            <w:vMerge/>
            <w:tcBorders>
              <w:left w:val="dotted" w:sz="4" w:space="0" w:color="auto"/>
            </w:tcBorders>
            <w:vAlign w:val="center"/>
          </w:tcPr>
          <w:p w14:paraId="26026EF7" w14:textId="38C50224" w:rsidR="00077B96" w:rsidRDefault="00077B96" w:rsidP="001A6B40">
            <w:pPr>
              <w:pStyle w:val="TableBody"/>
              <w:jc w:val="center"/>
              <w:rPr>
                <w:ins w:id="1554" w:author="Brian Bohman" w:date="2021-08-30T12:58:00Z"/>
              </w:rPr>
            </w:pPr>
          </w:p>
        </w:tc>
        <w:tc>
          <w:tcPr>
            <w:tcW w:w="1296" w:type="dxa"/>
            <w:vMerge/>
            <w:tcBorders>
              <w:right w:val="dotted" w:sz="4" w:space="0" w:color="auto"/>
            </w:tcBorders>
            <w:vAlign w:val="center"/>
          </w:tcPr>
          <w:p w14:paraId="4667C928" w14:textId="77777777" w:rsidR="00077B96" w:rsidRDefault="00077B96" w:rsidP="001A6B40">
            <w:pPr>
              <w:pStyle w:val="TableBody"/>
              <w:jc w:val="center"/>
              <w:rPr>
                <w:ins w:id="1555" w:author="Brian Bohman" w:date="2021-08-30T12:58:00Z"/>
              </w:rPr>
            </w:pPr>
          </w:p>
        </w:tc>
        <w:tc>
          <w:tcPr>
            <w:tcW w:w="576" w:type="dxa"/>
            <w:tcBorders>
              <w:left w:val="dotted" w:sz="4" w:space="0" w:color="auto"/>
            </w:tcBorders>
          </w:tcPr>
          <w:p w14:paraId="169CCBB1" w14:textId="76A2536C" w:rsidR="00077B96" w:rsidRDefault="00077B96" w:rsidP="00535FAF">
            <w:pPr>
              <w:pStyle w:val="TableBody"/>
              <w:jc w:val="left"/>
              <w:rPr>
                <w:ins w:id="1556" w:author="Brian Bohman" w:date="2021-08-30T12:58:00Z"/>
              </w:rPr>
            </w:pPr>
            <w:ins w:id="1557" w:author="Brian Bohman" w:date="2021-08-30T13:11:00Z">
              <w:r w:rsidRPr="00536318">
                <w:t>4.94</w:t>
              </w:r>
            </w:ins>
          </w:p>
        </w:tc>
        <w:tc>
          <w:tcPr>
            <w:tcW w:w="720" w:type="dxa"/>
          </w:tcPr>
          <w:p w14:paraId="183EF5B5" w14:textId="4C673D2F" w:rsidR="00077B96" w:rsidRDefault="00077B96" w:rsidP="00535FAF">
            <w:pPr>
              <w:pStyle w:val="TableBody"/>
              <w:jc w:val="left"/>
              <w:rPr>
                <w:ins w:id="1558" w:author="Brian Bohman" w:date="2021-08-30T12:58:00Z"/>
              </w:rPr>
            </w:pPr>
            <w:ins w:id="1559" w:author="Brian Bohman" w:date="2021-08-30T13:11:00Z">
              <w:r w:rsidRPr="00536318">
                <w:t>0.212</w:t>
              </w:r>
            </w:ins>
          </w:p>
        </w:tc>
      </w:tr>
      <w:tr w:rsidR="00077B96" w14:paraId="4FCC5C00" w14:textId="77777777" w:rsidTr="00A254FB">
        <w:trPr>
          <w:ins w:id="1560" w:author="Brian Bohman" w:date="2021-08-30T12:58:00Z"/>
        </w:trPr>
        <w:tc>
          <w:tcPr>
            <w:tcW w:w="1146" w:type="dxa"/>
            <w:vMerge/>
            <w:vAlign w:val="center"/>
          </w:tcPr>
          <w:p w14:paraId="3322D69B" w14:textId="77777777" w:rsidR="00077B96" w:rsidRDefault="00077B96" w:rsidP="00535FAF">
            <w:pPr>
              <w:pStyle w:val="TableBody"/>
              <w:jc w:val="left"/>
              <w:rPr>
                <w:ins w:id="1561" w:author="Brian Bohman" w:date="2021-08-30T12:58:00Z"/>
              </w:rPr>
            </w:pPr>
          </w:p>
        </w:tc>
        <w:tc>
          <w:tcPr>
            <w:tcW w:w="1581" w:type="dxa"/>
            <w:tcBorders>
              <w:right w:val="dotted" w:sz="4" w:space="0" w:color="auto"/>
            </w:tcBorders>
            <w:vAlign w:val="center"/>
          </w:tcPr>
          <w:p w14:paraId="5A8FB72C" w14:textId="0144DF4E" w:rsidR="00077B96" w:rsidRDefault="00077B96" w:rsidP="00535FAF">
            <w:pPr>
              <w:pStyle w:val="TableBody"/>
              <w:jc w:val="left"/>
              <w:rPr>
                <w:ins w:id="1562" w:author="Brian Bohman" w:date="2021-08-30T12:58:00Z"/>
              </w:rPr>
            </w:pPr>
            <w:proofErr w:type="spellStart"/>
            <w:ins w:id="1563" w:author="Brian Bohman" w:date="2021-08-30T12:59:00Z">
              <w:r w:rsidRPr="006A7632">
                <w:t>Markies</w:t>
              </w:r>
              <w:proofErr w:type="spellEnd"/>
              <w:r w:rsidRPr="006A7632">
                <w:t xml:space="preserve"> Russet</w:t>
              </w:r>
            </w:ins>
          </w:p>
        </w:tc>
        <w:tc>
          <w:tcPr>
            <w:tcW w:w="1007" w:type="dxa"/>
            <w:tcBorders>
              <w:left w:val="dotted" w:sz="4" w:space="0" w:color="auto"/>
              <w:right w:val="dotted" w:sz="4" w:space="0" w:color="auto"/>
            </w:tcBorders>
            <w:vAlign w:val="center"/>
          </w:tcPr>
          <w:p w14:paraId="5672FC08" w14:textId="39F1FB00" w:rsidR="00077B96" w:rsidRDefault="00077B96" w:rsidP="001A6B40">
            <w:pPr>
              <w:pStyle w:val="TableBody"/>
              <w:jc w:val="center"/>
              <w:rPr>
                <w:ins w:id="1564" w:author="Brian Bohman" w:date="2021-08-30T12:58:00Z"/>
              </w:rPr>
            </w:pPr>
            <w:ins w:id="1565" w:author="Brian Bohman" w:date="2021-08-30T13:04:00Z">
              <w:r>
                <w:t>L</w:t>
              </w:r>
            </w:ins>
            <w:ins w:id="1566" w:author="Brian Bohman" w:date="2021-08-30T13:22:00Z">
              <w:r>
                <w:t xml:space="preserve"> to </w:t>
              </w:r>
            </w:ins>
            <w:ins w:id="1567" w:author="Brian Bohman" w:date="2021-08-30T13:04:00Z">
              <w:r>
                <w:t>VL</w:t>
              </w:r>
            </w:ins>
          </w:p>
        </w:tc>
        <w:tc>
          <w:tcPr>
            <w:tcW w:w="864" w:type="dxa"/>
            <w:vMerge/>
            <w:tcBorders>
              <w:left w:val="dotted" w:sz="4" w:space="0" w:color="auto"/>
            </w:tcBorders>
            <w:vAlign w:val="center"/>
          </w:tcPr>
          <w:p w14:paraId="143BB213" w14:textId="77777777" w:rsidR="00077B96" w:rsidRDefault="00077B96" w:rsidP="001A6B40">
            <w:pPr>
              <w:pStyle w:val="TableBody"/>
              <w:jc w:val="center"/>
              <w:rPr>
                <w:ins w:id="1568" w:author="Brian Bohman" w:date="2021-08-30T12:58:00Z"/>
              </w:rPr>
            </w:pPr>
          </w:p>
        </w:tc>
        <w:tc>
          <w:tcPr>
            <w:tcW w:w="864" w:type="dxa"/>
            <w:vMerge/>
            <w:vAlign w:val="center"/>
          </w:tcPr>
          <w:p w14:paraId="6E1EC4F0" w14:textId="77777777" w:rsidR="00077B96" w:rsidRDefault="00077B96" w:rsidP="00077B96">
            <w:pPr>
              <w:pStyle w:val="TableBody"/>
              <w:jc w:val="center"/>
              <w:rPr>
                <w:ins w:id="1569" w:author="Brian Bohman" w:date="2021-08-30T14:00:00Z"/>
              </w:rPr>
            </w:pPr>
          </w:p>
        </w:tc>
        <w:tc>
          <w:tcPr>
            <w:tcW w:w="1008" w:type="dxa"/>
            <w:vMerge/>
            <w:tcBorders>
              <w:right w:val="dotted" w:sz="4" w:space="0" w:color="auto"/>
            </w:tcBorders>
            <w:vAlign w:val="center"/>
          </w:tcPr>
          <w:p w14:paraId="5B443330" w14:textId="77777777" w:rsidR="00077B96" w:rsidRDefault="00077B96" w:rsidP="00077B96">
            <w:pPr>
              <w:pStyle w:val="TableBody"/>
              <w:jc w:val="center"/>
              <w:rPr>
                <w:ins w:id="1570" w:author="Brian Bohman" w:date="2021-08-30T14:01:00Z"/>
              </w:rPr>
            </w:pPr>
          </w:p>
        </w:tc>
        <w:tc>
          <w:tcPr>
            <w:tcW w:w="1224" w:type="dxa"/>
            <w:vMerge/>
            <w:tcBorders>
              <w:left w:val="dotted" w:sz="4" w:space="0" w:color="auto"/>
            </w:tcBorders>
            <w:vAlign w:val="center"/>
          </w:tcPr>
          <w:p w14:paraId="512B3D58" w14:textId="277554D5" w:rsidR="00077B96" w:rsidRDefault="00077B96" w:rsidP="001A6B40">
            <w:pPr>
              <w:pStyle w:val="TableBody"/>
              <w:jc w:val="center"/>
              <w:rPr>
                <w:ins w:id="1571" w:author="Brian Bohman" w:date="2021-08-30T12:58:00Z"/>
              </w:rPr>
            </w:pPr>
          </w:p>
        </w:tc>
        <w:tc>
          <w:tcPr>
            <w:tcW w:w="1296" w:type="dxa"/>
            <w:vMerge/>
            <w:tcBorders>
              <w:right w:val="dotted" w:sz="4" w:space="0" w:color="auto"/>
            </w:tcBorders>
            <w:vAlign w:val="center"/>
          </w:tcPr>
          <w:p w14:paraId="02DD4CE3" w14:textId="77777777" w:rsidR="00077B96" w:rsidRDefault="00077B96" w:rsidP="001A6B40">
            <w:pPr>
              <w:pStyle w:val="TableBody"/>
              <w:jc w:val="center"/>
              <w:rPr>
                <w:ins w:id="1572" w:author="Brian Bohman" w:date="2021-08-30T12:58:00Z"/>
              </w:rPr>
            </w:pPr>
          </w:p>
        </w:tc>
        <w:tc>
          <w:tcPr>
            <w:tcW w:w="576" w:type="dxa"/>
            <w:tcBorders>
              <w:left w:val="dotted" w:sz="4" w:space="0" w:color="auto"/>
            </w:tcBorders>
          </w:tcPr>
          <w:p w14:paraId="7EDB53DD" w14:textId="2FA32418" w:rsidR="00077B96" w:rsidRDefault="00077B96" w:rsidP="00535FAF">
            <w:pPr>
              <w:pStyle w:val="TableBody"/>
              <w:jc w:val="left"/>
              <w:rPr>
                <w:ins w:id="1573" w:author="Brian Bohman" w:date="2021-08-30T12:58:00Z"/>
              </w:rPr>
            </w:pPr>
            <w:ins w:id="1574" w:author="Brian Bohman" w:date="2021-08-30T13:11:00Z">
              <w:r w:rsidRPr="00536318">
                <w:t>4.96</w:t>
              </w:r>
            </w:ins>
          </w:p>
        </w:tc>
        <w:tc>
          <w:tcPr>
            <w:tcW w:w="720" w:type="dxa"/>
          </w:tcPr>
          <w:p w14:paraId="3F2D365B" w14:textId="20AC7567" w:rsidR="00077B96" w:rsidRDefault="00077B96" w:rsidP="00535FAF">
            <w:pPr>
              <w:pStyle w:val="TableBody"/>
              <w:jc w:val="left"/>
              <w:rPr>
                <w:ins w:id="1575" w:author="Brian Bohman" w:date="2021-08-30T12:58:00Z"/>
              </w:rPr>
            </w:pPr>
            <w:ins w:id="1576" w:author="Brian Bohman" w:date="2021-08-30T13:11:00Z">
              <w:r w:rsidRPr="00536318">
                <w:t>0.155</w:t>
              </w:r>
            </w:ins>
          </w:p>
        </w:tc>
      </w:tr>
      <w:tr w:rsidR="00077B96" w14:paraId="0CB2A95B" w14:textId="77777777" w:rsidTr="00A254FB">
        <w:trPr>
          <w:ins w:id="1577" w:author="Brian Bohman" w:date="2021-08-30T12:58:00Z"/>
        </w:trPr>
        <w:tc>
          <w:tcPr>
            <w:tcW w:w="1146" w:type="dxa"/>
            <w:vMerge/>
            <w:tcBorders>
              <w:bottom w:val="dotted" w:sz="4" w:space="0" w:color="auto"/>
            </w:tcBorders>
            <w:vAlign w:val="center"/>
          </w:tcPr>
          <w:p w14:paraId="25D34F67" w14:textId="77777777" w:rsidR="00077B96" w:rsidRDefault="00077B96" w:rsidP="00535FAF">
            <w:pPr>
              <w:pStyle w:val="TableBody"/>
              <w:jc w:val="left"/>
              <w:rPr>
                <w:ins w:id="1578" w:author="Brian Bohman" w:date="2021-08-30T12:58:00Z"/>
              </w:rPr>
            </w:pPr>
          </w:p>
        </w:tc>
        <w:tc>
          <w:tcPr>
            <w:tcW w:w="1581" w:type="dxa"/>
            <w:tcBorders>
              <w:bottom w:val="dotted" w:sz="4" w:space="0" w:color="auto"/>
              <w:right w:val="dotted" w:sz="4" w:space="0" w:color="auto"/>
            </w:tcBorders>
            <w:vAlign w:val="center"/>
          </w:tcPr>
          <w:p w14:paraId="3699F284" w14:textId="4A3759B3" w:rsidR="00077B96" w:rsidRDefault="00077B96" w:rsidP="00535FAF">
            <w:pPr>
              <w:pStyle w:val="TableBody"/>
              <w:jc w:val="left"/>
              <w:rPr>
                <w:ins w:id="1579" w:author="Brian Bohman" w:date="2021-08-30T12:58:00Z"/>
              </w:rPr>
            </w:pPr>
            <w:ins w:id="1580" w:author="Brian Bohman" w:date="2021-08-30T12:59:00Z">
              <w:r w:rsidRPr="006A7632">
                <w:t>Umatilla Russet</w:t>
              </w:r>
            </w:ins>
          </w:p>
        </w:tc>
        <w:tc>
          <w:tcPr>
            <w:tcW w:w="1007" w:type="dxa"/>
            <w:tcBorders>
              <w:left w:val="dotted" w:sz="4" w:space="0" w:color="auto"/>
              <w:bottom w:val="dotted" w:sz="4" w:space="0" w:color="auto"/>
              <w:right w:val="dotted" w:sz="4" w:space="0" w:color="auto"/>
            </w:tcBorders>
            <w:vAlign w:val="center"/>
          </w:tcPr>
          <w:p w14:paraId="4AF99276" w14:textId="7D8466D2" w:rsidR="00077B96" w:rsidRDefault="00077B96" w:rsidP="001A6B40">
            <w:pPr>
              <w:pStyle w:val="TableBody"/>
              <w:jc w:val="center"/>
              <w:rPr>
                <w:ins w:id="1581" w:author="Brian Bohman" w:date="2021-08-30T12:58:00Z"/>
              </w:rPr>
            </w:pPr>
            <w:ins w:id="1582" w:author="Brian Bohman" w:date="2021-08-30T13:04:00Z">
              <w:r>
                <w:t>ML</w:t>
              </w:r>
            </w:ins>
            <w:ins w:id="1583" w:author="Brian Bohman" w:date="2021-08-30T13:22:00Z">
              <w:r>
                <w:t xml:space="preserve"> to </w:t>
              </w:r>
            </w:ins>
            <w:ins w:id="1584" w:author="Brian Bohman" w:date="2021-08-30T13:05:00Z">
              <w:r>
                <w:t>L</w:t>
              </w:r>
            </w:ins>
          </w:p>
        </w:tc>
        <w:tc>
          <w:tcPr>
            <w:tcW w:w="864" w:type="dxa"/>
            <w:vMerge/>
            <w:tcBorders>
              <w:left w:val="dotted" w:sz="4" w:space="0" w:color="auto"/>
            </w:tcBorders>
            <w:vAlign w:val="center"/>
          </w:tcPr>
          <w:p w14:paraId="637490E8" w14:textId="77777777" w:rsidR="00077B96" w:rsidRDefault="00077B96" w:rsidP="001A6B40">
            <w:pPr>
              <w:pStyle w:val="TableBody"/>
              <w:jc w:val="center"/>
              <w:rPr>
                <w:ins w:id="1585" w:author="Brian Bohman" w:date="2021-08-30T12:58:00Z"/>
              </w:rPr>
            </w:pPr>
          </w:p>
        </w:tc>
        <w:tc>
          <w:tcPr>
            <w:tcW w:w="864" w:type="dxa"/>
            <w:vMerge/>
            <w:vAlign w:val="center"/>
          </w:tcPr>
          <w:p w14:paraId="2A208501" w14:textId="77777777" w:rsidR="00077B96" w:rsidRDefault="00077B96" w:rsidP="00077B96">
            <w:pPr>
              <w:pStyle w:val="TableBody"/>
              <w:jc w:val="center"/>
              <w:rPr>
                <w:ins w:id="1586" w:author="Brian Bohman" w:date="2021-08-30T14:00:00Z"/>
              </w:rPr>
            </w:pPr>
          </w:p>
        </w:tc>
        <w:tc>
          <w:tcPr>
            <w:tcW w:w="1008" w:type="dxa"/>
            <w:vMerge/>
            <w:tcBorders>
              <w:right w:val="dotted" w:sz="4" w:space="0" w:color="auto"/>
            </w:tcBorders>
            <w:vAlign w:val="center"/>
          </w:tcPr>
          <w:p w14:paraId="7C6AC5FC" w14:textId="77777777" w:rsidR="00077B96" w:rsidRDefault="00077B96" w:rsidP="00077B96">
            <w:pPr>
              <w:pStyle w:val="TableBody"/>
              <w:jc w:val="center"/>
              <w:rPr>
                <w:ins w:id="1587" w:author="Brian Bohman" w:date="2021-08-30T14:01:00Z"/>
              </w:rPr>
            </w:pPr>
          </w:p>
        </w:tc>
        <w:tc>
          <w:tcPr>
            <w:tcW w:w="1224" w:type="dxa"/>
            <w:vMerge/>
            <w:tcBorders>
              <w:left w:val="dotted" w:sz="4" w:space="0" w:color="auto"/>
              <w:bottom w:val="dotted" w:sz="4" w:space="0" w:color="auto"/>
            </w:tcBorders>
            <w:vAlign w:val="center"/>
          </w:tcPr>
          <w:p w14:paraId="09E7FE88" w14:textId="626CA109" w:rsidR="00077B96" w:rsidRDefault="00077B96" w:rsidP="001A6B40">
            <w:pPr>
              <w:pStyle w:val="TableBody"/>
              <w:jc w:val="center"/>
              <w:rPr>
                <w:ins w:id="1588" w:author="Brian Bohman" w:date="2021-08-30T12:58:00Z"/>
              </w:rPr>
            </w:pPr>
          </w:p>
        </w:tc>
        <w:tc>
          <w:tcPr>
            <w:tcW w:w="1296" w:type="dxa"/>
            <w:vMerge/>
            <w:tcBorders>
              <w:bottom w:val="dotted" w:sz="4" w:space="0" w:color="auto"/>
              <w:right w:val="dotted" w:sz="4" w:space="0" w:color="auto"/>
            </w:tcBorders>
            <w:vAlign w:val="center"/>
          </w:tcPr>
          <w:p w14:paraId="241C709D" w14:textId="77777777" w:rsidR="00077B96" w:rsidRDefault="00077B96" w:rsidP="001A6B40">
            <w:pPr>
              <w:pStyle w:val="TableBody"/>
              <w:jc w:val="center"/>
              <w:rPr>
                <w:ins w:id="1589" w:author="Brian Bohman" w:date="2021-08-30T12:58:00Z"/>
              </w:rPr>
            </w:pPr>
          </w:p>
        </w:tc>
        <w:tc>
          <w:tcPr>
            <w:tcW w:w="576" w:type="dxa"/>
            <w:tcBorders>
              <w:left w:val="dotted" w:sz="4" w:space="0" w:color="auto"/>
              <w:bottom w:val="dotted" w:sz="4" w:space="0" w:color="auto"/>
            </w:tcBorders>
          </w:tcPr>
          <w:p w14:paraId="7218FC44" w14:textId="1320AB3D" w:rsidR="00077B96" w:rsidRDefault="00077B96" w:rsidP="00535FAF">
            <w:pPr>
              <w:pStyle w:val="TableBody"/>
              <w:jc w:val="left"/>
              <w:rPr>
                <w:ins w:id="1590" w:author="Brian Bohman" w:date="2021-08-30T12:58:00Z"/>
              </w:rPr>
            </w:pPr>
            <w:ins w:id="1591" w:author="Brian Bohman" w:date="2021-08-30T13:11:00Z">
              <w:r w:rsidRPr="00536318">
                <w:t>4.95</w:t>
              </w:r>
            </w:ins>
          </w:p>
        </w:tc>
        <w:tc>
          <w:tcPr>
            <w:tcW w:w="720" w:type="dxa"/>
            <w:tcBorders>
              <w:bottom w:val="dotted" w:sz="4" w:space="0" w:color="auto"/>
            </w:tcBorders>
          </w:tcPr>
          <w:p w14:paraId="4392B69D" w14:textId="67560D30" w:rsidR="00077B96" w:rsidRDefault="00077B96" w:rsidP="00535FAF">
            <w:pPr>
              <w:pStyle w:val="TableBody"/>
              <w:jc w:val="left"/>
              <w:rPr>
                <w:ins w:id="1592" w:author="Brian Bohman" w:date="2021-08-30T12:58:00Z"/>
              </w:rPr>
            </w:pPr>
            <w:ins w:id="1593" w:author="Brian Bohman" w:date="2021-08-30T13:11:00Z">
              <w:r w:rsidRPr="00536318">
                <w:t>0.165</w:t>
              </w:r>
            </w:ins>
          </w:p>
        </w:tc>
      </w:tr>
      <w:tr w:rsidR="008B0447" w14:paraId="0939A4E5" w14:textId="77777777" w:rsidTr="00A254FB">
        <w:trPr>
          <w:ins w:id="1594" w:author="Brian Bohman" w:date="2021-08-30T12:58:00Z"/>
        </w:trPr>
        <w:tc>
          <w:tcPr>
            <w:tcW w:w="1146" w:type="dxa"/>
            <w:vMerge w:val="restart"/>
            <w:tcBorders>
              <w:top w:val="dotted" w:sz="4" w:space="0" w:color="auto"/>
            </w:tcBorders>
            <w:vAlign w:val="center"/>
          </w:tcPr>
          <w:p w14:paraId="03824817" w14:textId="487901DE" w:rsidR="008B0447" w:rsidRDefault="008B0447" w:rsidP="00535FAF">
            <w:pPr>
              <w:pStyle w:val="TableBody"/>
              <w:jc w:val="left"/>
              <w:rPr>
                <w:ins w:id="1595" w:author="Brian Bohman" w:date="2021-08-30T12:58:00Z"/>
              </w:rPr>
            </w:pPr>
            <w:ins w:id="1596" w:author="Brian Bohman" w:date="2021-08-30T12:59:00Z">
              <w:r w:rsidRPr="006A7632">
                <w:t>Belgium</w:t>
              </w:r>
            </w:ins>
          </w:p>
        </w:tc>
        <w:tc>
          <w:tcPr>
            <w:tcW w:w="1581" w:type="dxa"/>
            <w:tcBorders>
              <w:top w:val="dotted" w:sz="4" w:space="0" w:color="auto"/>
              <w:right w:val="dotted" w:sz="4" w:space="0" w:color="auto"/>
            </w:tcBorders>
            <w:vAlign w:val="center"/>
          </w:tcPr>
          <w:p w14:paraId="38144524" w14:textId="65497EC8" w:rsidR="008B0447" w:rsidRDefault="008B0447" w:rsidP="00535FAF">
            <w:pPr>
              <w:pStyle w:val="TableBody"/>
              <w:jc w:val="left"/>
              <w:rPr>
                <w:ins w:id="1597" w:author="Brian Bohman" w:date="2021-08-30T12:58:00Z"/>
              </w:rPr>
            </w:pPr>
            <w:ins w:id="1598" w:author="Brian Bohman" w:date="2021-08-30T12:59:00Z">
              <w:r w:rsidRPr="006A7632">
                <w:t>Bintje</w:t>
              </w:r>
            </w:ins>
          </w:p>
        </w:tc>
        <w:tc>
          <w:tcPr>
            <w:tcW w:w="1007" w:type="dxa"/>
            <w:tcBorders>
              <w:top w:val="dotted" w:sz="4" w:space="0" w:color="auto"/>
              <w:left w:val="dotted" w:sz="4" w:space="0" w:color="auto"/>
              <w:right w:val="dotted" w:sz="4" w:space="0" w:color="auto"/>
            </w:tcBorders>
            <w:vAlign w:val="center"/>
          </w:tcPr>
          <w:p w14:paraId="7CAD450D" w14:textId="27C6415A" w:rsidR="008B0447" w:rsidRDefault="008B0447" w:rsidP="001A6B40">
            <w:pPr>
              <w:pStyle w:val="TableBody"/>
              <w:jc w:val="center"/>
              <w:rPr>
                <w:ins w:id="1599" w:author="Brian Bohman" w:date="2021-08-30T12:58:00Z"/>
              </w:rPr>
            </w:pPr>
            <w:ins w:id="1600" w:author="Brian Bohman" w:date="2021-08-30T13:05:00Z">
              <w:r>
                <w:t>L</w:t>
              </w:r>
            </w:ins>
          </w:p>
        </w:tc>
        <w:tc>
          <w:tcPr>
            <w:tcW w:w="864" w:type="dxa"/>
            <w:vMerge w:val="restart"/>
            <w:tcBorders>
              <w:top w:val="dotted" w:sz="4" w:space="0" w:color="auto"/>
              <w:left w:val="dotted" w:sz="4" w:space="0" w:color="auto"/>
            </w:tcBorders>
            <w:vAlign w:val="center"/>
          </w:tcPr>
          <w:p w14:paraId="1E3EEECC" w14:textId="52FE5036" w:rsidR="008B0447" w:rsidRDefault="008B0447" w:rsidP="001A6B40">
            <w:pPr>
              <w:pStyle w:val="TableBody"/>
              <w:jc w:val="center"/>
              <w:rPr>
                <w:ins w:id="1601" w:author="Brian Bohman" w:date="2021-08-30T12:58:00Z"/>
              </w:rPr>
            </w:pPr>
            <w:ins w:id="1602" w:author="Brian Bohman" w:date="2021-08-30T13:00:00Z">
              <w:r>
                <w:t>8.3</w:t>
              </w:r>
            </w:ins>
          </w:p>
        </w:tc>
        <w:tc>
          <w:tcPr>
            <w:tcW w:w="864" w:type="dxa"/>
            <w:vMerge w:val="restart"/>
            <w:tcBorders>
              <w:top w:val="dotted" w:sz="4" w:space="0" w:color="auto"/>
            </w:tcBorders>
            <w:vAlign w:val="center"/>
          </w:tcPr>
          <w:p w14:paraId="2B22C51C" w14:textId="676B06BA" w:rsidR="008B0447" w:rsidRDefault="008B0447" w:rsidP="00077B96">
            <w:pPr>
              <w:pStyle w:val="TableBody"/>
              <w:jc w:val="center"/>
              <w:rPr>
                <w:ins w:id="1603" w:author="Brian Bohman" w:date="2021-08-30T14:00:00Z"/>
              </w:rPr>
            </w:pPr>
            <w:ins w:id="1604" w:author="Brian Bohman" w:date="2021-08-30T14:04:00Z">
              <w:r>
                <w:t>1313</w:t>
              </w:r>
            </w:ins>
          </w:p>
        </w:tc>
        <w:tc>
          <w:tcPr>
            <w:tcW w:w="1008" w:type="dxa"/>
            <w:vMerge w:val="restart"/>
            <w:tcBorders>
              <w:top w:val="dotted" w:sz="4" w:space="0" w:color="auto"/>
              <w:right w:val="dotted" w:sz="4" w:space="0" w:color="auto"/>
            </w:tcBorders>
            <w:vAlign w:val="center"/>
          </w:tcPr>
          <w:p w14:paraId="02D24716" w14:textId="712763B9" w:rsidR="008B0447" w:rsidRDefault="008B0447" w:rsidP="00077B96">
            <w:pPr>
              <w:pStyle w:val="TableBody"/>
              <w:jc w:val="center"/>
              <w:rPr>
                <w:ins w:id="1605" w:author="Brian Bohman" w:date="2021-08-30T14:01:00Z"/>
              </w:rPr>
            </w:pPr>
            <w:ins w:id="1606" w:author="Brian Bohman" w:date="2021-08-30T14:05:00Z">
              <w:r>
                <w:t>3086</w:t>
              </w:r>
            </w:ins>
          </w:p>
        </w:tc>
        <w:tc>
          <w:tcPr>
            <w:tcW w:w="1224" w:type="dxa"/>
            <w:vMerge w:val="restart"/>
            <w:tcBorders>
              <w:top w:val="dotted" w:sz="4" w:space="0" w:color="auto"/>
              <w:left w:val="dotted" w:sz="4" w:space="0" w:color="auto"/>
            </w:tcBorders>
            <w:vAlign w:val="center"/>
          </w:tcPr>
          <w:p w14:paraId="6F5BD150" w14:textId="4045DB3F" w:rsidR="008B0447" w:rsidRDefault="008B0447">
            <w:pPr>
              <w:pStyle w:val="TableBody"/>
              <w:jc w:val="center"/>
              <w:rPr>
                <w:ins w:id="1607" w:author="Brian Bohman" w:date="2021-08-30T12:58:00Z"/>
              </w:rPr>
            </w:pPr>
            <w:ins w:id="1608" w:author="Brian Bohman" w:date="2021-10-23T14:26:00Z">
              <w:r>
                <w:t>38,000</w:t>
              </w:r>
            </w:ins>
          </w:p>
        </w:tc>
        <w:tc>
          <w:tcPr>
            <w:tcW w:w="1296" w:type="dxa"/>
            <w:vMerge w:val="restart"/>
            <w:tcBorders>
              <w:top w:val="dotted" w:sz="4" w:space="0" w:color="auto"/>
              <w:right w:val="dotted" w:sz="4" w:space="0" w:color="auto"/>
            </w:tcBorders>
            <w:vAlign w:val="center"/>
          </w:tcPr>
          <w:p w14:paraId="3079D5A9" w14:textId="50260F5D" w:rsidR="008B0447" w:rsidRDefault="008B0447" w:rsidP="001A6B40">
            <w:pPr>
              <w:pStyle w:val="TableBody"/>
              <w:jc w:val="center"/>
              <w:rPr>
                <w:ins w:id="1609" w:author="Brian Bohman" w:date="2021-08-30T12:58:00Z"/>
              </w:rPr>
            </w:pPr>
            <w:ins w:id="1610" w:author="Brian Bohman" w:date="2021-08-30T13:19:00Z">
              <w:r>
                <w:t>AN</w:t>
              </w:r>
            </w:ins>
            <w:ins w:id="1611" w:author="Brian Bohman" w:date="2021-08-30T13:01:00Z">
              <w:r>
                <w:t xml:space="preserve"> @ P</w:t>
              </w:r>
            </w:ins>
            <w:ins w:id="1612" w:author="Brian Bohman" w:date="2021-08-30T13:23:00Z">
              <w:r>
                <w:t>L</w:t>
              </w:r>
            </w:ins>
          </w:p>
        </w:tc>
        <w:tc>
          <w:tcPr>
            <w:tcW w:w="576" w:type="dxa"/>
            <w:tcBorders>
              <w:top w:val="dotted" w:sz="4" w:space="0" w:color="auto"/>
              <w:left w:val="dotted" w:sz="4" w:space="0" w:color="auto"/>
            </w:tcBorders>
          </w:tcPr>
          <w:p w14:paraId="4D0687F0" w14:textId="6B44D5F5" w:rsidR="008B0447" w:rsidRDefault="008B0447" w:rsidP="00535FAF">
            <w:pPr>
              <w:pStyle w:val="TableBody"/>
              <w:jc w:val="left"/>
              <w:rPr>
                <w:ins w:id="1613" w:author="Brian Bohman" w:date="2021-08-30T12:58:00Z"/>
              </w:rPr>
            </w:pPr>
            <w:ins w:id="1614" w:author="Brian Bohman" w:date="2021-08-30T13:11:00Z">
              <w:r w:rsidRPr="00536318">
                <w:t>4.72</w:t>
              </w:r>
            </w:ins>
          </w:p>
        </w:tc>
        <w:tc>
          <w:tcPr>
            <w:tcW w:w="720" w:type="dxa"/>
            <w:tcBorders>
              <w:top w:val="dotted" w:sz="4" w:space="0" w:color="auto"/>
            </w:tcBorders>
          </w:tcPr>
          <w:p w14:paraId="0E99F056" w14:textId="4AD10AF2" w:rsidR="008B0447" w:rsidRDefault="008B0447" w:rsidP="00535FAF">
            <w:pPr>
              <w:pStyle w:val="TableBody"/>
              <w:jc w:val="left"/>
              <w:rPr>
                <w:ins w:id="1615" w:author="Brian Bohman" w:date="2021-08-30T12:58:00Z"/>
              </w:rPr>
            </w:pPr>
            <w:ins w:id="1616" w:author="Brian Bohman" w:date="2021-08-30T13:11:00Z">
              <w:r w:rsidRPr="00536318">
                <w:t>0.579</w:t>
              </w:r>
            </w:ins>
          </w:p>
        </w:tc>
      </w:tr>
      <w:tr w:rsidR="008B0447" w14:paraId="1081C4A8" w14:textId="77777777" w:rsidTr="00A254FB">
        <w:trPr>
          <w:ins w:id="1617" w:author="Brian Bohman" w:date="2021-08-30T12:58:00Z"/>
        </w:trPr>
        <w:tc>
          <w:tcPr>
            <w:tcW w:w="1146" w:type="dxa"/>
            <w:vMerge/>
            <w:tcBorders>
              <w:bottom w:val="dotted" w:sz="4" w:space="0" w:color="auto"/>
            </w:tcBorders>
            <w:vAlign w:val="center"/>
          </w:tcPr>
          <w:p w14:paraId="6CD691BD" w14:textId="77777777" w:rsidR="008B0447" w:rsidRDefault="008B0447" w:rsidP="00535FAF">
            <w:pPr>
              <w:pStyle w:val="TableBody"/>
              <w:jc w:val="left"/>
              <w:rPr>
                <w:ins w:id="1618" w:author="Brian Bohman" w:date="2021-08-30T12:58:00Z"/>
              </w:rPr>
            </w:pPr>
          </w:p>
        </w:tc>
        <w:tc>
          <w:tcPr>
            <w:tcW w:w="1581" w:type="dxa"/>
            <w:tcBorders>
              <w:bottom w:val="dotted" w:sz="4" w:space="0" w:color="auto"/>
              <w:right w:val="dotted" w:sz="4" w:space="0" w:color="auto"/>
            </w:tcBorders>
            <w:vAlign w:val="center"/>
          </w:tcPr>
          <w:p w14:paraId="7EA1E6AF" w14:textId="4F91B664" w:rsidR="008B0447" w:rsidRDefault="008B0447" w:rsidP="00535FAF">
            <w:pPr>
              <w:pStyle w:val="TableBody"/>
              <w:jc w:val="left"/>
              <w:rPr>
                <w:ins w:id="1619" w:author="Brian Bohman" w:date="2021-08-30T12:58:00Z"/>
              </w:rPr>
            </w:pPr>
            <w:ins w:id="1620" w:author="Brian Bohman" w:date="2021-08-30T12:59:00Z">
              <w:r w:rsidRPr="006A7632">
                <w:t>Charlotte</w:t>
              </w:r>
            </w:ins>
          </w:p>
        </w:tc>
        <w:tc>
          <w:tcPr>
            <w:tcW w:w="1007" w:type="dxa"/>
            <w:tcBorders>
              <w:left w:val="dotted" w:sz="4" w:space="0" w:color="auto"/>
              <w:bottom w:val="dotted" w:sz="4" w:space="0" w:color="auto"/>
              <w:right w:val="dotted" w:sz="4" w:space="0" w:color="auto"/>
            </w:tcBorders>
            <w:vAlign w:val="center"/>
          </w:tcPr>
          <w:p w14:paraId="241BBE7D" w14:textId="3D55A525" w:rsidR="008B0447" w:rsidRDefault="008B0447" w:rsidP="001A6B40">
            <w:pPr>
              <w:pStyle w:val="TableBody"/>
              <w:jc w:val="center"/>
              <w:rPr>
                <w:ins w:id="1621" w:author="Brian Bohman" w:date="2021-08-30T12:58:00Z"/>
              </w:rPr>
            </w:pPr>
            <w:ins w:id="1622" w:author="Brian Bohman" w:date="2021-08-30T13:05:00Z">
              <w:r>
                <w:t>M</w:t>
              </w:r>
            </w:ins>
          </w:p>
        </w:tc>
        <w:tc>
          <w:tcPr>
            <w:tcW w:w="864" w:type="dxa"/>
            <w:vMerge/>
            <w:tcBorders>
              <w:left w:val="dotted" w:sz="4" w:space="0" w:color="auto"/>
            </w:tcBorders>
            <w:vAlign w:val="center"/>
          </w:tcPr>
          <w:p w14:paraId="57677F13" w14:textId="77777777" w:rsidR="008B0447" w:rsidRDefault="008B0447" w:rsidP="001A6B40">
            <w:pPr>
              <w:pStyle w:val="TableBody"/>
              <w:jc w:val="center"/>
              <w:rPr>
                <w:ins w:id="1623" w:author="Brian Bohman" w:date="2021-08-30T12:58:00Z"/>
              </w:rPr>
            </w:pPr>
          </w:p>
        </w:tc>
        <w:tc>
          <w:tcPr>
            <w:tcW w:w="864" w:type="dxa"/>
            <w:vMerge/>
            <w:vAlign w:val="center"/>
          </w:tcPr>
          <w:p w14:paraId="7C03B66C" w14:textId="77777777" w:rsidR="008B0447" w:rsidRDefault="008B0447" w:rsidP="00077B96">
            <w:pPr>
              <w:pStyle w:val="TableBody"/>
              <w:jc w:val="center"/>
              <w:rPr>
                <w:ins w:id="1624" w:author="Brian Bohman" w:date="2021-08-30T14:00:00Z"/>
              </w:rPr>
            </w:pPr>
          </w:p>
        </w:tc>
        <w:tc>
          <w:tcPr>
            <w:tcW w:w="1008" w:type="dxa"/>
            <w:vMerge/>
            <w:tcBorders>
              <w:right w:val="dotted" w:sz="4" w:space="0" w:color="auto"/>
            </w:tcBorders>
            <w:vAlign w:val="center"/>
          </w:tcPr>
          <w:p w14:paraId="3DCBD517" w14:textId="77777777" w:rsidR="008B0447" w:rsidRDefault="008B0447" w:rsidP="00077B96">
            <w:pPr>
              <w:pStyle w:val="TableBody"/>
              <w:jc w:val="center"/>
              <w:rPr>
                <w:ins w:id="1625" w:author="Brian Bohman" w:date="2021-08-30T14:01:00Z"/>
              </w:rPr>
            </w:pPr>
          </w:p>
        </w:tc>
        <w:tc>
          <w:tcPr>
            <w:tcW w:w="1224" w:type="dxa"/>
            <w:vMerge/>
            <w:tcBorders>
              <w:left w:val="dotted" w:sz="4" w:space="0" w:color="auto"/>
              <w:bottom w:val="dotted" w:sz="4" w:space="0" w:color="auto"/>
            </w:tcBorders>
            <w:vAlign w:val="center"/>
          </w:tcPr>
          <w:p w14:paraId="3882E88D" w14:textId="2129FBAD" w:rsidR="008B0447" w:rsidRDefault="008B0447" w:rsidP="001A6B40">
            <w:pPr>
              <w:pStyle w:val="TableBody"/>
              <w:jc w:val="center"/>
              <w:rPr>
                <w:ins w:id="1626" w:author="Brian Bohman" w:date="2021-08-30T12:58:00Z"/>
              </w:rPr>
            </w:pPr>
          </w:p>
        </w:tc>
        <w:tc>
          <w:tcPr>
            <w:tcW w:w="1296" w:type="dxa"/>
            <w:vMerge/>
            <w:tcBorders>
              <w:bottom w:val="dotted" w:sz="4" w:space="0" w:color="auto"/>
              <w:right w:val="dotted" w:sz="4" w:space="0" w:color="auto"/>
            </w:tcBorders>
            <w:vAlign w:val="center"/>
          </w:tcPr>
          <w:p w14:paraId="11202B3D" w14:textId="77777777" w:rsidR="008B0447" w:rsidRDefault="008B0447" w:rsidP="001A6B40">
            <w:pPr>
              <w:pStyle w:val="TableBody"/>
              <w:jc w:val="center"/>
              <w:rPr>
                <w:ins w:id="1627" w:author="Brian Bohman" w:date="2021-08-30T12:58:00Z"/>
              </w:rPr>
            </w:pPr>
          </w:p>
        </w:tc>
        <w:tc>
          <w:tcPr>
            <w:tcW w:w="576" w:type="dxa"/>
            <w:tcBorders>
              <w:left w:val="dotted" w:sz="4" w:space="0" w:color="auto"/>
              <w:bottom w:val="dotted" w:sz="4" w:space="0" w:color="auto"/>
            </w:tcBorders>
          </w:tcPr>
          <w:p w14:paraId="1A27779D" w14:textId="509DB1F7" w:rsidR="008B0447" w:rsidRDefault="008B0447" w:rsidP="00535FAF">
            <w:pPr>
              <w:pStyle w:val="TableBody"/>
              <w:jc w:val="left"/>
              <w:rPr>
                <w:ins w:id="1628" w:author="Brian Bohman" w:date="2021-08-30T12:58:00Z"/>
              </w:rPr>
            </w:pPr>
            <w:ins w:id="1629" w:author="Brian Bohman" w:date="2021-08-30T13:11:00Z">
              <w:r w:rsidRPr="00536318">
                <w:t>4.74</w:t>
              </w:r>
            </w:ins>
          </w:p>
        </w:tc>
        <w:tc>
          <w:tcPr>
            <w:tcW w:w="720" w:type="dxa"/>
            <w:tcBorders>
              <w:bottom w:val="dotted" w:sz="4" w:space="0" w:color="auto"/>
            </w:tcBorders>
          </w:tcPr>
          <w:p w14:paraId="77247B34" w14:textId="4CC13895" w:rsidR="008B0447" w:rsidRDefault="008B0447" w:rsidP="00535FAF">
            <w:pPr>
              <w:pStyle w:val="TableBody"/>
              <w:jc w:val="left"/>
              <w:rPr>
                <w:ins w:id="1630" w:author="Brian Bohman" w:date="2021-08-30T12:58:00Z"/>
              </w:rPr>
            </w:pPr>
            <w:ins w:id="1631" w:author="Brian Bohman" w:date="2021-08-30T13:11:00Z">
              <w:r w:rsidRPr="00536318">
                <w:t>0.559</w:t>
              </w:r>
            </w:ins>
          </w:p>
        </w:tc>
      </w:tr>
      <w:tr w:rsidR="00077B96" w14:paraId="54D613B6" w14:textId="77777777" w:rsidTr="00A254FB">
        <w:trPr>
          <w:ins w:id="1632" w:author="Brian Bohman" w:date="2021-08-30T12:58:00Z"/>
        </w:trPr>
        <w:tc>
          <w:tcPr>
            <w:tcW w:w="1146" w:type="dxa"/>
            <w:vMerge w:val="restart"/>
            <w:tcBorders>
              <w:top w:val="dotted" w:sz="4" w:space="0" w:color="auto"/>
            </w:tcBorders>
            <w:vAlign w:val="center"/>
          </w:tcPr>
          <w:p w14:paraId="3530DF70" w14:textId="240EFE36" w:rsidR="00077B96" w:rsidRDefault="00077B96" w:rsidP="00535FAF">
            <w:pPr>
              <w:pStyle w:val="TableBody"/>
              <w:jc w:val="left"/>
              <w:rPr>
                <w:ins w:id="1633" w:author="Brian Bohman" w:date="2021-08-30T12:58:00Z"/>
              </w:rPr>
            </w:pPr>
            <w:ins w:id="1634" w:author="Brian Bohman" w:date="2021-08-30T12:59:00Z">
              <w:r w:rsidRPr="006A7632">
                <w:t>Canada</w:t>
              </w:r>
            </w:ins>
          </w:p>
        </w:tc>
        <w:tc>
          <w:tcPr>
            <w:tcW w:w="1581" w:type="dxa"/>
            <w:tcBorders>
              <w:top w:val="dotted" w:sz="4" w:space="0" w:color="auto"/>
              <w:right w:val="dotted" w:sz="4" w:space="0" w:color="auto"/>
            </w:tcBorders>
            <w:vAlign w:val="center"/>
          </w:tcPr>
          <w:p w14:paraId="2EF8AB26" w14:textId="6E3B15F6" w:rsidR="00077B96" w:rsidRDefault="00077B96" w:rsidP="00535FAF">
            <w:pPr>
              <w:pStyle w:val="TableBody"/>
              <w:jc w:val="left"/>
              <w:rPr>
                <w:ins w:id="1635" w:author="Brian Bohman" w:date="2021-08-30T12:58:00Z"/>
              </w:rPr>
            </w:pPr>
            <w:ins w:id="1636" w:author="Brian Bohman" w:date="2021-08-30T12:59:00Z">
              <w:r w:rsidRPr="006A7632">
                <w:t>Russet Burbank</w:t>
              </w:r>
            </w:ins>
          </w:p>
        </w:tc>
        <w:tc>
          <w:tcPr>
            <w:tcW w:w="1007" w:type="dxa"/>
            <w:tcBorders>
              <w:top w:val="dotted" w:sz="4" w:space="0" w:color="auto"/>
              <w:left w:val="dotted" w:sz="4" w:space="0" w:color="auto"/>
              <w:right w:val="dotted" w:sz="4" w:space="0" w:color="auto"/>
            </w:tcBorders>
            <w:vAlign w:val="center"/>
          </w:tcPr>
          <w:p w14:paraId="14CA9405" w14:textId="40B11020" w:rsidR="00077B96" w:rsidRDefault="00077B96" w:rsidP="001A6B40">
            <w:pPr>
              <w:pStyle w:val="TableBody"/>
              <w:jc w:val="center"/>
              <w:rPr>
                <w:ins w:id="1637" w:author="Brian Bohman" w:date="2021-08-30T12:58:00Z"/>
              </w:rPr>
            </w:pPr>
            <w:ins w:id="1638" w:author="Brian Bohman" w:date="2021-08-30T13:05:00Z">
              <w:r>
                <w:t>L</w:t>
              </w:r>
            </w:ins>
            <w:ins w:id="1639" w:author="Brian Bohman" w:date="2021-08-30T13:22:00Z">
              <w:r>
                <w:t xml:space="preserve"> to </w:t>
              </w:r>
            </w:ins>
            <w:ins w:id="1640" w:author="Brian Bohman" w:date="2021-08-30T13:05:00Z">
              <w:r>
                <w:t>VL</w:t>
              </w:r>
            </w:ins>
          </w:p>
        </w:tc>
        <w:tc>
          <w:tcPr>
            <w:tcW w:w="864" w:type="dxa"/>
            <w:vMerge w:val="restart"/>
            <w:tcBorders>
              <w:top w:val="dotted" w:sz="4" w:space="0" w:color="auto"/>
              <w:left w:val="dotted" w:sz="4" w:space="0" w:color="auto"/>
            </w:tcBorders>
            <w:vAlign w:val="center"/>
          </w:tcPr>
          <w:p w14:paraId="3A9D34AC" w14:textId="12E02D17" w:rsidR="00077B96" w:rsidRDefault="00077B96" w:rsidP="001A6B40">
            <w:pPr>
              <w:pStyle w:val="TableBody"/>
              <w:jc w:val="center"/>
              <w:rPr>
                <w:ins w:id="1641" w:author="Brian Bohman" w:date="2021-08-30T12:58:00Z"/>
              </w:rPr>
            </w:pPr>
            <w:ins w:id="1642" w:author="Brian Bohman" w:date="2021-08-30T13:00:00Z">
              <w:r>
                <w:t>10.0</w:t>
              </w:r>
            </w:ins>
          </w:p>
        </w:tc>
        <w:tc>
          <w:tcPr>
            <w:tcW w:w="864" w:type="dxa"/>
            <w:vMerge w:val="restart"/>
            <w:tcBorders>
              <w:top w:val="dotted" w:sz="4" w:space="0" w:color="auto"/>
            </w:tcBorders>
            <w:vAlign w:val="center"/>
          </w:tcPr>
          <w:p w14:paraId="310D8705" w14:textId="61CDAFA5" w:rsidR="00077B96" w:rsidRDefault="00077B96" w:rsidP="00077B96">
            <w:pPr>
              <w:pStyle w:val="TableBody"/>
              <w:jc w:val="center"/>
              <w:rPr>
                <w:ins w:id="1643" w:author="Brian Bohman" w:date="2021-08-30T14:00:00Z"/>
              </w:rPr>
            </w:pPr>
            <w:ins w:id="1644" w:author="Brian Bohman" w:date="2021-08-30T14:04:00Z">
              <w:r>
                <w:t>1150</w:t>
              </w:r>
            </w:ins>
          </w:p>
        </w:tc>
        <w:tc>
          <w:tcPr>
            <w:tcW w:w="1008" w:type="dxa"/>
            <w:vMerge w:val="restart"/>
            <w:tcBorders>
              <w:top w:val="dotted" w:sz="4" w:space="0" w:color="auto"/>
              <w:right w:val="dotted" w:sz="4" w:space="0" w:color="auto"/>
            </w:tcBorders>
            <w:vAlign w:val="center"/>
          </w:tcPr>
          <w:p w14:paraId="44404F1E" w14:textId="2A9E6F2E" w:rsidR="00077B96" w:rsidRDefault="00077B96" w:rsidP="00077B96">
            <w:pPr>
              <w:pStyle w:val="TableBody"/>
              <w:jc w:val="center"/>
              <w:rPr>
                <w:ins w:id="1645" w:author="Brian Bohman" w:date="2021-08-30T14:01:00Z"/>
              </w:rPr>
            </w:pPr>
            <w:ins w:id="1646" w:author="Brian Bohman" w:date="2021-08-30T14:05:00Z">
              <w:r>
                <w:t>2527</w:t>
              </w:r>
            </w:ins>
          </w:p>
        </w:tc>
        <w:tc>
          <w:tcPr>
            <w:tcW w:w="1224" w:type="dxa"/>
            <w:tcBorders>
              <w:top w:val="dotted" w:sz="4" w:space="0" w:color="auto"/>
              <w:left w:val="dotted" w:sz="4" w:space="0" w:color="auto"/>
            </w:tcBorders>
            <w:vAlign w:val="center"/>
          </w:tcPr>
          <w:p w14:paraId="3BFA6E72" w14:textId="4FBA9704" w:rsidR="00077B96" w:rsidRDefault="00077B96" w:rsidP="001A6B40">
            <w:pPr>
              <w:pStyle w:val="TableBody"/>
              <w:jc w:val="center"/>
              <w:rPr>
                <w:ins w:id="1647" w:author="Brian Bohman" w:date="2021-08-30T12:58:00Z"/>
              </w:rPr>
            </w:pPr>
            <w:ins w:id="1648" w:author="Brian Bohman" w:date="2021-08-30T13:00:00Z">
              <w:r>
                <w:t>29,000</w:t>
              </w:r>
            </w:ins>
          </w:p>
        </w:tc>
        <w:tc>
          <w:tcPr>
            <w:tcW w:w="1296" w:type="dxa"/>
            <w:vMerge w:val="restart"/>
            <w:tcBorders>
              <w:top w:val="dotted" w:sz="4" w:space="0" w:color="auto"/>
              <w:right w:val="dotted" w:sz="4" w:space="0" w:color="auto"/>
            </w:tcBorders>
            <w:vAlign w:val="center"/>
          </w:tcPr>
          <w:p w14:paraId="116BDB97" w14:textId="31464FC5" w:rsidR="00077B96" w:rsidRDefault="00077B96" w:rsidP="001A6B40">
            <w:pPr>
              <w:pStyle w:val="TableBody"/>
              <w:jc w:val="center"/>
              <w:rPr>
                <w:ins w:id="1649" w:author="Brian Bohman" w:date="2021-08-30T12:58:00Z"/>
              </w:rPr>
            </w:pPr>
            <w:ins w:id="1650" w:author="Brian Bohman" w:date="2021-08-30T13:20:00Z">
              <w:r>
                <w:t>AN</w:t>
              </w:r>
            </w:ins>
            <w:ins w:id="1651" w:author="Brian Bohman" w:date="2021-08-30T13:01:00Z">
              <w:r>
                <w:t xml:space="preserve"> @ P</w:t>
              </w:r>
            </w:ins>
            <w:ins w:id="1652" w:author="Brian Bohman" w:date="2021-08-30T13:23:00Z">
              <w:r>
                <w:t>L</w:t>
              </w:r>
            </w:ins>
          </w:p>
        </w:tc>
        <w:tc>
          <w:tcPr>
            <w:tcW w:w="576" w:type="dxa"/>
            <w:tcBorders>
              <w:top w:val="dotted" w:sz="4" w:space="0" w:color="auto"/>
              <w:left w:val="dotted" w:sz="4" w:space="0" w:color="auto"/>
            </w:tcBorders>
          </w:tcPr>
          <w:p w14:paraId="71D3F0F7" w14:textId="2BA47C87" w:rsidR="00077B96" w:rsidRDefault="00077B96" w:rsidP="00535FAF">
            <w:pPr>
              <w:pStyle w:val="TableBody"/>
              <w:jc w:val="left"/>
              <w:rPr>
                <w:ins w:id="1653" w:author="Brian Bohman" w:date="2021-08-30T12:58:00Z"/>
              </w:rPr>
            </w:pPr>
            <w:ins w:id="1654" w:author="Brian Bohman" w:date="2021-08-30T13:11:00Z">
              <w:r w:rsidRPr="00536318">
                <w:t>4.74</w:t>
              </w:r>
            </w:ins>
          </w:p>
        </w:tc>
        <w:tc>
          <w:tcPr>
            <w:tcW w:w="720" w:type="dxa"/>
            <w:tcBorders>
              <w:top w:val="dotted" w:sz="4" w:space="0" w:color="auto"/>
            </w:tcBorders>
          </w:tcPr>
          <w:p w14:paraId="6AD02E03" w14:textId="604A1D0F" w:rsidR="00077B96" w:rsidRDefault="00077B96" w:rsidP="00535FAF">
            <w:pPr>
              <w:pStyle w:val="TableBody"/>
              <w:jc w:val="left"/>
              <w:rPr>
                <w:ins w:id="1655" w:author="Brian Bohman" w:date="2021-08-30T12:58:00Z"/>
              </w:rPr>
            </w:pPr>
            <w:ins w:id="1656" w:author="Brian Bohman" w:date="2021-08-30T13:11:00Z">
              <w:r w:rsidRPr="00536318">
                <w:t>0.489</w:t>
              </w:r>
            </w:ins>
          </w:p>
        </w:tc>
      </w:tr>
      <w:tr w:rsidR="00077B96" w14:paraId="14B2723C" w14:textId="77777777" w:rsidTr="00A254FB">
        <w:trPr>
          <w:ins w:id="1657" w:author="Brian Bohman" w:date="2021-08-30T12:58:00Z"/>
        </w:trPr>
        <w:tc>
          <w:tcPr>
            <w:tcW w:w="1146" w:type="dxa"/>
            <w:vMerge/>
            <w:tcBorders>
              <w:bottom w:val="dotted" w:sz="4" w:space="0" w:color="auto"/>
            </w:tcBorders>
            <w:vAlign w:val="center"/>
          </w:tcPr>
          <w:p w14:paraId="4C3B193D" w14:textId="77777777" w:rsidR="00077B96" w:rsidRDefault="00077B96" w:rsidP="00535FAF">
            <w:pPr>
              <w:pStyle w:val="TableBody"/>
              <w:jc w:val="left"/>
              <w:rPr>
                <w:ins w:id="1658" w:author="Brian Bohman" w:date="2021-08-30T12:58:00Z"/>
              </w:rPr>
            </w:pPr>
          </w:p>
        </w:tc>
        <w:tc>
          <w:tcPr>
            <w:tcW w:w="1581" w:type="dxa"/>
            <w:tcBorders>
              <w:bottom w:val="dotted" w:sz="4" w:space="0" w:color="auto"/>
              <w:right w:val="dotted" w:sz="4" w:space="0" w:color="auto"/>
            </w:tcBorders>
            <w:vAlign w:val="center"/>
          </w:tcPr>
          <w:p w14:paraId="12441720" w14:textId="6BC66EFB" w:rsidR="00077B96" w:rsidRDefault="00077B96" w:rsidP="00535FAF">
            <w:pPr>
              <w:pStyle w:val="TableBody"/>
              <w:jc w:val="left"/>
              <w:rPr>
                <w:ins w:id="1659" w:author="Brian Bohman" w:date="2021-08-30T12:58:00Z"/>
              </w:rPr>
            </w:pPr>
            <w:proofErr w:type="spellStart"/>
            <w:ins w:id="1660" w:author="Brian Bohman" w:date="2021-08-30T12:59:00Z">
              <w:r w:rsidRPr="006A7632">
                <w:t>Shepody</w:t>
              </w:r>
            </w:ins>
            <w:proofErr w:type="spellEnd"/>
          </w:p>
        </w:tc>
        <w:tc>
          <w:tcPr>
            <w:tcW w:w="1007" w:type="dxa"/>
            <w:tcBorders>
              <w:left w:val="dotted" w:sz="4" w:space="0" w:color="auto"/>
              <w:bottom w:val="dotted" w:sz="4" w:space="0" w:color="auto"/>
              <w:right w:val="dotted" w:sz="4" w:space="0" w:color="auto"/>
            </w:tcBorders>
            <w:vAlign w:val="center"/>
          </w:tcPr>
          <w:p w14:paraId="5937D18F" w14:textId="0778F6EF" w:rsidR="00077B96" w:rsidRDefault="00077B96" w:rsidP="001A6B40">
            <w:pPr>
              <w:pStyle w:val="TableBody"/>
              <w:jc w:val="center"/>
              <w:rPr>
                <w:ins w:id="1661" w:author="Brian Bohman" w:date="2021-08-30T12:58:00Z"/>
              </w:rPr>
            </w:pPr>
            <w:ins w:id="1662" w:author="Brian Bohman" w:date="2021-08-30T13:05:00Z">
              <w:r>
                <w:t>E</w:t>
              </w:r>
            </w:ins>
            <w:ins w:id="1663" w:author="Brian Bohman" w:date="2021-08-30T13:22:00Z">
              <w:r>
                <w:t xml:space="preserve"> to </w:t>
              </w:r>
            </w:ins>
            <w:ins w:id="1664" w:author="Brian Bohman" w:date="2021-08-30T13:05:00Z">
              <w:r>
                <w:t>ME</w:t>
              </w:r>
            </w:ins>
          </w:p>
        </w:tc>
        <w:tc>
          <w:tcPr>
            <w:tcW w:w="864" w:type="dxa"/>
            <w:vMerge/>
            <w:tcBorders>
              <w:left w:val="dotted" w:sz="4" w:space="0" w:color="auto"/>
              <w:bottom w:val="dotted" w:sz="4" w:space="0" w:color="auto"/>
            </w:tcBorders>
            <w:vAlign w:val="center"/>
          </w:tcPr>
          <w:p w14:paraId="4D6F37DC" w14:textId="77777777" w:rsidR="00077B96" w:rsidRDefault="00077B96" w:rsidP="001A6B40">
            <w:pPr>
              <w:pStyle w:val="TableBody"/>
              <w:jc w:val="center"/>
              <w:rPr>
                <w:ins w:id="1665" w:author="Brian Bohman" w:date="2021-08-30T12:58:00Z"/>
              </w:rPr>
            </w:pPr>
          </w:p>
        </w:tc>
        <w:tc>
          <w:tcPr>
            <w:tcW w:w="864" w:type="dxa"/>
            <w:vMerge/>
            <w:tcBorders>
              <w:bottom w:val="dotted" w:sz="4" w:space="0" w:color="auto"/>
            </w:tcBorders>
            <w:vAlign w:val="center"/>
          </w:tcPr>
          <w:p w14:paraId="2C44BC25" w14:textId="77777777" w:rsidR="00077B96" w:rsidRDefault="00077B96" w:rsidP="00077B96">
            <w:pPr>
              <w:pStyle w:val="TableBody"/>
              <w:jc w:val="center"/>
              <w:rPr>
                <w:ins w:id="1666" w:author="Brian Bohman" w:date="2021-08-30T14:00:00Z"/>
              </w:rPr>
            </w:pPr>
          </w:p>
        </w:tc>
        <w:tc>
          <w:tcPr>
            <w:tcW w:w="1008" w:type="dxa"/>
            <w:vMerge/>
            <w:tcBorders>
              <w:bottom w:val="dotted" w:sz="4" w:space="0" w:color="auto"/>
              <w:right w:val="dotted" w:sz="4" w:space="0" w:color="auto"/>
            </w:tcBorders>
            <w:vAlign w:val="center"/>
          </w:tcPr>
          <w:p w14:paraId="041AF190" w14:textId="77777777" w:rsidR="00077B96" w:rsidRDefault="00077B96" w:rsidP="00077B96">
            <w:pPr>
              <w:pStyle w:val="TableBody"/>
              <w:jc w:val="center"/>
              <w:rPr>
                <w:ins w:id="1667" w:author="Brian Bohman" w:date="2021-08-30T14:01:00Z"/>
              </w:rPr>
            </w:pPr>
          </w:p>
        </w:tc>
        <w:tc>
          <w:tcPr>
            <w:tcW w:w="1224" w:type="dxa"/>
            <w:tcBorders>
              <w:left w:val="dotted" w:sz="4" w:space="0" w:color="auto"/>
              <w:bottom w:val="dotted" w:sz="4" w:space="0" w:color="auto"/>
            </w:tcBorders>
            <w:vAlign w:val="center"/>
          </w:tcPr>
          <w:p w14:paraId="3EBED5C1" w14:textId="7228037E" w:rsidR="00077B96" w:rsidRDefault="00077B96" w:rsidP="001A6B40">
            <w:pPr>
              <w:pStyle w:val="TableBody"/>
              <w:jc w:val="center"/>
              <w:rPr>
                <w:ins w:id="1668" w:author="Brian Bohman" w:date="2021-08-30T12:58:00Z"/>
              </w:rPr>
            </w:pPr>
            <w:ins w:id="1669" w:author="Brian Bohman" w:date="2021-08-30T13:00:00Z">
              <w:r>
                <w:t>44,000</w:t>
              </w:r>
            </w:ins>
          </w:p>
        </w:tc>
        <w:tc>
          <w:tcPr>
            <w:tcW w:w="1296" w:type="dxa"/>
            <w:vMerge/>
            <w:tcBorders>
              <w:bottom w:val="dotted" w:sz="4" w:space="0" w:color="auto"/>
              <w:right w:val="dotted" w:sz="4" w:space="0" w:color="auto"/>
            </w:tcBorders>
            <w:vAlign w:val="center"/>
          </w:tcPr>
          <w:p w14:paraId="3A1B16FE" w14:textId="77777777" w:rsidR="00077B96" w:rsidRDefault="00077B96" w:rsidP="001A6B40">
            <w:pPr>
              <w:pStyle w:val="TableBody"/>
              <w:jc w:val="center"/>
              <w:rPr>
                <w:ins w:id="1670" w:author="Brian Bohman" w:date="2021-08-30T12:58:00Z"/>
              </w:rPr>
            </w:pPr>
          </w:p>
        </w:tc>
        <w:tc>
          <w:tcPr>
            <w:tcW w:w="576" w:type="dxa"/>
            <w:tcBorders>
              <w:left w:val="dotted" w:sz="4" w:space="0" w:color="auto"/>
              <w:bottom w:val="dotted" w:sz="4" w:space="0" w:color="auto"/>
            </w:tcBorders>
          </w:tcPr>
          <w:p w14:paraId="3C4DEBDC" w14:textId="1649B65F" w:rsidR="00077B96" w:rsidRDefault="00077B96" w:rsidP="00535FAF">
            <w:pPr>
              <w:pStyle w:val="TableBody"/>
              <w:jc w:val="left"/>
              <w:rPr>
                <w:ins w:id="1671" w:author="Brian Bohman" w:date="2021-08-30T12:58:00Z"/>
              </w:rPr>
            </w:pPr>
            <w:ins w:id="1672" w:author="Brian Bohman" w:date="2021-08-30T13:11:00Z">
              <w:r w:rsidRPr="00536318">
                <w:t>4.77</w:t>
              </w:r>
            </w:ins>
          </w:p>
        </w:tc>
        <w:tc>
          <w:tcPr>
            <w:tcW w:w="720" w:type="dxa"/>
            <w:tcBorders>
              <w:bottom w:val="dotted" w:sz="4" w:space="0" w:color="auto"/>
            </w:tcBorders>
          </w:tcPr>
          <w:p w14:paraId="145E2BBE" w14:textId="24E61FE6" w:rsidR="00077B96" w:rsidRDefault="00077B96" w:rsidP="00535FAF">
            <w:pPr>
              <w:pStyle w:val="TableBody"/>
              <w:jc w:val="left"/>
              <w:rPr>
                <w:ins w:id="1673" w:author="Brian Bohman" w:date="2021-08-30T12:58:00Z"/>
              </w:rPr>
            </w:pPr>
            <w:ins w:id="1674" w:author="Brian Bohman" w:date="2021-08-30T13:11:00Z">
              <w:r w:rsidRPr="00536318">
                <w:t>0.412</w:t>
              </w:r>
            </w:ins>
          </w:p>
        </w:tc>
      </w:tr>
      <w:tr w:rsidR="00077B96" w14:paraId="04617A8E" w14:textId="77777777" w:rsidTr="00A254FB">
        <w:trPr>
          <w:ins w:id="1675" w:author="Brian Bohman" w:date="2021-08-30T12:58:00Z"/>
        </w:trPr>
        <w:tc>
          <w:tcPr>
            <w:tcW w:w="1146" w:type="dxa"/>
            <w:vMerge w:val="restart"/>
            <w:tcBorders>
              <w:top w:val="dotted" w:sz="4" w:space="0" w:color="auto"/>
            </w:tcBorders>
            <w:vAlign w:val="center"/>
          </w:tcPr>
          <w:p w14:paraId="31D8164E" w14:textId="369C93B0" w:rsidR="00077B96" w:rsidRDefault="00077B96" w:rsidP="00535FAF">
            <w:pPr>
              <w:pStyle w:val="TableBody"/>
              <w:jc w:val="left"/>
              <w:rPr>
                <w:ins w:id="1676" w:author="Brian Bohman" w:date="2021-08-30T12:58:00Z"/>
              </w:rPr>
            </w:pPr>
            <w:ins w:id="1677" w:author="Brian Bohman" w:date="2021-08-30T12:59:00Z">
              <w:r w:rsidRPr="006A7632">
                <w:t>Minnesota</w:t>
              </w:r>
            </w:ins>
          </w:p>
        </w:tc>
        <w:tc>
          <w:tcPr>
            <w:tcW w:w="1581" w:type="dxa"/>
            <w:tcBorders>
              <w:top w:val="dotted" w:sz="4" w:space="0" w:color="auto"/>
              <w:right w:val="dotted" w:sz="4" w:space="0" w:color="auto"/>
            </w:tcBorders>
            <w:vAlign w:val="center"/>
          </w:tcPr>
          <w:p w14:paraId="49DC89F9" w14:textId="2FDA8E32" w:rsidR="00077B96" w:rsidRDefault="00077B96" w:rsidP="00535FAF">
            <w:pPr>
              <w:pStyle w:val="TableBody"/>
              <w:jc w:val="left"/>
              <w:rPr>
                <w:ins w:id="1678" w:author="Brian Bohman" w:date="2021-08-30T12:58:00Z"/>
              </w:rPr>
            </w:pPr>
            <w:ins w:id="1679" w:author="Brian Bohman" w:date="2021-08-30T12:59:00Z">
              <w:r w:rsidRPr="006A7632">
                <w:t>Clearwater</w:t>
              </w:r>
            </w:ins>
          </w:p>
        </w:tc>
        <w:tc>
          <w:tcPr>
            <w:tcW w:w="1007" w:type="dxa"/>
            <w:tcBorders>
              <w:top w:val="dotted" w:sz="4" w:space="0" w:color="auto"/>
              <w:left w:val="dotted" w:sz="4" w:space="0" w:color="auto"/>
              <w:right w:val="dotted" w:sz="4" w:space="0" w:color="auto"/>
            </w:tcBorders>
            <w:vAlign w:val="center"/>
          </w:tcPr>
          <w:p w14:paraId="2CA5F4EB" w14:textId="69906E20" w:rsidR="00077B96" w:rsidRDefault="00077B96" w:rsidP="001A6B40">
            <w:pPr>
              <w:pStyle w:val="TableBody"/>
              <w:jc w:val="center"/>
              <w:rPr>
                <w:ins w:id="1680" w:author="Brian Bohman" w:date="2021-08-30T12:58:00Z"/>
              </w:rPr>
            </w:pPr>
            <w:ins w:id="1681" w:author="Brian Bohman" w:date="2021-08-30T13:05:00Z">
              <w:r>
                <w:t>ML</w:t>
              </w:r>
            </w:ins>
          </w:p>
        </w:tc>
        <w:tc>
          <w:tcPr>
            <w:tcW w:w="864" w:type="dxa"/>
            <w:vMerge w:val="restart"/>
            <w:tcBorders>
              <w:top w:val="dotted" w:sz="4" w:space="0" w:color="auto"/>
              <w:left w:val="dotted" w:sz="4" w:space="0" w:color="auto"/>
              <w:bottom w:val="single" w:sz="4" w:space="0" w:color="auto"/>
            </w:tcBorders>
            <w:vAlign w:val="center"/>
          </w:tcPr>
          <w:p w14:paraId="75B19E94" w14:textId="4E57DDA7" w:rsidR="00077B96" w:rsidRDefault="00077B96" w:rsidP="001A6B40">
            <w:pPr>
              <w:pStyle w:val="TableBody"/>
              <w:jc w:val="center"/>
              <w:rPr>
                <w:ins w:id="1682" w:author="Brian Bohman" w:date="2021-08-30T12:58:00Z"/>
              </w:rPr>
            </w:pPr>
            <w:ins w:id="1683" w:author="Brian Bohman" w:date="2021-08-30T13:00:00Z">
              <w:r>
                <w:t>11.6</w:t>
              </w:r>
            </w:ins>
          </w:p>
        </w:tc>
        <w:tc>
          <w:tcPr>
            <w:tcW w:w="864" w:type="dxa"/>
            <w:vMerge w:val="restart"/>
            <w:tcBorders>
              <w:top w:val="dotted" w:sz="4" w:space="0" w:color="auto"/>
            </w:tcBorders>
            <w:vAlign w:val="center"/>
          </w:tcPr>
          <w:p w14:paraId="6F90B3F3" w14:textId="3D3123EB" w:rsidR="00077B96" w:rsidRDefault="00077B96" w:rsidP="00077B96">
            <w:pPr>
              <w:pStyle w:val="TableBody"/>
              <w:jc w:val="center"/>
              <w:rPr>
                <w:ins w:id="1684" w:author="Brian Bohman" w:date="2021-08-30T14:00:00Z"/>
              </w:rPr>
            </w:pPr>
            <w:ins w:id="1685" w:author="Brian Bohman" w:date="2021-08-30T14:04:00Z">
              <w:r>
                <w:t>1638</w:t>
              </w:r>
            </w:ins>
          </w:p>
        </w:tc>
        <w:tc>
          <w:tcPr>
            <w:tcW w:w="1008" w:type="dxa"/>
            <w:vMerge w:val="restart"/>
            <w:tcBorders>
              <w:top w:val="dotted" w:sz="4" w:space="0" w:color="auto"/>
              <w:right w:val="dotted" w:sz="4" w:space="0" w:color="auto"/>
            </w:tcBorders>
            <w:vAlign w:val="center"/>
          </w:tcPr>
          <w:p w14:paraId="781DA7FC" w14:textId="36408901" w:rsidR="00077B96" w:rsidRDefault="00077B96" w:rsidP="00077B96">
            <w:pPr>
              <w:pStyle w:val="TableBody"/>
              <w:jc w:val="center"/>
              <w:rPr>
                <w:ins w:id="1686" w:author="Brian Bohman" w:date="2021-08-30T14:01:00Z"/>
              </w:rPr>
            </w:pPr>
            <w:ins w:id="1687" w:author="Brian Bohman" w:date="2021-08-30T14:05:00Z">
              <w:r>
                <w:t>3136</w:t>
              </w:r>
            </w:ins>
          </w:p>
        </w:tc>
        <w:tc>
          <w:tcPr>
            <w:tcW w:w="1224" w:type="dxa"/>
            <w:vMerge w:val="restart"/>
            <w:tcBorders>
              <w:top w:val="dotted" w:sz="4" w:space="0" w:color="auto"/>
              <w:left w:val="dotted" w:sz="4" w:space="0" w:color="auto"/>
            </w:tcBorders>
            <w:vAlign w:val="center"/>
          </w:tcPr>
          <w:p w14:paraId="3A1D9159" w14:textId="18B1CD4C" w:rsidR="00077B96" w:rsidRDefault="00077B96" w:rsidP="001A6B40">
            <w:pPr>
              <w:pStyle w:val="TableBody"/>
              <w:jc w:val="center"/>
              <w:rPr>
                <w:ins w:id="1688" w:author="Brian Bohman" w:date="2021-08-30T12:58:00Z"/>
              </w:rPr>
            </w:pPr>
            <w:ins w:id="1689" w:author="Brian Bohman" w:date="2021-08-30T13:00:00Z">
              <w:r>
                <w:t>36,000</w:t>
              </w:r>
            </w:ins>
          </w:p>
        </w:tc>
        <w:tc>
          <w:tcPr>
            <w:tcW w:w="1296" w:type="dxa"/>
            <w:vMerge w:val="restart"/>
            <w:tcBorders>
              <w:top w:val="dotted" w:sz="4" w:space="0" w:color="auto"/>
              <w:right w:val="dotted" w:sz="4" w:space="0" w:color="auto"/>
            </w:tcBorders>
            <w:vAlign w:val="center"/>
          </w:tcPr>
          <w:p w14:paraId="1B5DC74B" w14:textId="578113FD" w:rsidR="00077B96" w:rsidRDefault="00077B96" w:rsidP="001A6B40">
            <w:pPr>
              <w:pStyle w:val="TableBody"/>
              <w:jc w:val="center"/>
              <w:rPr>
                <w:ins w:id="1690" w:author="Brian Bohman" w:date="2021-08-30T12:58:00Z"/>
              </w:rPr>
            </w:pPr>
            <w:ins w:id="1691" w:author="Brian Bohman" w:date="2021-08-30T13:20:00Z">
              <w:r>
                <w:t>AN</w:t>
              </w:r>
            </w:ins>
            <w:ins w:id="1692" w:author="Brian Bohman" w:date="2021-08-30T13:01:00Z">
              <w:r>
                <w:t xml:space="preserve">, Urea, </w:t>
              </w:r>
            </w:ins>
            <w:ins w:id="1693" w:author="Brian Bohman" w:date="2021-08-30T13:23:00Z">
              <w:r>
                <w:t xml:space="preserve">UAN, </w:t>
              </w:r>
            </w:ins>
            <w:ins w:id="1694" w:author="Brian Bohman" w:date="2021-08-30T13:01:00Z">
              <w:r>
                <w:t>and/or PCU @ P</w:t>
              </w:r>
            </w:ins>
            <w:ins w:id="1695" w:author="Brian Bohman" w:date="2021-08-30T13:21:00Z">
              <w:r>
                <w:t>L</w:t>
              </w:r>
            </w:ins>
            <w:ins w:id="1696" w:author="Brian Bohman" w:date="2021-08-30T13:01:00Z">
              <w:r>
                <w:t xml:space="preserve">, </w:t>
              </w:r>
            </w:ins>
            <w:ins w:id="1697" w:author="Brian Bohman" w:date="2021-08-30T13:21:00Z">
              <w:r>
                <w:t>EM</w:t>
              </w:r>
            </w:ins>
            <w:ins w:id="1698" w:author="Brian Bohman" w:date="2021-08-30T13:01:00Z">
              <w:r>
                <w:t>, an</w:t>
              </w:r>
            </w:ins>
            <w:ins w:id="1699" w:author="Brian Bohman" w:date="2021-08-30T13:02:00Z">
              <w:r>
                <w:t>d/</w:t>
              </w:r>
            </w:ins>
            <w:ins w:id="1700" w:author="Brian Bohman" w:date="2021-08-30T13:01:00Z">
              <w:r>
                <w:t xml:space="preserve">or </w:t>
              </w:r>
            </w:ins>
            <w:ins w:id="1701" w:author="Brian Bohman" w:date="2021-08-30T13:21:00Z">
              <w:r>
                <w:t>P</w:t>
              </w:r>
            </w:ins>
            <w:ins w:id="1702" w:author="Brian Bohman" w:date="2021-08-30T13:01:00Z">
              <w:r>
                <w:t>-E</w:t>
              </w:r>
            </w:ins>
            <w:ins w:id="1703" w:author="Brian Bohman" w:date="2021-08-30T13:21:00Z">
              <w:r>
                <w:t>M</w:t>
              </w:r>
            </w:ins>
          </w:p>
        </w:tc>
        <w:tc>
          <w:tcPr>
            <w:tcW w:w="576" w:type="dxa"/>
            <w:tcBorders>
              <w:top w:val="dotted" w:sz="4" w:space="0" w:color="auto"/>
              <w:left w:val="dotted" w:sz="4" w:space="0" w:color="auto"/>
            </w:tcBorders>
          </w:tcPr>
          <w:p w14:paraId="77B3586B" w14:textId="2B6275AD" w:rsidR="00077B96" w:rsidRDefault="00077B96" w:rsidP="00535FAF">
            <w:pPr>
              <w:pStyle w:val="TableBody"/>
              <w:jc w:val="left"/>
              <w:rPr>
                <w:ins w:id="1704" w:author="Brian Bohman" w:date="2021-08-30T12:58:00Z"/>
              </w:rPr>
            </w:pPr>
            <w:ins w:id="1705" w:author="Brian Bohman" w:date="2021-08-30T13:11:00Z">
              <w:r w:rsidRPr="00536318">
                <w:t>4.75</w:t>
              </w:r>
            </w:ins>
          </w:p>
        </w:tc>
        <w:tc>
          <w:tcPr>
            <w:tcW w:w="720" w:type="dxa"/>
            <w:tcBorders>
              <w:top w:val="dotted" w:sz="4" w:space="0" w:color="auto"/>
            </w:tcBorders>
          </w:tcPr>
          <w:p w14:paraId="3653E859" w14:textId="7B492D62" w:rsidR="00077B96" w:rsidRDefault="00077B96" w:rsidP="00535FAF">
            <w:pPr>
              <w:pStyle w:val="TableBody"/>
              <w:jc w:val="left"/>
              <w:rPr>
                <w:ins w:id="1706" w:author="Brian Bohman" w:date="2021-08-30T12:58:00Z"/>
              </w:rPr>
            </w:pPr>
            <w:ins w:id="1707" w:author="Brian Bohman" w:date="2021-08-30T13:11:00Z">
              <w:r w:rsidRPr="00536318">
                <w:t>0.585</w:t>
              </w:r>
            </w:ins>
          </w:p>
        </w:tc>
      </w:tr>
      <w:tr w:rsidR="00077B96" w14:paraId="192D2824" w14:textId="77777777" w:rsidTr="00A254FB">
        <w:trPr>
          <w:ins w:id="1708" w:author="Brian Bohman" w:date="2021-08-30T12:58:00Z"/>
        </w:trPr>
        <w:tc>
          <w:tcPr>
            <w:tcW w:w="1146" w:type="dxa"/>
            <w:vMerge/>
            <w:vAlign w:val="center"/>
          </w:tcPr>
          <w:p w14:paraId="07FFCBBF" w14:textId="77777777" w:rsidR="00077B96" w:rsidRDefault="00077B96" w:rsidP="00535FAF">
            <w:pPr>
              <w:pStyle w:val="TableBody"/>
              <w:jc w:val="left"/>
              <w:rPr>
                <w:ins w:id="1709" w:author="Brian Bohman" w:date="2021-08-30T12:58:00Z"/>
              </w:rPr>
            </w:pPr>
          </w:p>
        </w:tc>
        <w:tc>
          <w:tcPr>
            <w:tcW w:w="1581" w:type="dxa"/>
            <w:tcBorders>
              <w:right w:val="dotted" w:sz="4" w:space="0" w:color="auto"/>
            </w:tcBorders>
            <w:vAlign w:val="center"/>
          </w:tcPr>
          <w:p w14:paraId="7B381FF2" w14:textId="6E8DE409" w:rsidR="00077B96" w:rsidRDefault="00077B96" w:rsidP="00535FAF">
            <w:pPr>
              <w:pStyle w:val="TableBody"/>
              <w:jc w:val="left"/>
              <w:rPr>
                <w:ins w:id="1710" w:author="Brian Bohman" w:date="2021-08-30T12:58:00Z"/>
              </w:rPr>
            </w:pPr>
            <w:ins w:id="1711" w:author="Brian Bohman" w:date="2021-08-30T12:59:00Z">
              <w:r w:rsidRPr="006A7632">
                <w:t>Dakota Russet</w:t>
              </w:r>
            </w:ins>
          </w:p>
        </w:tc>
        <w:tc>
          <w:tcPr>
            <w:tcW w:w="1007" w:type="dxa"/>
            <w:tcBorders>
              <w:left w:val="dotted" w:sz="4" w:space="0" w:color="auto"/>
              <w:right w:val="dotted" w:sz="4" w:space="0" w:color="auto"/>
            </w:tcBorders>
            <w:vAlign w:val="center"/>
          </w:tcPr>
          <w:p w14:paraId="332E84A5" w14:textId="77100C7F" w:rsidR="00077B96" w:rsidRDefault="00077B96" w:rsidP="001A6B40">
            <w:pPr>
              <w:pStyle w:val="TableBody"/>
              <w:jc w:val="center"/>
              <w:rPr>
                <w:ins w:id="1712" w:author="Brian Bohman" w:date="2021-08-30T12:58:00Z"/>
              </w:rPr>
            </w:pPr>
            <w:ins w:id="1713" w:author="Brian Bohman" w:date="2021-08-30T13:05:00Z">
              <w:r>
                <w:t>ML</w:t>
              </w:r>
            </w:ins>
          </w:p>
        </w:tc>
        <w:tc>
          <w:tcPr>
            <w:tcW w:w="864" w:type="dxa"/>
            <w:vMerge/>
            <w:tcBorders>
              <w:left w:val="dotted" w:sz="4" w:space="0" w:color="auto"/>
              <w:bottom w:val="single" w:sz="4" w:space="0" w:color="auto"/>
            </w:tcBorders>
            <w:vAlign w:val="center"/>
          </w:tcPr>
          <w:p w14:paraId="1AA37FFE" w14:textId="77777777" w:rsidR="00077B96" w:rsidRDefault="00077B96" w:rsidP="00535FAF">
            <w:pPr>
              <w:pStyle w:val="TableBody"/>
              <w:jc w:val="left"/>
              <w:rPr>
                <w:ins w:id="1714" w:author="Brian Bohman" w:date="2021-08-30T12:58:00Z"/>
              </w:rPr>
            </w:pPr>
          </w:p>
        </w:tc>
        <w:tc>
          <w:tcPr>
            <w:tcW w:w="864" w:type="dxa"/>
            <w:vMerge/>
            <w:vAlign w:val="center"/>
          </w:tcPr>
          <w:p w14:paraId="472000A5" w14:textId="77777777" w:rsidR="00077B96" w:rsidRDefault="00077B96" w:rsidP="00077B96">
            <w:pPr>
              <w:pStyle w:val="TableBody"/>
              <w:jc w:val="center"/>
              <w:rPr>
                <w:ins w:id="1715" w:author="Brian Bohman" w:date="2021-08-30T14:00:00Z"/>
              </w:rPr>
            </w:pPr>
          </w:p>
        </w:tc>
        <w:tc>
          <w:tcPr>
            <w:tcW w:w="1008" w:type="dxa"/>
            <w:vMerge/>
            <w:tcBorders>
              <w:right w:val="dotted" w:sz="4" w:space="0" w:color="auto"/>
            </w:tcBorders>
            <w:vAlign w:val="center"/>
          </w:tcPr>
          <w:p w14:paraId="5092DF58" w14:textId="77777777" w:rsidR="00077B96" w:rsidRDefault="00077B96" w:rsidP="00077B96">
            <w:pPr>
              <w:pStyle w:val="TableBody"/>
              <w:jc w:val="center"/>
              <w:rPr>
                <w:ins w:id="1716" w:author="Brian Bohman" w:date="2021-08-30T14:01:00Z"/>
              </w:rPr>
            </w:pPr>
          </w:p>
        </w:tc>
        <w:tc>
          <w:tcPr>
            <w:tcW w:w="1224" w:type="dxa"/>
            <w:vMerge/>
            <w:tcBorders>
              <w:left w:val="dotted" w:sz="4" w:space="0" w:color="auto"/>
            </w:tcBorders>
            <w:vAlign w:val="center"/>
          </w:tcPr>
          <w:p w14:paraId="0D71E2C8" w14:textId="24C26469" w:rsidR="00077B96" w:rsidRDefault="00077B96" w:rsidP="00535FAF">
            <w:pPr>
              <w:pStyle w:val="TableBody"/>
              <w:jc w:val="left"/>
              <w:rPr>
                <w:ins w:id="1717" w:author="Brian Bohman" w:date="2021-08-30T12:58:00Z"/>
              </w:rPr>
            </w:pPr>
          </w:p>
        </w:tc>
        <w:tc>
          <w:tcPr>
            <w:tcW w:w="1296" w:type="dxa"/>
            <w:vMerge/>
            <w:tcBorders>
              <w:right w:val="dotted" w:sz="4" w:space="0" w:color="auto"/>
            </w:tcBorders>
            <w:vAlign w:val="center"/>
          </w:tcPr>
          <w:p w14:paraId="6515CC46" w14:textId="77777777" w:rsidR="00077B96" w:rsidRDefault="00077B96" w:rsidP="00535FAF">
            <w:pPr>
              <w:pStyle w:val="TableBody"/>
              <w:jc w:val="left"/>
              <w:rPr>
                <w:ins w:id="1718" w:author="Brian Bohman" w:date="2021-08-30T12:58:00Z"/>
              </w:rPr>
            </w:pPr>
          </w:p>
        </w:tc>
        <w:tc>
          <w:tcPr>
            <w:tcW w:w="576" w:type="dxa"/>
            <w:tcBorders>
              <w:left w:val="dotted" w:sz="4" w:space="0" w:color="auto"/>
            </w:tcBorders>
          </w:tcPr>
          <w:p w14:paraId="104A8D6C" w14:textId="415F0A01" w:rsidR="00077B96" w:rsidRDefault="00077B96" w:rsidP="00535FAF">
            <w:pPr>
              <w:pStyle w:val="TableBody"/>
              <w:jc w:val="left"/>
              <w:rPr>
                <w:ins w:id="1719" w:author="Brian Bohman" w:date="2021-08-30T12:58:00Z"/>
              </w:rPr>
            </w:pPr>
            <w:ins w:id="1720" w:author="Brian Bohman" w:date="2021-08-30T13:11:00Z">
              <w:r w:rsidRPr="00536318">
                <w:t>4.75</w:t>
              </w:r>
            </w:ins>
          </w:p>
        </w:tc>
        <w:tc>
          <w:tcPr>
            <w:tcW w:w="720" w:type="dxa"/>
          </w:tcPr>
          <w:p w14:paraId="1720229B" w14:textId="760F9683" w:rsidR="00077B96" w:rsidRDefault="00077B96" w:rsidP="00535FAF">
            <w:pPr>
              <w:pStyle w:val="TableBody"/>
              <w:jc w:val="left"/>
              <w:rPr>
                <w:ins w:id="1721" w:author="Brian Bohman" w:date="2021-08-30T12:58:00Z"/>
              </w:rPr>
            </w:pPr>
            <w:ins w:id="1722" w:author="Brian Bohman" w:date="2021-08-30T13:11:00Z">
              <w:r w:rsidRPr="00536318">
                <w:t>0.599</w:t>
              </w:r>
            </w:ins>
          </w:p>
        </w:tc>
      </w:tr>
      <w:tr w:rsidR="00077B96" w14:paraId="3DB86401" w14:textId="77777777" w:rsidTr="00A254FB">
        <w:trPr>
          <w:ins w:id="1723" w:author="Brian Bohman" w:date="2021-08-30T12:58:00Z"/>
        </w:trPr>
        <w:tc>
          <w:tcPr>
            <w:tcW w:w="1146" w:type="dxa"/>
            <w:vMerge/>
            <w:vAlign w:val="center"/>
          </w:tcPr>
          <w:p w14:paraId="0E97BAB7" w14:textId="77777777" w:rsidR="00077B96" w:rsidRDefault="00077B96" w:rsidP="00535FAF">
            <w:pPr>
              <w:pStyle w:val="TableBody"/>
              <w:jc w:val="left"/>
              <w:rPr>
                <w:ins w:id="1724" w:author="Brian Bohman" w:date="2021-08-30T12:58:00Z"/>
              </w:rPr>
            </w:pPr>
          </w:p>
        </w:tc>
        <w:tc>
          <w:tcPr>
            <w:tcW w:w="1581" w:type="dxa"/>
            <w:tcBorders>
              <w:right w:val="dotted" w:sz="4" w:space="0" w:color="auto"/>
            </w:tcBorders>
            <w:vAlign w:val="center"/>
          </w:tcPr>
          <w:p w14:paraId="6DE2C8CF" w14:textId="54721F3C" w:rsidR="00077B96" w:rsidRDefault="00077B96" w:rsidP="00535FAF">
            <w:pPr>
              <w:pStyle w:val="TableBody"/>
              <w:jc w:val="left"/>
              <w:rPr>
                <w:ins w:id="1725" w:author="Brian Bohman" w:date="2021-08-30T12:58:00Z"/>
              </w:rPr>
            </w:pPr>
            <w:ins w:id="1726" w:author="Brian Bohman" w:date="2021-08-30T12:59:00Z">
              <w:r w:rsidRPr="006A7632">
                <w:t>Easton</w:t>
              </w:r>
            </w:ins>
          </w:p>
        </w:tc>
        <w:tc>
          <w:tcPr>
            <w:tcW w:w="1007" w:type="dxa"/>
            <w:tcBorders>
              <w:left w:val="dotted" w:sz="4" w:space="0" w:color="auto"/>
              <w:right w:val="dotted" w:sz="4" w:space="0" w:color="auto"/>
            </w:tcBorders>
            <w:vAlign w:val="center"/>
          </w:tcPr>
          <w:p w14:paraId="303E8E3C" w14:textId="37A81263" w:rsidR="00077B96" w:rsidRDefault="00077B96" w:rsidP="001A6B40">
            <w:pPr>
              <w:pStyle w:val="TableBody"/>
              <w:jc w:val="center"/>
              <w:rPr>
                <w:ins w:id="1727" w:author="Brian Bohman" w:date="2021-08-30T12:58:00Z"/>
              </w:rPr>
            </w:pPr>
            <w:ins w:id="1728" w:author="Brian Bohman" w:date="2021-08-30T13:05:00Z">
              <w:r>
                <w:t>L</w:t>
              </w:r>
            </w:ins>
          </w:p>
        </w:tc>
        <w:tc>
          <w:tcPr>
            <w:tcW w:w="864" w:type="dxa"/>
            <w:vMerge/>
            <w:tcBorders>
              <w:left w:val="dotted" w:sz="4" w:space="0" w:color="auto"/>
              <w:bottom w:val="single" w:sz="4" w:space="0" w:color="auto"/>
            </w:tcBorders>
            <w:vAlign w:val="center"/>
          </w:tcPr>
          <w:p w14:paraId="6AE34FF6" w14:textId="77777777" w:rsidR="00077B96" w:rsidRDefault="00077B96" w:rsidP="00535FAF">
            <w:pPr>
              <w:pStyle w:val="TableBody"/>
              <w:jc w:val="left"/>
              <w:rPr>
                <w:ins w:id="1729" w:author="Brian Bohman" w:date="2021-08-30T12:58:00Z"/>
              </w:rPr>
            </w:pPr>
          </w:p>
        </w:tc>
        <w:tc>
          <w:tcPr>
            <w:tcW w:w="864" w:type="dxa"/>
            <w:vMerge/>
            <w:vAlign w:val="center"/>
          </w:tcPr>
          <w:p w14:paraId="0216E49A" w14:textId="77777777" w:rsidR="00077B96" w:rsidRDefault="00077B96" w:rsidP="00077B96">
            <w:pPr>
              <w:pStyle w:val="TableBody"/>
              <w:jc w:val="center"/>
              <w:rPr>
                <w:ins w:id="1730" w:author="Brian Bohman" w:date="2021-08-30T14:00:00Z"/>
              </w:rPr>
            </w:pPr>
          </w:p>
        </w:tc>
        <w:tc>
          <w:tcPr>
            <w:tcW w:w="1008" w:type="dxa"/>
            <w:vMerge/>
            <w:tcBorders>
              <w:right w:val="dotted" w:sz="4" w:space="0" w:color="auto"/>
            </w:tcBorders>
            <w:vAlign w:val="center"/>
          </w:tcPr>
          <w:p w14:paraId="63E29342" w14:textId="77777777" w:rsidR="00077B96" w:rsidRDefault="00077B96" w:rsidP="00077B96">
            <w:pPr>
              <w:pStyle w:val="TableBody"/>
              <w:jc w:val="center"/>
              <w:rPr>
                <w:ins w:id="1731" w:author="Brian Bohman" w:date="2021-08-30T14:01:00Z"/>
              </w:rPr>
            </w:pPr>
          </w:p>
        </w:tc>
        <w:tc>
          <w:tcPr>
            <w:tcW w:w="1224" w:type="dxa"/>
            <w:vMerge/>
            <w:tcBorders>
              <w:left w:val="dotted" w:sz="4" w:space="0" w:color="auto"/>
            </w:tcBorders>
            <w:vAlign w:val="center"/>
          </w:tcPr>
          <w:p w14:paraId="2D7F8B1A" w14:textId="2D8F0C96" w:rsidR="00077B96" w:rsidRDefault="00077B96" w:rsidP="00535FAF">
            <w:pPr>
              <w:pStyle w:val="TableBody"/>
              <w:jc w:val="left"/>
              <w:rPr>
                <w:ins w:id="1732" w:author="Brian Bohman" w:date="2021-08-30T12:58:00Z"/>
              </w:rPr>
            </w:pPr>
          </w:p>
        </w:tc>
        <w:tc>
          <w:tcPr>
            <w:tcW w:w="1296" w:type="dxa"/>
            <w:vMerge/>
            <w:tcBorders>
              <w:right w:val="dotted" w:sz="4" w:space="0" w:color="auto"/>
            </w:tcBorders>
            <w:vAlign w:val="center"/>
          </w:tcPr>
          <w:p w14:paraId="11082C4E" w14:textId="77777777" w:rsidR="00077B96" w:rsidRDefault="00077B96" w:rsidP="00535FAF">
            <w:pPr>
              <w:pStyle w:val="TableBody"/>
              <w:jc w:val="left"/>
              <w:rPr>
                <w:ins w:id="1733" w:author="Brian Bohman" w:date="2021-08-30T12:58:00Z"/>
              </w:rPr>
            </w:pPr>
          </w:p>
        </w:tc>
        <w:tc>
          <w:tcPr>
            <w:tcW w:w="576" w:type="dxa"/>
            <w:tcBorders>
              <w:left w:val="dotted" w:sz="4" w:space="0" w:color="auto"/>
            </w:tcBorders>
          </w:tcPr>
          <w:p w14:paraId="0198673C" w14:textId="4F0E0ABD" w:rsidR="00077B96" w:rsidRDefault="00077B96" w:rsidP="00535FAF">
            <w:pPr>
              <w:pStyle w:val="TableBody"/>
              <w:jc w:val="left"/>
              <w:rPr>
                <w:ins w:id="1734" w:author="Brian Bohman" w:date="2021-08-30T12:58:00Z"/>
              </w:rPr>
            </w:pPr>
            <w:ins w:id="1735" w:author="Brian Bohman" w:date="2021-08-30T13:11:00Z">
              <w:r w:rsidRPr="00536318">
                <w:t>4.75</w:t>
              </w:r>
            </w:ins>
          </w:p>
        </w:tc>
        <w:tc>
          <w:tcPr>
            <w:tcW w:w="720" w:type="dxa"/>
          </w:tcPr>
          <w:p w14:paraId="4EBD136E" w14:textId="68BEC4E8" w:rsidR="00077B96" w:rsidRDefault="00077B96" w:rsidP="00535FAF">
            <w:pPr>
              <w:pStyle w:val="TableBody"/>
              <w:jc w:val="left"/>
              <w:rPr>
                <w:ins w:id="1736" w:author="Brian Bohman" w:date="2021-08-30T12:58:00Z"/>
              </w:rPr>
            </w:pPr>
            <w:ins w:id="1737" w:author="Brian Bohman" w:date="2021-08-30T13:11:00Z">
              <w:r w:rsidRPr="00536318">
                <w:t>0.592</w:t>
              </w:r>
            </w:ins>
          </w:p>
        </w:tc>
      </w:tr>
      <w:tr w:rsidR="00077B96" w14:paraId="050F6B13" w14:textId="77777777" w:rsidTr="00A254FB">
        <w:trPr>
          <w:ins w:id="1738" w:author="Brian Bohman" w:date="2021-08-30T12:58:00Z"/>
        </w:trPr>
        <w:tc>
          <w:tcPr>
            <w:tcW w:w="1146" w:type="dxa"/>
            <w:vMerge/>
            <w:vAlign w:val="center"/>
          </w:tcPr>
          <w:p w14:paraId="67F4AA33" w14:textId="77777777" w:rsidR="00077B96" w:rsidRDefault="00077B96" w:rsidP="00535FAF">
            <w:pPr>
              <w:pStyle w:val="TableBody"/>
              <w:jc w:val="left"/>
              <w:rPr>
                <w:ins w:id="1739" w:author="Brian Bohman" w:date="2021-08-30T12:58:00Z"/>
              </w:rPr>
            </w:pPr>
          </w:p>
        </w:tc>
        <w:tc>
          <w:tcPr>
            <w:tcW w:w="1581" w:type="dxa"/>
            <w:tcBorders>
              <w:right w:val="dotted" w:sz="4" w:space="0" w:color="auto"/>
            </w:tcBorders>
            <w:vAlign w:val="center"/>
          </w:tcPr>
          <w:p w14:paraId="30324D41" w14:textId="39252547" w:rsidR="00077B96" w:rsidRDefault="00077B96" w:rsidP="00535FAF">
            <w:pPr>
              <w:pStyle w:val="TableBody"/>
              <w:jc w:val="left"/>
              <w:rPr>
                <w:ins w:id="1740" w:author="Brian Bohman" w:date="2021-08-30T12:58:00Z"/>
              </w:rPr>
            </w:pPr>
            <w:ins w:id="1741" w:author="Brian Bohman" w:date="2021-08-30T12:59:00Z">
              <w:r w:rsidRPr="006A7632">
                <w:t>Russet Burbank</w:t>
              </w:r>
            </w:ins>
          </w:p>
        </w:tc>
        <w:tc>
          <w:tcPr>
            <w:tcW w:w="1007" w:type="dxa"/>
            <w:tcBorders>
              <w:left w:val="dotted" w:sz="4" w:space="0" w:color="auto"/>
              <w:right w:val="dotted" w:sz="4" w:space="0" w:color="auto"/>
            </w:tcBorders>
            <w:vAlign w:val="center"/>
          </w:tcPr>
          <w:p w14:paraId="14CA9194" w14:textId="101BAB58" w:rsidR="00077B96" w:rsidRDefault="00077B96" w:rsidP="001A6B40">
            <w:pPr>
              <w:pStyle w:val="TableBody"/>
              <w:jc w:val="center"/>
              <w:rPr>
                <w:ins w:id="1742" w:author="Brian Bohman" w:date="2021-08-30T12:58:00Z"/>
              </w:rPr>
            </w:pPr>
            <w:ins w:id="1743" w:author="Brian Bohman" w:date="2021-08-30T13:05:00Z">
              <w:r>
                <w:t>L</w:t>
              </w:r>
            </w:ins>
            <w:ins w:id="1744" w:author="Brian Bohman" w:date="2021-08-30T13:22:00Z">
              <w:r>
                <w:t xml:space="preserve"> to </w:t>
              </w:r>
            </w:ins>
            <w:ins w:id="1745" w:author="Brian Bohman" w:date="2021-08-30T13:05:00Z">
              <w:r>
                <w:t>VL</w:t>
              </w:r>
            </w:ins>
          </w:p>
        </w:tc>
        <w:tc>
          <w:tcPr>
            <w:tcW w:w="864" w:type="dxa"/>
            <w:vMerge/>
            <w:tcBorders>
              <w:left w:val="dotted" w:sz="4" w:space="0" w:color="auto"/>
              <w:bottom w:val="single" w:sz="4" w:space="0" w:color="auto"/>
            </w:tcBorders>
            <w:vAlign w:val="center"/>
          </w:tcPr>
          <w:p w14:paraId="3A3FA1E0" w14:textId="77777777" w:rsidR="00077B96" w:rsidRDefault="00077B96" w:rsidP="00535FAF">
            <w:pPr>
              <w:pStyle w:val="TableBody"/>
              <w:jc w:val="left"/>
              <w:rPr>
                <w:ins w:id="1746" w:author="Brian Bohman" w:date="2021-08-30T12:58:00Z"/>
              </w:rPr>
            </w:pPr>
          </w:p>
        </w:tc>
        <w:tc>
          <w:tcPr>
            <w:tcW w:w="864" w:type="dxa"/>
            <w:vMerge/>
            <w:vAlign w:val="center"/>
          </w:tcPr>
          <w:p w14:paraId="6CEAB04B" w14:textId="77777777" w:rsidR="00077B96" w:rsidRDefault="00077B96" w:rsidP="00077B96">
            <w:pPr>
              <w:pStyle w:val="TableBody"/>
              <w:jc w:val="center"/>
              <w:rPr>
                <w:ins w:id="1747" w:author="Brian Bohman" w:date="2021-08-30T14:00:00Z"/>
              </w:rPr>
            </w:pPr>
          </w:p>
        </w:tc>
        <w:tc>
          <w:tcPr>
            <w:tcW w:w="1008" w:type="dxa"/>
            <w:vMerge/>
            <w:tcBorders>
              <w:right w:val="dotted" w:sz="4" w:space="0" w:color="auto"/>
            </w:tcBorders>
            <w:vAlign w:val="center"/>
          </w:tcPr>
          <w:p w14:paraId="34B24309" w14:textId="77777777" w:rsidR="00077B96" w:rsidRDefault="00077B96" w:rsidP="00077B96">
            <w:pPr>
              <w:pStyle w:val="TableBody"/>
              <w:jc w:val="center"/>
              <w:rPr>
                <w:ins w:id="1748" w:author="Brian Bohman" w:date="2021-08-30T14:01:00Z"/>
              </w:rPr>
            </w:pPr>
          </w:p>
        </w:tc>
        <w:tc>
          <w:tcPr>
            <w:tcW w:w="1224" w:type="dxa"/>
            <w:vMerge/>
            <w:tcBorders>
              <w:left w:val="dotted" w:sz="4" w:space="0" w:color="auto"/>
            </w:tcBorders>
            <w:vAlign w:val="center"/>
          </w:tcPr>
          <w:p w14:paraId="3631D050" w14:textId="063830BC" w:rsidR="00077B96" w:rsidRDefault="00077B96" w:rsidP="00535FAF">
            <w:pPr>
              <w:pStyle w:val="TableBody"/>
              <w:jc w:val="left"/>
              <w:rPr>
                <w:ins w:id="1749" w:author="Brian Bohman" w:date="2021-08-30T12:58:00Z"/>
              </w:rPr>
            </w:pPr>
          </w:p>
        </w:tc>
        <w:tc>
          <w:tcPr>
            <w:tcW w:w="1296" w:type="dxa"/>
            <w:vMerge/>
            <w:tcBorders>
              <w:right w:val="dotted" w:sz="4" w:space="0" w:color="auto"/>
            </w:tcBorders>
            <w:vAlign w:val="center"/>
          </w:tcPr>
          <w:p w14:paraId="301160E9" w14:textId="77777777" w:rsidR="00077B96" w:rsidRDefault="00077B96" w:rsidP="00535FAF">
            <w:pPr>
              <w:pStyle w:val="TableBody"/>
              <w:jc w:val="left"/>
              <w:rPr>
                <w:ins w:id="1750" w:author="Brian Bohman" w:date="2021-08-30T12:58:00Z"/>
              </w:rPr>
            </w:pPr>
          </w:p>
        </w:tc>
        <w:tc>
          <w:tcPr>
            <w:tcW w:w="576" w:type="dxa"/>
            <w:tcBorders>
              <w:left w:val="dotted" w:sz="4" w:space="0" w:color="auto"/>
            </w:tcBorders>
          </w:tcPr>
          <w:p w14:paraId="25BF87F0" w14:textId="7994E6B9" w:rsidR="00077B96" w:rsidRDefault="00077B96" w:rsidP="00535FAF">
            <w:pPr>
              <w:pStyle w:val="TableBody"/>
              <w:jc w:val="left"/>
              <w:rPr>
                <w:ins w:id="1751" w:author="Brian Bohman" w:date="2021-08-30T12:58:00Z"/>
              </w:rPr>
            </w:pPr>
            <w:ins w:id="1752" w:author="Brian Bohman" w:date="2021-08-30T13:11:00Z">
              <w:r w:rsidRPr="00536318">
                <w:t>4.74</w:t>
              </w:r>
            </w:ins>
          </w:p>
        </w:tc>
        <w:tc>
          <w:tcPr>
            <w:tcW w:w="720" w:type="dxa"/>
          </w:tcPr>
          <w:p w14:paraId="3FCECBFE" w14:textId="60643D5E" w:rsidR="00077B96" w:rsidRDefault="00077B96" w:rsidP="00535FAF">
            <w:pPr>
              <w:pStyle w:val="TableBody"/>
              <w:jc w:val="left"/>
              <w:rPr>
                <w:ins w:id="1753" w:author="Brian Bohman" w:date="2021-08-30T12:58:00Z"/>
              </w:rPr>
            </w:pPr>
            <w:ins w:id="1754" w:author="Brian Bohman" w:date="2021-08-30T13:11:00Z">
              <w:r w:rsidRPr="00536318">
                <w:t>0.566</w:t>
              </w:r>
            </w:ins>
          </w:p>
        </w:tc>
      </w:tr>
      <w:tr w:rsidR="00077B96" w14:paraId="441407DC"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55" w:author="Brian Bohman" w:date="2021-10-27T06:40: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ins w:id="1756" w:author="Brian Bohman" w:date="2021-08-30T12:58:00Z"/>
        </w:trPr>
        <w:tc>
          <w:tcPr>
            <w:tcW w:w="1146" w:type="dxa"/>
            <w:vMerge/>
            <w:tcBorders>
              <w:bottom w:val="single" w:sz="4" w:space="0" w:color="auto"/>
            </w:tcBorders>
            <w:vAlign w:val="center"/>
            <w:tcPrChange w:id="1757" w:author="Brian Bohman" w:date="2021-10-27T06:40:00Z">
              <w:tcPr>
                <w:tcW w:w="1146" w:type="dxa"/>
                <w:vMerge/>
                <w:tcBorders>
                  <w:bottom w:val="single" w:sz="4" w:space="0" w:color="auto"/>
                </w:tcBorders>
                <w:vAlign w:val="center"/>
              </w:tcPr>
            </w:tcPrChange>
          </w:tcPr>
          <w:p w14:paraId="450CF4C5" w14:textId="77777777" w:rsidR="00077B96" w:rsidRDefault="00077B96" w:rsidP="00535FAF">
            <w:pPr>
              <w:pStyle w:val="TableBody"/>
              <w:jc w:val="left"/>
              <w:rPr>
                <w:ins w:id="1758" w:author="Brian Bohman" w:date="2021-08-30T12:58:00Z"/>
              </w:rPr>
            </w:pPr>
          </w:p>
        </w:tc>
        <w:tc>
          <w:tcPr>
            <w:tcW w:w="1581" w:type="dxa"/>
            <w:tcBorders>
              <w:bottom w:val="single" w:sz="4" w:space="0" w:color="auto"/>
              <w:right w:val="dotted" w:sz="4" w:space="0" w:color="auto"/>
            </w:tcBorders>
            <w:vAlign w:val="center"/>
            <w:tcPrChange w:id="1759" w:author="Brian Bohman" w:date="2021-10-27T06:40:00Z">
              <w:tcPr>
                <w:tcW w:w="1581" w:type="dxa"/>
                <w:tcBorders>
                  <w:bottom w:val="single" w:sz="4" w:space="0" w:color="auto"/>
                  <w:right w:val="dotted" w:sz="4" w:space="0" w:color="auto"/>
                </w:tcBorders>
                <w:vAlign w:val="center"/>
              </w:tcPr>
            </w:tcPrChange>
          </w:tcPr>
          <w:p w14:paraId="1D16F46C" w14:textId="6113DE85" w:rsidR="00077B96" w:rsidRDefault="00077B96" w:rsidP="00535FAF">
            <w:pPr>
              <w:pStyle w:val="TableBody"/>
              <w:jc w:val="left"/>
              <w:rPr>
                <w:ins w:id="1760" w:author="Brian Bohman" w:date="2021-08-30T12:58:00Z"/>
              </w:rPr>
            </w:pPr>
            <w:ins w:id="1761" w:author="Brian Bohman" w:date="2021-08-30T12:59:00Z">
              <w:r w:rsidRPr="006A7632">
                <w:t>Umatilla Russet</w:t>
              </w:r>
            </w:ins>
          </w:p>
        </w:tc>
        <w:tc>
          <w:tcPr>
            <w:tcW w:w="1007" w:type="dxa"/>
            <w:tcBorders>
              <w:left w:val="dotted" w:sz="4" w:space="0" w:color="auto"/>
              <w:bottom w:val="single" w:sz="4" w:space="0" w:color="auto"/>
              <w:right w:val="dotted" w:sz="4" w:space="0" w:color="auto"/>
            </w:tcBorders>
            <w:vAlign w:val="center"/>
            <w:tcPrChange w:id="1762" w:author="Brian Bohman" w:date="2021-10-27T06:40:00Z">
              <w:tcPr>
                <w:tcW w:w="1007" w:type="dxa"/>
                <w:tcBorders>
                  <w:left w:val="dotted" w:sz="4" w:space="0" w:color="auto"/>
                  <w:bottom w:val="single" w:sz="4" w:space="0" w:color="auto"/>
                  <w:right w:val="dotted" w:sz="4" w:space="0" w:color="auto"/>
                </w:tcBorders>
                <w:vAlign w:val="center"/>
              </w:tcPr>
            </w:tcPrChange>
          </w:tcPr>
          <w:p w14:paraId="14AB9852" w14:textId="760CCD7A" w:rsidR="00077B96" w:rsidRDefault="00077B96" w:rsidP="001A6B40">
            <w:pPr>
              <w:pStyle w:val="TableBody"/>
              <w:jc w:val="center"/>
              <w:rPr>
                <w:ins w:id="1763" w:author="Brian Bohman" w:date="2021-08-30T12:58:00Z"/>
              </w:rPr>
            </w:pPr>
            <w:ins w:id="1764" w:author="Brian Bohman" w:date="2021-08-30T13:05:00Z">
              <w:r>
                <w:t>ML</w:t>
              </w:r>
            </w:ins>
            <w:ins w:id="1765" w:author="Brian Bohman" w:date="2021-08-30T13:22:00Z">
              <w:r>
                <w:t xml:space="preserve"> to </w:t>
              </w:r>
            </w:ins>
            <w:ins w:id="1766" w:author="Brian Bohman" w:date="2021-08-30T13:05:00Z">
              <w:r>
                <w:t>L</w:t>
              </w:r>
            </w:ins>
          </w:p>
        </w:tc>
        <w:tc>
          <w:tcPr>
            <w:tcW w:w="864" w:type="dxa"/>
            <w:vMerge/>
            <w:tcBorders>
              <w:left w:val="dotted" w:sz="4" w:space="0" w:color="auto"/>
              <w:bottom w:val="single" w:sz="4" w:space="0" w:color="auto"/>
            </w:tcBorders>
            <w:vAlign w:val="center"/>
            <w:tcPrChange w:id="1767" w:author="Brian Bohman" w:date="2021-10-27T06:40:00Z">
              <w:tcPr>
                <w:tcW w:w="864" w:type="dxa"/>
                <w:vMerge/>
                <w:tcBorders>
                  <w:left w:val="dotted" w:sz="4" w:space="0" w:color="auto"/>
                  <w:bottom w:val="single" w:sz="4" w:space="0" w:color="auto"/>
                </w:tcBorders>
                <w:vAlign w:val="center"/>
              </w:tcPr>
            </w:tcPrChange>
          </w:tcPr>
          <w:p w14:paraId="15FF4766" w14:textId="77777777" w:rsidR="00077B96" w:rsidRDefault="00077B96" w:rsidP="00535FAF">
            <w:pPr>
              <w:pStyle w:val="TableBody"/>
              <w:jc w:val="left"/>
              <w:rPr>
                <w:ins w:id="1768" w:author="Brian Bohman" w:date="2021-08-30T12:58:00Z"/>
              </w:rPr>
            </w:pPr>
          </w:p>
        </w:tc>
        <w:tc>
          <w:tcPr>
            <w:tcW w:w="864" w:type="dxa"/>
            <w:vMerge/>
            <w:tcBorders>
              <w:bottom w:val="single" w:sz="4" w:space="0" w:color="auto"/>
            </w:tcBorders>
            <w:vAlign w:val="center"/>
            <w:tcPrChange w:id="1769" w:author="Brian Bohman" w:date="2021-10-27T06:40:00Z">
              <w:tcPr>
                <w:tcW w:w="864" w:type="dxa"/>
                <w:vMerge/>
                <w:tcBorders>
                  <w:bottom w:val="single" w:sz="4" w:space="0" w:color="auto"/>
                </w:tcBorders>
                <w:vAlign w:val="center"/>
              </w:tcPr>
            </w:tcPrChange>
          </w:tcPr>
          <w:p w14:paraId="23AA2C7A" w14:textId="77777777" w:rsidR="00077B96" w:rsidRDefault="00077B96" w:rsidP="00077B96">
            <w:pPr>
              <w:pStyle w:val="TableBody"/>
              <w:jc w:val="center"/>
              <w:rPr>
                <w:ins w:id="1770" w:author="Brian Bohman" w:date="2021-08-30T14:00:00Z"/>
              </w:rPr>
            </w:pPr>
          </w:p>
        </w:tc>
        <w:tc>
          <w:tcPr>
            <w:tcW w:w="1008" w:type="dxa"/>
            <w:vMerge/>
            <w:tcBorders>
              <w:bottom w:val="single" w:sz="4" w:space="0" w:color="auto"/>
              <w:right w:val="dotted" w:sz="4" w:space="0" w:color="auto"/>
            </w:tcBorders>
            <w:vAlign w:val="center"/>
            <w:tcPrChange w:id="1771" w:author="Brian Bohman" w:date="2021-10-27T06:40:00Z">
              <w:tcPr>
                <w:tcW w:w="1008" w:type="dxa"/>
                <w:vMerge/>
                <w:tcBorders>
                  <w:bottom w:val="single" w:sz="4" w:space="0" w:color="auto"/>
                  <w:right w:val="dotted" w:sz="4" w:space="0" w:color="auto"/>
                </w:tcBorders>
                <w:vAlign w:val="center"/>
              </w:tcPr>
            </w:tcPrChange>
          </w:tcPr>
          <w:p w14:paraId="02B20BED" w14:textId="77777777" w:rsidR="00077B96" w:rsidRDefault="00077B96" w:rsidP="00077B96">
            <w:pPr>
              <w:pStyle w:val="TableBody"/>
              <w:jc w:val="center"/>
              <w:rPr>
                <w:ins w:id="1772" w:author="Brian Bohman" w:date="2021-08-30T14:01:00Z"/>
              </w:rPr>
            </w:pPr>
          </w:p>
        </w:tc>
        <w:tc>
          <w:tcPr>
            <w:tcW w:w="1224" w:type="dxa"/>
            <w:vMerge/>
            <w:tcBorders>
              <w:left w:val="dotted" w:sz="4" w:space="0" w:color="auto"/>
              <w:bottom w:val="single" w:sz="4" w:space="0" w:color="auto"/>
            </w:tcBorders>
            <w:vAlign w:val="center"/>
            <w:tcPrChange w:id="1773" w:author="Brian Bohman" w:date="2021-10-27T06:40:00Z">
              <w:tcPr>
                <w:tcW w:w="1224" w:type="dxa"/>
                <w:vMerge/>
                <w:tcBorders>
                  <w:left w:val="dotted" w:sz="4" w:space="0" w:color="auto"/>
                  <w:bottom w:val="single" w:sz="4" w:space="0" w:color="auto"/>
                </w:tcBorders>
                <w:vAlign w:val="center"/>
              </w:tcPr>
            </w:tcPrChange>
          </w:tcPr>
          <w:p w14:paraId="7D62E413" w14:textId="35C28696" w:rsidR="00077B96" w:rsidRDefault="00077B96" w:rsidP="00535FAF">
            <w:pPr>
              <w:pStyle w:val="TableBody"/>
              <w:jc w:val="left"/>
              <w:rPr>
                <w:ins w:id="1774" w:author="Brian Bohman" w:date="2021-08-30T12:58:00Z"/>
              </w:rPr>
            </w:pPr>
          </w:p>
        </w:tc>
        <w:tc>
          <w:tcPr>
            <w:tcW w:w="1296" w:type="dxa"/>
            <w:vMerge/>
            <w:tcBorders>
              <w:bottom w:val="single" w:sz="4" w:space="0" w:color="auto"/>
              <w:right w:val="dotted" w:sz="4" w:space="0" w:color="auto"/>
            </w:tcBorders>
            <w:vAlign w:val="center"/>
            <w:tcPrChange w:id="1775" w:author="Brian Bohman" w:date="2021-10-27T06:40:00Z">
              <w:tcPr>
                <w:tcW w:w="1296" w:type="dxa"/>
                <w:vMerge/>
                <w:tcBorders>
                  <w:bottom w:val="single" w:sz="4" w:space="0" w:color="auto"/>
                  <w:right w:val="dotted" w:sz="4" w:space="0" w:color="auto"/>
                </w:tcBorders>
                <w:vAlign w:val="center"/>
              </w:tcPr>
            </w:tcPrChange>
          </w:tcPr>
          <w:p w14:paraId="55D4ACCE" w14:textId="77777777" w:rsidR="00077B96" w:rsidRDefault="00077B96" w:rsidP="00535FAF">
            <w:pPr>
              <w:pStyle w:val="TableBody"/>
              <w:jc w:val="left"/>
              <w:rPr>
                <w:ins w:id="1776" w:author="Brian Bohman" w:date="2021-08-30T12:58:00Z"/>
              </w:rPr>
            </w:pPr>
          </w:p>
        </w:tc>
        <w:tc>
          <w:tcPr>
            <w:tcW w:w="576" w:type="dxa"/>
            <w:tcBorders>
              <w:left w:val="dotted" w:sz="4" w:space="0" w:color="auto"/>
              <w:bottom w:val="single" w:sz="4" w:space="0" w:color="auto"/>
            </w:tcBorders>
            <w:tcPrChange w:id="1777" w:author="Brian Bohman" w:date="2021-10-27T06:40:00Z">
              <w:tcPr>
                <w:tcW w:w="576" w:type="dxa"/>
                <w:tcBorders>
                  <w:left w:val="dotted" w:sz="4" w:space="0" w:color="auto"/>
                  <w:bottom w:val="single" w:sz="4" w:space="0" w:color="auto"/>
                </w:tcBorders>
              </w:tcPr>
            </w:tcPrChange>
          </w:tcPr>
          <w:p w14:paraId="5AF63712" w14:textId="00932A3A" w:rsidR="00077B96" w:rsidRDefault="00077B96" w:rsidP="00535FAF">
            <w:pPr>
              <w:pStyle w:val="TableBody"/>
              <w:jc w:val="left"/>
              <w:rPr>
                <w:ins w:id="1778" w:author="Brian Bohman" w:date="2021-08-30T12:58:00Z"/>
              </w:rPr>
            </w:pPr>
            <w:ins w:id="1779" w:author="Brian Bohman" w:date="2021-08-30T13:11:00Z">
              <w:r w:rsidRPr="00536318">
                <w:t>4.75</w:t>
              </w:r>
            </w:ins>
          </w:p>
        </w:tc>
        <w:tc>
          <w:tcPr>
            <w:tcW w:w="720" w:type="dxa"/>
            <w:tcBorders>
              <w:bottom w:val="single" w:sz="4" w:space="0" w:color="auto"/>
            </w:tcBorders>
            <w:tcPrChange w:id="1780" w:author="Brian Bohman" w:date="2021-10-27T06:40:00Z">
              <w:tcPr>
                <w:tcW w:w="720" w:type="dxa"/>
                <w:tcBorders>
                  <w:bottom w:val="single" w:sz="4" w:space="0" w:color="auto"/>
                </w:tcBorders>
              </w:tcPr>
            </w:tcPrChange>
          </w:tcPr>
          <w:p w14:paraId="32AB9E62" w14:textId="28C795D7" w:rsidR="00077B96" w:rsidRDefault="00077B96" w:rsidP="00535FAF">
            <w:pPr>
              <w:pStyle w:val="TableBody"/>
              <w:jc w:val="left"/>
              <w:rPr>
                <w:ins w:id="1781" w:author="Brian Bohman" w:date="2021-08-30T12:58:00Z"/>
              </w:rPr>
            </w:pPr>
            <w:ins w:id="1782" w:author="Brian Bohman" w:date="2021-08-30T13:11:00Z">
              <w:r w:rsidRPr="00536318">
                <w:t>0.588</w:t>
              </w:r>
            </w:ins>
          </w:p>
        </w:tc>
      </w:tr>
      <w:tr w:rsidR="00AD591C" w14:paraId="64796754" w14:textId="77777777" w:rsidTr="00AD591C">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Change w:id="1783" w:author="Brian Bohman" w:date="2021-10-27T06:41:00Z">
            <w:tblPrEx>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PrEx>
          </w:tblPrExChange>
        </w:tblPrEx>
        <w:trPr>
          <w:trHeight w:val="1008"/>
          <w:ins w:id="1784" w:author="Brian Bohman" w:date="2021-10-27T06:40:00Z"/>
        </w:trPr>
        <w:tc>
          <w:tcPr>
            <w:tcW w:w="10286" w:type="dxa"/>
            <w:gridSpan w:val="10"/>
            <w:tcBorders>
              <w:top w:val="single" w:sz="4" w:space="0" w:color="auto"/>
              <w:bottom w:val="single" w:sz="4" w:space="0" w:color="auto"/>
            </w:tcBorders>
            <w:vAlign w:val="center"/>
            <w:tcPrChange w:id="1785" w:author="Brian Bohman" w:date="2021-10-27T06:41:00Z">
              <w:tcPr>
                <w:tcW w:w="10286" w:type="dxa"/>
                <w:gridSpan w:val="10"/>
                <w:tcBorders>
                  <w:bottom w:val="single" w:sz="4" w:space="0" w:color="auto"/>
                </w:tcBorders>
                <w:vAlign w:val="center"/>
              </w:tcPr>
            </w:tcPrChange>
          </w:tcPr>
          <w:p w14:paraId="24FE4ACE" w14:textId="77777777" w:rsidR="00AD591C" w:rsidRDefault="00AD591C" w:rsidP="00AD591C">
            <w:pPr>
              <w:pStyle w:val="TableFootnote"/>
              <w:rPr>
                <w:ins w:id="1786" w:author="Brian Bohman" w:date="2021-10-27T06:41:00Z"/>
              </w:rPr>
            </w:pPr>
            <w:ins w:id="1787" w:author="Brian Bohman" w:date="2021-10-27T06:41:00Z">
              <w:r w:rsidRPr="00C46E17">
                <w:rPr>
                  <w:vertAlign w:val="superscript"/>
                </w:rPr>
                <w:t>†</w:t>
              </w:r>
              <w:r>
                <w:t xml:space="preserve"> Early (E), medium-early (ME), medium (M), medium-late (ML), late (L), very late (VL)</w:t>
              </w:r>
            </w:ins>
          </w:p>
          <w:p w14:paraId="1D586DCF" w14:textId="4A88798E" w:rsidR="00AD591C" w:rsidRPr="00AD591C" w:rsidRDefault="00AD591C">
            <w:pPr>
              <w:pStyle w:val="TableFootnote"/>
              <w:rPr>
                <w:ins w:id="1788" w:author="Brian Bohman" w:date="2021-10-27T06:40:00Z"/>
              </w:rPr>
              <w:pPrChange w:id="1789" w:author="Brian Bohman" w:date="2021-10-27T06:41:00Z">
                <w:pPr>
                  <w:pStyle w:val="TableBody"/>
                  <w:jc w:val="left"/>
                </w:pPr>
              </w:pPrChange>
            </w:pPr>
            <w:ins w:id="1790" w:author="Brian Bohman" w:date="2021-10-27T06:41:00Z">
              <w:r w:rsidRPr="00AD591C">
                <w:rPr>
                  <w:rPrChange w:id="1791" w:author="Brian Bohman" w:date="2021-10-27T06:41:00Z">
                    <w:rPr>
                      <w:vertAlign w:val="superscript"/>
                    </w:rPr>
                  </w:rPrChange>
                </w:rPr>
                <w:t>‡</w:t>
              </w:r>
              <w:r w:rsidRPr="00AD591C">
                <w:t xml:space="preserve"> Ammonium nitrate (AN), urea-ammonium nitrate (UAN), polymer-coated urea (PCU), planting (PL), emergence (EM), post-emergence (P-EM)</w:t>
              </w:r>
            </w:ins>
          </w:p>
        </w:tc>
      </w:tr>
    </w:tbl>
    <w:p w14:paraId="03476F00" w14:textId="77777777" w:rsidR="002F30A1" w:rsidRDefault="002F30A1">
      <w:pPr>
        <w:rPr>
          <w:ins w:id="1792" w:author="Brian Bohman" w:date="2021-10-27T06:36:00Z"/>
        </w:rPr>
      </w:pPr>
    </w:p>
    <w:p w14:paraId="01ADFA03" w14:textId="7AA3D319" w:rsidR="003475E6" w:rsidRPr="00AD591C" w:rsidRDefault="003475E6" w:rsidP="00AD591C">
      <w:pPr>
        <w:rPr>
          <w:ins w:id="1793" w:author="Brian Bohman" w:date="2021-10-27T06:39: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794" w:author="Brian Bohman" w:date="2021-10-27T06:39:00Z">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727"/>
        <w:gridCol w:w="1007"/>
        <w:gridCol w:w="864"/>
        <w:gridCol w:w="864"/>
        <w:gridCol w:w="1008"/>
        <w:gridCol w:w="1224"/>
        <w:gridCol w:w="1296"/>
        <w:gridCol w:w="1296"/>
        <w:tblGridChange w:id="1795">
          <w:tblGrid>
            <w:gridCol w:w="2727"/>
            <w:gridCol w:w="1007"/>
            <w:gridCol w:w="864"/>
            <w:gridCol w:w="864"/>
            <w:gridCol w:w="1008"/>
            <w:gridCol w:w="1224"/>
            <w:gridCol w:w="1296"/>
            <w:gridCol w:w="1296"/>
          </w:tblGrid>
        </w:tblGridChange>
      </w:tblGrid>
      <w:tr w:rsidR="003475E6" w14:paraId="4A300A73" w14:textId="77777777" w:rsidTr="003475E6">
        <w:trPr>
          <w:trHeight w:val="576"/>
          <w:ins w:id="1796" w:author="Brian Bohman" w:date="2021-10-27T06:38:00Z"/>
          <w:trPrChange w:id="1797" w:author="Brian Bohman" w:date="2021-10-27T06:39:00Z">
            <w:trPr>
              <w:trHeight w:val="187"/>
            </w:trPr>
          </w:trPrChange>
        </w:trPr>
        <w:tc>
          <w:tcPr>
            <w:tcW w:w="10286" w:type="dxa"/>
            <w:gridSpan w:val="8"/>
            <w:tcBorders>
              <w:bottom w:val="single" w:sz="4" w:space="0" w:color="auto"/>
            </w:tcBorders>
            <w:vAlign w:val="center"/>
            <w:tcPrChange w:id="1798" w:author="Brian Bohman" w:date="2021-10-27T06:39:00Z">
              <w:tcPr>
                <w:tcW w:w="10286" w:type="dxa"/>
                <w:gridSpan w:val="8"/>
                <w:tcBorders>
                  <w:top w:val="single" w:sz="4" w:space="0" w:color="auto"/>
                  <w:bottom w:val="single" w:sz="4" w:space="0" w:color="auto"/>
                </w:tcBorders>
                <w:vAlign w:val="center"/>
              </w:tcPr>
            </w:tcPrChange>
          </w:tcPr>
          <w:p w14:paraId="1ED0C55C" w14:textId="41FD6C14" w:rsidR="003475E6" w:rsidRPr="00AD591C" w:rsidRDefault="003475E6">
            <w:pPr>
              <w:pStyle w:val="TableBody"/>
              <w:jc w:val="left"/>
              <w:rPr>
                <w:ins w:id="1799" w:author="Brian Bohman" w:date="2021-10-27T06:38:00Z"/>
                <w:rPrChange w:id="1800" w:author="Brian Bohman" w:date="2021-10-27T06:41:00Z">
                  <w:rPr>
                    <w:ins w:id="1801" w:author="Brian Bohman" w:date="2021-10-27T06:38:00Z"/>
                    <w:u w:val="single"/>
                  </w:rPr>
                </w:rPrChange>
              </w:rPr>
              <w:pPrChange w:id="1802" w:author="Brian Bohman" w:date="2021-10-27T06:39:00Z">
                <w:pPr>
                  <w:pStyle w:val="TableBody"/>
                  <w:jc w:val="center"/>
                </w:pPr>
              </w:pPrChange>
            </w:pPr>
            <w:ins w:id="1803" w:author="Brian Bohman" w:date="2021-10-27T06:39:00Z">
              <w:r w:rsidRPr="003475E6">
                <w:rPr>
                  <w:b/>
                  <w:bCs/>
                  <w:rPrChange w:id="1804" w:author="Brian Bohman" w:date="2021-10-27T06:39:00Z">
                    <w:rPr/>
                  </w:rPrChange>
                </w:rPr>
                <w:t xml:space="preserve">Table </w:t>
              </w:r>
              <w:r w:rsidRPr="003475E6">
                <w:rPr>
                  <w:b/>
                  <w:bCs/>
                  <w:rPrChange w:id="1805" w:author="Brian Bohman" w:date="2021-10-27T06:39:00Z">
                    <w:rPr/>
                  </w:rPrChange>
                </w:rPr>
                <w:fldChar w:fldCharType="begin"/>
              </w:r>
              <w:r w:rsidRPr="003475E6">
                <w:rPr>
                  <w:b/>
                  <w:bCs/>
                  <w:rPrChange w:id="1806" w:author="Brian Bohman" w:date="2021-10-27T06:39:00Z">
                    <w:rPr/>
                  </w:rPrChange>
                </w:rPr>
                <w:instrText xml:space="preserve"> SEQ Table \* ARABIC </w:instrText>
              </w:r>
              <w:r w:rsidRPr="003475E6">
                <w:rPr>
                  <w:b/>
                  <w:bCs/>
                  <w:rPrChange w:id="1807" w:author="Brian Bohman" w:date="2021-10-27T06:39:00Z">
                    <w:rPr/>
                  </w:rPrChange>
                </w:rPr>
                <w:fldChar w:fldCharType="separate"/>
              </w:r>
              <w:r w:rsidRPr="003475E6">
                <w:rPr>
                  <w:b/>
                  <w:bCs/>
                  <w:noProof/>
                  <w:rPrChange w:id="1808" w:author="Brian Bohman" w:date="2021-10-27T06:39:00Z">
                    <w:rPr>
                      <w:noProof/>
                    </w:rPr>
                  </w:rPrChange>
                </w:rPr>
                <w:t>8</w:t>
              </w:r>
              <w:r w:rsidRPr="003475E6">
                <w:rPr>
                  <w:b/>
                  <w:bCs/>
                  <w:rPrChange w:id="1809" w:author="Brian Bohman" w:date="2021-10-27T06:39:00Z">
                    <w:rPr/>
                  </w:rPrChange>
                </w:rPr>
                <w:fldChar w:fldCharType="end"/>
              </w:r>
              <w:r w:rsidRPr="003475E6">
                <w:rPr>
                  <w:b/>
                  <w:bCs/>
                  <w:rPrChange w:id="1810" w:author="Brian Bohman" w:date="2021-10-27T06:39:00Z">
                    <w:rPr/>
                  </w:rPrChange>
                </w:rPr>
                <w:t>.</w:t>
              </w:r>
            </w:ins>
            <w:ins w:id="1811" w:author="Brian Bohman" w:date="2021-10-27T06:41:00Z">
              <w:r w:rsidR="00AD591C">
                <w:t xml:space="preserve"> Discussion of the mechanisms of dilution according to G x E x M ef</w:t>
              </w:r>
            </w:ins>
            <w:ins w:id="1812" w:author="Brian Bohman" w:date="2021-10-27T06:42:00Z">
              <w:r w:rsidR="00AD591C">
                <w:t>fects.</w:t>
              </w:r>
            </w:ins>
          </w:p>
        </w:tc>
      </w:tr>
      <w:tr w:rsidR="002F30A1" w14:paraId="48D09412" w14:textId="77777777" w:rsidTr="002F30A1">
        <w:trPr>
          <w:trHeight w:val="187"/>
          <w:ins w:id="1813" w:author="Brian Bohman" w:date="2021-10-27T06:36:00Z"/>
          <w:trPrChange w:id="1814"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15" w:author="Brian Bohman" w:date="2021-10-27T06:38:00Z">
              <w:tcPr>
                <w:tcW w:w="2727" w:type="dxa"/>
                <w:tcBorders>
                  <w:right w:val="dotted" w:sz="4" w:space="0" w:color="auto"/>
                </w:tcBorders>
                <w:vAlign w:val="center"/>
              </w:tcPr>
            </w:tcPrChange>
          </w:tcPr>
          <w:p w14:paraId="5CC2319D" w14:textId="77777777" w:rsidR="002F30A1" w:rsidRDefault="002F30A1">
            <w:pPr>
              <w:pStyle w:val="TableBody"/>
              <w:jc w:val="center"/>
              <w:rPr>
                <w:ins w:id="1816" w:author="Brian Bohman" w:date="2021-10-27T06:36:00Z"/>
              </w:rPr>
              <w:pPrChange w:id="1817" w:author="Brian Bohman" w:date="2021-10-27T06:37:00Z">
                <w:pPr>
                  <w:pStyle w:val="TableBody"/>
                  <w:jc w:val="left"/>
                </w:pPr>
              </w:pPrChange>
            </w:pPr>
          </w:p>
        </w:tc>
        <w:tc>
          <w:tcPr>
            <w:tcW w:w="1007" w:type="dxa"/>
            <w:tcBorders>
              <w:top w:val="single" w:sz="4" w:space="0" w:color="auto"/>
              <w:left w:val="dotted" w:sz="4" w:space="0" w:color="auto"/>
              <w:bottom w:val="single" w:sz="4" w:space="0" w:color="auto"/>
              <w:right w:val="dotted" w:sz="4" w:space="0" w:color="auto"/>
            </w:tcBorders>
            <w:vAlign w:val="center"/>
            <w:tcPrChange w:id="1818" w:author="Brian Bohman" w:date="2021-10-27T06:38:00Z">
              <w:tcPr>
                <w:tcW w:w="1007" w:type="dxa"/>
                <w:tcBorders>
                  <w:left w:val="dotted" w:sz="4" w:space="0" w:color="auto"/>
                  <w:right w:val="dotted" w:sz="4" w:space="0" w:color="auto"/>
                </w:tcBorders>
              </w:tcPr>
            </w:tcPrChange>
          </w:tcPr>
          <w:p w14:paraId="20F64913" w14:textId="702C9744" w:rsidR="002F30A1" w:rsidRPr="002F30A1" w:rsidRDefault="002F30A1" w:rsidP="002F30A1">
            <w:pPr>
              <w:pStyle w:val="TableBody"/>
              <w:jc w:val="center"/>
              <w:rPr>
                <w:ins w:id="1819" w:author="Brian Bohman" w:date="2021-10-27T06:36:00Z"/>
                <w:u w:val="single"/>
              </w:rPr>
            </w:pPr>
            <w:ins w:id="1820" w:author="Brian Bohman" w:date="2021-10-27T06:37:00Z">
              <w:r w:rsidRPr="00C63BAA">
                <w:t>G</w:t>
              </w:r>
            </w:ins>
          </w:p>
        </w:tc>
        <w:tc>
          <w:tcPr>
            <w:tcW w:w="2736" w:type="dxa"/>
            <w:gridSpan w:val="3"/>
            <w:tcBorders>
              <w:top w:val="single" w:sz="4" w:space="0" w:color="auto"/>
              <w:left w:val="dotted" w:sz="4" w:space="0" w:color="auto"/>
              <w:bottom w:val="single" w:sz="4" w:space="0" w:color="auto"/>
              <w:right w:val="dotted" w:sz="4" w:space="0" w:color="auto"/>
            </w:tcBorders>
            <w:vAlign w:val="center"/>
            <w:tcPrChange w:id="1821" w:author="Brian Bohman" w:date="2021-10-27T06:38:00Z">
              <w:tcPr>
                <w:tcW w:w="2736" w:type="dxa"/>
                <w:gridSpan w:val="3"/>
                <w:tcBorders>
                  <w:left w:val="dotted" w:sz="4" w:space="0" w:color="auto"/>
                  <w:right w:val="dotted" w:sz="4" w:space="0" w:color="auto"/>
                </w:tcBorders>
              </w:tcPr>
            </w:tcPrChange>
          </w:tcPr>
          <w:p w14:paraId="4BA8DA94" w14:textId="1687DE43" w:rsidR="002F30A1" w:rsidRPr="002F30A1" w:rsidRDefault="002F30A1" w:rsidP="002F30A1">
            <w:pPr>
              <w:pStyle w:val="TableBody"/>
              <w:jc w:val="center"/>
              <w:rPr>
                <w:ins w:id="1822" w:author="Brian Bohman" w:date="2021-10-27T06:36:00Z"/>
                <w:u w:val="single"/>
              </w:rPr>
            </w:pPr>
            <w:ins w:id="1823" w:author="Brian Bohman" w:date="2021-10-27T06:37:00Z">
              <w:r w:rsidRPr="00C63BAA">
                <w:t>E</w:t>
              </w:r>
            </w:ins>
          </w:p>
        </w:tc>
        <w:tc>
          <w:tcPr>
            <w:tcW w:w="2520" w:type="dxa"/>
            <w:gridSpan w:val="2"/>
            <w:tcBorders>
              <w:top w:val="single" w:sz="4" w:space="0" w:color="auto"/>
              <w:left w:val="dotted" w:sz="4" w:space="0" w:color="auto"/>
              <w:bottom w:val="single" w:sz="4" w:space="0" w:color="auto"/>
              <w:right w:val="dotted" w:sz="4" w:space="0" w:color="auto"/>
            </w:tcBorders>
            <w:vAlign w:val="center"/>
            <w:tcPrChange w:id="1824" w:author="Brian Bohman" w:date="2021-10-27T06:38:00Z">
              <w:tcPr>
                <w:tcW w:w="2520" w:type="dxa"/>
                <w:gridSpan w:val="2"/>
                <w:tcBorders>
                  <w:left w:val="dotted" w:sz="4" w:space="0" w:color="auto"/>
                  <w:right w:val="dotted" w:sz="4" w:space="0" w:color="auto"/>
                </w:tcBorders>
              </w:tcPr>
            </w:tcPrChange>
          </w:tcPr>
          <w:p w14:paraId="6238AC49" w14:textId="143FEC95" w:rsidR="002F30A1" w:rsidRPr="002F30A1" w:rsidRDefault="002F30A1" w:rsidP="002F30A1">
            <w:pPr>
              <w:pStyle w:val="TableBody"/>
              <w:jc w:val="center"/>
              <w:rPr>
                <w:ins w:id="1825" w:author="Brian Bohman" w:date="2021-10-27T06:36:00Z"/>
                <w:u w:val="single"/>
              </w:rPr>
            </w:pPr>
            <w:ins w:id="1826" w:author="Brian Bohman" w:date="2021-10-27T06:37:00Z">
              <w:r w:rsidRPr="00C63BAA">
                <w:t>M</w:t>
              </w:r>
            </w:ins>
          </w:p>
        </w:tc>
        <w:tc>
          <w:tcPr>
            <w:tcW w:w="1296" w:type="dxa"/>
            <w:tcBorders>
              <w:top w:val="single" w:sz="4" w:space="0" w:color="auto"/>
              <w:left w:val="dotted" w:sz="4" w:space="0" w:color="auto"/>
              <w:bottom w:val="single" w:sz="4" w:space="0" w:color="auto"/>
            </w:tcBorders>
            <w:vAlign w:val="center"/>
            <w:tcPrChange w:id="1827" w:author="Brian Bohman" w:date="2021-10-27T06:38:00Z">
              <w:tcPr>
                <w:tcW w:w="1296" w:type="dxa"/>
                <w:tcBorders>
                  <w:left w:val="dotted" w:sz="4" w:space="0" w:color="auto"/>
                </w:tcBorders>
                <w:vAlign w:val="center"/>
              </w:tcPr>
            </w:tcPrChange>
          </w:tcPr>
          <w:p w14:paraId="33366515" w14:textId="77777777" w:rsidR="002F30A1" w:rsidRDefault="002F30A1" w:rsidP="002F30A1">
            <w:pPr>
              <w:pStyle w:val="TableBody"/>
              <w:jc w:val="center"/>
              <w:rPr>
                <w:ins w:id="1828" w:author="Brian Bohman" w:date="2021-10-27T06:36:00Z"/>
                <w:u w:val="single"/>
              </w:rPr>
            </w:pPr>
          </w:p>
        </w:tc>
      </w:tr>
      <w:tr w:rsidR="002F30A1" w14:paraId="3F90F49B" w14:textId="77777777" w:rsidTr="002F30A1">
        <w:trPr>
          <w:trHeight w:val="288"/>
          <w:ins w:id="1829" w:author="Brian Bohman" w:date="2021-10-27T06:34:00Z"/>
          <w:trPrChange w:id="1830" w:author="Brian Bohman" w:date="2021-10-27T06:38:00Z">
            <w:trPr>
              <w:trHeight w:val="288"/>
            </w:trPr>
          </w:trPrChange>
        </w:trPr>
        <w:tc>
          <w:tcPr>
            <w:tcW w:w="2727" w:type="dxa"/>
            <w:tcBorders>
              <w:top w:val="single" w:sz="4" w:space="0" w:color="auto"/>
              <w:bottom w:val="single" w:sz="4" w:space="0" w:color="auto"/>
              <w:right w:val="dotted" w:sz="4" w:space="0" w:color="auto"/>
            </w:tcBorders>
            <w:vAlign w:val="center"/>
            <w:tcPrChange w:id="1831" w:author="Brian Bohman" w:date="2021-10-27T06:38:00Z">
              <w:tcPr>
                <w:tcW w:w="2727" w:type="dxa"/>
                <w:tcBorders>
                  <w:right w:val="dotted" w:sz="4" w:space="0" w:color="auto"/>
                </w:tcBorders>
                <w:vAlign w:val="center"/>
              </w:tcPr>
            </w:tcPrChange>
          </w:tcPr>
          <w:p w14:paraId="0324B6C3" w14:textId="4D94991A" w:rsidR="002F30A1" w:rsidRPr="002F30A1" w:rsidRDefault="002F30A1" w:rsidP="00D76CD2">
            <w:pPr>
              <w:pStyle w:val="TableBody"/>
              <w:jc w:val="left"/>
              <w:rPr>
                <w:ins w:id="1832" w:author="Brian Bohman" w:date="2021-10-27T06:34:00Z"/>
              </w:rPr>
            </w:pPr>
            <w:ins w:id="1833" w:author="Brian Bohman" w:date="2021-10-27T06:36:00Z">
              <w:r w:rsidRPr="002F30A1">
                <w:t>Mechanism of Dilution</w:t>
              </w:r>
            </w:ins>
          </w:p>
        </w:tc>
        <w:tc>
          <w:tcPr>
            <w:tcW w:w="1007" w:type="dxa"/>
            <w:tcBorders>
              <w:top w:val="single" w:sz="4" w:space="0" w:color="auto"/>
              <w:left w:val="dotted" w:sz="4" w:space="0" w:color="auto"/>
              <w:bottom w:val="single" w:sz="4" w:space="0" w:color="auto"/>
              <w:right w:val="dotted" w:sz="4" w:space="0" w:color="auto"/>
            </w:tcBorders>
            <w:vAlign w:val="center"/>
            <w:tcPrChange w:id="1834" w:author="Brian Bohman" w:date="2021-10-27T06:38:00Z">
              <w:tcPr>
                <w:tcW w:w="1007" w:type="dxa"/>
                <w:tcBorders>
                  <w:left w:val="dotted" w:sz="4" w:space="0" w:color="auto"/>
                  <w:right w:val="dotted" w:sz="4" w:space="0" w:color="auto"/>
                </w:tcBorders>
                <w:vAlign w:val="center"/>
              </w:tcPr>
            </w:tcPrChange>
          </w:tcPr>
          <w:p w14:paraId="328409A4" w14:textId="78499C26" w:rsidR="002F30A1" w:rsidRPr="002F30A1" w:rsidRDefault="002F30A1" w:rsidP="00742063">
            <w:pPr>
              <w:pStyle w:val="TableBody"/>
              <w:jc w:val="center"/>
              <w:rPr>
                <w:ins w:id="1835" w:author="Brian Bohman" w:date="2021-10-27T06:34:00Z"/>
              </w:rPr>
            </w:pPr>
            <w:ins w:id="1836" w:author="Brian Bohman" w:date="2021-10-27T06:34:00Z">
              <w:r w:rsidRPr="002F30A1">
                <w:t>Early</w:t>
              </w:r>
            </w:ins>
          </w:p>
        </w:tc>
        <w:tc>
          <w:tcPr>
            <w:tcW w:w="864" w:type="dxa"/>
            <w:tcBorders>
              <w:top w:val="single" w:sz="4" w:space="0" w:color="auto"/>
              <w:left w:val="dotted" w:sz="4" w:space="0" w:color="auto"/>
              <w:bottom w:val="single" w:sz="4" w:space="0" w:color="auto"/>
            </w:tcBorders>
            <w:vAlign w:val="center"/>
            <w:tcPrChange w:id="1837" w:author="Brian Bohman" w:date="2021-10-27T06:38:00Z">
              <w:tcPr>
                <w:tcW w:w="864" w:type="dxa"/>
                <w:tcBorders>
                  <w:left w:val="dotted" w:sz="4" w:space="0" w:color="auto"/>
                </w:tcBorders>
                <w:vAlign w:val="center"/>
              </w:tcPr>
            </w:tcPrChange>
          </w:tcPr>
          <w:p w14:paraId="0E72B844" w14:textId="61CDA6C2" w:rsidR="002F30A1" w:rsidRPr="002F30A1" w:rsidRDefault="002F30A1" w:rsidP="00742063">
            <w:pPr>
              <w:pStyle w:val="TableBody"/>
              <w:jc w:val="center"/>
              <w:rPr>
                <w:ins w:id="1838" w:author="Brian Bohman" w:date="2021-10-27T06:34:00Z"/>
              </w:rPr>
            </w:pPr>
            <w:ins w:id="1839" w:author="Brian Bohman" w:date="2021-10-27T06:34:00Z">
              <w:r w:rsidRPr="002F30A1">
                <w:t>∆</w:t>
              </w:r>
              <w:proofErr w:type="spellStart"/>
              <w:r w:rsidRPr="002F30A1">
                <w:t>T</w:t>
              </w:r>
              <w:r w:rsidRPr="002F30A1">
                <w:rPr>
                  <w:vertAlign w:val="subscript"/>
                </w:rPr>
                <w:t>Diurnal</w:t>
              </w:r>
              <w:proofErr w:type="spellEnd"/>
            </w:ins>
          </w:p>
        </w:tc>
        <w:tc>
          <w:tcPr>
            <w:tcW w:w="864" w:type="dxa"/>
            <w:tcBorders>
              <w:top w:val="single" w:sz="4" w:space="0" w:color="auto"/>
              <w:bottom w:val="single" w:sz="4" w:space="0" w:color="auto"/>
            </w:tcBorders>
            <w:vAlign w:val="center"/>
            <w:tcPrChange w:id="1840" w:author="Brian Bohman" w:date="2021-10-27T06:38:00Z">
              <w:tcPr>
                <w:tcW w:w="864" w:type="dxa"/>
                <w:vAlign w:val="center"/>
              </w:tcPr>
            </w:tcPrChange>
          </w:tcPr>
          <w:p w14:paraId="6213D175" w14:textId="590AB595" w:rsidR="002F30A1" w:rsidRPr="002F30A1" w:rsidRDefault="002F30A1" w:rsidP="00742063">
            <w:pPr>
              <w:pStyle w:val="TableBody"/>
              <w:jc w:val="center"/>
              <w:rPr>
                <w:ins w:id="1841" w:author="Brian Bohman" w:date="2021-10-27T06:34:00Z"/>
              </w:rPr>
            </w:pPr>
            <w:ins w:id="1842" w:author="Brian Bohman" w:date="2021-10-27T06:34:00Z">
              <w:r w:rsidRPr="002F30A1">
                <w:t>GDD</w:t>
              </w:r>
            </w:ins>
          </w:p>
        </w:tc>
        <w:tc>
          <w:tcPr>
            <w:tcW w:w="1008" w:type="dxa"/>
            <w:tcBorders>
              <w:top w:val="single" w:sz="4" w:space="0" w:color="auto"/>
              <w:bottom w:val="single" w:sz="4" w:space="0" w:color="auto"/>
              <w:right w:val="dotted" w:sz="4" w:space="0" w:color="auto"/>
            </w:tcBorders>
            <w:vAlign w:val="center"/>
            <w:tcPrChange w:id="1843" w:author="Brian Bohman" w:date="2021-10-27T06:38:00Z">
              <w:tcPr>
                <w:tcW w:w="1008" w:type="dxa"/>
                <w:tcBorders>
                  <w:right w:val="dotted" w:sz="4" w:space="0" w:color="auto"/>
                </w:tcBorders>
                <w:vAlign w:val="center"/>
              </w:tcPr>
            </w:tcPrChange>
          </w:tcPr>
          <w:p w14:paraId="2D575DA8" w14:textId="616C66C8" w:rsidR="002F30A1" w:rsidRPr="002F30A1" w:rsidRDefault="002F30A1" w:rsidP="00742063">
            <w:pPr>
              <w:pStyle w:val="TableBody"/>
              <w:jc w:val="center"/>
              <w:rPr>
                <w:ins w:id="1844" w:author="Brian Bohman" w:date="2021-10-27T06:34:00Z"/>
              </w:rPr>
            </w:pPr>
            <w:ins w:id="1845" w:author="Brian Bohman" w:date="2021-10-27T06:34:00Z">
              <w:r w:rsidRPr="002F30A1">
                <w:t>Sol. Rad.</w:t>
              </w:r>
            </w:ins>
          </w:p>
        </w:tc>
        <w:tc>
          <w:tcPr>
            <w:tcW w:w="1224" w:type="dxa"/>
            <w:tcBorders>
              <w:top w:val="single" w:sz="4" w:space="0" w:color="auto"/>
              <w:left w:val="dotted" w:sz="4" w:space="0" w:color="auto"/>
              <w:bottom w:val="single" w:sz="4" w:space="0" w:color="auto"/>
            </w:tcBorders>
            <w:vAlign w:val="center"/>
            <w:tcPrChange w:id="1846" w:author="Brian Bohman" w:date="2021-10-27T06:38:00Z">
              <w:tcPr>
                <w:tcW w:w="1224" w:type="dxa"/>
                <w:tcBorders>
                  <w:left w:val="dotted" w:sz="4" w:space="0" w:color="auto"/>
                </w:tcBorders>
                <w:vAlign w:val="center"/>
              </w:tcPr>
            </w:tcPrChange>
          </w:tcPr>
          <w:p w14:paraId="0BB0BBF1" w14:textId="23FB2087" w:rsidR="002F30A1" w:rsidRPr="002F30A1" w:rsidRDefault="002F30A1" w:rsidP="00742063">
            <w:pPr>
              <w:pStyle w:val="TableBody"/>
              <w:jc w:val="center"/>
              <w:rPr>
                <w:ins w:id="1847" w:author="Brian Bohman" w:date="2021-10-27T06:34:00Z"/>
              </w:rPr>
            </w:pPr>
            <w:ins w:id="1848" w:author="Brian Bohman" w:date="2021-10-27T06:35:00Z">
              <w:r w:rsidRPr="002F30A1">
                <w:t>Density</w:t>
              </w:r>
            </w:ins>
          </w:p>
        </w:tc>
        <w:tc>
          <w:tcPr>
            <w:tcW w:w="1296" w:type="dxa"/>
            <w:tcBorders>
              <w:top w:val="single" w:sz="4" w:space="0" w:color="auto"/>
              <w:bottom w:val="single" w:sz="4" w:space="0" w:color="auto"/>
              <w:right w:val="dotted" w:sz="4" w:space="0" w:color="auto"/>
            </w:tcBorders>
            <w:vAlign w:val="center"/>
            <w:tcPrChange w:id="1849" w:author="Brian Bohman" w:date="2021-10-27T06:38:00Z">
              <w:tcPr>
                <w:tcW w:w="1296" w:type="dxa"/>
                <w:tcBorders>
                  <w:right w:val="dotted" w:sz="4" w:space="0" w:color="auto"/>
                </w:tcBorders>
                <w:vAlign w:val="center"/>
              </w:tcPr>
            </w:tcPrChange>
          </w:tcPr>
          <w:p w14:paraId="1626D216" w14:textId="496DC3C8" w:rsidR="002F30A1" w:rsidRPr="002F30A1" w:rsidRDefault="002F30A1" w:rsidP="00742063">
            <w:pPr>
              <w:pStyle w:val="TableBody"/>
              <w:jc w:val="center"/>
              <w:rPr>
                <w:ins w:id="1850" w:author="Brian Bohman" w:date="2021-10-27T06:34:00Z"/>
              </w:rPr>
            </w:pPr>
            <w:ins w:id="1851" w:author="Brian Bohman" w:date="2021-10-27T06:35:00Z">
              <w:r w:rsidRPr="002F30A1">
                <w:t>Soil N</w:t>
              </w:r>
            </w:ins>
          </w:p>
        </w:tc>
        <w:tc>
          <w:tcPr>
            <w:tcW w:w="1296" w:type="dxa"/>
            <w:tcBorders>
              <w:top w:val="single" w:sz="4" w:space="0" w:color="auto"/>
              <w:left w:val="dotted" w:sz="4" w:space="0" w:color="auto"/>
              <w:bottom w:val="single" w:sz="4" w:space="0" w:color="auto"/>
            </w:tcBorders>
            <w:vAlign w:val="center"/>
            <w:tcPrChange w:id="1852" w:author="Brian Bohman" w:date="2021-10-27T06:38:00Z">
              <w:tcPr>
                <w:tcW w:w="1296" w:type="dxa"/>
                <w:tcBorders>
                  <w:left w:val="dotted" w:sz="4" w:space="0" w:color="auto"/>
                </w:tcBorders>
                <w:vAlign w:val="center"/>
              </w:tcPr>
            </w:tcPrChange>
          </w:tcPr>
          <w:p w14:paraId="0E892D06" w14:textId="68D4BAA5" w:rsidR="002F30A1" w:rsidRPr="002F30A1" w:rsidRDefault="002F30A1" w:rsidP="00742063">
            <w:pPr>
              <w:pStyle w:val="TableBody"/>
              <w:jc w:val="center"/>
              <w:rPr>
                <w:ins w:id="1853" w:author="Brian Bohman" w:date="2021-10-27T06:34:00Z"/>
              </w:rPr>
            </w:pPr>
            <w:ins w:id="1854" w:author="Brian Bohman" w:date="2021-10-27T06:35:00Z">
              <w:r w:rsidRPr="002F30A1">
                <w:rPr>
                  <w:rPrChange w:id="1855" w:author="Brian Bohman" w:date="2021-10-27T06:38:00Z">
                    <w:rPr>
                      <w:u w:val="single"/>
                    </w:rPr>
                  </w:rPrChange>
                </w:rPr>
                <w:t>Dilution</w:t>
              </w:r>
            </w:ins>
          </w:p>
        </w:tc>
      </w:tr>
      <w:tr w:rsidR="002F30A1" w14:paraId="4E09295F" w14:textId="77777777" w:rsidTr="002F30A1">
        <w:trPr>
          <w:trHeight w:val="288"/>
          <w:ins w:id="1856" w:author="Brian Bohman" w:date="2021-10-24T12:50:00Z"/>
          <w:trPrChange w:id="1857" w:author="Brian Bohman" w:date="2021-10-27T06:38:00Z">
            <w:trPr>
              <w:trHeight w:val="288"/>
            </w:trPr>
          </w:trPrChange>
        </w:trPr>
        <w:tc>
          <w:tcPr>
            <w:tcW w:w="2727" w:type="dxa"/>
            <w:tcBorders>
              <w:top w:val="single" w:sz="4" w:space="0" w:color="auto"/>
              <w:right w:val="dotted" w:sz="4" w:space="0" w:color="auto"/>
            </w:tcBorders>
            <w:vAlign w:val="center"/>
            <w:tcPrChange w:id="1858" w:author="Brian Bohman" w:date="2021-10-27T06:38:00Z">
              <w:tcPr>
                <w:tcW w:w="2727" w:type="dxa"/>
                <w:tcBorders>
                  <w:right w:val="dotted" w:sz="4" w:space="0" w:color="auto"/>
                </w:tcBorders>
                <w:vAlign w:val="center"/>
              </w:tcPr>
            </w:tcPrChange>
          </w:tcPr>
          <w:p w14:paraId="6062970C" w14:textId="796DA9CF" w:rsidR="002F30A1" w:rsidRDefault="002F30A1">
            <w:pPr>
              <w:pStyle w:val="TableBody"/>
              <w:jc w:val="left"/>
              <w:rPr>
                <w:ins w:id="1859" w:author="Brian Bohman" w:date="2021-10-24T12:50:00Z"/>
              </w:rPr>
              <w:pPrChange w:id="1860" w:author="Brian Bohman" w:date="2021-10-27T06:25:00Z">
                <w:pPr>
                  <w:pStyle w:val="TableBody"/>
                  <w:jc w:val="center"/>
                </w:pPr>
              </w:pPrChange>
            </w:pPr>
            <w:ins w:id="1861" w:author="Brian Bohman" w:date="2021-10-24T12:50:00Z">
              <w:r>
                <w:t>Tuber Initiation</w:t>
              </w:r>
            </w:ins>
            <w:ins w:id="1862" w:author="Brian Bohman" w:date="2021-10-27T06:38:00Z">
              <w:r w:rsidR="003475E6">
                <w:t xml:space="preserve"> Timing</w:t>
              </w:r>
            </w:ins>
          </w:p>
        </w:tc>
        <w:tc>
          <w:tcPr>
            <w:tcW w:w="1007" w:type="dxa"/>
            <w:tcBorders>
              <w:top w:val="single" w:sz="4" w:space="0" w:color="auto"/>
              <w:left w:val="dotted" w:sz="4" w:space="0" w:color="auto"/>
              <w:right w:val="dotted" w:sz="4" w:space="0" w:color="auto"/>
            </w:tcBorders>
            <w:vAlign w:val="center"/>
            <w:tcPrChange w:id="1863" w:author="Brian Bohman" w:date="2021-10-27T06:38:00Z">
              <w:tcPr>
                <w:tcW w:w="1007" w:type="dxa"/>
                <w:tcBorders>
                  <w:left w:val="dotted" w:sz="4" w:space="0" w:color="auto"/>
                  <w:right w:val="dotted" w:sz="4" w:space="0" w:color="auto"/>
                </w:tcBorders>
                <w:vAlign w:val="center"/>
              </w:tcPr>
            </w:tcPrChange>
          </w:tcPr>
          <w:p w14:paraId="41498159" w14:textId="0EA2E974" w:rsidR="002F30A1" w:rsidRPr="00AA7041" w:rsidRDefault="002F30A1" w:rsidP="00742063">
            <w:pPr>
              <w:pStyle w:val="TableBody"/>
              <w:jc w:val="center"/>
              <w:rPr>
                <w:ins w:id="1864" w:author="Brian Bohman" w:date="2021-10-24T12:50:00Z"/>
              </w:rPr>
            </w:pPr>
            <w:ins w:id="1865" w:author="Brian Bohman" w:date="2021-10-27T06:20:00Z">
              <w:r w:rsidRPr="00AA7041">
                <w:t>↑</w:t>
              </w:r>
            </w:ins>
          </w:p>
        </w:tc>
        <w:tc>
          <w:tcPr>
            <w:tcW w:w="864" w:type="dxa"/>
            <w:tcBorders>
              <w:top w:val="single" w:sz="4" w:space="0" w:color="auto"/>
              <w:left w:val="dotted" w:sz="4" w:space="0" w:color="auto"/>
            </w:tcBorders>
            <w:vAlign w:val="center"/>
            <w:tcPrChange w:id="1866" w:author="Brian Bohman" w:date="2021-10-27T06:38:00Z">
              <w:tcPr>
                <w:tcW w:w="864" w:type="dxa"/>
                <w:tcBorders>
                  <w:left w:val="dotted" w:sz="4" w:space="0" w:color="auto"/>
                </w:tcBorders>
                <w:vAlign w:val="center"/>
              </w:tcPr>
            </w:tcPrChange>
          </w:tcPr>
          <w:p w14:paraId="3BF412F1" w14:textId="2F613482" w:rsidR="002F30A1" w:rsidRPr="00AA7041" w:rsidRDefault="002F30A1" w:rsidP="00742063">
            <w:pPr>
              <w:pStyle w:val="TableBody"/>
              <w:jc w:val="center"/>
              <w:rPr>
                <w:ins w:id="1867" w:author="Brian Bohman" w:date="2021-10-24T12:50:00Z"/>
              </w:rPr>
            </w:pPr>
            <w:ins w:id="1868" w:author="Brian Bohman" w:date="2021-10-27T06:21:00Z">
              <w:r w:rsidRPr="00AA7041">
                <w:t>↑</w:t>
              </w:r>
            </w:ins>
            <w:ins w:id="1869" w:author="Brian Bohman" w:date="2021-10-27T06:27:00Z">
              <w:r>
                <w:t xml:space="preserve"> </w:t>
              </w:r>
            </w:ins>
          </w:p>
        </w:tc>
        <w:tc>
          <w:tcPr>
            <w:tcW w:w="864" w:type="dxa"/>
            <w:tcBorders>
              <w:top w:val="single" w:sz="4" w:space="0" w:color="auto"/>
            </w:tcBorders>
            <w:vAlign w:val="center"/>
            <w:tcPrChange w:id="1870" w:author="Brian Bohman" w:date="2021-10-27T06:38:00Z">
              <w:tcPr>
                <w:tcW w:w="864" w:type="dxa"/>
                <w:vAlign w:val="center"/>
              </w:tcPr>
            </w:tcPrChange>
          </w:tcPr>
          <w:p w14:paraId="1D8778B3" w14:textId="6F689C11" w:rsidR="002F30A1" w:rsidRDefault="002F30A1" w:rsidP="00742063">
            <w:pPr>
              <w:pStyle w:val="TableBody"/>
              <w:jc w:val="center"/>
              <w:rPr>
                <w:ins w:id="1871" w:author="Brian Bohman" w:date="2021-10-24T12:50:00Z"/>
              </w:rPr>
            </w:pPr>
            <w:ins w:id="1872" w:author="Brian Bohman" w:date="2021-10-27T06:23:00Z">
              <w:r>
                <w:t>–</w:t>
              </w:r>
            </w:ins>
          </w:p>
        </w:tc>
        <w:tc>
          <w:tcPr>
            <w:tcW w:w="1008" w:type="dxa"/>
            <w:tcBorders>
              <w:top w:val="single" w:sz="4" w:space="0" w:color="auto"/>
              <w:right w:val="dotted" w:sz="4" w:space="0" w:color="auto"/>
            </w:tcBorders>
            <w:vAlign w:val="center"/>
            <w:tcPrChange w:id="1873" w:author="Brian Bohman" w:date="2021-10-27T06:38:00Z">
              <w:tcPr>
                <w:tcW w:w="1008" w:type="dxa"/>
                <w:tcBorders>
                  <w:right w:val="dotted" w:sz="4" w:space="0" w:color="auto"/>
                </w:tcBorders>
                <w:vAlign w:val="center"/>
              </w:tcPr>
            </w:tcPrChange>
          </w:tcPr>
          <w:p w14:paraId="712E3A00" w14:textId="76C8337B" w:rsidR="002F30A1" w:rsidRPr="00AA7041" w:rsidRDefault="002F30A1" w:rsidP="00742063">
            <w:pPr>
              <w:pStyle w:val="TableBody"/>
              <w:jc w:val="center"/>
              <w:rPr>
                <w:ins w:id="1874" w:author="Brian Bohman" w:date="2021-10-24T12:50:00Z"/>
              </w:rPr>
            </w:pPr>
            <w:ins w:id="1875" w:author="Brian Bohman" w:date="2021-10-27T06:22:00Z">
              <w:r w:rsidRPr="00AA7041">
                <w:t>↑</w:t>
              </w:r>
            </w:ins>
          </w:p>
        </w:tc>
        <w:tc>
          <w:tcPr>
            <w:tcW w:w="1224" w:type="dxa"/>
            <w:tcBorders>
              <w:top w:val="single" w:sz="4" w:space="0" w:color="auto"/>
              <w:left w:val="dotted" w:sz="4" w:space="0" w:color="auto"/>
            </w:tcBorders>
            <w:vAlign w:val="center"/>
            <w:tcPrChange w:id="1876" w:author="Brian Bohman" w:date="2021-10-27T06:38:00Z">
              <w:tcPr>
                <w:tcW w:w="1224" w:type="dxa"/>
                <w:tcBorders>
                  <w:left w:val="dotted" w:sz="4" w:space="0" w:color="auto"/>
                </w:tcBorders>
                <w:vAlign w:val="center"/>
              </w:tcPr>
            </w:tcPrChange>
          </w:tcPr>
          <w:p w14:paraId="1573FD13" w14:textId="7A0FC49F" w:rsidR="002F30A1" w:rsidRPr="00AA7041" w:rsidRDefault="002F30A1" w:rsidP="00742063">
            <w:pPr>
              <w:pStyle w:val="TableBody"/>
              <w:jc w:val="center"/>
              <w:rPr>
                <w:ins w:id="1877" w:author="Brian Bohman" w:date="2021-10-24T12:50:00Z"/>
              </w:rPr>
            </w:pPr>
            <w:ins w:id="1878" w:author="Brian Bohman" w:date="2021-10-27T06:23:00Z">
              <w:r>
                <w:t>–</w:t>
              </w:r>
            </w:ins>
          </w:p>
        </w:tc>
        <w:tc>
          <w:tcPr>
            <w:tcW w:w="1296" w:type="dxa"/>
            <w:tcBorders>
              <w:top w:val="single" w:sz="4" w:space="0" w:color="auto"/>
              <w:right w:val="dotted" w:sz="4" w:space="0" w:color="auto"/>
            </w:tcBorders>
            <w:vAlign w:val="center"/>
            <w:tcPrChange w:id="1879" w:author="Brian Bohman" w:date="2021-10-27T06:38:00Z">
              <w:tcPr>
                <w:tcW w:w="1296" w:type="dxa"/>
                <w:tcBorders>
                  <w:right w:val="dotted" w:sz="4" w:space="0" w:color="auto"/>
                </w:tcBorders>
                <w:vAlign w:val="center"/>
              </w:tcPr>
            </w:tcPrChange>
          </w:tcPr>
          <w:p w14:paraId="1DC08B1C" w14:textId="02479658" w:rsidR="002F30A1" w:rsidRPr="00AA7041" w:rsidRDefault="002F30A1" w:rsidP="00742063">
            <w:pPr>
              <w:pStyle w:val="TableBody"/>
              <w:jc w:val="center"/>
              <w:rPr>
                <w:ins w:id="1880" w:author="Brian Bohman" w:date="2021-10-24T12:50:00Z"/>
              </w:rPr>
            </w:pPr>
            <w:ins w:id="1881" w:author="Brian Bohman" w:date="2021-10-27T06:23:00Z">
              <w:r w:rsidRPr="00AA7041">
                <w:t>↓</w:t>
              </w:r>
            </w:ins>
          </w:p>
        </w:tc>
        <w:tc>
          <w:tcPr>
            <w:tcW w:w="1296" w:type="dxa"/>
            <w:tcBorders>
              <w:top w:val="single" w:sz="4" w:space="0" w:color="auto"/>
              <w:left w:val="dotted" w:sz="4" w:space="0" w:color="auto"/>
            </w:tcBorders>
            <w:vAlign w:val="center"/>
            <w:tcPrChange w:id="1882" w:author="Brian Bohman" w:date="2021-10-27T06:38:00Z">
              <w:tcPr>
                <w:tcW w:w="1296" w:type="dxa"/>
                <w:tcBorders>
                  <w:left w:val="dotted" w:sz="4" w:space="0" w:color="auto"/>
                </w:tcBorders>
                <w:vAlign w:val="center"/>
              </w:tcPr>
            </w:tcPrChange>
          </w:tcPr>
          <w:p w14:paraId="2CBC4754" w14:textId="3316FF02" w:rsidR="002F30A1" w:rsidRPr="00AA7041" w:rsidRDefault="002F30A1" w:rsidP="00742063">
            <w:pPr>
              <w:pStyle w:val="TableBody"/>
              <w:jc w:val="center"/>
              <w:rPr>
                <w:ins w:id="1883" w:author="Brian Bohman" w:date="2021-10-24T12:50:00Z"/>
              </w:rPr>
            </w:pPr>
            <w:ins w:id="1884" w:author="Brian Bohman" w:date="2021-10-27T06:24:00Z">
              <w:r w:rsidRPr="00AA7041">
                <w:t>↑</w:t>
              </w:r>
            </w:ins>
          </w:p>
        </w:tc>
      </w:tr>
      <w:tr w:rsidR="002F30A1" w14:paraId="742FA027" w14:textId="77777777" w:rsidTr="00A35EA6">
        <w:trPr>
          <w:trHeight w:val="288"/>
          <w:ins w:id="1885" w:author="Brian Bohman" w:date="2021-10-24T12:50:00Z"/>
        </w:trPr>
        <w:tc>
          <w:tcPr>
            <w:tcW w:w="2727" w:type="dxa"/>
            <w:tcBorders>
              <w:bottom w:val="single" w:sz="4" w:space="0" w:color="auto"/>
              <w:right w:val="dotted" w:sz="4" w:space="0" w:color="auto"/>
            </w:tcBorders>
            <w:vAlign w:val="center"/>
          </w:tcPr>
          <w:p w14:paraId="4FAEDCB1" w14:textId="620F3512" w:rsidR="002F30A1" w:rsidRDefault="002F30A1">
            <w:pPr>
              <w:pStyle w:val="TableBody"/>
              <w:jc w:val="left"/>
              <w:rPr>
                <w:ins w:id="1886" w:author="Brian Bohman" w:date="2021-10-24T12:50:00Z"/>
              </w:rPr>
              <w:pPrChange w:id="1887" w:author="Brian Bohman" w:date="2021-10-27T06:25:00Z">
                <w:pPr>
                  <w:pStyle w:val="TableBody"/>
                  <w:jc w:val="center"/>
                </w:pPr>
              </w:pPrChange>
            </w:pPr>
            <w:ins w:id="1888" w:author="Brian Bohman" w:date="2021-10-24T12:51:00Z">
              <w:r>
                <w:t>Tuber Bulking</w:t>
              </w:r>
            </w:ins>
            <w:ins w:id="1889" w:author="Brian Bohman" w:date="2021-10-27T06:38:00Z">
              <w:r w:rsidR="003475E6">
                <w:t xml:space="preserve"> Rate</w:t>
              </w:r>
            </w:ins>
          </w:p>
        </w:tc>
        <w:tc>
          <w:tcPr>
            <w:tcW w:w="1007" w:type="dxa"/>
            <w:tcBorders>
              <w:left w:val="dotted" w:sz="4" w:space="0" w:color="auto"/>
              <w:bottom w:val="single" w:sz="4" w:space="0" w:color="auto"/>
              <w:right w:val="dotted" w:sz="4" w:space="0" w:color="auto"/>
            </w:tcBorders>
            <w:vAlign w:val="center"/>
          </w:tcPr>
          <w:p w14:paraId="02554B05" w14:textId="56A764CD" w:rsidR="002F30A1" w:rsidRPr="00AA7041" w:rsidRDefault="002F30A1" w:rsidP="00742063">
            <w:pPr>
              <w:pStyle w:val="TableBody"/>
              <w:jc w:val="center"/>
              <w:rPr>
                <w:ins w:id="1890" w:author="Brian Bohman" w:date="2021-10-24T12:50:00Z"/>
              </w:rPr>
            </w:pPr>
            <w:ins w:id="1891" w:author="Brian Bohman" w:date="2021-10-27T06:21:00Z">
              <w:r>
                <w:t>–</w:t>
              </w:r>
            </w:ins>
          </w:p>
        </w:tc>
        <w:tc>
          <w:tcPr>
            <w:tcW w:w="864" w:type="dxa"/>
            <w:tcBorders>
              <w:left w:val="dotted" w:sz="4" w:space="0" w:color="auto"/>
              <w:bottom w:val="single" w:sz="4" w:space="0" w:color="auto"/>
            </w:tcBorders>
            <w:vAlign w:val="center"/>
          </w:tcPr>
          <w:p w14:paraId="1D2BB4B1" w14:textId="73EEFB31" w:rsidR="002F30A1" w:rsidRPr="00AA7041" w:rsidRDefault="002F30A1" w:rsidP="00742063">
            <w:pPr>
              <w:pStyle w:val="TableBody"/>
              <w:jc w:val="center"/>
              <w:rPr>
                <w:ins w:id="1892" w:author="Brian Bohman" w:date="2021-10-24T12:50:00Z"/>
              </w:rPr>
            </w:pPr>
            <w:ins w:id="1893" w:author="Brian Bohman" w:date="2021-10-24T12:52:00Z">
              <w:r>
                <w:t>???</w:t>
              </w:r>
            </w:ins>
          </w:p>
        </w:tc>
        <w:tc>
          <w:tcPr>
            <w:tcW w:w="864" w:type="dxa"/>
            <w:tcBorders>
              <w:bottom w:val="single" w:sz="4" w:space="0" w:color="auto"/>
            </w:tcBorders>
            <w:vAlign w:val="center"/>
          </w:tcPr>
          <w:p w14:paraId="30BFB4C8" w14:textId="52231CF0" w:rsidR="002F30A1" w:rsidRDefault="002F30A1" w:rsidP="00742063">
            <w:pPr>
              <w:pStyle w:val="TableBody"/>
              <w:jc w:val="center"/>
              <w:rPr>
                <w:ins w:id="1894" w:author="Brian Bohman" w:date="2021-10-24T12:50:00Z"/>
              </w:rPr>
            </w:pPr>
            <w:ins w:id="1895" w:author="Brian Bohman" w:date="2021-10-27T06:23:00Z">
              <w:r>
                <w:t>–</w:t>
              </w:r>
            </w:ins>
          </w:p>
        </w:tc>
        <w:tc>
          <w:tcPr>
            <w:tcW w:w="1008" w:type="dxa"/>
            <w:tcBorders>
              <w:bottom w:val="single" w:sz="4" w:space="0" w:color="auto"/>
              <w:right w:val="dotted" w:sz="4" w:space="0" w:color="auto"/>
            </w:tcBorders>
            <w:vAlign w:val="center"/>
          </w:tcPr>
          <w:p w14:paraId="45873C44" w14:textId="2D6259E9" w:rsidR="002F30A1" w:rsidRPr="00AA7041" w:rsidRDefault="002F30A1" w:rsidP="00742063">
            <w:pPr>
              <w:pStyle w:val="TableBody"/>
              <w:jc w:val="center"/>
              <w:rPr>
                <w:ins w:id="1896" w:author="Brian Bohman" w:date="2021-10-24T12:50:00Z"/>
              </w:rPr>
            </w:pPr>
            <w:ins w:id="1897" w:author="Brian Bohman" w:date="2021-10-27T06:22:00Z">
              <w:r>
                <w:t>???</w:t>
              </w:r>
            </w:ins>
          </w:p>
        </w:tc>
        <w:tc>
          <w:tcPr>
            <w:tcW w:w="1224" w:type="dxa"/>
            <w:tcBorders>
              <w:left w:val="dotted" w:sz="4" w:space="0" w:color="auto"/>
              <w:bottom w:val="single" w:sz="4" w:space="0" w:color="auto"/>
            </w:tcBorders>
            <w:vAlign w:val="center"/>
          </w:tcPr>
          <w:p w14:paraId="701FCDD9" w14:textId="38280A22" w:rsidR="002F30A1" w:rsidRPr="00AA7041" w:rsidRDefault="002F30A1" w:rsidP="00742063">
            <w:pPr>
              <w:pStyle w:val="TableBody"/>
              <w:jc w:val="center"/>
              <w:rPr>
                <w:ins w:id="1898" w:author="Brian Bohman" w:date="2021-10-24T12:50:00Z"/>
              </w:rPr>
            </w:pPr>
            <w:ins w:id="1899" w:author="Brian Bohman" w:date="2021-10-27T06:22:00Z">
              <w:r w:rsidRPr="00AA7041">
                <w:t>↓</w:t>
              </w:r>
            </w:ins>
          </w:p>
        </w:tc>
        <w:tc>
          <w:tcPr>
            <w:tcW w:w="1296" w:type="dxa"/>
            <w:tcBorders>
              <w:bottom w:val="single" w:sz="4" w:space="0" w:color="auto"/>
              <w:right w:val="dotted" w:sz="4" w:space="0" w:color="auto"/>
            </w:tcBorders>
            <w:vAlign w:val="center"/>
          </w:tcPr>
          <w:p w14:paraId="0F28F32C" w14:textId="241C5A06" w:rsidR="002F30A1" w:rsidRPr="00AA7041" w:rsidRDefault="002F30A1" w:rsidP="00742063">
            <w:pPr>
              <w:pStyle w:val="TableBody"/>
              <w:jc w:val="center"/>
              <w:rPr>
                <w:ins w:id="1900" w:author="Brian Bohman" w:date="2021-10-24T12:50:00Z"/>
              </w:rPr>
            </w:pPr>
            <w:ins w:id="1901" w:author="Brian Bohman" w:date="2021-10-27T06:23:00Z">
              <w:r>
                <w:t>–</w:t>
              </w:r>
            </w:ins>
          </w:p>
        </w:tc>
        <w:tc>
          <w:tcPr>
            <w:tcW w:w="1296" w:type="dxa"/>
            <w:tcBorders>
              <w:left w:val="dotted" w:sz="4" w:space="0" w:color="auto"/>
              <w:bottom w:val="single" w:sz="4" w:space="0" w:color="auto"/>
            </w:tcBorders>
            <w:vAlign w:val="center"/>
          </w:tcPr>
          <w:p w14:paraId="406B6C89" w14:textId="6BF4263A" w:rsidR="002F30A1" w:rsidRPr="00AA7041" w:rsidRDefault="002F30A1" w:rsidP="00742063">
            <w:pPr>
              <w:pStyle w:val="TableBody"/>
              <w:jc w:val="center"/>
              <w:rPr>
                <w:ins w:id="1902" w:author="Brian Bohman" w:date="2021-10-24T12:50:00Z"/>
              </w:rPr>
            </w:pPr>
            <w:ins w:id="1903" w:author="Brian Bohman" w:date="2021-10-27T06:24:00Z">
              <w:r w:rsidRPr="00AA7041">
                <w:t>↑</w:t>
              </w:r>
            </w:ins>
          </w:p>
        </w:tc>
      </w:tr>
    </w:tbl>
    <w:p w14:paraId="4547700B" w14:textId="77777777" w:rsidR="008276E1" w:rsidRDefault="008276E1">
      <w:pPr>
        <w:rPr>
          <w:ins w:id="1904" w:author="Brian Bohman" w:date="2021-08-30T13:59:00Z"/>
        </w:rPr>
      </w:pPr>
    </w:p>
    <w:p w14:paraId="7459D591" w14:textId="77777777" w:rsidR="008276E1" w:rsidRDefault="008276E1">
      <w:pPr>
        <w:rPr>
          <w:ins w:id="1905" w:author="Brian Bohman" w:date="2021-08-30T13:59:00Z"/>
        </w:rPr>
      </w:pPr>
    </w:p>
    <w:p w14:paraId="4B3BC865" w14:textId="5990FD3B"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1906" w:name="_Ref78302990"/>
      <w:bookmarkStart w:id="1907" w:name="_Toc78910453"/>
      <w:bookmarkStart w:id="1908" w:name="_Toc80706224"/>
      <w:r>
        <w:t>Figure S</w:t>
      </w:r>
      <w:fldSimple w:instr=" SEQ Figure_S \* ARABIC \s 1 ">
        <w:r>
          <w:rPr>
            <w:noProof/>
          </w:rPr>
          <w:t>1</w:t>
        </w:r>
      </w:fldSimple>
      <w:bookmarkEnd w:id="1906"/>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1909" w:author="Brian Bohman" w:date="2021-08-25T10:50:00Z">
        <w:r w:rsidRPr="00422C27" w:rsidDel="000B3B17">
          <w:rPr>
            <w:b w:val="0"/>
            <w:bCs/>
          </w:rPr>
          <w:delText>x</w:delText>
        </w:r>
      </w:del>
      <w:ins w:id="1910"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1911" w:author="Brian Bohman" w:date="2021-08-25T10:50:00Z">
        <w:r w:rsidRPr="00422C27" w:rsidDel="000B3B17">
          <w:rPr>
            <w:b w:val="0"/>
            <w:bCs/>
          </w:rPr>
          <w:delText>x</w:delText>
        </w:r>
      </w:del>
      <w:ins w:id="1912"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1913" w:author="Brian Bohman" w:date="2021-08-25T10:50:00Z">
        <w:r w:rsidRPr="00422C27" w:rsidDel="000B3B17">
          <w:rPr>
            <w:b w:val="0"/>
            <w:bCs/>
          </w:rPr>
          <w:delText>x</w:delText>
        </w:r>
      </w:del>
      <w:ins w:id="1914"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1915" w:author="Brian Bohman" w:date="2021-08-25T10:50:00Z">
        <w:r w:rsidRPr="00422C27" w:rsidDel="000B3B17">
          <w:rPr>
            <w:b w:val="0"/>
            <w:bCs/>
          </w:rPr>
          <w:delText>x</w:delText>
        </w:r>
      </w:del>
      <w:ins w:id="1916"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1917" w:author="Brian Bohman" w:date="2021-08-25T10:50:00Z">
        <w:r w:rsidRPr="00422C27" w:rsidDel="000B3B17">
          <w:rPr>
            <w:b w:val="0"/>
            <w:bCs/>
          </w:rPr>
          <w:delText>x</w:delText>
        </w:r>
      </w:del>
      <w:ins w:id="1918"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1919" w:author="Brian Bohman" w:date="2021-08-25T10:50:00Z">
        <w:r w:rsidRPr="00422C27" w:rsidDel="000B3B17">
          <w:rPr>
            <w:b w:val="0"/>
            <w:bCs/>
          </w:rPr>
          <w:delText>x</w:delText>
        </w:r>
      </w:del>
      <w:ins w:id="1920" w:author="Brian Bohman" w:date="2021-08-25T10:50:00Z">
        <w:r w:rsidR="000B3B17">
          <w:rPr>
            <w:b w:val="0"/>
            <w:bCs/>
          </w:rPr>
          <w:t>×</w:t>
        </w:r>
      </w:ins>
      <w:r w:rsidRPr="00422C27">
        <w:rPr>
          <w:b w:val="0"/>
          <w:bCs/>
        </w:rPr>
        <w:t xml:space="preserve"> Bintje, </w:t>
      </w:r>
      <w:r w:rsidRPr="00103E71">
        <w:t>(g)</w:t>
      </w:r>
      <w:r w:rsidRPr="00422C27">
        <w:rPr>
          <w:b w:val="0"/>
          <w:bCs/>
        </w:rPr>
        <w:t xml:space="preserve"> Belgium </w:t>
      </w:r>
      <w:del w:id="1921" w:author="Brian Bohman" w:date="2021-08-25T10:50:00Z">
        <w:r w:rsidRPr="00422C27" w:rsidDel="000B3B17">
          <w:rPr>
            <w:b w:val="0"/>
            <w:bCs/>
          </w:rPr>
          <w:delText>x</w:delText>
        </w:r>
      </w:del>
      <w:ins w:id="1922"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1923" w:author="Brian Bohman" w:date="2021-08-25T10:50:00Z">
        <w:r w:rsidRPr="00422C27" w:rsidDel="000B3B17">
          <w:rPr>
            <w:b w:val="0"/>
            <w:bCs/>
          </w:rPr>
          <w:delText>x</w:delText>
        </w:r>
      </w:del>
      <w:ins w:id="1924"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1925" w:author="Brian Bohman" w:date="2021-08-25T10:50:00Z">
        <w:r w:rsidRPr="00422C27" w:rsidDel="000B3B17">
          <w:rPr>
            <w:b w:val="0"/>
            <w:bCs/>
          </w:rPr>
          <w:delText>x</w:delText>
        </w:r>
      </w:del>
      <w:ins w:id="1926"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1927" w:author="Brian Bohman" w:date="2021-08-25T10:50:00Z">
        <w:r w:rsidRPr="00422C27" w:rsidDel="000B3B17">
          <w:rPr>
            <w:b w:val="0"/>
            <w:bCs/>
          </w:rPr>
          <w:delText>x</w:delText>
        </w:r>
      </w:del>
      <w:ins w:id="1928"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1929" w:author="Brian Bohman" w:date="2021-08-25T10:50:00Z">
        <w:r w:rsidRPr="00422C27" w:rsidDel="000B3B17">
          <w:rPr>
            <w:b w:val="0"/>
            <w:bCs/>
          </w:rPr>
          <w:delText>x</w:delText>
        </w:r>
      </w:del>
      <w:ins w:id="1930"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1931" w:author="Brian Bohman" w:date="2021-08-25T10:50:00Z">
        <w:r w:rsidRPr="00422C27" w:rsidDel="000B3B17">
          <w:rPr>
            <w:b w:val="0"/>
            <w:bCs/>
          </w:rPr>
          <w:delText>x</w:delText>
        </w:r>
      </w:del>
      <w:ins w:id="1932"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1933" w:author="Brian Bohman" w:date="2021-08-25T10:50:00Z">
        <w:r w:rsidRPr="00422C27" w:rsidDel="000B3B17">
          <w:rPr>
            <w:b w:val="0"/>
            <w:bCs/>
          </w:rPr>
          <w:delText>x</w:delText>
        </w:r>
      </w:del>
      <w:ins w:id="1934"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1935" w:author="Brian Bohman" w:date="2021-08-25T10:50:00Z">
        <w:r w:rsidRPr="00422C27" w:rsidDel="000B3B17">
          <w:rPr>
            <w:b w:val="0"/>
            <w:bCs/>
          </w:rPr>
          <w:delText>x</w:delText>
        </w:r>
      </w:del>
      <w:ins w:id="1936"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1907"/>
      <w:bookmarkEnd w:id="1908"/>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1FA28753" w:rsidR="00E42721" w:rsidRDefault="00670928" w:rsidP="00F555E9">
            <w:pPr>
              <w:pStyle w:val="TableBody"/>
            </w:pPr>
            <w:ins w:id="1937" w:author="Brian Bohman" w:date="2021-10-30T12:29:00Z">
              <w:r>
                <w:rPr>
                  <w:noProof/>
                </w:rPr>
                <w:drawing>
                  <wp:inline distT="0" distB="0" distL="0" distR="0" wp14:anchorId="392E4C3A" wp14:editId="14259C6F">
                    <wp:extent cx="5010912" cy="166923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commentRangeStart w:id="1938"/>
            <w:del w:id="1939" w:author="Brian Bohman" w:date="2021-10-30T12:29:00Z">
              <w:r w:rsidR="00E42721" w:rsidDel="00670928">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del>
            <w:commentRangeEnd w:id="1938"/>
            <w:r w:rsidR="00482DB6">
              <w:rPr>
                <w:rStyle w:val="CommentReference"/>
                <w:rFonts w:ascii="Palatino Linotype" w:eastAsia="SimSun" w:hAnsi="Palatino Linotype"/>
                <w:noProof/>
                <w:color w:val="000000"/>
                <w:lang w:eastAsia="zh-CN" w:bidi="ar-SA"/>
              </w:rPr>
              <w:commentReference w:id="1938"/>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35A68A5E" w:rsidR="00E42721" w:rsidRDefault="00670928" w:rsidP="00F555E9">
            <w:pPr>
              <w:pStyle w:val="TableBody"/>
            </w:pPr>
            <w:ins w:id="1940" w:author="Brian Bohman" w:date="2021-10-30T12:29:00Z">
              <w:r>
                <w:rPr>
                  <w:noProof/>
                </w:rPr>
                <w:drawing>
                  <wp:inline distT="0" distB="0" distL="0" distR="0" wp14:anchorId="5116F810" wp14:editId="5FE2FBF4">
                    <wp:extent cx="5010912" cy="2236173"/>
                    <wp:effectExtent l="0" t="0" r="571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1" w:author="Brian Bohman" w:date="2021-10-30T12:29:00Z">
              <w:r w:rsidR="00E42721" w:rsidDel="00670928">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68120DD" w:rsidR="00E42721" w:rsidRDefault="00670928" w:rsidP="00F555E9">
            <w:pPr>
              <w:pStyle w:val="TableBody"/>
              <w:rPr>
                <w:noProof/>
              </w:rPr>
            </w:pPr>
            <w:ins w:id="1942" w:author="Brian Bohman" w:date="2021-10-30T12:29:00Z">
              <w:r>
                <w:rPr>
                  <w:noProof/>
                </w:rPr>
                <w:drawing>
                  <wp:inline distT="0" distB="0" distL="0" distR="0" wp14:anchorId="52D6AF80" wp14:editId="03C5D6BE">
                    <wp:extent cx="5010912" cy="2236173"/>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43" w:author="Brian Bohman" w:date="2021-10-30T12:29:00Z">
              <w:r w:rsidR="00E42721" w:rsidDel="00670928">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24292BDA" w:rsidR="00E42721" w:rsidRDefault="00670928" w:rsidP="00F555E9">
            <w:pPr>
              <w:pStyle w:val="TableBody"/>
              <w:rPr>
                <w:noProof/>
              </w:rPr>
            </w:pPr>
            <w:ins w:id="1944" w:author="Brian Bohman" w:date="2021-10-30T12:30:00Z">
              <w:r>
                <w:rPr>
                  <w:noProof/>
                </w:rPr>
                <w:drawing>
                  <wp:inline distT="0" distB="0" distL="0" distR="0" wp14:anchorId="5A841D24" wp14:editId="6E6BA38B">
                    <wp:extent cx="5010912" cy="166923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5" w:author="Brian Bohman" w:date="2021-10-30T12:30:00Z">
              <w:r w:rsidR="00E42721" w:rsidDel="00670928">
                <w:rPr>
                  <w:noProof/>
                </w:rPr>
                <w:drawing>
                  <wp:inline distT="0" distB="0" distL="0" distR="0" wp14:anchorId="50796DB6" wp14:editId="5F0D8B77">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157C98F1" w:rsidR="00E42721" w:rsidRDefault="004E5871" w:rsidP="00F555E9">
            <w:pPr>
              <w:pStyle w:val="TableBody"/>
              <w:rPr>
                <w:noProof/>
              </w:rPr>
            </w:pPr>
            <w:ins w:id="1946" w:author="Brian Bohman" w:date="2021-10-30T12:34:00Z">
              <w:r>
                <w:rPr>
                  <w:noProof/>
                </w:rPr>
                <w:drawing>
                  <wp:inline distT="0" distB="0" distL="0" distR="0" wp14:anchorId="680411DE" wp14:editId="37FB63F4">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47" w:author="Brian Bohman" w:date="2021-10-30T12:34:00Z">
              <w:r w:rsidR="00E42721" w:rsidDel="004E5871">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352453AB" w:rsidR="00E42721" w:rsidRDefault="00E42721" w:rsidP="00F555E9">
            <w:pPr>
              <w:pStyle w:val="TableBody"/>
              <w:rPr>
                <w:noProof/>
              </w:rPr>
            </w:pPr>
            <w:del w:id="1948" w:author="Brian Bohman" w:date="2021-10-30T12:34:00Z">
              <w:r w:rsidDel="004E5871">
                <w:rPr>
                  <w:noProof/>
                </w:rPr>
                <w:drawing>
                  <wp:inline distT="0" distB="0" distL="0" distR="0" wp14:anchorId="726B7376" wp14:editId="53F91E8B">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ins w:id="1949" w:author="Brian Bohman" w:date="2021-10-30T12:34:00Z">
              <w:r w:rsidR="004E5871">
                <w:rPr>
                  <w:noProof/>
                </w:rPr>
                <w:drawing>
                  <wp:inline distT="0" distB="0" distL="0" distR="0" wp14:anchorId="4DAAA2E8" wp14:editId="4B5976CB">
                    <wp:extent cx="5010912" cy="4384013"/>
                    <wp:effectExtent l="0" t="0" r="571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447F51C9" w:rsidR="00E42721" w:rsidRDefault="004E5871" w:rsidP="00F555E9">
            <w:pPr>
              <w:pStyle w:val="TableBody"/>
              <w:rPr>
                <w:noProof/>
              </w:rPr>
            </w:pPr>
            <w:ins w:id="1950" w:author="Brian Bohman" w:date="2021-10-30T12:34:00Z">
              <w:r>
                <w:rPr>
                  <w:noProof/>
                </w:rPr>
                <w:drawing>
                  <wp:inline distT="0" distB="0" distL="0" distR="0" wp14:anchorId="63715705" wp14:editId="6112A0D4">
                    <wp:extent cx="5010912" cy="2236173"/>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ins>
            <w:del w:id="1951" w:author="Brian Bohman" w:date="2021-10-30T12:34:00Z">
              <w:r w:rsidR="00E42721" w:rsidDel="004E5871">
                <w:rPr>
                  <w:noProof/>
                </w:rPr>
                <w:drawing>
                  <wp:inline distT="0" distB="0" distL="0" distR="0" wp14:anchorId="790652A2" wp14:editId="0F0CBFF4">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del>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3D134B3F" w:rsidR="00E42721" w:rsidRDefault="004E5871" w:rsidP="00F555E9">
            <w:pPr>
              <w:pStyle w:val="TableBody"/>
              <w:rPr>
                <w:noProof/>
              </w:rPr>
            </w:pPr>
            <w:ins w:id="1952" w:author="Brian Bohman" w:date="2021-10-30T12:35:00Z">
              <w:r>
                <w:rPr>
                  <w:noProof/>
                </w:rPr>
                <w:drawing>
                  <wp:inline distT="0" distB="0" distL="0" distR="0" wp14:anchorId="283A8455" wp14:editId="2D03AB2E">
                    <wp:extent cx="5010912" cy="2863072"/>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3" w:author="Brian Bohman" w:date="2021-10-30T12:35:00Z">
              <w:r w:rsidR="00E42721" w:rsidDel="004E5871">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240F4F9E" w:rsidR="00E42721" w:rsidRDefault="004E5871" w:rsidP="00F555E9">
            <w:pPr>
              <w:pStyle w:val="TableBody"/>
              <w:rPr>
                <w:noProof/>
              </w:rPr>
            </w:pPr>
            <w:ins w:id="1954" w:author="Brian Bohman" w:date="2021-10-30T12:35:00Z">
              <w:r>
                <w:rPr>
                  <w:noProof/>
                </w:rPr>
                <w:drawing>
                  <wp:inline distT="0" distB="0" distL="0" distR="0" wp14:anchorId="7A6E136C" wp14:editId="7C4E56DF">
                    <wp:extent cx="5010912" cy="2863072"/>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ins>
            <w:del w:id="1955" w:author="Brian Bohman" w:date="2021-10-30T12:35:00Z">
              <w:r w:rsidR="00E42721" w:rsidDel="004E5871">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del>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1319D1AF" w:rsidR="00E42721" w:rsidRDefault="004E5871" w:rsidP="00F555E9">
            <w:pPr>
              <w:pStyle w:val="TableBody"/>
              <w:rPr>
                <w:noProof/>
              </w:rPr>
            </w:pPr>
            <w:ins w:id="1956" w:author="Brian Bohman" w:date="2021-10-30T12:35:00Z">
              <w:r>
                <w:rPr>
                  <w:noProof/>
                </w:rPr>
                <w:drawing>
                  <wp:inline distT="0" distB="0" distL="0" distR="0" wp14:anchorId="608DEB5B" wp14:editId="2750935E">
                    <wp:extent cx="5010912" cy="1669233"/>
                    <wp:effectExtent l="0" t="0" r="0" b="0"/>
                    <wp:docPr id="58" name="Picture 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57" w:author="Brian Bohman" w:date="2021-10-30T12:35:00Z">
              <w:r w:rsidR="00E42721" w:rsidDel="004E5871">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315DFA36" w:rsidR="00E42721" w:rsidRDefault="00E42721" w:rsidP="00F555E9">
            <w:pPr>
              <w:pStyle w:val="TableBody"/>
              <w:rPr>
                <w:noProof/>
              </w:rPr>
            </w:pPr>
            <w:del w:id="1958" w:author="Brian Bohman" w:date="2021-10-30T12:35:00Z">
              <w:r w:rsidDel="00CE6C60">
                <w:rPr>
                  <w:noProof/>
                </w:rPr>
                <w:drawing>
                  <wp:inline distT="0" distB="0" distL="0" distR="0" wp14:anchorId="4C8F01AE" wp14:editId="178F8EC8">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ins w:id="1959" w:author="Brian Bohman" w:date="2021-10-30T12:35:00Z">
              <w:r w:rsidR="00CE6C60">
                <w:rPr>
                  <w:noProof/>
                </w:rPr>
                <w:drawing>
                  <wp:inline distT="0" distB="0" distL="0" distR="0" wp14:anchorId="7D54ADE0" wp14:editId="121E45B0">
                    <wp:extent cx="5010912" cy="1669233"/>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6DF29124" w:rsidR="00E42721" w:rsidRDefault="00CE6C60" w:rsidP="00F555E9">
            <w:pPr>
              <w:pStyle w:val="TableBody"/>
              <w:rPr>
                <w:noProof/>
              </w:rPr>
            </w:pPr>
            <w:ins w:id="1960" w:author="Brian Bohman" w:date="2021-10-30T12:36:00Z">
              <w:r>
                <w:rPr>
                  <w:noProof/>
                </w:rPr>
                <w:drawing>
                  <wp:inline distT="0" distB="0" distL="0" distR="0" wp14:anchorId="0DB715F5" wp14:editId="23DF813B">
                    <wp:extent cx="5010912" cy="1669233"/>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1" w:author="Brian Bohman" w:date="2021-10-30T12:36:00Z">
              <w:r w:rsidR="00E42721" w:rsidDel="00CE6C60">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5F67AB4B" w:rsidR="00E42721" w:rsidRDefault="00CE6C60" w:rsidP="00F555E9">
            <w:pPr>
              <w:pStyle w:val="TableBody"/>
              <w:rPr>
                <w:noProof/>
              </w:rPr>
            </w:pPr>
            <w:ins w:id="1962" w:author="Brian Bohman" w:date="2021-10-30T12:36:00Z">
              <w:r>
                <w:rPr>
                  <w:noProof/>
                </w:rPr>
                <w:drawing>
                  <wp:inline distT="0" distB="0" distL="0" distR="0" wp14:anchorId="27233EA1" wp14:editId="135E57C5">
                    <wp:extent cx="5010912" cy="4384013"/>
                    <wp:effectExtent l="0" t="0" r="571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ins>
            <w:del w:id="1963" w:author="Brian Bohman" w:date="2021-10-30T12:36:00Z">
              <w:r w:rsidR="00E42721" w:rsidDel="00CE6C60">
                <w:rPr>
                  <w:noProof/>
                </w:rPr>
                <w:drawing>
                  <wp:inline distT="0" distB="0" distL="0" distR="0" wp14:anchorId="1D57715C" wp14:editId="75EFB0E0">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del>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2D636249" w:rsidR="00E42721" w:rsidRDefault="00CE6C60" w:rsidP="00F555E9">
            <w:pPr>
              <w:pStyle w:val="TableBody"/>
              <w:rPr>
                <w:noProof/>
              </w:rPr>
            </w:pPr>
            <w:ins w:id="1964" w:author="Brian Bohman" w:date="2021-10-30T12:36:00Z">
              <w:r>
                <w:rPr>
                  <w:noProof/>
                </w:rPr>
                <w:drawing>
                  <wp:inline distT="0" distB="0" distL="0" distR="0" wp14:anchorId="58BE4F14" wp14:editId="503813F1">
                    <wp:extent cx="5010912" cy="1669233"/>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ins>
            <w:del w:id="1965" w:author="Brian Bohman" w:date="2021-10-30T12:36:00Z">
              <w:r w:rsidR="00E42721" w:rsidDel="00CE6C60">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del>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1966" w:name="_Ref78303665"/>
      <w:bookmarkStart w:id="1967" w:name="_Toc78910454"/>
      <w:bookmarkStart w:id="1968" w:name="_Toc80706225"/>
      <w:r>
        <w:lastRenderedPageBreak/>
        <w:t>Figure S</w:t>
      </w:r>
      <w:fldSimple w:instr=" SEQ Figure_S \* ARABIC \s 1 ">
        <w:r>
          <w:rPr>
            <w:noProof/>
          </w:rPr>
          <w:t>2</w:t>
        </w:r>
      </w:fldSimple>
      <w:bookmarkEnd w:id="1966"/>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1969" w:author="Brian Bohman" w:date="2021-08-25T10:50:00Z">
        <w:r w:rsidRPr="00E577B7" w:rsidDel="000B3B17">
          <w:rPr>
            <w:b w:val="0"/>
            <w:bCs/>
          </w:rPr>
          <w:delText>x</w:delText>
        </w:r>
      </w:del>
      <w:ins w:id="1970"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1971" w:author="Brian Bohman" w:date="2021-08-25T10:50:00Z">
        <w:r w:rsidRPr="00E577B7" w:rsidDel="000B3B17">
          <w:rPr>
            <w:b w:val="0"/>
            <w:bCs/>
          </w:rPr>
          <w:delText>x</w:delText>
        </w:r>
      </w:del>
      <w:ins w:id="1972"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1973" w:author="Brian Bohman" w:date="2021-08-25T10:50:00Z">
        <w:r w:rsidRPr="00E577B7" w:rsidDel="000B3B17">
          <w:rPr>
            <w:b w:val="0"/>
            <w:bCs/>
          </w:rPr>
          <w:delText>x</w:delText>
        </w:r>
      </w:del>
      <w:ins w:id="1974"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1975" w:author="Brian Bohman" w:date="2021-08-25T10:50:00Z">
        <w:r w:rsidRPr="00E577B7" w:rsidDel="000B3B17">
          <w:rPr>
            <w:b w:val="0"/>
            <w:bCs/>
          </w:rPr>
          <w:delText>x</w:delText>
        </w:r>
      </w:del>
      <w:ins w:id="1976"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1977" w:author="Brian Bohman" w:date="2021-08-25T10:50:00Z">
        <w:r w:rsidRPr="00E577B7" w:rsidDel="000B3B17">
          <w:rPr>
            <w:b w:val="0"/>
            <w:bCs/>
          </w:rPr>
          <w:delText>x</w:delText>
        </w:r>
      </w:del>
      <w:ins w:id="1978"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1979" w:author="Brian Bohman" w:date="2021-08-25T10:50:00Z">
        <w:r w:rsidRPr="00E577B7" w:rsidDel="000B3B17">
          <w:rPr>
            <w:b w:val="0"/>
            <w:bCs/>
          </w:rPr>
          <w:delText>x</w:delText>
        </w:r>
      </w:del>
      <w:ins w:id="1980" w:author="Brian Bohman" w:date="2021-08-25T10:50:00Z">
        <w:r w:rsidR="000B3B17">
          <w:rPr>
            <w:b w:val="0"/>
            <w:bCs/>
          </w:rPr>
          <w:t>×</w:t>
        </w:r>
      </w:ins>
      <w:r w:rsidRPr="00E577B7">
        <w:rPr>
          <w:b w:val="0"/>
          <w:bCs/>
        </w:rPr>
        <w:t xml:space="preserve"> Bintje, </w:t>
      </w:r>
      <w:r w:rsidRPr="0048274C">
        <w:t>(g)</w:t>
      </w:r>
      <w:r w:rsidRPr="00E577B7">
        <w:rPr>
          <w:b w:val="0"/>
          <w:bCs/>
        </w:rPr>
        <w:t xml:space="preserve"> Belgium </w:t>
      </w:r>
      <w:del w:id="1981" w:author="Brian Bohman" w:date="2021-08-25T10:50:00Z">
        <w:r w:rsidRPr="00E577B7" w:rsidDel="000B3B17">
          <w:rPr>
            <w:b w:val="0"/>
            <w:bCs/>
          </w:rPr>
          <w:delText>x</w:delText>
        </w:r>
      </w:del>
      <w:ins w:id="1982"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1983" w:author="Brian Bohman" w:date="2021-08-25T10:50:00Z">
        <w:r w:rsidRPr="00E577B7" w:rsidDel="000B3B17">
          <w:rPr>
            <w:b w:val="0"/>
            <w:bCs/>
          </w:rPr>
          <w:delText>x</w:delText>
        </w:r>
      </w:del>
      <w:ins w:id="1984"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1985" w:author="Brian Bohman" w:date="2021-08-25T10:50:00Z">
        <w:r w:rsidRPr="00E577B7" w:rsidDel="000B3B17">
          <w:rPr>
            <w:b w:val="0"/>
            <w:bCs/>
          </w:rPr>
          <w:delText>x</w:delText>
        </w:r>
      </w:del>
      <w:ins w:id="1986"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1987" w:author="Brian Bohman" w:date="2021-08-25T10:50:00Z">
        <w:r w:rsidRPr="00E577B7" w:rsidDel="000B3B17">
          <w:rPr>
            <w:b w:val="0"/>
            <w:bCs/>
          </w:rPr>
          <w:delText>x</w:delText>
        </w:r>
      </w:del>
      <w:ins w:id="1988"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1989" w:author="Brian Bohman" w:date="2021-08-25T10:50:00Z">
        <w:r w:rsidRPr="00E577B7" w:rsidDel="000B3B17">
          <w:rPr>
            <w:b w:val="0"/>
            <w:bCs/>
          </w:rPr>
          <w:delText>x</w:delText>
        </w:r>
      </w:del>
      <w:ins w:id="1990"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1991" w:author="Brian Bohman" w:date="2021-08-25T10:50:00Z">
        <w:r w:rsidRPr="00E577B7" w:rsidDel="000B3B17">
          <w:rPr>
            <w:b w:val="0"/>
            <w:bCs/>
          </w:rPr>
          <w:delText>x</w:delText>
        </w:r>
      </w:del>
      <w:ins w:id="1992"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1993" w:author="Brian Bohman" w:date="2021-08-25T10:50:00Z">
        <w:r w:rsidRPr="00E577B7" w:rsidDel="000B3B17">
          <w:rPr>
            <w:b w:val="0"/>
            <w:bCs/>
          </w:rPr>
          <w:delText>x</w:delText>
        </w:r>
      </w:del>
      <w:ins w:id="1994"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1995" w:author="Brian Bohman" w:date="2021-08-25T10:50:00Z">
        <w:r w:rsidRPr="00E577B7" w:rsidDel="000B3B17">
          <w:rPr>
            <w:b w:val="0"/>
            <w:bCs/>
          </w:rPr>
          <w:delText>x</w:delText>
        </w:r>
      </w:del>
      <w:ins w:id="1996"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1967"/>
      <w:bookmarkEnd w:id="1968"/>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67EC5AA3" w:rsidR="00E42721" w:rsidRDefault="00CE6C60" w:rsidP="00F555E9">
            <w:pPr>
              <w:pStyle w:val="TableBody"/>
            </w:pPr>
            <w:ins w:id="1997" w:author="Brian Bohman" w:date="2021-10-30T12:36:00Z">
              <w:r>
                <w:rPr>
                  <w:noProof/>
                </w:rPr>
                <w:drawing>
                  <wp:inline distT="0" distB="0" distL="0" distR="0" wp14:anchorId="715E099C" wp14:editId="72A3FC30">
                    <wp:extent cx="5010912" cy="2087880"/>
                    <wp:effectExtent l="0" t="0" r="5715" b="0"/>
                    <wp:docPr id="63" name="Picture 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 Exce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commentRangeStart w:id="1998"/>
            <w:del w:id="1999" w:author="Brian Bohman" w:date="2021-10-30T12:36:00Z">
              <w:r w:rsidR="00E42721" w:rsidDel="00CE6C60">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commentRangeEnd w:id="1998"/>
            <w:r w:rsidR="00482DB6">
              <w:rPr>
                <w:rStyle w:val="CommentReference"/>
                <w:rFonts w:ascii="Palatino Linotype" w:eastAsia="SimSun" w:hAnsi="Palatino Linotype"/>
                <w:noProof/>
                <w:color w:val="000000"/>
                <w:lang w:eastAsia="zh-CN" w:bidi="ar-SA"/>
              </w:rPr>
              <w:commentReference w:id="1998"/>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54EBE385" w:rsidR="00E42721" w:rsidRDefault="00CE6C60" w:rsidP="00F555E9">
            <w:pPr>
              <w:pStyle w:val="TableBody"/>
            </w:pPr>
            <w:ins w:id="2000" w:author="Brian Bohman" w:date="2021-10-30T12:37:00Z">
              <w:r>
                <w:rPr>
                  <w:noProof/>
                </w:rPr>
                <w:drawing>
                  <wp:inline distT="0" distB="0" distL="0" distR="0" wp14:anchorId="78845901" wp14:editId="52835A2D">
                    <wp:extent cx="5010912" cy="2087880"/>
                    <wp:effectExtent l="0" t="0" r="5715"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1" w:author="Brian Bohman" w:date="2021-10-30T12:37:00Z">
              <w:r w:rsidR="00E42721" w:rsidDel="00CE6C60">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493BBCC9" w:rsidR="00E42721" w:rsidRDefault="00CE6C60" w:rsidP="00F555E9">
            <w:pPr>
              <w:pStyle w:val="TableBody"/>
              <w:rPr>
                <w:noProof/>
              </w:rPr>
            </w:pPr>
            <w:ins w:id="2002" w:author="Brian Bohman" w:date="2021-10-30T12:37:00Z">
              <w:r>
                <w:rPr>
                  <w:noProof/>
                </w:rPr>
                <w:drawing>
                  <wp:inline distT="0" distB="0" distL="0" distR="0" wp14:anchorId="13C64C81" wp14:editId="25EAB282">
                    <wp:extent cx="5010912" cy="2087880"/>
                    <wp:effectExtent l="0" t="0" r="5715"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3" w:author="Brian Bohman" w:date="2021-10-30T12:37:00Z">
              <w:r w:rsidR="00E42721" w:rsidDel="00CE6C60">
                <w:rPr>
                  <w:noProof/>
                </w:rPr>
                <w:drawing>
                  <wp:inline distT="0" distB="0" distL="0" distR="0" wp14:anchorId="1BC5F08B" wp14:editId="10C65BB8">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567544F7" w:rsidR="00E42721" w:rsidRDefault="00CE6C60" w:rsidP="00F555E9">
            <w:pPr>
              <w:pStyle w:val="TableBody"/>
              <w:rPr>
                <w:noProof/>
              </w:rPr>
            </w:pPr>
            <w:ins w:id="2004" w:author="Brian Bohman" w:date="2021-10-30T12:37:00Z">
              <w:r>
                <w:rPr>
                  <w:noProof/>
                </w:rPr>
                <w:drawing>
                  <wp:inline distT="0" distB="0" distL="0" distR="0" wp14:anchorId="6BE3A4D3" wp14:editId="3053E043">
                    <wp:extent cx="5010912" cy="2087880"/>
                    <wp:effectExtent l="0" t="0" r="5715" b="0"/>
                    <wp:docPr id="66" name="Picture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5" w:author="Brian Bohman" w:date="2021-10-30T12:37:00Z">
              <w:r w:rsidR="00E42721" w:rsidDel="00CE6C60">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03F31658" w:rsidR="00E42721" w:rsidRDefault="00CE6C60" w:rsidP="00F555E9">
            <w:pPr>
              <w:pStyle w:val="TableBody"/>
              <w:rPr>
                <w:noProof/>
              </w:rPr>
            </w:pPr>
            <w:ins w:id="2006" w:author="Brian Bohman" w:date="2021-10-30T12:37:00Z">
              <w:r>
                <w:rPr>
                  <w:noProof/>
                </w:rPr>
                <w:drawing>
                  <wp:inline distT="0" distB="0" distL="0" distR="0" wp14:anchorId="1FACF3A8" wp14:editId="18728C31">
                    <wp:extent cx="5010912" cy="2087880"/>
                    <wp:effectExtent l="0" t="0" r="5715"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7" w:author="Brian Bohman" w:date="2021-10-30T12:37:00Z">
              <w:r w:rsidR="00E42721" w:rsidDel="00CE6C60">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4BD00806" w:rsidR="00E42721" w:rsidRDefault="00CE6C60" w:rsidP="00F555E9">
            <w:pPr>
              <w:pStyle w:val="TableBody"/>
              <w:rPr>
                <w:noProof/>
              </w:rPr>
            </w:pPr>
            <w:ins w:id="2008" w:author="Brian Bohman" w:date="2021-10-30T12:38:00Z">
              <w:r>
                <w:rPr>
                  <w:noProof/>
                </w:rPr>
                <w:drawing>
                  <wp:inline distT="0" distB="0" distL="0" distR="0" wp14:anchorId="06D0AA92" wp14:editId="178A352B">
                    <wp:extent cx="5010912" cy="2087880"/>
                    <wp:effectExtent l="0" t="0" r="5715"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09" w:author="Brian Bohman" w:date="2021-10-30T12:38:00Z">
              <w:r w:rsidR="00E42721" w:rsidDel="00CE6C60">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31841F5B" w:rsidR="00E42721" w:rsidRDefault="00E42721" w:rsidP="00F555E9">
            <w:pPr>
              <w:pStyle w:val="TableBody"/>
              <w:rPr>
                <w:noProof/>
              </w:rPr>
            </w:pPr>
            <w:del w:id="2010" w:author="Brian Bohman" w:date="2021-10-30T12:38:00Z">
              <w:r w:rsidDel="00CE6C60">
                <w:rPr>
                  <w:noProof/>
                </w:rPr>
                <w:drawing>
                  <wp:inline distT="0" distB="0" distL="0" distR="0" wp14:anchorId="057B1160" wp14:editId="38F60E87">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ins w:id="2011" w:author="Brian Bohman" w:date="2021-10-30T12:38:00Z">
              <w:r w:rsidR="00CE6C60">
                <w:rPr>
                  <w:noProof/>
                </w:rPr>
                <w:drawing>
                  <wp:inline distT="0" distB="0" distL="0" distR="0" wp14:anchorId="34B3A3CD" wp14:editId="799C4A3B">
                    <wp:extent cx="5010912" cy="2087880"/>
                    <wp:effectExtent l="0" t="0" r="5715" b="0"/>
                    <wp:docPr id="69" name="Picture 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6205F1E" w:rsidR="00E42721" w:rsidRDefault="00CE6C60" w:rsidP="00F555E9">
            <w:pPr>
              <w:pStyle w:val="TableBody"/>
              <w:rPr>
                <w:noProof/>
              </w:rPr>
            </w:pPr>
            <w:ins w:id="2012" w:author="Brian Bohman" w:date="2021-10-30T12:38:00Z">
              <w:r>
                <w:rPr>
                  <w:noProof/>
                </w:rPr>
                <w:drawing>
                  <wp:inline distT="0" distB="0" distL="0" distR="0" wp14:anchorId="52EDE614" wp14:editId="44BBD91A">
                    <wp:extent cx="5010912" cy="2087880"/>
                    <wp:effectExtent l="0" t="0" r="571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3" w:author="Brian Bohman" w:date="2021-10-30T12:38:00Z">
              <w:r w:rsidR="00E42721" w:rsidDel="00CE6C60">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5D8BC061" w:rsidR="00E42721" w:rsidRDefault="00CE6C60" w:rsidP="00F555E9">
            <w:pPr>
              <w:pStyle w:val="TableBody"/>
              <w:rPr>
                <w:noProof/>
              </w:rPr>
            </w:pPr>
            <w:ins w:id="2014" w:author="Brian Bohman" w:date="2021-10-30T12:38:00Z">
              <w:r>
                <w:rPr>
                  <w:noProof/>
                </w:rPr>
                <w:drawing>
                  <wp:inline distT="0" distB="0" distL="0" distR="0" wp14:anchorId="556026F9" wp14:editId="74CC763F">
                    <wp:extent cx="5010912" cy="2087880"/>
                    <wp:effectExtent l="0" t="0" r="5715" b="0"/>
                    <wp:docPr id="71" name="Picture 7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 Exce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5" w:author="Brian Bohman" w:date="2021-10-30T12:38:00Z">
              <w:r w:rsidR="00E42721" w:rsidDel="00CE6C60">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637E79D0" w:rsidR="00E42721" w:rsidRDefault="006302F8" w:rsidP="00F555E9">
            <w:pPr>
              <w:pStyle w:val="TableBody"/>
              <w:rPr>
                <w:noProof/>
              </w:rPr>
            </w:pPr>
            <w:ins w:id="2016" w:author="Brian Bohman" w:date="2021-10-30T12:39:00Z">
              <w:r>
                <w:rPr>
                  <w:noProof/>
                </w:rPr>
                <w:drawing>
                  <wp:inline distT="0" distB="0" distL="0" distR="0" wp14:anchorId="061415FB" wp14:editId="2413EBCE">
                    <wp:extent cx="5010912" cy="2087880"/>
                    <wp:effectExtent l="0" t="0" r="5715"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7" w:author="Brian Bohman" w:date="2021-10-30T12:39:00Z">
              <w:r w:rsidR="00E42721" w:rsidDel="006302F8">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1CA18EF4" w:rsidR="00E42721" w:rsidRDefault="006302F8" w:rsidP="00F555E9">
            <w:pPr>
              <w:pStyle w:val="TableBody"/>
              <w:rPr>
                <w:noProof/>
              </w:rPr>
            </w:pPr>
            <w:ins w:id="2018" w:author="Brian Bohman" w:date="2021-10-30T12:39:00Z">
              <w:r>
                <w:rPr>
                  <w:noProof/>
                </w:rPr>
                <w:drawing>
                  <wp:inline distT="0" distB="0" distL="0" distR="0" wp14:anchorId="7CF5EF3E" wp14:editId="68BF9391">
                    <wp:extent cx="5010912" cy="2087880"/>
                    <wp:effectExtent l="0" t="0" r="571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19" w:author="Brian Bohman" w:date="2021-10-30T12:39:00Z">
              <w:r w:rsidR="00E42721" w:rsidDel="006302F8">
                <w:rPr>
                  <w:noProof/>
                </w:rPr>
                <w:drawing>
                  <wp:inline distT="0" distB="0" distL="0" distR="0" wp14:anchorId="439B5420" wp14:editId="789CEC92">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19C0B39C" w:rsidR="00E42721" w:rsidRDefault="006302F8" w:rsidP="00F555E9">
            <w:pPr>
              <w:pStyle w:val="TableBody"/>
              <w:rPr>
                <w:noProof/>
              </w:rPr>
            </w:pPr>
            <w:ins w:id="2020" w:author="Brian Bohman" w:date="2021-10-30T12:39:00Z">
              <w:r>
                <w:rPr>
                  <w:noProof/>
                </w:rPr>
                <w:drawing>
                  <wp:inline distT="0" distB="0" distL="0" distR="0" wp14:anchorId="10B72FC2" wp14:editId="5EAAEC9F">
                    <wp:extent cx="5010912" cy="2087880"/>
                    <wp:effectExtent l="0" t="0" r="5715" b="0"/>
                    <wp:docPr id="74" name="Picture 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able, Exce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1" w:author="Brian Bohman" w:date="2021-10-30T12:39:00Z">
              <w:r w:rsidR="00E42721" w:rsidDel="006302F8">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5209FE47" w:rsidR="00E42721" w:rsidRDefault="006302F8" w:rsidP="00F555E9">
            <w:pPr>
              <w:pStyle w:val="TableBody"/>
              <w:rPr>
                <w:noProof/>
              </w:rPr>
            </w:pPr>
            <w:ins w:id="2022" w:author="Brian Bohman" w:date="2021-10-30T12:39:00Z">
              <w:r>
                <w:rPr>
                  <w:noProof/>
                </w:rPr>
                <w:drawing>
                  <wp:inline distT="0" distB="0" distL="0" distR="0" wp14:anchorId="646CD6A9" wp14:editId="4C8FF483">
                    <wp:extent cx="5010912" cy="2087880"/>
                    <wp:effectExtent l="0" t="0" r="5715" b="0"/>
                    <wp:docPr id="75" name="Picture 7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 Exce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3" w:author="Brian Bohman" w:date="2021-10-30T12:39:00Z">
              <w:r w:rsidR="00E42721" w:rsidDel="006302F8">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3938DAD0" w:rsidR="00E42721" w:rsidRDefault="006302F8" w:rsidP="00F555E9">
            <w:pPr>
              <w:pStyle w:val="TableBody"/>
              <w:rPr>
                <w:noProof/>
              </w:rPr>
            </w:pPr>
            <w:ins w:id="2024" w:author="Brian Bohman" w:date="2021-10-30T12:39:00Z">
              <w:r>
                <w:rPr>
                  <w:noProof/>
                </w:rPr>
                <w:drawing>
                  <wp:inline distT="0" distB="0" distL="0" distR="0" wp14:anchorId="552F2C03" wp14:editId="5C24F093">
                    <wp:extent cx="5010912" cy="2087880"/>
                    <wp:effectExtent l="0" t="0" r="5715" b="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ins>
            <w:del w:id="2025" w:author="Brian Bohman" w:date="2021-10-30T12:39:00Z">
              <w:r w:rsidR="00E42721" w:rsidDel="006302F8">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del>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2026" w:name="_Ref78302265"/>
      <w:bookmarkStart w:id="2027" w:name="_Toc78910141"/>
      <w:bookmarkStart w:id="2028" w:name="_Toc80706208"/>
      <w:r>
        <w:lastRenderedPageBreak/>
        <w:t>Table S</w:t>
      </w:r>
      <w:fldSimple w:instr=" SEQ Table_S \* ARABIC ">
        <w:r>
          <w:rPr>
            <w:noProof/>
          </w:rPr>
          <w:t>1</w:t>
        </w:r>
      </w:fldSimple>
      <w:bookmarkEnd w:id="2026"/>
      <w:r>
        <w:t>.</w:t>
      </w:r>
      <w:r w:rsidRPr="00D304D2">
        <w:rPr>
          <w:b w:val="0"/>
          <w:bCs/>
        </w:rPr>
        <w:t xml:space="preserve"> Experimental data used to fit hierarchical Bayesian model.</w:t>
      </w:r>
      <w:bookmarkEnd w:id="2027"/>
      <w:bookmarkEnd w:id="2028"/>
    </w:p>
    <w:tbl>
      <w:tblPr>
        <w:tblW w:w="9216" w:type="dxa"/>
        <w:tblLayout w:type="fixed"/>
        <w:tblCellMar>
          <w:left w:w="0" w:type="dxa"/>
          <w:right w:w="0" w:type="dxa"/>
        </w:tblCellMar>
        <w:tblLook w:val="04A0" w:firstRow="1" w:lastRow="0" w:firstColumn="1" w:lastColumn="0" w:noHBand="0" w:noVBand="1"/>
        <w:tblPrChange w:id="2029" w:author="Brian Bohman" w:date="2021-10-27T05:58:00Z">
          <w:tblPr>
            <w:tblW w:w="8784" w:type="dxa"/>
            <w:tblLayout w:type="fixed"/>
            <w:tblCellMar>
              <w:left w:w="0" w:type="dxa"/>
              <w:right w:w="0" w:type="dxa"/>
            </w:tblCellMar>
            <w:tblLook w:val="04A0" w:firstRow="1" w:lastRow="0" w:firstColumn="1" w:lastColumn="0" w:noHBand="0" w:noVBand="1"/>
          </w:tblPr>
        </w:tblPrChange>
      </w:tblPr>
      <w:tblGrid>
        <w:gridCol w:w="360"/>
        <w:gridCol w:w="864"/>
        <w:gridCol w:w="1152"/>
        <w:gridCol w:w="504"/>
        <w:gridCol w:w="1008"/>
        <w:gridCol w:w="1008"/>
        <w:gridCol w:w="720"/>
        <w:gridCol w:w="1008"/>
        <w:gridCol w:w="1152"/>
        <w:gridCol w:w="1440"/>
        <w:tblGridChange w:id="2030">
          <w:tblGrid>
            <w:gridCol w:w="360"/>
            <w:gridCol w:w="864"/>
            <w:gridCol w:w="1152"/>
            <w:gridCol w:w="504"/>
            <w:gridCol w:w="1008"/>
            <w:gridCol w:w="1008"/>
            <w:gridCol w:w="720"/>
            <w:gridCol w:w="1008"/>
            <w:gridCol w:w="1152"/>
            <w:gridCol w:w="1008"/>
          </w:tblGrid>
        </w:tblGridChange>
      </w:tblGrid>
      <w:tr w:rsidR="00E419CD" w:rsidRPr="009B3DCC" w14:paraId="6171EC25" w14:textId="77777777" w:rsidTr="00E419CD">
        <w:trPr>
          <w:trHeight w:val="165"/>
          <w:tblHeader/>
          <w:trPrChange w:id="2031" w:author="Brian Bohman" w:date="2021-10-27T05:58:00Z">
            <w:trPr>
              <w:trHeight w:val="165"/>
              <w:tblHeader/>
            </w:trPr>
          </w:trPrChange>
        </w:trPr>
        <w:tc>
          <w:tcPr>
            <w:tcW w:w="360" w:type="dxa"/>
            <w:tcBorders>
              <w:top w:val="single" w:sz="4" w:space="0" w:color="auto"/>
            </w:tcBorders>
            <w:hideMark/>
            <w:tcPrChange w:id="2032" w:author="Brian Bohman" w:date="2021-10-27T05:58:00Z">
              <w:tcPr>
                <w:tcW w:w="360" w:type="dxa"/>
                <w:tcBorders>
                  <w:top w:val="single" w:sz="4" w:space="0" w:color="auto"/>
                </w:tcBorders>
                <w:hideMark/>
              </w:tcPr>
            </w:tcPrChange>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Change w:id="2033" w:author="Brian Bohman" w:date="2021-10-27T05:58:00Z">
              <w:tcPr>
                <w:tcW w:w="864" w:type="dxa"/>
                <w:vMerge w:val="restart"/>
                <w:tcBorders>
                  <w:top w:val="single" w:sz="4" w:space="0" w:color="auto"/>
                </w:tcBorders>
                <w:vAlign w:val="center"/>
                <w:hideMark/>
              </w:tcPr>
            </w:tcPrChange>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Change w:id="2034" w:author="Brian Bohman" w:date="2021-10-27T05:58:00Z">
              <w:tcPr>
                <w:tcW w:w="1152" w:type="dxa"/>
                <w:vMerge w:val="restart"/>
                <w:tcBorders>
                  <w:top w:val="single" w:sz="4" w:space="0" w:color="auto"/>
                </w:tcBorders>
                <w:vAlign w:val="center"/>
                <w:hideMark/>
              </w:tcPr>
            </w:tcPrChange>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Change w:id="2035" w:author="Brian Bohman" w:date="2021-10-27T05:58:00Z">
              <w:tcPr>
                <w:tcW w:w="504" w:type="dxa"/>
                <w:vMerge w:val="restart"/>
                <w:tcBorders>
                  <w:top w:val="single" w:sz="4" w:space="0" w:color="auto"/>
                </w:tcBorders>
                <w:vAlign w:val="center"/>
                <w:hideMark/>
              </w:tcPr>
            </w:tcPrChange>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Change w:id="2036" w:author="Brian Bohman" w:date="2021-10-27T05:58:00Z">
              <w:tcPr>
                <w:tcW w:w="1008" w:type="dxa"/>
                <w:vMerge w:val="restart"/>
                <w:tcBorders>
                  <w:top w:val="single" w:sz="4" w:space="0" w:color="auto"/>
                </w:tcBorders>
                <w:vAlign w:val="center"/>
                <w:hideMark/>
              </w:tcPr>
            </w:tcPrChange>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Change w:id="2037" w:author="Brian Bohman" w:date="2021-10-27T05:58:00Z">
              <w:tcPr>
                <w:tcW w:w="1008" w:type="dxa"/>
                <w:vMerge w:val="restart"/>
                <w:tcBorders>
                  <w:top w:val="single" w:sz="4" w:space="0" w:color="auto"/>
                </w:tcBorders>
                <w:vAlign w:val="center"/>
                <w:hideMark/>
              </w:tcPr>
            </w:tcPrChange>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Change w:id="2038" w:author="Brian Bohman" w:date="2021-10-27T05:58:00Z">
              <w:tcPr>
                <w:tcW w:w="720" w:type="dxa"/>
                <w:vMerge w:val="restart"/>
                <w:tcBorders>
                  <w:top w:val="single" w:sz="4" w:space="0" w:color="auto"/>
                </w:tcBorders>
                <w:vAlign w:val="center"/>
                <w:hideMark/>
              </w:tcPr>
            </w:tcPrChange>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Change w:id="2039" w:author="Brian Bohman" w:date="2021-10-27T05:58:00Z">
              <w:tcPr>
                <w:tcW w:w="1008" w:type="dxa"/>
                <w:tcBorders>
                  <w:top w:val="single" w:sz="4" w:space="0" w:color="auto"/>
                </w:tcBorders>
                <w:vAlign w:val="center"/>
                <w:hideMark/>
              </w:tcPr>
            </w:tcPrChange>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152" w:type="dxa"/>
            <w:tcBorders>
              <w:top w:val="single" w:sz="4" w:space="0" w:color="auto"/>
            </w:tcBorders>
            <w:vAlign w:val="center"/>
            <w:hideMark/>
            <w:tcPrChange w:id="2040" w:author="Brian Bohman" w:date="2021-10-27T05:58:00Z">
              <w:tcPr>
                <w:tcW w:w="1152" w:type="dxa"/>
                <w:tcBorders>
                  <w:top w:val="single" w:sz="4" w:space="0" w:color="auto"/>
                </w:tcBorders>
                <w:vAlign w:val="center"/>
                <w:hideMark/>
              </w:tcPr>
            </w:tcPrChange>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440" w:type="dxa"/>
            <w:tcBorders>
              <w:top w:val="single" w:sz="4" w:space="0" w:color="auto"/>
            </w:tcBorders>
            <w:vAlign w:val="center"/>
            <w:hideMark/>
            <w:tcPrChange w:id="2041" w:author="Brian Bohman" w:date="2021-10-27T05:58:00Z">
              <w:tcPr>
                <w:tcW w:w="1008" w:type="dxa"/>
                <w:tcBorders>
                  <w:top w:val="single" w:sz="4" w:space="0" w:color="auto"/>
                </w:tcBorders>
                <w:vAlign w:val="center"/>
                <w:hideMark/>
              </w:tcPr>
            </w:tcPrChange>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19CD" w:rsidRPr="009B3DCC" w14:paraId="6999D0BB" w14:textId="77777777" w:rsidTr="00E419CD">
        <w:trPr>
          <w:trHeight w:val="165"/>
          <w:tblHeader/>
          <w:trPrChange w:id="2042" w:author="Brian Bohman" w:date="2021-10-27T05:58:00Z">
            <w:trPr>
              <w:trHeight w:val="165"/>
              <w:tblHeader/>
            </w:trPr>
          </w:trPrChange>
        </w:trPr>
        <w:tc>
          <w:tcPr>
            <w:tcW w:w="360" w:type="dxa"/>
            <w:tcBorders>
              <w:bottom w:val="single" w:sz="4" w:space="0" w:color="auto"/>
            </w:tcBorders>
            <w:tcPrChange w:id="2043" w:author="Brian Bohman" w:date="2021-10-27T05:58:00Z">
              <w:tcPr>
                <w:tcW w:w="360" w:type="dxa"/>
                <w:tcBorders>
                  <w:bottom w:val="single" w:sz="4" w:space="0" w:color="auto"/>
                </w:tcBorders>
              </w:tcPr>
            </w:tcPrChange>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Change w:id="2044" w:author="Brian Bohman" w:date="2021-10-27T05:58:00Z">
              <w:tcPr>
                <w:tcW w:w="864" w:type="dxa"/>
                <w:vMerge/>
                <w:tcBorders>
                  <w:bottom w:val="single" w:sz="4" w:space="0" w:color="auto"/>
                </w:tcBorders>
                <w:vAlign w:val="center"/>
              </w:tcPr>
            </w:tcPrChange>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Change w:id="2045" w:author="Brian Bohman" w:date="2021-10-27T05:58:00Z">
              <w:tcPr>
                <w:tcW w:w="1152" w:type="dxa"/>
                <w:vMerge/>
                <w:tcBorders>
                  <w:bottom w:val="single" w:sz="4" w:space="0" w:color="auto"/>
                </w:tcBorders>
                <w:vAlign w:val="center"/>
              </w:tcPr>
            </w:tcPrChange>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Change w:id="2046" w:author="Brian Bohman" w:date="2021-10-27T05:58:00Z">
              <w:tcPr>
                <w:tcW w:w="504" w:type="dxa"/>
                <w:vMerge/>
                <w:tcBorders>
                  <w:bottom w:val="single" w:sz="4" w:space="0" w:color="auto"/>
                </w:tcBorders>
                <w:vAlign w:val="center"/>
              </w:tcPr>
            </w:tcPrChange>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7" w:author="Brian Bohman" w:date="2021-10-27T05:58:00Z">
              <w:tcPr>
                <w:tcW w:w="1008" w:type="dxa"/>
                <w:vMerge/>
                <w:tcBorders>
                  <w:bottom w:val="single" w:sz="4" w:space="0" w:color="auto"/>
                </w:tcBorders>
                <w:vAlign w:val="center"/>
              </w:tcPr>
            </w:tcPrChange>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Change w:id="2048" w:author="Brian Bohman" w:date="2021-10-27T05:58:00Z">
              <w:tcPr>
                <w:tcW w:w="1008" w:type="dxa"/>
                <w:vMerge/>
                <w:tcBorders>
                  <w:bottom w:val="single" w:sz="4" w:space="0" w:color="auto"/>
                </w:tcBorders>
                <w:vAlign w:val="center"/>
              </w:tcPr>
            </w:tcPrChange>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Change w:id="2049" w:author="Brian Bohman" w:date="2021-10-27T05:58:00Z">
              <w:tcPr>
                <w:tcW w:w="720" w:type="dxa"/>
                <w:vMerge/>
                <w:tcBorders>
                  <w:bottom w:val="single" w:sz="4" w:space="0" w:color="auto"/>
                </w:tcBorders>
                <w:vAlign w:val="center"/>
              </w:tcPr>
            </w:tcPrChange>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Change w:id="2050" w:author="Brian Bohman" w:date="2021-10-27T05:58:00Z">
              <w:tcPr>
                <w:tcW w:w="1008" w:type="dxa"/>
                <w:tcBorders>
                  <w:bottom w:val="single" w:sz="4" w:space="0" w:color="auto"/>
                </w:tcBorders>
                <w:vAlign w:val="center"/>
              </w:tcPr>
            </w:tcPrChange>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152" w:type="dxa"/>
            <w:tcBorders>
              <w:bottom w:val="single" w:sz="4" w:space="0" w:color="auto"/>
            </w:tcBorders>
            <w:vAlign w:val="center"/>
            <w:tcPrChange w:id="2051" w:author="Brian Bohman" w:date="2021-10-27T05:58:00Z">
              <w:tcPr>
                <w:tcW w:w="1152" w:type="dxa"/>
                <w:tcBorders>
                  <w:bottom w:val="single" w:sz="4" w:space="0" w:color="auto"/>
                </w:tcBorders>
                <w:vAlign w:val="center"/>
              </w:tcPr>
            </w:tcPrChange>
          </w:tcPr>
          <w:p w14:paraId="52790AB2" w14:textId="181C0523" w:rsidR="00E42721" w:rsidRPr="009B3DCC" w:rsidRDefault="00E42721" w:rsidP="00F555E9">
            <w:pPr>
              <w:snapToGrid w:val="0"/>
              <w:jc w:val="center"/>
              <w:rPr>
                <w:color w:val="000000"/>
                <w:sz w:val="20"/>
                <w:szCs w:val="20"/>
              </w:rPr>
            </w:pPr>
            <w:r w:rsidRPr="009B3DCC">
              <w:rPr>
                <w:sz w:val="20"/>
                <w:szCs w:val="20"/>
              </w:rPr>
              <w:t>Mg</w:t>
            </w:r>
            <w:ins w:id="2052" w:author="Brian Bohman" w:date="2021-10-27T05:55:00Z">
              <w:r w:rsidR="00482DB6">
                <w:rPr>
                  <w:sz w:val="20"/>
                  <w:szCs w:val="20"/>
                </w:rPr>
                <w:t xml:space="preserve"> </w:t>
              </w:r>
              <w:proofErr w:type="spellStart"/>
              <w:r w:rsidR="00482DB6">
                <w:rPr>
                  <w:sz w:val="20"/>
                  <w:szCs w:val="20"/>
                </w:rPr>
                <w:t>d.w</w:t>
              </w:r>
              <w:proofErr w:type="spellEnd"/>
              <w:r w:rsidR="00482DB6">
                <w:rPr>
                  <w:sz w:val="20"/>
                  <w:szCs w:val="20"/>
                </w:rPr>
                <w:t>.</w:t>
              </w:r>
            </w:ins>
            <w:r w:rsidRPr="009B3DCC">
              <w:rPr>
                <w:sz w:val="20"/>
                <w:szCs w:val="20"/>
              </w:rPr>
              <w:t xml:space="preserve"> </w:t>
            </w:r>
            <w:proofErr w:type="gramStart"/>
            <w:r w:rsidRPr="009B3DCC">
              <w:rPr>
                <w:sz w:val="20"/>
                <w:szCs w:val="20"/>
              </w:rPr>
              <w:t>ha</w:t>
            </w:r>
            <w:r w:rsidRPr="009B3DCC">
              <w:rPr>
                <w:sz w:val="20"/>
                <w:szCs w:val="20"/>
                <w:vertAlign w:val="superscript"/>
              </w:rPr>
              <w:t>-1</w:t>
            </w:r>
            <w:proofErr w:type="gramEnd"/>
          </w:p>
        </w:tc>
        <w:tc>
          <w:tcPr>
            <w:tcW w:w="1440" w:type="dxa"/>
            <w:tcBorders>
              <w:bottom w:val="single" w:sz="4" w:space="0" w:color="auto"/>
            </w:tcBorders>
            <w:vAlign w:val="center"/>
            <w:tcPrChange w:id="2053" w:author="Brian Bohman" w:date="2021-10-27T05:58:00Z">
              <w:tcPr>
                <w:tcW w:w="1008" w:type="dxa"/>
                <w:tcBorders>
                  <w:bottom w:val="single" w:sz="4" w:space="0" w:color="auto"/>
                </w:tcBorders>
                <w:vAlign w:val="center"/>
              </w:tcPr>
            </w:tcPrChange>
          </w:tcPr>
          <w:p w14:paraId="089C273C" w14:textId="2CC7EFF3" w:rsidR="00E42721" w:rsidRPr="00E419CD"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ins w:id="2054" w:author="Brian Bohman" w:date="2021-10-27T05:56:00Z">
              <w:r w:rsidR="00E419CD">
                <w:rPr>
                  <w:sz w:val="20"/>
                  <w:szCs w:val="20"/>
                </w:rPr>
                <w:t xml:space="preserve"> </w:t>
              </w:r>
              <w:proofErr w:type="spellStart"/>
              <w:r w:rsidR="00E419CD">
                <w:rPr>
                  <w:sz w:val="20"/>
                  <w:szCs w:val="20"/>
                </w:rPr>
                <w:t>d.w</w:t>
              </w:r>
              <w:proofErr w:type="spellEnd"/>
              <w:r w:rsidR="00E419CD">
                <w:rPr>
                  <w:sz w:val="20"/>
                  <w:szCs w:val="20"/>
                </w:rPr>
                <w:t>.</w:t>
              </w:r>
            </w:ins>
          </w:p>
        </w:tc>
      </w:tr>
      <w:tr w:rsidR="00E419CD" w:rsidRPr="009B3DCC" w14:paraId="032A2AAD" w14:textId="77777777" w:rsidTr="00E419CD">
        <w:trPr>
          <w:trHeight w:val="165"/>
          <w:trPrChange w:id="2055" w:author="Brian Bohman" w:date="2021-10-27T05:58:00Z">
            <w:trPr>
              <w:trHeight w:val="165"/>
            </w:trPr>
          </w:trPrChange>
        </w:trPr>
        <w:tc>
          <w:tcPr>
            <w:tcW w:w="360" w:type="dxa"/>
            <w:vAlign w:val="center"/>
            <w:hideMark/>
            <w:tcPrChange w:id="2056" w:author="Brian Bohman" w:date="2021-10-27T05:58:00Z">
              <w:tcPr>
                <w:tcW w:w="360" w:type="dxa"/>
                <w:vAlign w:val="center"/>
                <w:hideMark/>
              </w:tcPr>
            </w:tcPrChange>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Change w:id="2057" w:author="Brian Bohman" w:date="2021-10-27T05:58:00Z">
              <w:tcPr>
                <w:tcW w:w="864" w:type="dxa"/>
                <w:vAlign w:val="center"/>
                <w:hideMark/>
              </w:tcPr>
            </w:tcPrChange>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58" w:author="Brian Bohman" w:date="2021-10-27T05:58:00Z">
              <w:tcPr>
                <w:tcW w:w="1152" w:type="dxa"/>
                <w:vAlign w:val="center"/>
                <w:hideMark/>
              </w:tcPr>
            </w:tcPrChange>
          </w:tcPr>
          <w:p w14:paraId="740EF9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59" w:author="Brian Bohman" w:date="2021-10-27T05:58:00Z">
              <w:tcPr>
                <w:tcW w:w="504" w:type="dxa"/>
                <w:vAlign w:val="center"/>
                <w:hideMark/>
              </w:tcPr>
            </w:tcPrChange>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60" w:author="Brian Bohman" w:date="2021-10-27T05:58:00Z">
              <w:tcPr>
                <w:tcW w:w="1008" w:type="dxa"/>
                <w:vAlign w:val="center"/>
                <w:hideMark/>
              </w:tcPr>
            </w:tcPrChange>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61" w:author="Brian Bohman" w:date="2021-10-27T05:58:00Z">
              <w:tcPr>
                <w:tcW w:w="1008" w:type="dxa"/>
                <w:vAlign w:val="center"/>
                <w:hideMark/>
              </w:tcPr>
            </w:tcPrChange>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62" w:author="Brian Bohman" w:date="2021-10-27T05:58:00Z">
              <w:tcPr>
                <w:tcW w:w="720" w:type="dxa"/>
                <w:vAlign w:val="center"/>
                <w:hideMark/>
              </w:tcPr>
            </w:tcPrChange>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63" w:author="Brian Bohman" w:date="2021-10-27T05:58:00Z">
              <w:tcPr>
                <w:tcW w:w="1008" w:type="dxa"/>
                <w:vAlign w:val="center"/>
                <w:hideMark/>
              </w:tcPr>
            </w:tcPrChange>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064" w:author="Brian Bohman" w:date="2021-10-27T05:58:00Z">
              <w:tcPr>
                <w:tcW w:w="1152" w:type="dxa"/>
                <w:vAlign w:val="center"/>
                <w:hideMark/>
              </w:tcPr>
            </w:tcPrChange>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440" w:type="dxa"/>
            <w:vAlign w:val="center"/>
            <w:hideMark/>
            <w:tcPrChange w:id="2065" w:author="Brian Bohman" w:date="2021-10-27T05:58:00Z">
              <w:tcPr>
                <w:tcW w:w="1008" w:type="dxa"/>
                <w:vAlign w:val="center"/>
                <w:hideMark/>
              </w:tcPr>
            </w:tcPrChange>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19CD" w:rsidRPr="009B3DCC" w14:paraId="7CDD3677" w14:textId="77777777" w:rsidTr="00E419CD">
        <w:trPr>
          <w:trHeight w:val="165"/>
          <w:trPrChange w:id="2066" w:author="Brian Bohman" w:date="2021-10-27T05:58:00Z">
            <w:trPr>
              <w:trHeight w:val="165"/>
            </w:trPr>
          </w:trPrChange>
        </w:trPr>
        <w:tc>
          <w:tcPr>
            <w:tcW w:w="360" w:type="dxa"/>
            <w:vAlign w:val="center"/>
            <w:hideMark/>
            <w:tcPrChange w:id="2067" w:author="Brian Bohman" w:date="2021-10-27T05:58:00Z">
              <w:tcPr>
                <w:tcW w:w="360" w:type="dxa"/>
                <w:vAlign w:val="center"/>
                <w:hideMark/>
              </w:tcPr>
            </w:tcPrChange>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Change w:id="2068" w:author="Brian Bohman" w:date="2021-10-27T05:58:00Z">
              <w:tcPr>
                <w:tcW w:w="864" w:type="dxa"/>
                <w:vAlign w:val="center"/>
                <w:hideMark/>
              </w:tcPr>
            </w:tcPrChange>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69" w:author="Brian Bohman" w:date="2021-10-27T05:58:00Z">
              <w:tcPr>
                <w:tcW w:w="1152" w:type="dxa"/>
                <w:vAlign w:val="center"/>
                <w:hideMark/>
              </w:tcPr>
            </w:tcPrChange>
          </w:tcPr>
          <w:p w14:paraId="1C9CFC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70" w:author="Brian Bohman" w:date="2021-10-27T05:58:00Z">
              <w:tcPr>
                <w:tcW w:w="504" w:type="dxa"/>
                <w:vAlign w:val="center"/>
                <w:hideMark/>
              </w:tcPr>
            </w:tcPrChange>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71" w:author="Brian Bohman" w:date="2021-10-27T05:58:00Z">
              <w:tcPr>
                <w:tcW w:w="1008" w:type="dxa"/>
                <w:vAlign w:val="center"/>
                <w:hideMark/>
              </w:tcPr>
            </w:tcPrChange>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72" w:author="Brian Bohman" w:date="2021-10-27T05:58:00Z">
              <w:tcPr>
                <w:tcW w:w="1008" w:type="dxa"/>
                <w:vAlign w:val="center"/>
                <w:hideMark/>
              </w:tcPr>
            </w:tcPrChange>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73" w:author="Brian Bohman" w:date="2021-10-27T05:58:00Z">
              <w:tcPr>
                <w:tcW w:w="720" w:type="dxa"/>
                <w:vAlign w:val="center"/>
                <w:hideMark/>
              </w:tcPr>
            </w:tcPrChange>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74" w:author="Brian Bohman" w:date="2021-10-27T05:58:00Z">
              <w:tcPr>
                <w:tcW w:w="1008" w:type="dxa"/>
                <w:vAlign w:val="center"/>
                <w:hideMark/>
              </w:tcPr>
            </w:tcPrChange>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075" w:author="Brian Bohman" w:date="2021-10-27T05:58:00Z">
              <w:tcPr>
                <w:tcW w:w="1152" w:type="dxa"/>
                <w:vAlign w:val="center"/>
                <w:hideMark/>
              </w:tcPr>
            </w:tcPrChange>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076" w:author="Brian Bohman" w:date="2021-10-27T05:58:00Z">
              <w:tcPr>
                <w:tcW w:w="1008" w:type="dxa"/>
                <w:vAlign w:val="center"/>
                <w:hideMark/>
              </w:tcPr>
            </w:tcPrChange>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5267B0A2" w14:textId="77777777" w:rsidTr="00E419CD">
        <w:trPr>
          <w:trHeight w:val="165"/>
          <w:trPrChange w:id="2077" w:author="Brian Bohman" w:date="2021-10-27T05:58:00Z">
            <w:trPr>
              <w:trHeight w:val="165"/>
            </w:trPr>
          </w:trPrChange>
        </w:trPr>
        <w:tc>
          <w:tcPr>
            <w:tcW w:w="360" w:type="dxa"/>
            <w:vAlign w:val="center"/>
            <w:hideMark/>
            <w:tcPrChange w:id="2078" w:author="Brian Bohman" w:date="2021-10-27T05:58:00Z">
              <w:tcPr>
                <w:tcW w:w="360" w:type="dxa"/>
                <w:vAlign w:val="center"/>
                <w:hideMark/>
              </w:tcPr>
            </w:tcPrChange>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Change w:id="2079" w:author="Brian Bohman" w:date="2021-10-27T05:58:00Z">
              <w:tcPr>
                <w:tcW w:w="864" w:type="dxa"/>
                <w:vAlign w:val="center"/>
                <w:hideMark/>
              </w:tcPr>
            </w:tcPrChange>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80" w:author="Brian Bohman" w:date="2021-10-27T05:58:00Z">
              <w:tcPr>
                <w:tcW w:w="1152" w:type="dxa"/>
                <w:vAlign w:val="center"/>
                <w:hideMark/>
              </w:tcPr>
            </w:tcPrChange>
          </w:tcPr>
          <w:p w14:paraId="6ACE4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81" w:author="Brian Bohman" w:date="2021-10-27T05:58:00Z">
              <w:tcPr>
                <w:tcW w:w="504" w:type="dxa"/>
                <w:vAlign w:val="center"/>
                <w:hideMark/>
              </w:tcPr>
            </w:tcPrChange>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82" w:author="Brian Bohman" w:date="2021-10-27T05:58:00Z">
              <w:tcPr>
                <w:tcW w:w="1008" w:type="dxa"/>
                <w:vAlign w:val="center"/>
                <w:hideMark/>
              </w:tcPr>
            </w:tcPrChange>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83" w:author="Brian Bohman" w:date="2021-10-27T05:58:00Z">
              <w:tcPr>
                <w:tcW w:w="1008" w:type="dxa"/>
                <w:vAlign w:val="center"/>
                <w:hideMark/>
              </w:tcPr>
            </w:tcPrChange>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84" w:author="Brian Bohman" w:date="2021-10-27T05:58:00Z">
              <w:tcPr>
                <w:tcW w:w="720" w:type="dxa"/>
                <w:vAlign w:val="center"/>
                <w:hideMark/>
              </w:tcPr>
            </w:tcPrChange>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85" w:author="Brian Bohman" w:date="2021-10-27T05:58:00Z">
              <w:tcPr>
                <w:tcW w:w="1008" w:type="dxa"/>
                <w:vAlign w:val="center"/>
                <w:hideMark/>
              </w:tcPr>
            </w:tcPrChange>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086" w:author="Brian Bohman" w:date="2021-10-27T05:58:00Z">
              <w:tcPr>
                <w:tcW w:w="1152" w:type="dxa"/>
                <w:vAlign w:val="center"/>
                <w:hideMark/>
              </w:tcPr>
            </w:tcPrChange>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087" w:author="Brian Bohman" w:date="2021-10-27T05:58:00Z">
              <w:tcPr>
                <w:tcW w:w="1008" w:type="dxa"/>
                <w:vAlign w:val="center"/>
                <w:hideMark/>
              </w:tcPr>
            </w:tcPrChange>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19CD" w:rsidRPr="009B3DCC" w14:paraId="0F143551" w14:textId="77777777" w:rsidTr="00E419CD">
        <w:trPr>
          <w:trHeight w:val="165"/>
          <w:trPrChange w:id="2088" w:author="Brian Bohman" w:date="2021-10-27T05:58:00Z">
            <w:trPr>
              <w:trHeight w:val="165"/>
            </w:trPr>
          </w:trPrChange>
        </w:trPr>
        <w:tc>
          <w:tcPr>
            <w:tcW w:w="360" w:type="dxa"/>
            <w:vAlign w:val="center"/>
            <w:hideMark/>
            <w:tcPrChange w:id="2089" w:author="Brian Bohman" w:date="2021-10-27T05:58:00Z">
              <w:tcPr>
                <w:tcW w:w="360" w:type="dxa"/>
                <w:vAlign w:val="center"/>
                <w:hideMark/>
              </w:tcPr>
            </w:tcPrChange>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Change w:id="2090" w:author="Brian Bohman" w:date="2021-10-27T05:58:00Z">
              <w:tcPr>
                <w:tcW w:w="864" w:type="dxa"/>
                <w:vAlign w:val="center"/>
                <w:hideMark/>
              </w:tcPr>
            </w:tcPrChange>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091" w:author="Brian Bohman" w:date="2021-10-27T05:58:00Z">
              <w:tcPr>
                <w:tcW w:w="1152" w:type="dxa"/>
                <w:vAlign w:val="center"/>
                <w:hideMark/>
              </w:tcPr>
            </w:tcPrChange>
          </w:tcPr>
          <w:p w14:paraId="037D4A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092" w:author="Brian Bohman" w:date="2021-10-27T05:58:00Z">
              <w:tcPr>
                <w:tcW w:w="504" w:type="dxa"/>
                <w:vAlign w:val="center"/>
                <w:hideMark/>
              </w:tcPr>
            </w:tcPrChange>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Change w:id="2093" w:author="Brian Bohman" w:date="2021-10-27T05:58:00Z">
              <w:tcPr>
                <w:tcW w:w="1008" w:type="dxa"/>
                <w:vAlign w:val="center"/>
                <w:hideMark/>
              </w:tcPr>
            </w:tcPrChange>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2094" w:author="Brian Bohman" w:date="2021-10-27T05:58:00Z">
              <w:tcPr>
                <w:tcW w:w="1008" w:type="dxa"/>
                <w:vAlign w:val="center"/>
                <w:hideMark/>
              </w:tcPr>
            </w:tcPrChange>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Change w:id="2095" w:author="Brian Bohman" w:date="2021-10-27T05:58:00Z">
              <w:tcPr>
                <w:tcW w:w="720" w:type="dxa"/>
                <w:vAlign w:val="center"/>
                <w:hideMark/>
              </w:tcPr>
            </w:tcPrChange>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096" w:author="Brian Bohman" w:date="2021-10-27T05:58:00Z">
              <w:tcPr>
                <w:tcW w:w="1008" w:type="dxa"/>
                <w:vAlign w:val="center"/>
                <w:hideMark/>
              </w:tcPr>
            </w:tcPrChange>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097" w:author="Brian Bohman" w:date="2021-10-27T05:58:00Z">
              <w:tcPr>
                <w:tcW w:w="1152" w:type="dxa"/>
                <w:vAlign w:val="center"/>
                <w:hideMark/>
              </w:tcPr>
            </w:tcPrChange>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440" w:type="dxa"/>
            <w:vAlign w:val="center"/>
            <w:hideMark/>
            <w:tcPrChange w:id="2098" w:author="Brian Bohman" w:date="2021-10-27T05:58:00Z">
              <w:tcPr>
                <w:tcW w:w="1008" w:type="dxa"/>
                <w:vAlign w:val="center"/>
                <w:hideMark/>
              </w:tcPr>
            </w:tcPrChange>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19CD" w:rsidRPr="009B3DCC" w14:paraId="1EB624A3" w14:textId="77777777" w:rsidTr="00E419CD">
        <w:trPr>
          <w:trHeight w:val="165"/>
          <w:trPrChange w:id="2099" w:author="Brian Bohman" w:date="2021-10-27T05:58:00Z">
            <w:trPr>
              <w:trHeight w:val="165"/>
            </w:trPr>
          </w:trPrChange>
        </w:trPr>
        <w:tc>
          <w:tcPr>
            <w:tcW w:w="360" w:type="dxa"/>
            <w:vAlign w:val="center"/>
            <w:hideMark/>
            <w:tcPrChange w:id="2100" w:author="Brian Bohman" w:date="2021-10-27T05:58:00Z">
              <w:tcPr>
                <w:tcW w:w="360" w:type="dxa"/>
                <w:vAlign w:val="center"/>
                <w:hideMark/>
              </w:tcPr>
            </w:tcPrChange>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Change w:id="2101" w:author="Brian Bohman" w:date="2021-10-27T05:58:00Z">
              <w:tcPr>
                <w:tcW w:w="864" w:type="dxa"/>
                <w:vAlign w:val="center"/>
                <w:hideMark/>
              </w:tcPr>
            </w:tcPrChange>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02" w:author="Brian Bohman" w:date="2021-10-27T05:58:00Z">
              <w:tcPr>
                <w:tcW w:w="1152" w:type="dxa"/>
                <w:vAlign w:val="center"/>
                <w:hideMark/>
              </w:tcPr>
            </w:tcPrChange>
          </w:tcPr>
          <w:p w14:paraId="54E516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03" w:author="Brian Bohman" w:date="2021-10-27T05:58:00Z">
              <w:tcPr>
                <w:tcW w:w="504" w:type="dxa"/>
                <w:vAlign w:val="center"/>
                <w:hideMark/>
              </w:tcPr>
            </w:tcPrChange>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04" w:author="Brian Bohman" w:date="2021-10-27T05:58:00Z">
              <w:tcPr>
                <w:tcW w:w="1008" w:type="dxa"/>
                <w:vAlign w:val="center"/>
                <w:hideMark/>
              </w:tcPr>
            </w:tcPrChange>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05" w:author="Brian Bohman" w:date="2021-10-27T05:58:00Z">
              <w:tcPr>
                <w:tcW w:w="1008" w:type="dxa"/>
                <w:vAlign w:val="center"/>
                <w:hideMark/>
              </w:tcPr>
            </w:tcPrChange>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06" w:author="Brian Bohman" w:date="2021-10-27T05:58:00Z">
              <w:tcPr>
                <w:tcW w:w="720" w:type="dxa"/>
                <w:vAlign w:val="center"/>
                <w:hideMark/>
              </w:tcPr>
            </w:tcPrChange>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07" w:author="Brian Bohman" w:date="2021-10-27T05:58:00Z">
              <w:tcPr>
                <w:tcW w:w="1008" w:type="dxa"/>
                <w:vAlign w:val="center"/>
                <w:hideMark/>
              </w:tcPr>
            </w:tcPrChange>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08" w:author="Brian Bohman" w:date="2021-10-27T05:58:00Z">
              <w:tcPr>
                <w:tcW w:w="1152" w:type="dxa"/>
                <w:vAlign w:val="center"/>
                <w:hideMark/>
              </w:tcPr>
            </w:tcPrChange>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440" w:type="dxa"/>
            <w:vAlign w:val="center"/>
            <w:hideMark/>
            <w:tcPrChange w:id="2109" w:author="Brian Bohman" w:date="2021-10-27T05:58:00Z">
              <w:tcPr>
                <w:tcW w:w="1008" w:type="dxa"/>
                <w:vAlign w:val="center"/>
                <w:hideMark/>
              </w:tcPr>
            </w:tcPrChange>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19CD" w:rsidRPr="009B3DCC" w14:paraId="2637DEA2" w14:textId="77777777" w:rsidTr="00E419CD">
        <w:trPr>
          <w:trHeight w:val="165"/>
          <w:trPrChange w:id="2110" w:author="Brian Bohman" w:date="2021-10-27T05:58:00Z">
            <w:trPr>
              <w:trHeight w:val="165"/>
            </w:trPr>
          </w:trPrChange>
        </w:trPr>
        <w:tc>
          <w:tcPr>
            <w:tcW w:w="360" w:type="dxa"/>
            <w:vAlign w:val="center"/>
            <w:hideMark/>
            <w:tcPrChange w:id="2111" w:author="Brian Bohman" w:date="2021-10-27T05:58:00Z">
              <w:tcPr>
                <w:tcW w:w="360" w:type="dxa"/>
                <w:vAlign w:val="center"/>
                <w:hideMark/>
              </w:tcPr>
            </w:tcPrChange>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Change w:id="2112" w:author="Brian Bohman" w:date="2021-10-27T05:58:00Z">
              <w:tcPr>
                <w:tcW w:w="864" w:type="dxa"/>
                <w:vAlign w:val="center"/>
                <w:hideMark/>
              </w:tcPr>
            </w:tcPrChange>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13" w:author="Brian Bohman" w:date="2021-10-27T05:58:00Z">
              <w:tcPr>
                <w:tcW w:w="1152" w:type="dxa"/>
                <w:vAlign w:val="center"/>
                <w:hideMark/>
              </w:tcPr>
            </w:tcPrChange>
          </w:tcPr>
          <w:p w14:paraId="1574FA9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14" w:author="Brian Bohman" w:date="2021-10-27T05:58:00Z">
              <w:tcPr>
                <w:tcW w:w="504" w:type="dxa"/>
                <w:vAlign w:val="center"/>
                <w:hideMark/>
              </w:tcPr>
            </w:tcPrChange>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15" w:author="Brian Bohman" w:date="2021-10-27T05:58:00Z">
              <w:tcPr>
                <w:tcW w:w="1008" w:type="dxa"/>
                <w:vAlign w:val="center"/>
                <w:hideMark/>
              </w:tcPr>
            </w:tcPrChange>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16" w:author="Brian Bohman" w:date="2021-10-27T05:58:00Z">
              <w:tcPr>
                <w:tcW w:w="1008" w:type="dxa"/>
                <w:vAlign w:val="center"/>
                <w:hideMark/>
              </w:tcPr>
            </w:tcPrChange>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17" w:author="Brian Bohman" w:date="2021-10-27T05:58:00Z">
              <w:tcPr>
                <w:tcW w:w="720" w:type="dxa"/>
                <w:vAlign w:val="center"/>
                <w:hideMark/>
              </w:tcPr>
            </w:tcPrChange>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18" w:author="Brian Bohman" w:date="2021-10-27T05:58:00Z">
              <w:tcPr>
                <w:tcW w:w="1008" w:type="dxa"/>
                <w:vAlign w:val="center"/>
                <w:hideMark/>
              </w:tcPr>
            </w:tcPrChange>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19" w:author="Brian Bohman" w:date="2021-10-27T05:58:00Z">
              <w:tcPr>
                <w:tcW w:w="1152" w:type="dxa"/>
                <w:vAlign w:val="center"/>
                <w:hideMark/>
              </w:tcPr>
            </w:tcPrChange>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440" w:type="dxa"/>
            <w:vAlign w:val="center"/>
            <w:hideMark/>
            <w:tcPrChange w:id="2120" w:author="Brian Bohman" w:date="2021-10-27T05:58:00Z">
              <w:tcPr>
                <w:tcW w:w="1008" w:type="dxa"/>
                <w:vAlign w:val="center"/>
                <w:hideMark/>
              </w:tcPr>
            </w:tcPrChange>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6814D874" w14:textId="77777777" w:rsidTr="00E419CD">
        <w:trPr>
          <w:trHeight w:val="165"/>
          <w:trPrChange w:id="2121" w:author="Brian Bohman" w:date="2021-10-27T05:58:00Z">
            <w:trPr>
              <w:trHeight w:val="165"/>
            </w:trPr>
          </w:trPrChange>
        </w:trPr>
        <w:tc>
          <w:tcPr>
            <w:tcW w:w="360" w:type="dxa"/>
            <w:vAlign w:val="center"/>
            <w:hideMark/>
            <w:tcPrChange w:id="2122" w:author="Brian Bohman" w:date="2021-10-27T05:58:00Z">
              <w:tcPr>
                <w:tcW w:w="360" w:type="dxa"/>
                <w:vAlign w:val="center"/>
                <w:hideMark/>
              </w:tcPr>
            </w:tcPrChange>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Change w:id="2123" w:author="Brian Bohman" w:date="2021-10-27T05:58:00Z">
              <w:tcPr>
                <w:tcW w:w="864" w:type="dxa"/>
                <w:vAlign w:val="center"/>
                <w:hideMark/>
              </w:tcPr>
            </w:tcPrChange>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24" w:author="Brian Bohman" w:date="2021-10-27T05:58:00Z">
              <w:tcPr>
                <w:tcW w:w="1152" w:type="dxa"/>
                <w:vAlign w:val="center"/>
                <w:hideMark/>
              </w:tcPr>
            </w:tcPrChange>
          </w:tcPr>
          <w:p w14:paraId="12230A0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25" w:author="Brian Bohman" w:date="2021-10-27T05:58:00Z">
              <w:tcPr>
                <w:tcW w:w="504" w:type="dxa"/>
                <w:vAlign w:val="center"/>
                <w:hideMark/>
              </w:tcPr>
            </w:tcPrChange>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26" w:author="Brian Bohman" w:date="2021-10-27T05:58:00Z">
              <w:tcPr>
                <w:tcW w:w="1008" w:type="dxa"/>
                <w:vAlign w:val="center"/>
                <w:hideMark/>
              </w:tcPr>
            </w:tcPrChange>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27" w:author="Brian Bohman" w:date="2021-10-27T05:58:00Z">
              <w:tcPr>
                <w:tcW w:w="1008" w:type="dxa"/>
                <w:vAlign w:val="center"/>
                <w:hideMark/>
              </w:tcPr>
            </w:tcPrChange>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28" w:author="Brian Bohman" w:date="2021-10-27T05:58:00Z">
              <w:tcPr>
                <w:tcW w:w="720" w:type="dxa"/>
                <w:vAlign w:val="center"/>
                <w:hideMark/>
              </w:tcPr>
            </w:tcPrChange>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29" w:author="Brian Bohman" w:date="2021-10-27T05:58:00Z">
              <w:tcPr>
                <w:tcW w:w="1008" w:type="dxa"/>
                <w:vAlign w:val="center"/>
                <w:hideMark/>
              </w:tcPr>
            </w:tcPrChange>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30" w:author="Brian Bohman" w:date="2021-10-27T05:58:00Z">
              <w:tcPr>
                <w:tcW w:w="1152" w:type="dxa"/>
                <w:vAlign w:val="center"/>
                <w:hideMark/>
              </w:tcPr>
            </w:tcPrChange>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440" w:type="dxa"/>
            <w:vAlign w:val="center"/>
            <w:hideMark/>
            <w:tcPrChange w:id="2131" w:author="Brian Bohman" w:date="2021-10-27T05:58:00Z">
              <w:tcPr>
                <w:tcW w:w="1008" w:type="dxa"/>
                <w:vAlign w:val="center"/>
                <w:hideMark/>
              </w:tcPr>
            </w:tcPrChange>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5D16AE5" w14:textId="77777777" w:rsidTr="00E419CD">
        <w:trPr>
          <w:trHeight w:val="165"/>
          <w:trPrChange w:id="2132" w:author="Brian Bohman" w:date="2021-10-27T05:58:00Z">
            <w:trPr>
              <w:trHeight w:val="165"/>
            </w:trPr>
          </w:trPrChange>
        </w:trPr>
        <w:tc>
          <w:tcPr>
            <w:tcW w:w="360" w:type="dxa"/>
            <w:vAlign w:val="center"/>
            <w:hideMark/>
            <w:tcPrChange w:id="2133" w:author="Brian Bohman" w:date="2021-10-27T05:58:00Z">
              <w:tcPr>
                <w:tcW w:w="360" w:type="dxa"/>
                <w:vAlign w:val="center"/>
                <w:hideMark/>
              </w:tcPr>
            </w:tcPrChange>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Change w:id="2134" w:author="Brian Bohman" w:date="2021-10-27T05:58:00Z">
              <w:tcPr>
                <w:tcW w:w="864" w:type="dxa"/>
                <w:vAlign w:val="center"/>
                <w:hideMark/>
              </w:tcPr>
            </w:tcPrChange>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35" w:author="Brian Bohman" w:date="2021-10-27T05:58:00Z">
              <w:tcPr>
                <w:tcW w:w="1152" w:type="dxa"/>
                <w:vAlign w:val="center"/>
                <w:hideMark/>
              </w:tcPr>
            </w:tcPrChange>
          </w:tcPr>
          <w:p w14:paraId="3953B8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36" w:author="Brian Bohman" w:date="2021-10-27T05:58:00Z">
              <w:tcPr>
                <w:tcW w:w="504" w:type="dxa"/>
                <w:vAlign w:val="center"/>
                <w:hideMark/>
              </w:tcPr>
            </w:tcPrChange>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37" w:author="Brian Bohman" w:date="2021-10-27T05:58:00Z">
              <w:tcPr>
                <w:tcW w:w="1008" w:type="dxa"/>
                <w:vAlign w:val="center"/>
                <w:hideMark/>
              </w:tcPr>
            </w:tcPrChange>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38" w:author="Brian Bohman" w:date="2021-10-27T05:58:00Z">
              <w:tcPr>
                <w:tcW w:w="1008" w:type="dxa"/>
                <w:vAlign w:val="center"/>
                <w:hideMark/>
              </w:tcPr>
            </w:tcPrChange>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39" w:author="Brian Bohman" w:date="2021-10-27T05:58:00Z">
              <w:tcPr>
                <w:tcW w:w="720" w:type="dxa"/>
                <w:vAlign w:val="center"/>
                <w:hideMark/>
              </w:tcPr>
            </w:tcPrChange>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40" w:author="Brian Bohman" w:date="2021-10-27T05:58:00Z">
              <w:tcPr>
                <w:tcW w:w="1008" w:type="dxa"/>
                <w:vAlign w:val="center"/>
                <w:hideMark/>
              </w:tcPr>
            </w:tcPrChange>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41" w:author="Brian Bohman" w:date="2021-10-27T05:58:00Z">
              <w:tcPr>
                <w:tcW w:w="1152" w:type="dxa"/>
                <w:vAlign w:val="center"/>
                <w:hideMark/>
              </w:tcPr>
            </w:tcPrChange>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2142" w:author="Brian Bohman" w:date="2021-10-27T05:58:00Z">
              <w:tcPr>
                <w:tcW w:w="1008" w:type="dxa"/>
                <w:vAlign w:val="center"/>
                <w:hideMark/>
              </w:tcPr>
            </w:tcPrChange>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19CD" w:rsidRPr="009B3DCC" w14:paraId="6DCED8BE" w14:textId="77777777" w:rsidTr="00E419CD">
        <w:trPr>
          <w:trHeight w:val="165"/>
          <w:trPrChange w:id="2143" w:author="Brian Bohman" w:date="2021-10-27T05:58:00Z">
            <w:trPr>
              <w:trHeight w:val="165"/>
            </w:trPr>
          </w:trPrChange>
        </w:trPr>
        <w:tc>
          <w:tcPr>
            <w:tcW w:w="360" w:type="dxa"/>
            <w:vAlign w:val="center"/>
            <w:hideMark/>
            <w:tcPrChange w:id="2144" w:author="Brian Bohman" w:date="2021-10-27T05:58:00Z">
              <w:tcPr>
                <w:tcW w:w="360" w:type="dxa"/>
                <w:vAlign w:val="center"/>
                <w:hideMark/>
              </w:tcPr>
            </w:tcPrChange>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Change w:id="2145" w:author="Brian Bohman" w:date="2021-10-27T05:58:00Z">
              <w:tcPr>
                <w:tcW w:w="864" w:type="dxa"/>
                <w:vAlign w:val="center"/>
                <w:hideMark/>
              </w:tcPr>
            </w:tcPrChange>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46" w:author="Brian Bohman" w:date="2021-10-27T05:58:00Z">
              <w:tcPr>
                <w:tcW w:w="1152" w:type="dxa"/>
                <w:vAlign w:val="center"/>
                <w:hideMark/>
              </w:tcPr>
            </w:tcPrChange>
          </w:tcPr>
          <w:p w14:paraId="4AE04A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47" w:author="Brian Bohman" w:date="2021-10-27T05:58:00Z">
              <w:tcPr>
                <w:tcW w:w="504" w:type="dxa"/>
                <w:vAlign w:val="center"/>
                <w:hideMark/>
              </w:tcPr>
            </w:tcPrChange>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Change w:id="2148" w:author="Brian Bohman" w:date="2021-10-27T05:58:00Z">
              <w:tcPr>
                <w:tcW w:w="1008" w:type="dxa"/>
                <w:vAlign w:val="center"/>
                <w:hideMark/>
              </w:tcPr>
            </w:tcPrChange>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Change w:id="2149" w:author="Brian Bohman" w:date="2021-10-27T05:58:00Z">
              <w:tcPr>
                <w:tcW w:w="1008" w:type="dxa"/>
                <w:vAlign w:val="center"/>
                <w:hideMark/>
              </w:tcPr>
            </w:tcPrChange>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50" w:author="Brian Bohman" w:date="2021-10-27T05:58:00Z">
              <w:tcPr>
                <w:tcW w:w="720" w:type="dxa"/>
                <w:vAlign w:val="center"/>
                <w:hideMark/>
              </w:tcPr>
            </w:tcPrChange>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51" w:author="Brian Bohman" w:date="2021-10-27T05:58:00Z">
              <w:tcPr>
                <w:tcW w:w="1008" w:type="dxa"/>
                <w:vAlign w:val="center"/>
                <w:hideMark/>
              </w:tcPr>
            </w:tcPrChange>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152" w:author="Brian Bohman" w:date="2021-10-27T05:58:00Z">
              <w:tcPr>
                <w:tcW w:w="1152" w:type="dxa"/>
                <w:vAlign w:val="center"/>
                <w:hideMark/>
              </w:tcPr>
            </w:tcPrChange>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440" w:type="dxa"/>
            <w:vAlign w:val="center"/>
            <w:hideMark/>
            <w:tcPrChange w:id="2153" w:author="Brian Bohman" w:date="2021-10-27T05:58:00Z">
              <w:tcPr>
                <w:tcW w:w="1008" w:type="dxa"/>
                <w:vAlign w:val="center"/>
                <w:hideMark/>
              </w:tcPr>
            </w:tcPrChange>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4C76CBE1" w14:textId="77777777" w:rsidTr="00E419CD">
        <w:trPr>
          <w:trHeight w:val="165"/>
          <w:trPrChange w:id="2154" w:author="Brian Bohman" w:date="2021-10-27T05:58:00Z">
            <w:trPr>
              <w:trHeight w:val="165"/>
            </w:trPr>
          </w:trPrChange>
        </w:trPr>
        <w:tc>
          <w:tcPr>
            <w:tcW w:w="360" w:type="dxa"/>
            <w:vAlign w:val="center"/>
            <w:hideMark/>
            <w:tcPrChange w:id="2155" w:author="Brian Bohman" w:date="2021-10-27T05:58:00Z">
              <w:tcPr>
                <w:tcW w:w="360" w:type="dxa"/>
                <w:vAlign w:val="center"/>
                <w:hideMark/>
              </w:tcPr>
            </w:tcPrChange>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Change w:id="2156" w:author="Brian Bohman" w:date="2021-10-27T05:58:00Z">
              <w:tcPr>
                <w:tcW w:w="864" w:type="dxa"/>
                <w:vAlign w:val="center"/>
                <w:hideMark/>
              </w:tcPr>
            </w:tcPrChange>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57" w:author="Brian Bohman" w:date="2021-10-27T05:58:00Z">
              <w:tcPr>
                <w:tcW w:w="1152" w:type="dxa"/>
                <w:vAlign w:val="center"/>
                <w:hideMark/>
              </w:tcPr>
            </w:tcPrChange>
          </w:tcPr>
          <w:p w14:paraId="77655D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58" w:author="Brian Bohman" w:date="2021-10-27T05:58:00Z">
              <w:tcPr>
                <w:tcW w:w="504" w:type="dxa"/>
                <w:vAlign w:val="center"/>
                <w:hideMark/>
              </w:tcPr>
            </w:tcPrChange>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59" w:author="Brian Bohman" w:date="2021-10-27T05:58:00Z">
              <w:tcPr>
                <w:tcW w:w="1008" w:type="dxa"/>
                <w:vAlign w:val="center"/>
                <w:hideMark/>
              </w:tcPr>
            </w:tcPrChange>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60" w:author="Brian Bohman" w:date="2021-10-27T05:58:00Z">
              <w:tcPr>
                <w:tcW w:w="1008" w:type="dxa"/>
                <w:vAlign w:val="center"/>
                <w:hideMark/>
              </w:tcPr>
            </w:tcPrChange>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61" w:author="Brian Bohman" w:date="2021-10-27T05:58:00Z">
              <w:tcPr>
                <w:tcW w:w="720" w:type="dxa"/>
                <w:vAlign w:val="center"/>
                <w:hideMark/>
              </w:tcPr>
            </w:tcPrChange>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62" w:author="Brian Bohman" w:date="2021-10-27T05:58:00Z">
              <w:tcPr>
                <w:tcW w:w="1008" w:type="dxa"/>
                <w:vAlign w:val="center"/>
                <w:hideMark/>
              </w:tcPr>
            </w:tcPrChange>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163" w:author="Brian Bohman" w:date="2021-10-27T05:58:00Z">
              <w:tcPr>
                <w:tcW w:w="1152" w:type="dxa"/>
                <w:vAlign w:val="center"/>
                <w:hideMark/>
              </w:tcPr>
            </w:tcPrChange>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440" w:type="dxa"/>
            <w:vAlign w:val="center"/>
            <w:hideMark/>
            <w:tcPrChange w:id="2164" w:author="Brian Bohman" w:date="2021-10-27T05:58:00Z">
              <w:tcPr>
                <w:tcW w:w="1008" w:type="dxa"/>
                <w:vAlign w:val="center"/>
                <w:hideMark/>
              </w:tcPr>
            </w:tcPrChange>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951E986" w14:textId="77777777" w:rsidTr="00E419CD">
        <w:trPr>
          <w:trHeight w:val="165"/>
          <w:trPrChange w:id="2165" w:author="Brian Bohman" w:date="2021-10-27T05:58:00Z">
            <w:trPr>
              <w:trHeight w:val="165"/>
            </w:trPr>
          </w:trPrChange>
        </w:trPr>
        <w:tc>
          <w:tcPr>
            <w:tcW w:w="360" w:type="dxa"/>
            <w:vAlign w:val="center"/>
            <w:hideMark/>
            <w:tcPrChange w:id="2166" w:author="Brian Bohman" w:date="2021-10-27T05:58:00Z">
              <w:tcPr>
                <w:tcW w:w="360" w:type="dxa"/>
                <w:vAlign w:val="center"/>
                <w:hideMark/>
              </w:tcPr>
            </w:tcPrChange>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Change w:id="2167" w:author="Brian Bohman" w:date="2021-10-27T05:58:00Z">
              <w:tcPr>
                <w:tcW w:w="864" w:type="dxa"/>
                <w:vAlign w:val="center"/>
                <w:hideMark/>
              </w:tcPr>
            </w:tcPrChange>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68" w:author="Brian Bohman" w:date="2021-10-27T05:58:00Z">
              <w:tcPr>
                <w:tcW w:w="1152" w:type="dxa"/>
                <w:vAlign w:val="center"/>
                <w:hideMark/>
              </w:tcPr>
            </w:tcPrChange>
          </w:tcPr>
          <w:p w14:paraId="5556EC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69" w:author="Brian Bohman" w:date="2021-10-27T05:58:00Z">
              <w:tcPr>
                <w:tcW w:w="504" w:type="dxa"/>
                <w:vAlign w:val="center"/>
                <w:hideMark/>
              </w:tcPr>
            </w:tcPrChange>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70" w:author="Brian Bohman" w:date="2021-10-27T05:58:00Z">
              <w:tcPr>
                <w:tcW w:w="1008" w:type="dxa"/>
                <w:vAlign w:val="center"/>
                <w:hideMark/>
              </w:tcPr>
            </w:tcPrChange>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71" w:author="Brian Bohman" w:date="2021-10-27T05:58:00Z">
              <w:tcPr>
                <w:tcW w:w="1008" w:type="dxa"/>
                <w:vAlign w:val="center"/>
                <w:hideMark/>
              </w:tcPr>
            </w:tcPrChange>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72" w:author="Brian Bohman" w:date="2021-10-27T05:58:00Z">
              <w:tcPr>
                <w:tcW w:w="720" w:type="dxa"/>
                <w:vAlign w:val="center"/>
                <w:hideMark/>
              </w:tcPr>
            </w:tcPrChange>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73" w:author="Brian Bohman" w:date="2021-10-27T05:58:00Z">
              <w:tcPr>
                <w:tcW w:w="1008" w:type="dxa"/>
                <w:vAlign w:val="center"/>
                <w:hideMark/>
              </w:tcPr>
            </w:tcPrChange>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174" w:author="Brian Bohman" w:date="2021-10-27T05:58:00Z">
              <w:tcPr>
                <w:tcW w:w="1152" w:type="dxa"/>
                <w:vAlign w:val="center"/>
                <w:hideMark/>
              </w:tcPr>
            </w:tcPrChange>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440" w:type="dxa"/>
            <w:vAlign w:val="center"/>
            <w:hideMark/>
            <w:tcPrChange w:id="2175" w:author="Brian Bohman" w:date="2021-10-27T05:58:00Z">
              <w:tcPr>
                <w:tcW w:w="1008" w:type="dxa"/>
                <w:vAlign w:val="center"/>
                <w:hideMark/>
              </w:tcPr>
            </w:tcPrChange>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3EEBDC0A" w14:textId="77777777" w:rsidTr="00E419CD">
        <w:trPr>
          <w:trHeight w:val="165"/>
          <w:trPrChange w:id="2176" w:author="Brian Bohman" w:date="2021-10-27T05:58:00Z">
            <w:trPr>
              <w:trHeight w:val="165"/>
            </w:trPr>
          </w:trPrChange>
        </w:trPr>
        <w:tc>
          <w:tcPr>
            <w:tcW w:w="360" w:type="dxa"/>
            <w:vAlign w:val="center"/>
            <w:hideMark/>
            <w:tcPrChange w:id="2177" w:author="Brian Bohman" w:date="2021-10-27T05:58:00Z">
              <w:tcPr>
                <w:tcW w:w="360" w:type="dxa"/>
                <w:vAlign w:val="center"/>
                <w:hideMark/>
              </w:tcPr>
            </w:tcPrChange>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Change w:id="2178" w:author="Brian Bohman" w:date="2021-10-27T05:58:00Z">
              <w:tcPr>
                <w:tcW w:w="864" w:type="dxa"/>
                <w:vAlign w:val="center"/>
                <w:hideMark/>
              </w:tcPr>
            </w:tcPrChange>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79" w:author="Brian Bohman" w:date="2021-10-27T05:58:00Z">
              <w:tcPr>
                <w:tcW w:w="1152" w:type="dxa"/>
                <w:vAlign w:val="center"/>
                <w:hideMark/>
              </w:tcPr>
            </w:tcPrChange>
          </w:tcPr>
          <w:p w14:paraId="6506D2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80" w:author="Brian Bohman" w:date="2021-10-27T05:58:00Z">
              <w:tcPr>
                <w:tcW w:w="504" w:type="dxa"/>
                <w:vAlign w:val="center"/>
                <w:hideMark/>
              </w:tcPr>
            </w:tcPrChange>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81" w:author="Brian Bohman" w:date="2021-10-27T05:58:00Z">
              <w:tcPr>
                <w:tcW w:w="1008" w:type="dxa"/>
                <w:vAlign w:val="center"/>
                <w:hideMark/>
              </w:tcPr>
            </w:tcPrChange>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82" w:author="Brian Bohman" w:date="2021-10-27T05:58:00Z">
              <w:tcPr>
                <w:tcW w:w="1008" w:type="dxa"/>
                <w:vAlign w:val="center"/>
                <w:hideMark/>
              </w:tcPr>
            </w:tcPrChange>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83" w:author="Brian Bohman" w:date="2021-10-27T05:58:00Z">
              <w:tcPr>
                <w:tcW w:w="720" w:type="dxa"/>
                <w:vAlign w:val="center"/>
                <w:hideMark/>
              </w:tcPr>
            </w:tcPrChange>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84" w:author="Brian Bohman" w:date="2021-10-27T05:58:00Z">
              <w:tcPr>
                <w:tcW w:w="1008" w:type="dxa"/>
                <w:vAlign w:val="center"/>
                <w:hideMark/>
              </w:tcPr>
            </w:tcPrChange>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185" w:author="Brian Bohman" w:date="2021-10-27T05:58:00Z">
              <w:tcPr>
                <w:tcW w:w="1152" w:type="dxa"/>
                <w:vAlign w:val="center"/>
                <w:hideMark/>
              </w:tcPr>
            </w:tcPrChange>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2186" w:author="Brian Bohman" w:date="2021-10-27T05:58:00Z">
              <w:tcPr>
                <w:tcW w:w="1008" w:type="dxa"/>
                <w:vAlign w:val="center"/>
                <w:hideMark/>
              </w:tcPr>
            </w:tcPrChange>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16A973DE" w14:textId="77777777" w:rsidTr="00E419CD">
        <w:trPr>
          <w:trHeight w:val="165"/>
          <w:trPrChange w:id="2187" w:author="Brian Bohman" w:date="2021-10-27T05:58:00Z">
            <w:trPr>
              <w:trHeight w:val="165"/>
            </w:trPr>
          </w:trPrChange>
        </w:trPr>
        <w:tc>
          <w:tcPr>
            <w:tcW w:w="360" w:type="dxa"/>
            <w:vAlign w:val="center"/>
            <w:hideMark/>
            <w:tcPrChange w:id="2188" w:author="Brian Bohman" w:date="2021-10-27T05:58:00Z">
              <w:tcPr>
                <w:tcW w:w="360" w:type="dxa"/>
                <w:vAlign w:val="center"/>
                <w:hideMark/>
              </w:tcPr>
            </w:tcPrChange>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Change w:id="2189" w:author="Brian Bohman" w:date="2021-10-27T05:58:00Z">
              <w:tcPr>
                <w:tcW w:w="864" w:type="dxa"/>
                <w:vAlign w:val="center"/>
                <w:hideMark/>
              </w:tcPr>
            </w:tcPrChange>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190" w:author="Brian Bohman" w:date="2021-10-27T05:58:00Z">
              <w:tcPr>
                <w:tcW w:w="1152" w:type="dxa"/>
                <w:vAlign w:val="center"/>
                <w:hideMark/>
              </w:tcPr>
            </w:tcPrChange>
          </w:tcPr>
          <w:p w14:paraId="1CCA50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191" w:author="Brian Bohman" w:date="2021-10-27T05:58:00Z">
              <w:tcPr>
                <w:tcW w:w="504" w:type="dxa"/>
                <w:vAlign w:val="center"/>
                <w:hideMark/>
              </w:tcPr>
            </w:tcPrChange>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192" w:author="Brian Bohman" w:date="2021-10-27T05:58:00Z">
              <w:tcPr>
                <w:tcW w:w="1008" w:type="dxa"/>
                <w:vAlign w:val="center"/>
                <w:hideMark/>
              </w:tcPr>
            </w:tcPrChange>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193" w:author="Brian Bohman" w:date="2021-10-27T05:58:00Z">
              <w:tcPr>
                <w:tcW w:w="1008" w:type="dxa"/>
                <w:vAlign w:val="center"/>
                <w:hideMark/>
              </w:tcPr>
            </w:tcPrChange>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194" w:author="Brian Bohman" w:date="2021-10-27T05:58:00Z">
              <w:tcPr>
                <w:tcW w:w="720" w:type="dxa"/>
                <w:vAlign w:val="center"/>
                <w:hideMark/>
              </w:tcPr>
            </w:tcPrChange>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195" w:author="Brian Bohman" w:date="2021-10-27T05:58:00Z">
              <w:tcPr>
                <w:tcW w:w="1008" w:type="dxa"/>
                <w:vAlign w:val="center"/>
                <w:hideMark/>
              </w:tcPr>
            </w:tcPrChange>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196" w:author="Brian Bohman" w:date="2021-10-27T05:58:00Z">
              <w:tcPr>
                <w:tcW w:w="1152" w:type="dxa"/>
                <w:vAlign w:val="center"/>
                <w:hideMark/>
              </w:tcPr>
            </w:tcPrChange>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2197" w:author="Brian Bohman" w:date="2021-10-27T05:58:00Z">
              <w:tcPr>
                <w:tcW w:w="1008" w:type="dxa"/>
                <w:vAlign w:val="center"/>
                <w:hideMark/>
              </w:tcPr>
            </w:tcPrChange>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157122EB" w14:textId="77777777" w:rsidTr="00E419CD">
        <w:trPr>
          <w:trHeight w:val="180"/>
          <w:trPrChange w:id="2198" w:author="Brian Bohman" w:date="2021-10-27T05:58:00Z">
            <w:trPr>
              <w:trHeight w:val="180"/>
            </w:trPr>
          </w:trPrChange>
        </w:trPr>
        <w:tc>
          <w:tcPr>
            <w:tcW w:w="360" w:type="dxa"/>
            <w:vAlign w:val="center"/>
            <w:hideMark/>
            <w:tcPrChange w:id="2199" w:author="Brian Bohman" w:date="2021-10-27T05:58:00Z">
              <w:tcPr>
                <w:tcW w:w="360" w:type="dxa"/>
                <w:vAlign w:val="center"/>
                <w:hideMark/>
              </w:tcPr>
            </w:tcPrChange>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Change w:id="2200" w:author="Brian Bohman" w:date="2021-10-27T05:58:00Z">
              <w:tcPr>
                <w:tcW w:w="864" w:type="dxa"/>
                <w:vAlign w:val="center"/>
                <w:hideMark/>
              </w:tcPr>
            </w:tcPrChange>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01" w:author="Brian Bohman" w:date="2021-10-27T05:58:00Z">
              <w:tcPr>
                <w:tcW w:w="1152" w:type="dxa"/>
                <w:vAlign w:val="center"/>
                <w:hideMark/>
              </w:tcPr>
            </w:tcPrChange>
          </w:tcPr>
          <w:p w14:paraId="3F8D212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02" w:author="Brian Bohman" w:date="2021-10-27T05:58:00Z">
              <w:tcPr>
                <w:tcW w:w="504" w:type="dxa"/>
                <w:vAlign w:val="center"/>
                <w:hideMark/>
              </w:tcPr>
            </w:tcPrChange>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Change w:id="2203" w:author="Brian Bohman" w:date="2021-10-27T05:58:00Z">
              <w:tcPr>
                <w:tcW w:w="1008" w:type="dxa"/>
                <w:vAlign w:val="center"/>
                <w:hideMark/>
              </w:tcPr>
            </w:tcPrChange>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Change w:id="2204" w:author="Brian Bohman" w:date="2021-10-27T05:58:00Z">
              <w:tcPr>
                <w:tcW w:w="1008" w:type="dxa"/>
                <w:vAlign w:val="center"/>
                <w:hideMark/>
              </w:tcPr>
            </w:tcPrChange>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05" w:author="Brian Bohman" w:date="2021-10-27T05:58:00Z">
              <w:tcPr>
                <w:tcW w:w="720" w:type="dxa"/>
                <w:vAlign w:val="center"/>
                <w:hideMark/>
              </w:tcPr>
            </w:tcPrChange>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06" w:author="Brian Bohman" w:date="2021-10-27T05:58:00Z">
              <w:tcPr>
                <w:tcW w:w="1008" w:type="dxa"/>
                <w:vAlign w:val="center"/>
                <w:hideMark/>
              </w:tcPr>
            </w:tcPrChange>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07" w:author="Brian Bohman" w:date="2021-10-27T05:58:00Z">
              <w:tcPr>
                <w:tcW w:w="1152" w:type="dxa"/>
                <w:vAlign w:val="center"/>
                <w:hideMark/>
              </w:tcPr>
            </w:tcPrChange>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2208" w:author="Brian Bohman" w:date="2021-10-27T05:58:00Z">
              <w:tcPr>
                <w:tcW w:w="1008" w:type="dxa"/>
                <w:vAlign w:val="center"/>
                <w:hideMark/>
              </w:tcPr>
            </w:tcPrChange>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02A3C765" w14:textId="77777777" w:rsidTr="00E419CD">
        <w:trPr>
          <w:trHeight w:val="165"/>
          <w:trPrChange w:id="2209" w:author="Brian Bohman" w:date="2021-10-27T05:58:00Z">
            <w:trPr>
              <w:trHeight w:val="165"/>
            </w:trPr>
          </w:trPrChange>
        </w:trPr>
        <w:tc>
          <w:tcPr>
            <w:tcW w:w="360" w:type="dxa"/>
            <w:vAlign w:val="center"/>
            <w:hideMark/>
            <w:tcPrChange w:id="2210" w:author="Brian Bohman" w:date="2021-10-27T05:58:00Z">
              <w:tcPr>
                <w:tcW w:w="360" w:type="dxa"/>
                <w:vAlign w:val="center"/>
                <w:hideMark/>
              </w:tcPr>
            </w:tcPrChange>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Change w:id="2211" w:author="Brian Bohman" w:date="2021-10-27T05:58:00Z">
              <w:tcPr>
                <w:tcW w:w="864" w:type="dxa"/>
                <w:vAlign w:val="center"/>
                <w:hideMark/>
              </w:tcPr>
            </w:tcPrChange>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12" w:author="Brian Bohman" w:date="2021-10-27T05:58:00Z">
              <w:tcPr>
                <w:tcW w:w="1152" w:type="dxa"/>
                <w:vAlign w:val="center"/>
                <w:hideMark/>
              </w:tcPr>
            </w:tcPrChange>
          </w:tcPr>
          <w:p w14:paraId="4327A7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13" w:author="Brian Bohman" w:date="2021-10-27T05:58:00Z">
              <w:tcPr>
                <w:tcW w:w="504" w:type="dxa"/>
                <w:vAlign w:val="center"/>
                <w:hideMark/>
              </w:tcPr>
            </w:tcPrChange>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14" w:author="Brian Bohman" w:date="2021-10-27T05:58:00Z">
              <w:tcPr>
                <w:tcW w:w="1008" w:type="dxa"/>
                <w:vAlign w:val="center"/>
                <w:hideMark/>
              </w:tcPr>
            </w:tcPrChange>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15" w:author="Brian Bohman" w:date="2021-10-27T05:58:00Z">
              <w:tcPr>
                <w:tcW w:w="1008" w:type="dxa"/>
                <w:vAlign w:val="center"/>
                <w:hideMark/>
              </w:tcPr>
            </w:tcPrChange>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16" w:author="Brian Bohman" w:date="2021-10-27T05:58:00Z">
              <w:tcPr>
                <w:tcW w:w="720" w:type="dxa"/>
                <w:vAlign w:val="center"/>
                <w:hideMark/>
              </w:tcPr>
            </w:tcPrChange>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17" w:author="Brian Bohman" w:date="2021-10-27T05:58:00Z">
              <w:tcPr>
                <w:tcW w:w="1008" w:type="dxa"/>
                <w:vAlign w:val="center"/>
                <w:hideMark/>
              </w:tcPr>
            </w:tcPrChange>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18" w:author="Brian Bohman" w:date="2021-10-27T05:58:00Z">
              <w:tcPr>
                <w:tcW w:w="1152" w:type="dxa"/>
                <w:vAlign w:val="center"/>
                <w:hideMark/>
              </w:tcPr>
            </w:tcPrChange>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2219" w:author="Brian Bohman" w:date="2021-10-27T05:58:00Z">
              <w:tcPr>
                <w:tcW w:w="1008" w:type="dxa"/>
                <w:vAlign w:val="center"/>
                <w:hideMark/>
              </w:tcPr>
            </w:tcPrChange>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61396D32" w14:textId="77777777" w:rsidTr="00E419CD">
        <w:trPr>
          <w:trHeight w:val="165"/>
          <w:trPrChange w:id="2220" w:author="Brian Bohman" w:date="2021-10-27T05:58:00Z">
            <w:trPr>
              <w:trHeight w:val="165"/>
            </w:trPr>
          </w:trPrChange>
        </w:trPr>
        <w:tc>
          <w:tcPr>
            <w:tcW w:w="360" w:type="dxa"/>
            <w:vAlign w:val="center"/>
            <w:hideMark/>
            <w:tcPrChange w:id="2221" w:author="Brian Bohman" w:date="2021-10-27T05:58:00Z">
              <w:tcPr>
                <w:tcW w:w="360" w:type="dxa"/>
                <w:vAlign w:val="center"/>
                <w:hideMark/>
              </w:tcPr>
            </w:tcPrChange>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Change w:id="2222" w:author="Brian Bohman" w:date="2021-10-27T05:58:00Z">
              <w:tcPr>
                <w:tcW w:w="864" w:type="dxa"/>
                <w:vAlign w:val="center"/>
                <w:hideMark/>
              </w:tcPr>
            </w:tcPrChange>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23" w:author="Brian Bohman" w:date="2021-10-27T05:58:00Z">
              <w:tcPr>
                <w:tcW w:w="1152" w:type="dxa"/>
                <w:vAlign w:val="center"/>
                <w:hideMark/>
              </w:tcPr>
            </w:tcPrChange>
          </w:tcPr>
          <w:p w14:paraId="0FD234A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24" w:author="Brian Bohman" w:date="2021-10-27T05:58:00Z">
              <w:tcPr>
                <w:tcW w:w="504" w:type="dxa"/>
                <w:vAlign w:val="center"/>
                <w:hideMark/>
              </w:tcPr>
            </w:tcPrChange>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25" w:author="Brian Bohman" w:date="2021-10-27T05:58:00Z">
              <w:tcPr>
                <w:tcW w:w="1008" w:type="dxa"/>
                <w:vAlign w:val="center"/>
                <w:hideMark/>
              </w:tcPr>
            </w:tcPrChange>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26" w:author="Brian Bohman" w:date="2021-10-27T05:58:00Z">
              <w:tcPr>
                <w:tcW w:w="1008" w:type="dxa"/>
                <w:vAlign w:val="center"/>
                <w:hideMark/>
              </w:tcPr>
            </w:tcPrChange>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27" w:author="Brian Bohman" w:date="2021-10-27T05:58:00Z">
              <w:tcPr>
                <w:tcW w:w="720" w:type="dxa"/>
                <w:vAlign w:val="center"/>
                <w:hideMark/>
              </w:tcPr>
            </w:tcPrChange>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28" w:author="Brian Bohman" w:date="2021-10-27T05:58:00Z">
              <w:tcPr>
                <w:tcW w:w="1008" w:type="dxa"/>
                <w:vAlign w:val="center"/>
                <w:hideMark/>
              </w:tcPr>
            </w:tcPrChange>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29" w:author="Brian Bohman" w:date="2021-10-27T05:58:00Z">
              <w:tcPr>
                <w:tcW w:w="1152" w:type="dxa"/>
                <w:vAlign w:val="center"/>
                <w:hideMark/>
              </w:tcPr>
            </w:tcPrChange>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2230" w:author="Brian Bohman" w:date="2021-10-27T05:58:00Z">
              <w:tcPr>
                <w:tcW w:w="1008" w:type="dxa"/>
                <w:vAlign w:val="center"/>
                <w:hideMark/>
              </w:tcPr>
            </w:tcPrChange>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47790D16" w14:textId="77777777" w:rsidTr="00E419CD">
        <w:trPr>
          <w:trHeight w:val="165"/>
          <w:trPrChange w:id="2231" w:author="Brian Bohman" w:date="2021-10-27T05:58:00Z">
            <w:trPr>
              <w:trHeight w:val="165"/>
            </w:trPr>
          </w:trPrChange>
        </w:trPr>
        <w:tc>
          <w:tcPr>
            <w:tcW w:w="360" w:type="dxa"/>
            <w:vAlign w:val="center"/>
            <w:hideMark/>
            <w:tcPrChange w:id="2232" w:author="Brian Bohman" w:date="2021-10-27T05:58:00Z">
              <w:tcPr>
                <w:tcW w:w="360" w:type="dxa"/>
                <w:vAlign w:val="center"/>
                <w:hideMark/>
              </w:tcPr>
            </w:tcPrChange>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Change w:id="2233" w:author="Brian Bohman" w:date="2021-10-27T05:58:00Z">
              <w:tcPr>
                <w:tcW w:w="864" w:type="dxa"/>
                <w:vAlign w:val="center"/>
                <w:hideMark/>
              </w:tcPr>
            </w:tcPrChange>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34" w:author="Brian Bohman" w:date="2021-10-27T05:58:00Z">
              <w:tcPr>
                <w:tcW w:w="1152" w:type="dxa"/>
                <w:vAlign w:val="center"/>
                <w:hideMark/>
              </w:tcPr>
            </w:tcPrChange>
          </w:tcPr>
          <w:p w14:paraId="32A5C28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35" w:author="Brian Bohman" w:date="2021-10-27T05:58:00Z">
              <w:tcPr>
                <w:tcW w:w="504" w:type="dxa"/>
                <w:vAlign w:val="center"/>
                <w:hideMark/>
              </w:tcPr>
            </w:tcPrChange>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36" w:author="Brian Bohman" w:date="2021-10-27T05:58:00Z">
              <w:tcPr>
                <w:tcW w:w="1008" w:type="dxa"/>
                <w:vAlign w:val="center"/>
                <w:hideMark/>
              </w:tcPr>
            </w:tcPrChange>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37" w:author="Brian Bohman" w:date="2021-10-27T05:58:00Z">
              <w:tcPr>
                <w:tcW w:w="1008" w:type="dxa"/>
                <w:vAlign w:val="center"/>
                <w:hideMark/>
              </w:tcPr>
            </w:tcPrChange>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38" w:author="Brian Bohman" w:date="2021-10-27T05:58:00Z">
              <w:tcPr>
                <w:tcW w:w="720" w:type="dxa"/>
                <w:vAlign w:val="center"/>
                <w:hideMark/>
              </w:tcPr>
            </w:tcPrChange>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39" w:author="Brian Bohman" w:date="2021-10-27T05:58:00Z">
              <w:tcPr>
                <w:tcW w:w="1008" w:type="dxa"/>
                <w:vAlign w:val="center"/>
                <w:hideMark/>
              </w:tcPr>
            </w:tcPrChange>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40" w:author="Brian Bohman" w:date="2021-10-27T05:58:00Z">
              <w:tcPr>
                <w:tcW w:w="1152" w:type="dxa"/>
                <w:vAlign w:val="center"/>
                <w:hideMark/>
              </w:tcPr>
            </w:tcPrChange>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2241" w:author="Brian Bohman" w:date="2021-10-27T05:58:00Z">
              <w:tcPr>
                <w:tcW w:w="1008" w:type="dxa"/>
                <w:vAlign w:val="center"/>
                <w:hideMark/>
              </w:tcPr>
            </w:tcPrChange>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3D5E8C36" w14:textId="77777777" w:rsidTr="00E419CD">
        <w:trPr>
          <w:trHeight w:val="165"/>
          <w:trPrChange w:id="2242" w:author="Brian Bohman" w:date="2021-10-27T05:58:00Z">
            <w:trPr>
              <w:trHeight w:val="165"/>
            </w:trPr>
          </w:trPrChange>
        </w:trPr>
        <w:tc>
          <w:tcPr>
            <w:tcW w:w="360" w:type="dxa"/>
            <w:vAlign w:val="center"/>
            <w:hideMark/>
            <w:tcPrChange w:id="2243" w:author="Brian Bohman" w:date="2021-10-27T05:58:00Z">
              <w:tcPr>
                <w:tcW w:w="360" w:type="dxa"/>
                <w:vAlign w:val="center"/>
                <w:hideMark/>
              </w:tcPr>
            </w:tcPrChange>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Change w:id="2244" w:author="Brian Bohman" w:date="2021-10-27T05:58:00Z">
              <w:tcPr>
                <w:tcW w:w="864" w:type="dxa"/>
                <w:vAlign w:val="center"/>
                <w:hideMark/>
              </w:tcPr>
            </w:tcPrChange>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45" w:author="Brian Bohman" w:date="2021-10-27T05:58:00Z">
              <w:tcPr>
                <w:tcW w:w="1152" w:type="dxa"/>
                <w:vAlign w:val="center"/>
                <w:hideMark/>
              </w:tcPr>
            </w:tcPrChange>
          </w:tcPr>
          <w:p w14:paraId="6162AB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46" w:author="Brian Bohman" w:date="2021-10-27T05:58:00Z">
              <w:tcPr>
                <w:tcW w:w="504" w:type="dxa"/>
                <w:vAlign w:val="center"/>
                <w:hideMark/>
              </w:tcPr>
            </w:tcPrChange>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47" w:author="Brian Bohman" w:date="2021-10-27T05:58:00Z">
              <w:tcPr>
                <w:tcW w:w="1008" w:type="dxa"/>
                <w:vAlign w:val="center"/>
                <w:hideMark/>
              </w:tcPr>
            </w:tcPrChange>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48" w:author="Brian Bohman" w:date="2021-10-27T05:58:00Z">
              <w:tcPr>
                <w:tcW w:w="1008" w:type="dxa"/>
                <w:vAlign w:val="center"/>
                <w:hideMark/>
              </w:tcPr>
            </w:tcPrChange>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49" w:author="Brian Bohman" w:date="2021-10-27T05:58:00Z">
              <w:tcPr>
                <w:tcW w:w="720" w:type="dxa"/>
                <w:vAlign w:val="center"/>
                <w:hideMark/>
              </w:tcPr>
            </w:tcPrChange>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50" w:author="Brian Bohman" w:date="2021-10-27T05:58:00Z">
              <w:tcPr>
                <w:tcW w:w="1008" w:type="dxa"/>
                <w:vAlign w:val="center"/>
                <w:hideMark/>
              </w:tcPr>
            </w:tcPrChange>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251" w:author="Brian Bohman" w:date="2021-10-27T05:58:00Z">
              <w:tcPr>
                <w:tcW w:w="1152" w:type="dxa"/>
                <w:vAlign w:val="center"/>
                <w:hideMark/>
              </w:tcPr>
            </w:tcPrChange>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2252" w:author="Brian Bohman" w:date="2021-10-27T05:58:00Z">
              <w:tcPr>
                <w:tcW w:w="1008" w:type="dxa"/>
                <w:vAlign w:val="center"/>
                <w:hideMark/>
              </w:tcPr>
            </w:tcPrChange>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2BB4A491" w14:textId="77777777" w:rsidTr="00E419CD">
        <w:trPr>
          <w:trHeight w:val="165"/>
          <w:trPrChange w:id="2253" w:author="Brian Bohman" w:date="2021-10-27T05:58:00Z">
            <w:trPr>
              <w:trHeight w:val="165"/>
            </w:trPr>
          </w:trPrChange>
        </w:trPr>
        <w:tc>
          <w:tcPr>
            <w:tcW w:w="360" w:type="dxa"/>
            <w:vAlign w:val="center"/>
            <w:hideMark/>
            <w:tcPrChange w:id="2254" w:author="Brian Bohman" w:date="2021-10-27T05:58:00Z">
              <w:tcPr>
                <w:tcW w:w="360" w:type="dxa"/>
                <w:vAlign w:val="center"/>
                <w:hideMark/>
              </w:tcPr>
            </w:tcPrChange>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Change w:id="2255" w:author="Brian Bohman" w:date="2021-10-27T05:58:00Z">
              <w:tcPr>
                <w:tcW w:w="864" w:type="dxa"/>
                <w:vAlign w:val="center"/>
                <w:hideMark/>
              </w:tcPr>
            </w:tcPrChange>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56" w:author="Brian Bohman" w:date="2021-10-27T05:58:00Z">
              <w:tcPr>
                <w:tcW w:w="1152" w:type="dxa"/>
                <w:vAlign w:val="center"/>
                <w:hideMark/>
              </w:tcPr>
            </w:tcPrChange>
          </w:tcPr>
          <w:p w14:paraId="77577B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57" w:author="Brian Bohman" w:date="2021-10-27T05:58:00Z">
              <w:tcPr>
                <w:tcW w:w="504" w:type="dxa"/>
                <w:vAlign w:val="center"/>
                <w:hideMark/>
              </w:tcPr>
            </w:tcPrChange>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Change w:id="2258" w:author="Brian Bohman" w:date="2021-10-27T05:58:00Z">
              <w:tcPr>
                <w:tcW w:w="1008" w:type="dxa"/>
                <w:vAlign w:val="center"/>
                <w:hideMark/>
              </w:tcPr>
            </w:tcPrChange>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Change w:id="2259" w:author="Brian Bohman" w:date="2021-10-27T05:58:00Z">
              <w:tcPr>
                <w:tcW w:w="1008" w:type="dxa"/>
                <w:vAlign w:val="center"/>
                <w:hideMark/>
              </w:tcPr>
            </w:tcPrChange>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60" w:author="Brian Bohman" w:date="2021-10-27T05:58:00Z">
              <w:tcPr>
                <w:tcW w:w="720" w:type="dxa"/>
                <w:vAlign w:val="center"/>
                <w:hideMark/>
              </w:tcPr>
            </w:tcPrChange>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61" w:author="Brian Bohman" w:date="2021-10-27T05:58:00Z">
              <w:tcPr>
                <w:tcW w:w="1008" w:type="dxa"/>
                <w:vAlign w:val="center"/>
                <w:hideMark/>
              </w:tcPr>
            </w:tcPrChange>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262" w:author="Brian Bohman" w:date="2021-10-27T05:58:00Z">
              <w:tcPr>
                <w:tcW w:w="1152" w:type="dxa"/>
                <w:vAlign w:val="center"/>
                <w:hideMark/>
              </w:tcPr>
            </w:tcPrChange>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440" w:type="dxa"/>
            <w:vAlign w:val="center"/>
            <w:hideMark/>
            <w:tcPrChange w:id="2263" w:author="Brian Bohman" w:date="2021-10-27T05:58:00Z">
              <w:tcPr>
                <w:tcW w:w="1008" w:type="dxa"/>
                <w:vAlign w:val="center"/>
                <w:hideMark/>
              </w:tcPr>
            </w:tcPrChange>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15899F19" w14:textId="77777777" w:rsidTr="00E419CD">
        <w:trPr>
          <w:trHeight w:val="165"/>
          <w:trPrChange w:id="2264" w:author="Brian Bohman" w:date="2021-10-27T05:58:00Z">
            <w:trPr>
              <w:trHeight w:val="165"/>
            </w:trPr>
          </w:trPrChange>
        </w:trPr>
        <w:tc>
          <w:tcPr>
            <w:tcW w:w="360" w:type="dxa"/>
            <w:vAlign w:val="center"/>
            <w:hideMark/>
            <w:tcPrChange w:id="2265" w:author="Brian Bohman" w:date="2021-10-27T05:58:00Z">
              <w:tcPr>
                <w:tcW w:w="360" w:type="dxa"/>
                <w:vAlign w:val="center"/>
                <w:hideMark/>
              </w:tcPr>
            </w:tcPrChange>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Change w:id="2266" w:author="Brian Bohman" w:date="2021-10-27T05:58:00Z">
              <w:tcPr>
                <w:tcW w:w="864" w:type="dxa"/>
                <w:vAlign w:val="center"/>
                <w:hideMark/>
              </w:tcPr>
            </w:tcPrChange>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67" w:author="Brian Bohman" w:date="2021-10-27T05:58:00Z">
              <w:tcPr>
                <w:tcW w:w="1152" w:type="dxa"/>
                <w:vAlign w:val="center"/>
                <w:hideMark/>
              </w:tcPr>
            </w:tcPrChange>
          </w:tcPr>
          <w:p w14:paraId="23E406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68" w:author="Brian Bohman" w:date="2021-10-27T05:58:00Z">
              <w:tcPr>
                <w:tcW w:w="504" w:type="dxa"/>
                <w:vAlign w:val="center"/>
                <w:hideMark/>
              </w:tcPr>
            </w:tcPrChange>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69" w:author="Brian Bohman" w:date="2021-10-27T05:58:00Z">
              <w:tcPr>
                <w:tcW w:w="1008" w:type="dxa"/>
                <w:vAlign w:val="center"/>
                <w:hideMark/>
              </w:tcPr>
            </w:tcPrChange>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70" w:author="Brian Bohman" w:date="2021-10-27T05:58:00Z">
              <w:tcPr>
                <w:tcW w:w="1008" w:type="dxa"/>
                <w:vAlign w:val="center"/>
                <w:hideMark/>
              </w:tcPr>
            </w:tcPrChange>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71" w:author="Brian Bohman" w:date="2021-10-27T05:58:00Z">
              <w:tcPr>
                <w:tcW w:w="720" w:type="dxa"/>
                <w:vAlign w:val="center"/>
                <w:hideMark/>
              </w:tcPr>
            </w:tcPrChange>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72" w:author="Brian Bohman" w:date="2021-10-27T05:58:00Z">
              <w:tcPr>
                <w:tcW w:w="1008" w:type="dxa"/>
                <w:vAlign w:val="center"/>
                <w:hideMark/>
              </w:tcPr>
            </w:tcPrChange>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273" w:author="Brian Bohman" w:date="2021-10-27T05:58:00Z">
              <w:tcPr>
                <w:tcW w:w="1152" w:type="dxa"/>
                <w:vAlign w:val="center"/>
                <w:hideMark/>
              </w:tcPr>
            </w:tcPrChange>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440" w:type="dxa"/>
            <w:vAlign w:val="center"/>
            <w:hideMark/>
            <w:tcPrChange w:id="2274" w:author="Brian Bohman" w:date="2021-10-27T05:58:00Z">
              <w:tcPr>
                <w:tcW w:w="1008" w:type="dxa"/>
                <w:vAlign w:val="center"/>
                <w:hideMark/>
              </w:tcPr>
            </w:tcPrChange>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8E688B8" w14:textId="77777777" w:rsidTr="00E419CD">
        <w:trPr>
          <w:trHeight w:val="165"/>
          <w:trPrChange w:id="2275" w:author="Brian Bohman" w:date="2021-10-27T05:58:00Z">
            <w:trPr>
              <w:trHeight w:val="165"/>
            </w:trPr>
          </w:trPrChange>
        </w:trPr>
        <w:tc>
          <w:tcPr>
            <w:tcW w:w="360" w:type="dxa"/>
            <w:vAlign w:val="center"/>
            <w:hideMark/>
            <w:tcPrChange w:id="2276" w:author="Brian Bohman" w:date="2021-10-27T05:58:00Z">
              <w:tcPr>
                <w:tcW w:w="360" w:type="dxa"/>
                <w:vAlign w:val="center"/>
                <w:hideMark/>
              </w:tcPr>
            </w:tcPrChange>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Change w:id="2277" w:author="Brian Bohman" w:date="2021-10-27T05:58:00Z">
              <w:tcPr>
                <w:tcW w:w="864" w:type="dxa"/>
                <w:vAlign w:val="center"/>
                <w:hideMark/>
              </w:tcPr>
            </w:tcPrChange>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78" w:author="Brian Bohman" w:date="2021-10-27T05:58:00Z">
              <w:tcPr>
                <w:tcW w:w="1152" w:type="dxa"/>
                <w:vAlign w:val="center"/>
                <w:hideMark/>
              </w:tcPr>
            </w:tcPrChange>
          </w:tcPr>
          <w:p w14:paraId="21EDE74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79" w:author="Brian Bohman" w:date="2021-10-27T05:58:00Z">
              <w:tcPr>
                <w:tcW w:w="504" w:type="dxa"/>
                <w:vAlign w:val="center"/>
                <w:hideMark/>
              </w:tcPr>
            </w:tcPrChange>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80" w:author="Brian Bohman" w:date="2021-10-27T05:58:00Z">
              <w:tcPr>
                <w:tcW w:w="1008" w:type="dxa"/>
                <w:vAlign w:val="center"/>
                <w:hideMark/>
              </w:tcPr>
            </w:tcPrChange>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81" w:author="Brian Bohman" w:date="2021-10-27T05:58:00Z">
              <w:tcPr>
                <w:tcW w:w="1008" w:type="dxa"/>
                <w:vAlign w:val="center"/>
                <w:hideMark/>
              </w:tcPr>
            </w:tcPrChange>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82" w:author="Brian Bohman" w:date="2021-10-27T05:58:00Z">
              <w:tcPr>
                <w:tcW w:w="720" w:type="dxa"/>
                <w:vAlign w:val="center"/>
                <w:hideMark/>
              </w:tcPr>
            </w:tcPrChange>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83" w:author="Brian Bohman" w:date="2021-10-27T05:58:00Z">
              <w:tcPr>
                <w:tcW w:w="1008" w:type="dxa"/>
                <w:vAlign w:val="center"/>
                <w:hideMark/>
              </w:tcPr>
            </w:tcPrChange>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284" w:author="Brian Bohman" w:date="2021-10-27T05:58:00Z">
              <w:tcPr>
                <w:tcW w:w="1152" w:type="dxa"/>
                <w:vAlign w:val="center"/>
                <w:hideMark/>
              </w:tcPr>
            </w:tcPrChange>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2285" w:author="Brian Bohman" w:date="2021-10-27T05:58:00Z">
              <w:tcPr>
                <w:tcW w:w="1008" w:type="dxa"/>
                <w:vAlign w:val="center"/>
                <w:hideMark/>
              </w:tcPr>
            </w:tcPrChange>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FD8F529" w14:textId="77777777" w:rsidTr="00E419CD">
        <w:trPr>
          <w:trHeight w:val="165"/>
          <w:trPrChange w:id="2286" w:author="Brian Bohman" w:date="2021-10-27T05:58:00Z">
            <w:trPr>
              <w:trHeight w:val="165"/>
            </w:trPr>
          </w:trPrChange>
        </w:trPr>
        <w:tc>
          <w:tcPr>
            <w:tcW w:w="360" w:type="dxa"/>
            <w:vAlign w:val="center"/>
            <w:hideMark/>
            <w:tcPrChange w:id="2287" w:author="Brian Bohman" w:date="2021-10-27T05:58:00Z">
              <w:tcPr>
                <w:tcW w:w="360" w:type="dxa"/>
                <w:vAlign w:val="center"/>
                <w:hideMark/>
              </w:tcPr>
            </w:tcPrChange>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Change w:id="2288" w:author="Brian Bohman" w:date="2021-10-27T05:58:00Z">
              <w:tcPr>
                <w:tcW w:w="864" w:type="dxa"/>
                <w:vAlign w:val="center"/>
                <w:hideMark/>
              </w:tcPr>
            </w:tcPrChange>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289" w:author="Brian Bohman" w:date="2021-10-27T05:58:00Z">
              <w:tcPr>
                <w:tcW w:w="1152" w:type="dxa"/>
                <w:vAlign w:val="center"/>
                <w:hideMark/>
              </w:tcPr>
            </w:tcPrChange>
          </w:tcPr>
          <w:p w14:paraId="5F4AC58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290" w:author="Brian Bohman" w:date="2021-10-27T05:58:00Z">
              <w:tcPr>
                <w:tcW w:w="504" w:type="dxa"/>
                <w:vAlign w:val="center"/>
                <w:hideMark/>
              </w:tcPr>
            </w:tcPrChange>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291" w:author="Brian Bohman" w:date="2021-10-27T05:58:00Z">
              <w:tcPr>
                <w:tcW w:w="1008" w:type="dxa"/>
                <w:vAlign w:val="center"/>
                <w:hideMark/>
              </w:tcPr>
            </w:tcPrChange>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292" w:author="Brian Bohman" w:date="2021-10-27T05:58:00Z">
              <w:tcPr>
                <w:tcW w:w="1008" w:type="dxa"/>
                <w:vAlign w:val="center"/>
                <w:hideMark/>
              </w:tcPr>
            </w:tcPrChange>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293" w:author="Brian Bohman" w:date="2021-10-27T05:58:00Z">
              <w:tcPr>
                <w:tcW w:w="720" w:type="dxa"/>
                <w:vAlign w:val="center"/>
                <w:hideMark/>
              </w:tcPr>
            </w:tcPrChange>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294" w:author="Brian Bohman" w:date="2021-10-27T05:58:00Z">
              <w:tcPr>
                <w:tcW w:w="1008" w:type="dxa"/>
                <w:vAlign w:val="center"/>
                <w:hideMark/>
              </w:tcPr>
            </w:tcPrChange>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295" w:author="Brian Bohman" w:date="2021-10-27T05:58:00Z">
              <w:tcPr>
                <w:tcW w:w="1152" w:type="dxa"/>
                <w:vAlign w:val="center"/>
                <w:hideMark/>
              </w:tcPr>
            </w:tcPrChange>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440" w:type="dxa"/>
            <w:vAlign w:val="center"/>
            <w:hideMark/>
            <w:tcPrChange w:id="2296" w:author="Brian Bohman" w:date="2021-10-27T05:58:00Z">
              <w:tcPr>
                <w:tcW w:w="1008" w:type="dxa"/>
                <w:vAlign w:val="center"/>
                <w:hideMark/>
              </w:tcPr>
            </w:tcPrChange>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4C8F3ABF" w14:textId="77777777" w:rsidTr="00E419CD">
        <w:trPr>
          <w:trHeight w:val="165"/>
          <w:trPrChange w:id="2297" w:author="Brian Bohman" w:date="2021-10-27T05:58:00Z">
            <w:trPr>
              <w:trHeight w:val="165"/>
            </w:trPr>
          </w:trPrChange>
        </w:trPr>
        <w:tc>
          <w:tcPr>
            <w:tcW w:w="360" w:type="dxa"/>
            <w:vAlign w:val="center"/>
            <w:hideMark/>
            <w:tcPrChange w:id="2298" w:author="Brian Bohman" w:date="2021-10-27T05:58:00Z">
              <w:tcPr>
                <w:tcW w:w="360" w:type="dxa"/>
                <w:vAlign w:val="center"/>
                <w:hideMark/>
              </w:tcPr>
            </w:tcPrChange>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Change w:id="2299" w:author="Brian Bohman" w:date="2021-10-27T05:58:00Z">
              <w:tcPr>
                <w:tcW w:w="864" w:type="dxa"/>
                <w:vAlign w:val="center"/>
                <w:hideMark/>
              </w:tcPr>
            </w:tcPrChange>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00" w:author="Brian Bohman" w:date="2021-10-27T05:58:00Z">
              <w:tcPr>
                <w:tcW w:w="1152" w:type="dxa"/>
                <w:vAlign w:val="center"/>
                <w:hideMark/>
              </w:tcPr>
            </w:tcPrChange>
          </w:tcPr>
          <w:p w14:paraId="5C333CA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01" w:author="Brian Bohman" w:date="2021-10-27T05:58:00Z">
              <w:tcPr>
                <w:tcW w:w="504" w:type="dxa"/>
                <w:vAlign w:val="center"/>
                <w:hideMark/>
              </w:tcPr>
            </w:tcPrChange>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02" w:author="Brian Bohman" w:date="2021-10-27T05:58:00Z">
              <w:tcPr>
                <w:tcW w:w="1008" w:type="dxa"/>
                <w:vAlign w:val="center"/>
                <w:hideMark/>
              </w:tcPr>
            </w:tcPrChange>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03" w:author="Brian Bohman" w:date="2021-10-27T05:58:00Z">
              <w:tcPr>
                <w:tcW w:w="1008" w:type="dxa"/>
                <w:vAlign w:val="center"/>
                <w:hideMark/>
              </w:tcPr>
            </w:tcPrChange>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04" w:author="Brian Bohman" w:date="2021-10-27T05:58:00Z">
              <w:tcPr>
                <w:tcW w:w="720" w:type="dxa"/>
                <w:vAlign w:val="center"/>
                <w:hideMark/>
              </w:tcPr>
            </w:tcPrChange>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05" w:author="Brian Bohman" w:date="2021-10-27T05:58:00Z">
              <w:tcPr>
                <w:tcW w:w="1008" w:type="dxa"/>
                <w:vAlign w:val="center"/>
                <w:hideMark/>
              </w:tcPr>
            </w:tcPrChange>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06" w:author="Brian Bohman" w:date="2021-10-27T05:58:00Z">
              <w:tcPr>
                <w:tcW w:w="1152" w:type="dxa"/>
                <w:vAlign w:val="center"/>
                <w:hideMark/>
              </w:tcPr>
            </w:tcPrChange>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2307" w:author="Brian Bohman" w:date="2021-10-27T05:58:00Z">
              <w:tcPr>
                <w:tcW w:w="1008" w:type="dxa"/>
                <w:vAlign w:val="center"/>
                <w:hideMark/>
              </w:tcPr>
            </w:tcPrChange>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9A582CA" w14:textId="77777777" w:rsidTr="00E419CD">
        <w:trPr>
          <w:trHeight w:val="165"/>
          <w:trPrChange w:id="2308" w:author="Brian Bohman" w:date="2021-10-27T05:58:00Z">
            <w:trPr>
              <w:trHeight w:val="165"/>
            </w:trPr>
          </w:trPrChange>
        </w:trPr>
        <w:tc>
          <w:tcPr>
            <w:tcW w:w="360" w:type="dxa"/>
            <w:vAlign w:val="center"/>
            <w:hideMark/>
            <w:tcPrChange w:id="2309" w:author="Brian Bohman" w:date="2021-10-27T05:58:00Z">
              <w:tcPr>
                <w:tcW w:w="360" w:type="dxa"/>
                <w:vAlign w:val="center"/>
                <w:hideMark/>
              </w:tcPr>
            </w:tcPrChange>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Change w:id="2310" w:author="Brian Bohman" w:date="2021-10-27T05:58:00Z">
              <w:tcPr>
                <w:tcW w:w="864" w:type="dxa"/>
                <w:vAlign w:val="center"/>
                <w:hideMark/>
              </w:tcPr>
            </w:tcPrChange>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11" w:author="Brian Bohman" w:date="2021-10-27T05:58:00Z">
              <w:tcPr>
                <w:tcW w:w="1152" w:type="dxa"/>
                <w:vAlign w:val="center"/>
                <w:hideMark/>
              </w:tcPr>
            </w:tcPrChange>
          </w:tcPr>
          <w:p w14:paraId="668946A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12" w:author="Brian Bohman" w:date="2021-10-27T05:58:00Z">
              <w:tcPr>
                <w:tcW w:w="504" w:type="dxa"/>
                <w:vAlign w:val="center"/>
                <w:hideMark/>
              </w:tcPr>
            </w:tcPrChange>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Change w:id="2313" w:author="Brian Bohman" w:date="2021-10-27T05:58:00Z">
              <w:tcPr>
                <w:tcW w:w="1008" w:type="dxa"/>
                <w:vAlign w:val="center"/>
                <w:hideMark/>
              </w:tcPr>
            </w:tcPrChange>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Change w:id="2314" w:author="Brian Bohman" w:date="2021-10-27T05:58:00Z">
              <w:tcPr>
                <w:tcW w:w="1008" w:type="dxa"/>
                <w:vAlign w:val="center"/>
                <w:hideMark/>
              </w:tcPr>
            </w:tcPrChange>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15" w:author="Brian Bohman" w:date="2021-10-27T05:58:00Z">
              <w:tcPr>
                <w:tcW w:w="720" w:type="dxa"/>
                <w:vAlign w:val="center"/>
                <w:hideMark/>
              </w:tcPr>
            </w:tcPrChange>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16" w:author="Brian Bohman" w:date="2021-10-27T05:58:00Z">
              <w:tcPr>
                <w:tcW w:w="1008" w:type="dxa"/>
                <w:vAlign w:val="center"/>
                <w:hideMark/>
              </w:tcPr>
            </w:tcPrChange>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17" w:author="Brian Bohman" w:date="2021-10-27T05:58:00Z">
              <w:tcPr>
                <w:tcW w:w="1152" w:type="dxa"/>
                <w:vAlign w:val="center"/>
                <w:hideMark/>
              </w:tcPr>
            </w:tcPrChange>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440" w:type="dxa"/>
            <w:vAlign w:val="center"/>
            <w:hideMark/>
            <w:tcPrChange w:id="2318" w:author="Brian Bohman" w:date="2021-10-27T05:58:00Z">
              <w:tcPr>
                <w:tcW w:w="1008" w:type="dxa"/>
                <w:vAlign w:val="center"/>
                <w:hideMark/>
              </w:tcPr>
            </w:tcPrChange>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C0FA137" w14:textId="77777777" w:rsidTr="00E419CD">
        <w:trPr>
          <w:trHeight w:val="165"/>
          <w:trPrChange w:id="2319" w:author="Brian Bohman" w:date="2021-10-27T05:58:00Z">
            <w:trPr>
              <w:trHeight w:val="165"/>
            </w:trPr>
          </w:trPrChange>
        </w:trPr>
        <w:tc>
          <w:tcPr>
            <w:tcW w:w="360" w:type="dxa"/>
            <w:vAlign w:val="center"/>
            <w:hideMark/>
            <w:tcPrChange w:id="2320" w:author="Brian Bohman" w:date="2021-10-27T05:58:00Z">
              <w:tcPr>
                <w:tcW w:w="360" w:type="dxa"/>
                <w:vAlign w:val="center"/>
                <w:hideMark/>
              </w:tcPr>
            </w:tcPrChange>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Change w:id="2321" w:author="Brian Bohman" w:date="2021-10-27T05:58:00Z">
              <w:tcPr>
                <w:tcW w:w="864" w:type="dxa"/>
                <w:vAlign w:val="center"/>
                <w:hideMark/>
              </w:tcPr>
            </w:tcPrChange>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22" w:author="Brian Bohman" w:date="2021-10-27T05:58:00Z">
              <w:tcPr>
                <w:tcW w:w="1152" w:type="dxa"/>
                <w:vAlign w:val="center"/>
                <w:hideMark/>
              </w:tcPr>
            </w:tcPrChange>
          </w:tcPr>
          <w:p w14:paraId="0321FC1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23" w:author="Brian Bohman" w:date="2021-10-27T05:58:00Z">
              <w:tcPr>
                <w:tcW w:w="504" w:type="dxa"/>
                <w:vAlign w:val="center"/>
                <w:hideMark/>
              </w:tcPr>
            </w:tcPrChange>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24" w:author="Brian Bohman" w:date="2021-10-27T05:58:00Z">
              <w:tcPr>
                <w:tcW w:w="1008" w:type="dxa"/>
                <w:vAlign w:val="center"/>
                <w:hideMark/>
              </w:tcPr>
            </w:tcPrChange>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25" w:author="Brian Bohman" w:date="2021-10-27T05:58:00Z">
              <w:tcPr>
                <w:tcW w:w="1008" w:type="dxa"/>
                <w:vAlign w:val="center"/>
                <w:hideMark/>
              </w:tcPr>
            </w:tcPrChange>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26" w:author="Brian Bohman" w:date="2021-10-27T05:58:00Z">
              <w:tcPr>
                <w:tcW w:w="720" w:type="dxa"/>
                <w:vAlign w:val="center"/>
                <w:hideMark/>
              </w:tcPr>
            </w:tcPrChange>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27" w:author="Brian Bohman" w:date="2021-10-27T05:58:00Z">
              <w:tcPr>
                <w:tcW w:w="1008" w:type="dxa"/>
                <w:vAlign w:val="center"/>
                <w:hideMark/>
              </w:tcPr>
            </w:tcPrChange>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28" w:author="Brian Bohman" w:date="2021-10-27T05:58:00Z">
              <w:tcPr>
                <w:tcW w:w="1152" w:type="dxa"/>
                <w:vAlign w:val="center"/>
                <w:hideMark/>
              </w:tcPr>
            </w:tcPrChange>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440" w:type="dxa"/>
            <w:vAlign w:val="center"/>
            <w:hideMark/>
            <w:tcPrChange w:id="2329" w:author="Brian Bohman" w:date="2021-10-27T05:58:00Z">
              <w:tcPr>
                <w:tcW w:w="1008" w:type="dxa"/>
                <w:vAlign w:val="center"/>
                <w:hideMark/>
              </w:tcPr>
            </w:tcPrChange>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5D169696" w14:textId="77777777" w:rsidTr="00E419CD">
        <w:trPr>
          <w:trHeight w:val="165"/>
          <w:trPrChange w:id="2330" w:author="Brian Bohman" w:date="2021-10-27T05:58:00Z">
            <w:trPr>
              <w:trHeight w:val="165"/>
            </w:trPr>
          </w:trPrChange>
        </w:trPr>
        <w:tc>
          <w:tcPr>
            <w:tcW w:w="360" w:type="dxa"/>
            <w:vAlign w:val="center"/>
            <w:hideMark/>
            <w:tcPrChange w:id="2331" w:author="Brian Bohman" w:date="2021-10-27T05:58:00Z">
              <w:tcPr>
                <w:tcW w:w="360" w:type="dxa"/>
                <w:vAlign w:val="center"/>
                <w:hideMark/>
              </w:tcPr>
            </w:tcPrChange>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Change w:id="2332" w:author="Brian Bohman" w:date="2021-10-27T05:58:00Z">
              <w:tcPr>
                <w:tcW w:w="864" w:type="dxa"/>
                <w:vAlign w:val="center"/>
                <w:hideMark/>
              </w:tcPr>
            </w:tcPrChange>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33" w:author="Brian Bohman" w:date="2021-10-27T05:58:00Z">
              <w:tcPr>
                <w:tcW w:w="1152" w:type="dxa"/>
                <w:vAlign w:val="center"/>
                <w:hideMark/>
              </w:tcPr>
            </w:tcPrChange>
          </w:tcPr>
          <w:p w14:paraId="0AAF27A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34" w:author="Brian Bohman" w:date="2021-10-27T05:58:00Z">
              <w:tcPr>
                <w:tcW w:w="504" w:type="dxa"/>
                <w:vAlign w:val="center"/>
                <w:hideMark/>
              </w:tcPr>
            </w:tcPrChange>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35" w:author="Brian Bohman" w:date="2021-10-27T05:58:00Z">
              <w:tcPr>
                <w:tcW w:w="1008" w:type="dxa"/>
                <w:vAlign w:val="center"/>
                <w:hideMark/>
              </w:tcPr>
            </w:tcPrChange>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36" w:author="Brian Bohman" w:date="2021-10-27T05:58:00Z">
              <w:tcPr>
                <w:tcW w:w="1008" w:type="dxa"/>
                <w:vAlign w:val="center"/>
                <w:hideMark/>
              </w:tcPr>
            </w:tcPrChange>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37" w:author="Brian Bohman" w:date="2021-10-27T05:58:00Z">
              <w:tcPr>
                <w:tcW w:w="720" w:type="dxa"/>
                <w:vAlign w:val="center"/>
                <w:hideMark/>
              </w:tcPr>
            </w:tcPrChange>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38" w:author="Brian Bohman" w:date="2021-10-27T05:58:00Z">
              <w:tcPr>
                <w:tcW w:w="1008" w:type="dxa"/>
                <w:vAlign w:val="center"/>
                <w:hideMark/>
              </w:tcPr>
            </w:tcPrChange>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152" w:type="dxa"/>
            <w:vAlign w:val="center"/>
            <w:hideMark/>
            <w:tcPrChange w:id="2339" w:author="Brian Bohman" w:date="2021-10-27T05:58:00Z">
              <w:tcPr>
                <w:tcW w:w="1152" w:type="dxa"/>
                <w:vAlign w:val="center"/>
                <w:hideMark/>
              </w:tcPr>
            </w:tcPrChange>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440" w:type="dxa"/>
            <w:vAlign w:val="center"/>
            <w:hideMark/>
            <w:tcPrChange w:id="2340" w:author="Brian Bohman" w:date="2021-10-27T05:58:00Z">
              <w:tcPr>
                <w:tcW w:w="1008" w:type="dxa"/>
                <w:vAlign w:val="center"/>
                <w:hideMark/>
              </w:tcPr>
            </w:tcPrChange>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016BC8D7" w14:textId="77777777" w:rsidTr="00E419CD">
        <w:trPr>
          <w:trHeight w:val="165"/>
          <w:trPrChange w:id="2341" w:author="Brian Bohman" w:date="2021-10-27T05:58:00Z">
            <w:trPr>
              <w:trHeight w:val="165"/>
            </w:trPr>
          </w:trPrChange>
        </w:trPr>
        <w:tc>
          <w:tcPr>
            <w:tcW w:w="360" w:type="dxa"/>
            <w:vAlign w:val="center"/>
            <w:hideMark/>
            <w:tcPrChange w:id="2342" w:author="Brian Bohman" w:date="2021-10-27T05:58:00Z">
              <w:tcPr>
                <w:tcW w:w="360" w:type="dxa"/>
                <w:vAlign w:val="center"/>
                <w:hideMark/>
              </w:tcPr>
            </w:tcPrChange>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Change w:id="2343" w:author="Brian Bohman" w:date="2021-10-27T05:58:00Z">
              <w:tcPr>
                <w:tcW w:w="864" w:type="dxa"/>
                <w:vAlign w:val="center"/>
                <w:hideMark/>
              </w:tcPr>
            </w:tcPrChange>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44" w:author="Brian Bohman" w:date="2021-10-27T05:58:00Z">
              <w:tcPr>
                <w:tcW w:w="1152" w:type="dxa"/>
                <w:vAlign w:val="center"/>
                <w:hideMark/>
              </w:tcPr>
            </w:tcPrChange>
          </w:tcPr>
          <w:p w14:paraId="5CA34F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45" w:author="Brian Bohman" w:date="2021-10-27T05:58:00Z">
              <w:tcPr>
                <w:tcW w:w="504" w:type="dxa"/>
                <w:vAlign w:val="center"/>
                <w:hideMark/>
              </w:tcPr>
            </w:tcPrChange>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46" w:author="Brian Bohman" w:date="2021-10-27T05:58:00Z">
              <w:tcPr>
                <w:tcW w:w="1008" w:type="dxa"/>
                <w:vAlign w:val="center"/>
                <w:hideMark/>
              </w:tcPr>
            </w:tcPrChange>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47" w:author="Brian Bohman" w:date="2021-10-27T05:58:00Z">
              <w:tcPr>
                <w:tcW w:w="1008" w:type="dxa"/>
                <w:vAlign w:val="center"/>
                <w:hideMark/>
              </w:tcPr>
            </w:tcPrChange>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48" w:author="Brian Bohman" w:date="2021-10-27T05:58:00Z">
              <w:tcPr>
                <w:tcW w:w="720" w:type="dxa"/>
                <w:vAlign w:val="center"/>
                <w:hideMark/>
              </w:tcPr>
            </w:tcPrChange>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49" w:author="Brian Bohman" w:date="2021-10-27T05:58:00Z">
              <w:tcPr>
                <w:tcW w:w="1008" w:type="dxa"/>
                <w:vAlign w:val="center"/>
                <w:hideMark/>
              </w:tcPr>
            </w:tcPrChange>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152" w:type="dxa"/>
            <w:vAlign w:val="center"/>
            <w:hideMark/>
            <w:tcPrChange w:id="2350" w:author="Brian Bohman" w:date="2021-10-27T05:58:00Z">
              <w:tcPr>
                <w:tcW w:w="1152" w:type="dxa"/>
                <w:vAlign w:val="center"/>
                <w:hideMark/>
              </w:tcPr>
            </w:tcPrChange>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440" w:type="dxa"/>
            <w:vAlign w:val="center"/>
            <w:hideMark/>
            <w:tcPrChange w:id="2351" w:author="Brian Bohman" w:date="2021-10-27T05:58:00Z">
              <w:tcPr>
                <w:tcW w:w="1008" w:type="dxa"/>
                <w:vAlign w:val="center"/>
                <w:hideMark/>
              </w:tcPr>
            </w:tcPrChange>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61BAA893" w14:textId="77777777" w:rsidTr="00E419CD">
        <w:trPr>
          <w:trHeight w:val="165"/>
          <w:trPrChange w:id="2352" w:author="Brian Bohman" w:date="2021-10-27T05:58:00Z">
            <w:trPr>
              <w:trHeight w:val="165"/>
            </w:trPr>
          </w:trPrChange>
        </w:trPr>
        <w:tc>
          <w:tcPr>
            <w:tcW w:w="360" w:type="dxa"/>
            <w:vAlign w:val="center"/>
            <w:hideMark/>
            <w:tcPrChange w:id="2353" w:author="Brian Bohman" w:date="2021-10-27T05:58:00Z">
              <w:tcPr>
                <w:tcW w:w="360" w:type="dxa"/>
                <w:vAlign w:val="center"/>
                <w:hideMark/>
              </w:tcPr>
            </w:tcPrChange>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Change w:id="2354" w:author="Brian Bohman" w:date="2021-10-27T05:58:00Z">
              <w:tcPr>
                <w:tcW w:w="864" w:type="dxa"/>
                <w:vAlign w:val="center"/>
                <w:hideMark/>
              </w:tcPr>
            </w:tcPrChange>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55" w:author="Brian Bohman" w:date="2021-10-27T05:58:00Z">
              <w:tcPr>
                <w:tcW w:w="1152" w:type="dxa"/>
                <w:vAlign w:val="center"/>
                <w:hideMark/>
              </w:tcPr>
            </w:tcPrChange>
          </w:tcPr>
          <w:p w14:paraId="74E114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56" w:author="Brian Bohman" w:date="2021-10-27T05:58:00Z">
              <w:tcPr>
                <w:tcW w:w="504" w:type="dxa"/>
                <w:vAlign w:val="center"/>
                <w:hideMark/>
              </w:tcPr>
            </w:tcPrChange>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57" w:author="Brian Bohman" w:date="2021-10-27T05:58:00Z">
              <w:tcPr>
                <w:tcW w:w="1008" w:type="dxa"/>
                <w:vAlign w:val="center"/>
                <w:hideMark/>
              </w:tcPr>
            </w:tcPrChange>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58" w:author="Brian Bohman" w:date="2021-10-27T05:58:00Z">
              <w:tcPr>
                <w:tcW w:w="1008" w:type="dxa"/>
                <w:vAlign w:val="center"/>
                <w:hideMark/>
              </w:tcPr>
            </w:tcPrChange>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59" w:author="Brian Bohman" w:date="2021-10-27T05:58:00Z">
              <w:tcPr>
                <w:tcW w:w="720" w:type="dxa"/>
                <w:vAlign w:val="center"/>
                <w:hideMark/>
              </w:tcPr>
            </w:tcPrChange>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60" w:author="Brian Bohman" w:date="2021-10-27T05:58:00Z">
              <w:tcPr>
                <w:tcW w:w="1008" w:type="dxa"/>
                <w:vAlign w:val="center"/>
                <w:hideMark/>
              </w:tcPr>
            </w:tcPrChange>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2361" w:author="Brian Bohman" w:date="2021-10-27T05:58:00Z">
              <w:tcPr>
                <w:tcW w:w="1152" w:type="dxa"/>
                <w:vAlign w:val="center"/>
                <w:hideMark/>
              </w:tcPr>
            </w:tcPrChange>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440" w:type="dxa"/>
            <w:vAlign w:val="center"/>
            <w:hideMark/>
            <w:tcPrChange w:id="2362" w:author="Brian Bohman" w:date="2021-10-27T05:58:00Z">
              <w:tcPr>
                <w:tcW w:w="1008" w:type="dxa"/>
                <w:vAlign w:val="center"/>
                <w:hideMark/>
              </w:tcPr>
            </w:tcPrChange>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4DB1584" w14:textId="77777777" w:rsidTr="00E419CD">
        <w:trPr>
          <w:trHeight w:val="180"/>
          <w:trPrChange w:id="2363" w:author="Brian Bohman" w:date="2021-10-27T05:58:00Z">
            <w:trPr>
              <w:trHeight w:val="180"/>
            </w:trPr>
          </w:trPrChange>
        </w:trPr>
        <w:tc>
          <w:tcPr>
            <w:tcW w:w="360" w:type="dxa"/>
            <w:vAlign w:val="center"/>
            <w:hideMark/>
            <w:tcPrChange w:id="2364" w:author="Brian Bohman" w:date="2021-10-27T05:58:00Z">
              <w:tcPr>
                <w:tcW w:w="360" w:type="dxa"/>
                <w:vAlign w:val="center"/>
                <w:hideMark/>
              </w:tcPr>
            </w:tcPrChange>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Change w:id="2365" w:author="Brian Bohman" w:date="2021-10-27T05:58:00Z">
              <w:tcPr>
                <w:tcW w:w="864" w:type="dxa"/>
                <w:vAlign w:val="center"/>
                <w:hideMark/>
              </w:tcPr>
            </w:tcPrChange>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66" w:author="Brian Bohman" w:date="2021-10-27T05:58:00Z">
              <w:tcPr>
                <w:tcW w:w="1152" w:type="dxa"/>
                <w:vAlign w:val="center"/>
                <w:hideMark/>
              </w:tcPr>
            </w:tcPrChange>
          </w:tcPr>
          <w:p w14:paraId="0DF669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67" w:author="Brian Bohman" w:date="2021-10-27T05:58:00Z">
              <w:tcPr>
                <w:tcW w:w="504" w:type="dxa"/>
                <w:vAlign w:val="center"/>
                <w:hideMark/>
              </w:tcPr>
            </w:tcPrChange>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Change w:id="2368" w:author="Brian Bohman" w:date="2021-10-27T05:58:00Z">
              <w:tcPr>
                <w:tcW w:w="1008" w:type="dxa"/>
                <w:vAlign w:val="center"/>
                <w:hideMark/>
              </w:tcPr>
            </w:tcPrChange>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Change w:id="2369" w:author="Brian Bohman" w:date="2021-10-27T05:58:00Z">
              <w:tcPr>
                <w:tcW w:w="1008" w:type="dxa"/>
                <w:vAlign w:val="center"/>
                <w:hideMark/>
              </w:tcPr>
            </w:tcPrChange>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70" w:author="Brian Bohman" w:date="2021-10-27T05:58:00Z">
              <w:tcPr>
                <w:tcW w:w="720" w:type="dxa"/>
                <w:vAlign w:val="center"/>
                <w:hideMark/>
              </w:tcPr>
            </w:tcPrChange>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2371" w:author="Brian Bohman" w:date="2021-10-27T05:58:00Z">
              <w:tcPr>
                <w:tcW w:w="1008" w:type="dxa"/>
                <w:vAlign w:val="center"/>
                <w:hideMark/>
              </w:tcPr>
            </w:tcPrChange>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152" w:type="dxa"/>
            <w:vAlign w:val="center"/>
            <w:hideMark/>
            <w:tcPrChange w:id="2372" w:author="Brian Bohman" w:date="2021-10-27T05:58:00Z">
              <w:tcPr>
                <w:tcW w:w="1152" w:type="dxa"/>
                <w:vAlign w:val="center"/>
                <w:hideMark/>
              </w:tcPr>
            </w:tcPrChange>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440" w:type="dxa"/>
            <w:vAlign w:val="center"/>
            <w:hideMark/>
            <w:tcPrChange w:id="2373" w:author="Brian Bohman" w:date="2021-10-27T05:58:00Z">
              <w:tcPr>
                <w:tcW w:w="1008" w:type="dxa"/>
                <w:vAlign w:val="center"/>
                <w:hideMark/>
              </w:tcPr>
            </w:tcPrChange>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68B08332" w14:textId="77777777" w:rsidTr="00E419CD">
        <w:trPr>
          <w:trHeight w:val="165"/>
          <w:trPrChange w:id="2374" w:author="Brian Bohman" w:date="2021-10-27T05:58:00Z">
            <w:trPr>
              <w:trHeight w:val="165"/>
            </w:trPr>
          </w:trPrChange>
        </w:trPr>
        <w:tc>
          <w:tcPr>
            <w:tcW w:w="360" w:type="dxa"/>
            <w:vAlign w:val="center"/>
            <w:hideMark/>
            <w:tcPrChange w:id="2375" w:author="Brian Bohman" w:date="2021-10-27T05:58:00Z">
              <w:tcPr>
                <w:tcW w:w="360" w:type="dxa"/>
                <w:vAlign w:val="center"/>
                <w:hideMark/>
              </w:tcPr>
            </w:tcPrChange>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Change w:id="2376" w:author="Brian Bohman" w:date="2021-10-27T05:58:00Z">
              <w:tcPr>
                <w:tcW w:w="864" w:type="dxa"/>
                <w:vAlign w:val="center"/>
                <w:hideMark/>
              </w:tcPr>
            </w:tcPrChange>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77" w:author="Brian Bohman" w:date="2021-10-27T05:58:00Z">
              <w:tcPr>
                <w:tcW w:w="1152" w:type="dxa"/>
                <w:vAlign w:val="center"/>
                <w:hideMark/>
              </w:tcPr>
            </w:tcPrChange>
          </w:tcPr>
          <w:p w14:paraId="7652EA0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78" w:author="Brian Bohman" w:date="2021-10-27T05:58:00Z">
              <w:tcPr>
                <w:tcW w:w="504" w:type="dxa"/>
                <w:vAlign w:val="center"/>
                <w:hideMark/>
              </w:tcPr>
            </w:tcPrChange>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79" w:author="Brian Bohman" w:date="2021-10-27T05:58:00Z">
              <w:tcPr>
                <w:tcW w:w="1008" w:type="dxa"/>
                <w:vAlign w:val="center"/>
                <w:hideMark/>
              </w:tcPr>
            </w:tcPrChange>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80" w:author="Brian Bohman" w:date="2021-10-27T05:58:00Z">
              <w:tcPr>
                <w:tcW w:w="1008" w:type="dxa"/>
                <w:vAlign w:val="center"/>
                <w:hideMark/>
              </w:tcPr>
            </w:tcPrChange>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81" w:author="Brian Bohman" w:date="2021-10-27T05:58:00Z">
              <w:tcPr>
                <w:tcW w:w="720" w:type="dxa"/>
                <w:vAlign w:val="center"/>
                <w:hideMark/>
              </w:tcPr>
            </w:tcPrChange>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82" w:author="Brian Bohman" w:date="2021-10-27T05:58:00Z">
              <w:tcPr>
                <w:tcW w:w="1008" w:type="dxa"/>
                <w:vAlign w:val="center"/>
                <w:hideMark/>
              </w:tcPr>
            </w:tcPrChange>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383" w:author="Brian Bohman" w:date="2021-10-27T05:58:00Z">
              <w:tcPr>
                <w:tcW w:w="1152" w:type="dxa"/>
                <w:vAlign w:val="center"/>
                <w:hideMark/>
              </w:tcPr>
            </w:tcPrChange>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440" w:type="dxa"/>
            <w:vAlign w:val="center"/>
            <w:hideMark/>
            <w:tcPrChange w:id="2384" w:author="Brian Bohman" w:date="2021-10-27T05:58:00Z">
              <w:tcPr>
                <w:tcW w:w="1008" w:type="dxa"/>
                <w:vAlign w:val="center"/>
                <w:hideMark/>
              </w:tcPr>
            </w:tcPrChange>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ED157C6" w14:textId="77777777" w:rsidTr="00E419CD">
        <w:trPr>
          <w:trHeight w:val="165"/>
          <w:trPrChange w:id="2385" w:author="Brian Bohman" w:date="2021-10-27T05:58:00Z">
            <w:trPr>
              <w:trHeight w:val="165"/>
            </w:trPr>
          </w:trPrChange>
        </w:trPr>
        <w:tc>
          <w:tcPr>
            <w:tcW w:w="360" w:type="dxa"/>
            <w:vAlign w:val="center"/>
            <w:hideMark/>
            <w:tcPrChange w:id="2386" w:author="Brian Bohman" w:date="2021-10-27T05:58:00Z">
              <w:tcPr>
                <w:tcW w:w="360" w:type="dxa"/>
                <w:vAlign w:val="center"/>
                <w:hideMark/>
              </w:tcPr>
            </w:tcPrChange>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Change w:id="2387" w:author="Brian Bohman" w:date="2021-10-27T05:58:00Z">
              <w:tcPr>
                <w:tcW w:w="864" w:type="dxa"/>
                <w:vAlign w:val="center"/>
                <w:hideMark/>
              </w:tcPr>
            </w:tcPrChange>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88" w:author="Brian Bohman" w:date="2021-10-27T05:58:00Z">
              <w:tcPr>
                <w:tcW w:w="1152" w:type="dxa"/>
                <w:vAlign w:val="center"/>
                <w:hideMark/>
              </w:tcPr>
            </w:tcPrChange>
          </w:tcPr>
          <w:p w14:paraId="4D22A26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389" w:author="Brian Bohman" w:date="2021-10-27T05:58:00Z">
              <w:tcPr>
                <w:tcW w:w="504" w:type="dxa"/>
                <w:vAlign w:val="center"/>
                <w:hideMark/>
              </w:tcPr>
            </w:tcPrChange>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390" w:author="Brian Bohman" w:date="2021-10-27T05:58:00Z">
              <w:tcPr>
                <w:tcW w:w="1008" w:type="dxa"/>
                <w:vAlign w:val="center"/>
                <w:hideMark/>
              </w:tcPr>
            </w:tcPrChange>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391" w:author="Brian Bohman" w:date="2021-10-27T05:58:00Z">
              <w:tcPr>
                <w:tcW w:w="1008" w:type="dxa"/>
                <w:vAlign w:val="center"/>
                <w:hideMark/>
              </w:tcPr>
            </w:tcPrChange>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392" w:author="Brian Bohman" w:date="2021-10-27T05:58:00Z">
              <w:tcPr>
                <w:tcW w:w="720" w:type="dxa"/>
                <w:vAlign w:val="center"/>
                <w:hideMark/>
              </w:tcPr>
            </w:tcPrChange>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393" w:author="Brian Bohman" w:date="2021-10-27T05:58:00Z">
              <w:tcPr>
                <w:tcW w:w="1008" w:type="dxa"/>
                <w:vAlign w:val="center"/>
                <w:hideMark/>
              </w:tcPr>
            </w:tcPrChange>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394" w:author="Brian Bohman" w:date="2021-10-27T05:58:00Z">
              <w:tcPr>
                <w:tcW w:w="1152" w:type="dxa"/>
                <w:vAlign w:val="center"/>
                <w:hideMark/>
              </w:tcPr>
            </w:tcPrChange>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2395" w:author="Brian Bohman" w:date="2021-10-27T05:58:00Z">
              <w:tcPr>
                <w:tcW w:w="1008" w:type="dxa"/>
                <w:vAlign w:val="center"/>
                <w:hideMark/>
              </w:tcPr>
            </w:tcPrChange>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3D8AFB3D" w14:textId="77777777" w:rsidTr="00E419CD">
        <w:trPr>
          <w:trHeight w:val="165"/>
          <w:trPrChange w:id="2396" w:author="Brian Bohman" w:date="2021-10-27T05:58:00Z">
            <w:trPr>
              <w:trHeight w:val="165"/>
            </w:trPr>
          </w:trPrChange>
        </w:trPr>
        <w:tc>
          <w:tcPr>
            <w:tcW w:w="360" w:type="dxa"/>
            <w:vAlign w:val="center"/>
            <w:hideMark/>
            <w:tcPrChange w:id="2397" w:author="Brian Bohman" w:date="2021-10-27T05:58:00Z">
              <w:tcPr>
                <w:tcW w:w="360" w:type="dxa"/>
                <w:vAlign w:val="center"/>
                <w:hideMark/>
              </w:tcPr>
            </w:tcPrChange>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Change w:id="2398" w:author="Brian Bohman" w:date="2021-10-27T05:58:00Z">
              <w:tcPr>
                <w:tcW w:w="864" w:type="dxa"/>
                <w:vAlign w:val="center"/>
                <w:hideMark/>
              </w:tcPr>
            </w:tcPrChange>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399" w:author="Brian Bohman" w:date="2021-10-27T05:58:00Z">
              <w:tcPr>
                <w:tcW w:w="1152" w:type="dxa"/>
                <w:vAlign w:val="center"/>
                <w:hideMark/>
              </w:tcPr>
            </w:tcPrChange>
          </w:tcPr>
          <w:p w14:paraId="0D0B5DE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00" w:author="Brian Bohman" w:date="2021-10-27T05:58:00Z">
              <w:tcPr>
                <w:tcW w:w="504" w:type="dxa"/>
                <w:vAlign w:val="center"/>
                <w:hideMark/>
              </w:tcPr>
            </w:tcPrChange>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01" w:author="Brian Bohman" w:date="2021-10-27T05:58:00Z">
              <w:tcPr>
                <w:tcW w:w="1008" w:type="dxa"/>
                <w:vAlign w:val="center"/>
                <w:hideMark/>
              </w:tcPr>
            </w:tcPrChange>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02" w:author="Brian Bohman" w:date="2021-10-27T05:58:00Z">
              <w:tcPr>
                <w:tcW w:w="1008" w:type="dxa"/>
                <w:vAlign w:val="center"/>
                <w:hideMark/>
              </w:tcPr>
            </w:tcPrChange>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03" w:author="Brian Bohman" w:date="2021-10-27T05:58:00Z">
              <w:tcPr>
                <w:tcW w:w="720" w:type="dxa"/>
                <w:vAlign w:val="center"/>
                <w:hideMark/>
              </w:tcPr>
            </w:tcPrChange>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04" w:author="Brian Bohman" w:date="2021-10-27T05:58:00Z">
              <w:tcPr>
                <w:tcW w:w="1008" w:type="dxa"/>
                <w:vAlign w:val="center"/>
                <w:hideMark/>
              </w:tcPr>
            </w:tcPrChange>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05" w:author="Brian Bohman" w:date="2021-10-27T05:58:00Z">
              <w:tcPr>
                <w:tcW w:w="1152" w:type="dxa"/>
                <w:vAlign w:val="center"/>
                <w:hideMark/>
              </w:tcPr>
            </w:tcPrChange>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06" w:author="Brian Bohman" w:date="2021-10-27T05:58:00Z">
              <w:tcPr>
                <w:tcW w:w="1008" w:type="dxa"/>
                <w:vAlign w:val="center"/>
                <w:hideMark/>
              </w:tcPr>
            </w:tcPrChange>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6549DB0A" w14:textId="77777777" w:rsidTr="00E419CD">
        <w:trPr>
          <w:trHeight w:val="165"/>
          <w:trPrChange w:id="2407" w:author="Brian Bohman" w:date="2021-10-27T05:58:00Z">
            <w:trPr>
              <w:trHeight w:val="165"/>
            </w:trPr>
          </w:trPrChange>
        </w:trPr>
        <w:tc>
          <w:tcPr>
            <w:tcW w:w="360" w:type="dxa"/>
            <w:vAlign w:val="center"/>
            <w:hideMark/>
            <w:tcPrChange w:id="2408" w:author="Brian Bohman" w:date="2021-10-27T05:58:00Z">
              <w:tcPr>
                <w:tcW w:w="360" w:type="dxa"/>
                <w:vAlign w:val="center"/>
                <w:hideMark/>
              </w:tcPr>
            </w:tcPrChange>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Change w:id="2409" w:author="Brian Bohman" w:date="2021-10-27T05:58:00Z">
              <w:tcPr>
                <w:tcW w:w="864" w:type="dxa"/>
                <w:vAlign w:val="center"/>
                <w:hideMark/>
              </w:tcPr>
            </w:tcPrChange>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10" w:author="Brian Bohman" w:date="2021-10-27T05:58:00Z">
              <w:tcPr>
                <w:tcW w:w="1152" w:type="dxa"/>
                <w:vAlign w:val="center"/>
                <w:hideMark/>
              </w:tcPr>
            </w:tcPrChange>
          </w:tcPr>
          <w:p w14:paraId="3E5551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11" w:author="Brian Bohman" w:date="2021-10-27T05:58:00Z">
              <w:tcPr>
                <w:tcW w:w="504" w:type="dxa"/>
                <w:vAlign w:val="center"/>
                <w:hideMark/>
              </w:tcPr>
            </w:tcPrChange>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12" w:author="Brian Bohman" w:date="2021-10-27T05:58:00Z">
              <w:tcPr>
                <w:tcW w:w="1008" w:type="dxa"/>
                <w:vAlign w:val="center"/>
                <w:hideMark/>
              </w:tcPr>
            </w:tcPrChange>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13" w:author="Brian Bohman" w:date="2021-10-27T05:58:00Z">
              <w:tcPr>
                <w:tcW w:w="1008" w:type="dxa"/>
                <w:vAlign w:val="center"/>
                <w:hideMark/>
              </w:tcPr>
            </w:tcPrChange>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14" w:author="Brian Bohman" w:date="2021-10-27T05:58:00Z">
              <w:tcPr>
                <w:tcW w:w="720" w:type="dxa"/>
                <w:vAlign w:val="center"/>
                <w:hideMark/>
              </w:tcPr>
            </w:tcPrChange>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15" w:author="Brian Bohman" w:date="2021-10-27T05:58:00Z">
              <w:tcPr>
                <w:tcW w:w="1008" w:type="dxa"/>
                <w:vAlign w:val="center"/>
                <w:hideMark/>
              </w:tcPr>
            </w:tcPrChange>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16" w:author="Brian Bohman" w:date="2021-10-27T05:58:00Z">
              <w:tcPr>
                <w:tcW w:w="1152" w:type="dxa"/>
                <w:vAlign w:val="center"/>
                <w:hideMark/>
              </w:tcPr>
            </w:tcPrChange>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440" w:type="dxa"/>
            <w:vAlign w:val="center"/>
            <w:hideMark/>
            <w:tcPrChange w:id="2417" w:author="Brian Bohman" w:date="2021-10-27T05:58:00Z">
              <w:tcPr>
                <w:tcW w:w="1008" w:type="dxa"/>
                <w:vAlign w:val="center"/>
                <w:hideMark/>
              </w:tcPr>
            </w:tcPrChange>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19CD" w:rsidRPr="009B3DCC" w14:paraId="09E7AC55" w14:textId="77777777" w:rsidTr="00E419CD">
        <w:trPr>
          <w:trHeight w:val="165"/>
          <w:trPrChange w:id="2418" w:author="Brian Bohman" w:date="2021-10-27T05:58:00Z">
            <w:trPr>
              <w:trHeight w:val="165"/>
            </w:trPr>
          </w:trPrChange>
        </w:trPr>
        <w:tc>
          <w:tcPr>
            <w:tcW w:w="360" w:type="dxa"/>
            <w:vAlign w:val="center"/>
            <w:hideMark/>
            <w:tcPrChange w:id="2419" w:author="Brian Bohman" w:date="2021-10-27T05:58:00Z">
              <w:tcPr>
                <w:tcW w:w="360" w:type="dxa"/>
                <w:vAlign w:val="center"/>
                <w:hideMark/>
              </w:tcPr>
            </w:tcPrChange>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Change w:id="2420" w:author="Brian Bohman" w:date="2021-10-27T05:58:00Z">
              <w:tcPr>
                <w:tcW w:w="864" w:type="dxa"/>
                <w:vAlign w:val="center"/>
                <w:hideMark/>
              </w:tcPr>
            </w:tcPrChange>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21" w:author="Brian Bohman" w:date="2021-10-27T05:58:00Z">
              <w:tcPr>
                <w:tcW w:w="1152" w:type="dxa"/>
                <w:vAlign w:val="center"/>
                <w:hideMark/>
              </w:tcPr>
            </w:tcPrChange>
          </w:tcPr>
          <w:p w14:paraId="5301C7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22" w:author="Brian Bohman" w:date="2021-10-27T05:58:00Z">
              <w:tcPr>
                <w:tcW w:w="504" w:type="dxa"/>
                <w:vAlign w:val="center"/>
                <w:hideMark/>
              </w:tcPr>
            </w:tcPrChange>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Change w:id="2423" w:author="Brian Bohman" w:date="2021-10-27T05:58:00Z">
              <w:tcPr>
                <w:tcW w:w="1008" w:type="dxa"/>
                <w:vAlign w:val="center"/>
                <w:hideMark/>
              </w:tcPr>
            </w:tcPrChange>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Change w:id="2424" w:author="Brian Bohman" w:date="2021-10-27T05:58:00Z">
              <w:tcPr>
                <w:tcW w:w="1008" w:type="dxa"/>
                <w:vAlign w:val="center"/>
                <w:hideMark/>
              </w:tcPr>
            </w:tcPrChange>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25" w:author="Brian Bohman" w:date="2021-10-27T05:58:00Z">
              <w:tcPr>
                <w:tcW w:w="720" w:type="dxa"/>
                <w:vAlign w:val="center"/>
                <w:hideMark/>
              </w:tcPr>
            </w:tcPrChange>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26" w:author="Brian Bohman" w:date="2021-10-27T05:58:00Z">
              <w:tcPr>
                <w:tcW w:w="1008" w:type="dxa"/>
                <w:vAlign w:val="center"/>
                <w:hideMark/>
              </w:tcPr>
            </w:tcPrChange>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27" w:author="Brian Bohman" w:date="2021-10-27T05:58:00Z">
              <w:tcPr>
                <w:tcW w:w="1152" w:type="dxa"/>
                <w:vAlign w:val="center"/>
                <w:hideMark/>
              </w:tcPr>
            </w:tcPrChange>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428" w:author="Brian Bohman" w:date="2021-10-27T05:58:00Z">
              <w:tcPr>
                <w:tcW w:w="1008" w:type="dxa"/>
                <w:vAlign w:val="center"/>
                <w:hideMark/>
              </w:tcPr>
            </w:tcPrChange>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19CD" w:rsidRPr="009B3DCC" w14:paraId="4102EDBA" w14:textId="77777777" w:rsidTr="00E419CD">
        <w:trPr>
          <w:trHeight w:val="165"/>
          <w:trPrChange w:id="2429" w:author="Brian Bohman" w:date="2021-10-27T05:58:00Z">
            <w:trPr>
              <w:trHeight w:val="165"/>
            </w:trPr>
          </w:trPrChange>
        </w:trPr>
        <w:tc>
          <w:tcPr>
            <w:tcW w:w="360" w:type="dxa"/>
            <w:vAlign w:val="center"/>
            <w:hideMark/>
            <w:tcPrChange w:id="2430" w:author="Brian Bohman" w:date="2021-10-27T05:58:00Z">
              <w:tcPr>
                <w:tcW w:w="360" w:type="dxa"/>
                <w:vAlign w:val="center"/>
                <w:hideMark/>
              </w:tcPr>
            </w:tcPrChange>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Change w:id="2431" w:author="Brian Bohman" w:date="2021-10-27T05:58:00Z">
              <w:tcPr>
                <w:tcW w:w="864" w:type="dxa"/>
                <w:vAlign w:val="center"/>
                <w:hideMark/>
              </w:tcPr>
            </w:tcPrChange>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32" w:author="Brian Bohman" w:date="2021-10-27T05:58:00Z">
              <w:tcPr>
                <w:tcW w:w="1152" w:type="dxa"/>
                <w:vAlign w:val="center"/>
                <w:hideMark/>
              </w:tcPr>
            </w:tcPrChange>
          </w:tcPr>
          <w:p w14:paraId="5E04F1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33" w:author="Brian Bohman" w:date="2021-10-27T05:58:00Z">
              <w:tcPr>
                <w:tcW w:w="504" w:type="dxa"/>
                <w:vAlign w:val="center"/>
                <w:hideMark/>
              </w:tcPr>
            </w:tcPrChange>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34" w:author="Brian Bohman" w:date="2021-10-27T05:58:00Z">
              <w:tcPr>
                <w:tcW w:w="1008" w:type="dxa"/>
                <w:vAlign w:val="center"/>
                <w:hideMark/>
              </w:tcPr>
            </w:tcPrChange>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35" w:author="Brian Bohman" w:date="2021-10-27T05:58:00Z">
              <w:tcPr>
                <w:tcW w:w="1008" w:type="dxa"/>
                <w:vAlign w:val="center"/>
                <w:hideMark/>
              </w:tcPr>
            </w:tcPrChange>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36" w:author="Brian Bohman" w:date="2021-10-27T05:58:00Z">
              <w:tcPr>
                <w:tcW w:w="720" w:type="dxa"/>
                <w:vAlign w:val="center"/>
                <w:hideMark/>
              </w:tcPr>
            </w:tcPrChange>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37" w:author="Brian Bohman" w:date="2021-10-27T05:58:00Z">
              <w:tcPr>
                <w:tcW w:w="1008" w:type="dxa"/>
                <w:vAlign w:val="center"/>
                <w:hideMark/>
              </w:tcPr>
            </w:tcPrChange>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38" w:author="Brian Bohman" w:date="2021-10-27T05:58:00Z">
              <w:tcPr>
                <w:tcW w:w="1152" w:type="dxa"/>
                <w:vAlign w:val="center"/>
                <w:hideMark/>
              </w:tcPr>
            </w:tcPrChange>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440" w:type="dxa"/>
            <w:vAlign w:val="center"/>
            <w:hideMark/>
            <w:tcPrChange w:id="2439" w:author="Brian Bohman" w:date="2021-10-27T05:58:00Z">
              <w:tcPr>
                <w:tcW w:w="1008" w:type="dxa"/>
                <w:vAlign w:val="center"/>
                <w:hideMark/>
              </w:tcPr>
            </w:tcPrChange>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5A89BB64" w14:textId="77777777" w:rsidTr="00E419CD">
        <w:trPr>
          <w:trHeight w:val="165"/>
          <w:trPrChange w:id="2440" w:author="Brian Bohman" w:date="2021-10-27T05:58:00Z">
            <w:trPr>
              <w:trHeight w:val="165"/>
            </w:trPr>
          </w:trPrChange>
        </w:trPr>
        <w:tc>
          <w:tcPr>
            <w:tcW w:w="360" w:type="dxa"/>
            <w:vAlign w:val="center"/>
            <w:hideMark/>
            <w:tcPrChange w:id="2441" w:author="Brian Bohman" w:date="2021-10-27T05:58:00Z">
              <w:tcPr>
                <w:tcW w:w="360" w:type="dxa"/>
                <w:vAlign w:val="center"/>
                <w:hideMark/>
              </w:tcPr>
            </w:tcPrChange>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Change w:id="2442" w:author="Brian Bohman" w:date="2021-10-27T05:58:00Z">
              <w:tcPr>
                <w:tcW w:w="864" w:type="dxa"/>
                <w:vAlign w:val="center"/>
                <w:hideMark/>
              </w:tcPr>
            </w:tcPrChange>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43" w:author="Brian Bohman" w:date="2021-10-27T05:58:00Z">
              <w:tcPr>
                <w:tcW w:w="1152" w:type="dxa"/>
                <w:vAlign w:val="center"/>
                <w:hideMark/>
              </w:tcPr>
            </w:tcPrChange>
          </w:tcPr>
          <w:p w14:paraId="099485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44" w:author="Brian Bohman" w:date="2021-10-27T05:58:00Z">
              <w:tcPr>
                <w:tcW w:w="504" w:type="dxa"/>
                <w:vAlign w:val="center"/>
                <w:hideMark/>
              </w:tcPr>
            </w:tcPrChange>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45" w:author="Brian Bohman" w:date="2021-10-27T05:58:00Z">
              <w:tcPr>
                <w:tcW w:w="1008" w:type="dxa"/>
                <w:vAlign w:val="center"/>
                <w:hideMark/>
              </w:tcPr>
            </w:tcPrChange>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46" w:author="Brian Bohman" w:date="2021-10-27T05:58:00Z">
              <w:tcPr>
                <w:tcW w:w="1008" w:type="dxa"/>
                <w:vAlign w:val="center"/>
                <w:hideMark/>
              </w:tcPr>
            </w:tcPrChange>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47" w:author="Brian Bohman" w:date="2021-10-27T05:58:00Z">
              <w:tcPr>
                <w:tcW w:w="720" w:type="dxa"/>
                <w:vAlign w:val="center"/>
                <w:hideMark/>
              </w:tcPr>
            </w:tcPrChange>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48" w:author="Brian Bohman" w:date="2021-10-27T05:58:00Z">
              <w:tcPr>
                <w:tcW w:w="1008" w:type="dxa"/>
                <w:vAlign w:val="center"/>
                <w:hideMark/>
              </w:tcPr>
            </w:tcPrChange>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449" w:author="Brian Bohman" w:date="2021-10-27T05:58:00Z">
              <w:tcPr>
                <w:tcW w:w="1152" w:type="dxa"/>
                <w:vAlign w:val="center"/>
                <w:hideMark/>
              </w:tcPr>
            </w:tcPrChange>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440" w:type="dxa"/>
            <w:vAlign w:val="center"/>
            <w:hideMark/>
            <w:tcPrChange w:id="2450" w:author="Brian Bohman" w:date="2021-10-27T05:58:00Z">
              <w:tcPr>
                <w:tcW w:w="1008" w:type="dxa"/>
                <w:vAlign w:val="center"/>
                <w:hideMark/>
              </w:tcPr>
            </w:tcPrChange>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EA64871" w14:textId="77777777" w:rsidTr="00E419CD">
        <w:trPr>
          <w:trHeight w:val="165"/>
          <w:trPrChange w:id="2451" w:author="Brian Bohman" w:date="2021-10-27T05:58:00Z">
            <w:trPr>
              <w:trHeight w:val="165"/>
            </w:trPr>
          </w:trPrChange>
        </w:trPr>
        <w:tc>
          <w:tcPr>
            <w:tcW w:w="360" w:type="dxa"/>
            <w:vAlign w:val="center"/>
            <w:hideMark/>
            <w:tcPrChange w:id="2452" w:author="Brian Bohman" w:date="2021-10-27T05:58:00Z">
              <w:tcPr>
                <w:tcW w:w="360" w:type="dxa"/>
                <w:vAlign w:val="center"/>
                <w:hideMark/>
              </w:tcPr>
            </w:tcPrChange>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Change w:id="2453" w:author="Brian Bohman" w:date="2021-10-27T05:58:00Z">
              <w:tcPr>
                <w:tcW w:w="864" w:type="dxa"/>
                <w:vAlign w:val="center"/>
                <w:hideMark/>
              </w:tcPr>
            </w:tcPrChange>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54" w:author="Brian Bohman" w:date="2021-10-27T05:58:00Z">
              <w:tcPr>
                <w:tcW w:w="1152" w:type="dxa"/>
                <w:vAlign w:val="center"/>
                <w:hideMark/>
              </w:tcPr>
            </w:tcPrChange>
          </w:tcPr>
          <w:p w14:paraId="13341BD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55" w:author="Brian Bohman" w:date="2021-10-27T05:58:00Z">
              <w:tcPr>
                <w:tcW w:w="504" w:type="dxa"/>
                <w:vAlign w:val="center"/>
                <w:hideMark/>
              </w:tcPr>
            </w:tcPrChange>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56" w:author="Brian Bohman" w:date="2021-10-27T05:58:00Z">
              <w:tcPr>
                <w:tcW w:w="1008" w:type="dxa"/>
                <w:vAlign w:val="center"/>
                <w:hideMark/>
              </w:tcPr>
            </w:tcPrChange>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57" w:author="Brian Bohman" w:date="2021-10-27T05:58:00Z">
              <w:tcPr>
                <w:tcW w:w="1008" w:type="dxa"/>
                <w:vAlign w:val="center"/>
                <w:hideMark/>
              </w:tcPr>
            </w:tcPrChange>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58" w:author="Brian Bohman" w:date="2021-10-27T05:58:00Z">
              <w:tcPr>
                <w:tcW w:w="720" w:type="dxa"/>
                <w:vAlign w:val="center"/>
                <w:hideMark/>
              </w:tcPr>
            </w:tcPrChange>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59" w:author="Brian Bohman" w:date="2021-10-27T05:58:00Z">
              <w:tcPr>
                <w:tcW w:w="1008" w:type="dxa"/>
                <w:vAlign w:val="center"/>
                <w:hideMark/>
              </w:tcPr>
            </w:tcPrChange>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460" w:author="Brian Bohman" w:date="2021-10-27T05:58:00Z">
              <w:tcPr>
                <w:tcW w:w="1152" w:type="dxa"/>
                <w:vAlign w:val="center"/>
                <w:hideMark/>
              </w:tcPr>
            </w:tcPrChange>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2461" w:author="Brian Bohman" w:date="2021-10-27T05:58:00Z">
              <w:tcPr>
                <w:tcW w:w="1008" w:type="dxa"/>
                <w:vAlign w:val="center"/>
                <w:hideMark/>
              </w:tcPr>
            </w:tcPrChange>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19CD" w:rsidRPr="009B3DCC" w14:paraId="66FF43F3" w14:textId="77777777" w:rsidTr="00E419CD">
        <w:trPr>
          <w:trHeight w:val="165"/>
          <w:trPrChange w:id="2462" w:author="Brian Bohman" w:date="2021-10-27T05:58:00Z">
            <w:trPr>
              <w:trHeight w:val="165"/>
            </w:trPr>
          </w:trPrChange>
        </w:trPr>
        <w:tc>
          <w:tcPr>
            <w:tcW w:w="360" w:type="dxa"/>
            <w:vAlign w:val="center"/>
            <w:hideMark/>
            <w:tcPrChange w:id="2463" w:author="Brian Bohman" w:date="2021-10-27T05:58:00Z">
              <w:tcPr>
                <w:tcW w:w="360" w:type="dxa"/>
                <w:vAlign w:val="center"/>
                <w:hideMark/>
              </w:tcPr>
            </w:tcPrChange>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Change w:id="2464" w:author="Brian Bohman" w:date="2021-10-27T05:58:00Z">
              <w:tcPr>
                <w:tcW w:w="864" w:type="dxa"/>
                <w:vAlign w:val="center"/>
                <w:hideMark/>
              </w:tcPr>
            </w:tcPrChange>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65" w:author="Brian Bohman" w:date="2021-10-27T05:58:00Z">
              <w:tcPr>
                <w:tcW w:w="1152" w:type="dxa"/>
                <w:vAlign w:val="center"/>
                <w:hideMark/>
              </w:tcPr>
            </w:tcPrChange>
          </w:tcPr>
          <w:p w14:paraId="5554A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66" w:author="Brian Bohman" w:date="2021-10-27T05:58:00Z">
              <w:tcPr>
                <w:tcW w:w="504" w:type="dxa"/>
                <w:vAlign w:val="center"/>
                <w:hideMark/>
              </w:tcPr>
            </w:tcPrChange>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67" w:author="Brian Bohman" w:date="2021-10-27T05:58:00Z">
              <w:tcPr>
                <w:tcW w:w="1008" w:type="dxa"/>
                <w:vAlign w:val="center"/>
                <w:hideMark/>
              </w:tcPr>
            </w:tcPrChange>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68" w:author="Brian Bohman" w:date="2021-10-27T05:58:00Z">
              <w:tcPr>
                <w:tcW w:w="1008" w:type="dxa"/>
                <w:vAlign w:val="center"/>
                <w:hideMark/>
              </w:tcPr>
            </w:tcPrChange>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69" w:author="Brian Bohman" w:date="2021-10-27T05:58:00Z">
              <w:tcPr>
                <w:tcW w:w="720" w:type="dxa"/>
                <w:vAlign w:val="center"/>
                <w:hideMark/>
              </w:tcPr>
            </w:tcPrChange>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70" w:author="Brian Bohman" w:date="2021-10-27T05:58:00Z">
              <w:tcPr>
                <w:tcW w:w="1008" w:type="dxa"/>
                <w:vAlign w:val="center"/>
                <w:hideMark/>
              </w:tcPr>
            </w:tcPrChange>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471" w:author="Brian Bohman" w:date="2021-10-27T05:58:00Z">
              <w:tcPr>
                <w:tcW w:w="1152" w:type="dxa"/>
                <w:vAlign w:val="center"/>
                <w:hideMark/>
              </w:tcPr>
            </w:tcPrChange>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72" w:author="Brian Bohman" w:date="2021-10-27T05:58:00Z">
              <w:tcPr>
                <w:tcW w:w="1008" w:type="dxa"/>
                <w:vAlign w:val="center"/>
                <w:hideMark/>
              </w:tcPr>
            </w:tcPrChange>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19CD" w:rsidRPr="009B3DCC" w14:paraId="75488CD8" w14:textId="77777777" w:rsidTr="00E419CD">
        <w:trPr>
          <w:trHeight w:val="165"/>
          <w:trPrChange w:id="2473" w:author="Brian Bohman" w:date="2021-10-27T05:58:00Z">
            <w:trPr>
              <w:trHeight w:val="165"/>
            </w:trPr>
          </w:trPrChange>
        </w:trPr>
        <w:tc>
          <w:tcPr>
            <w:tcW w:w="360" w:type="dxa"/>
            <w:vAlign w:val="center"/>
            <w:hideMark/>
            <w:tcPrChange w:id="2474" w:author="Brian Bohman" w:date="2021-10-27T05:58:00Z">
              <w:tcPr>
                <w:tcW w:w="360" w:type="dxa"/>
                <w:vAlign w:val="center"/>
                <w:hideMark/>
              </w:tcPr>
            </w:tcPrChange>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Change w:id="2475" w:author="Brian Bohman" w:date="2021-10-27T05:58:00Z">
              <w:tcPr>
                <w:tcW w:w="864" w:type="dxa"/>
                <w:vAlign w:val="center"/>
                <w:hideMark/>
              </w:tcPr>
            </w:tcPrChange>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76" w:author="Brian Bohman" w:date="2021-10-27T05:58:00Z">
              <w:tcPr>
                <w:tcW w:w="1152" w:type="dxa"/>
                <w:vAlign w:val="center"/>
                <w:hideMark/>
              </w:tcPr>
            </w:tcPrChange>
          </w:tcPr>
          <w:p w14:paraId="34EBBE8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77" w:author="Brian Bohman" w:date="2021-10-27T05:58:00Z">
              <w:tcPr>
                <w:tcW w:w="504" w:type="dxa"/>
                <w:vAlign w:val="center"/>
                <w:hideMark/>
              </w:tcPr>
            </w:tcPrChange>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Change w:id="2478" w:author="Brian Bohman" w:date="2021-10-27T05:58:00Z">
              <w:tcPr>
                <w:tcW w:w="1008" w:type="dxa"/>
                <w:vAlign w:val="center"/>
                <w:hideMark/>
              </w:tcPr>
            </w:tcPrChange>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Change w:id="2479" w:author="Brian Bohman" w:date="2021-10-27T05:58:00Z">
              <w:tcPr>
                <w:tcW w:w="1008" w:type="dxa"/>
                <w:vAlign w:val="center"/>
                <w:hideMark/>
              </w:tcPr>
            </w:tcPrChange>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80" w:author="Brian Bohman" w:date="2021-10-27T05:58:00Z">
              <w:tcPr>
                <w:tcW w:w="720" w:type="dxa"/>
                <w:vAlign w:val="center"/>
                <w:hideMark/>
              </w:tcPr>
            </w:tcPrChange>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81" w:author="Brian Bohman" w:date="2021-10-27T05:58:00Z">
              <w:tcPr>
                <w:tcW w:w="1008" w:type="dxa"/>
                <w:vAlign w:val="center"/>
                <w:hideMark/>
              </w:tcPr>
            </w:tcPrChange>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482" w:author="Brian Bohman" w:date="2021-10-27T05:58:00Z">
              <w:tcPr>
                <w:tcW w:w="1152" w:type="dxa"/>
                <w:vAlign w:val="center"/>
                <w:hideMark/>
              </w:tcPr>
            </w:tcPrChange>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440" w:type="dxa"/>
            <w:vAlign w:val="center"/>
            <w:hideMark/>
            <w:tcPrChange w:id="2483" w:author="Brian Bohman" w:date="2021-10-27T05:58:00Z">
              <w:tcPr>
                <w:tcW w:w="1008" w:type="dxa"/>
                <w:vAlign w:val="center"/>
                <w:hideMark/>
              </w:tcPr>
            </w:tcPrChange>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19CD" w:rsidRPr="009B3DCC" w14:paraId="4BBEA228" w14:textId="77777777" w:rsidTr="00E419CD">
        <w:trPr>
          <w:trHeight w:val="165"/>
          <w:trPrChange w:id="2484" w:author="Brian Bohman" w:date="2021-10-27T05:58:00Z">
            <w:trPr>
              <w:trHeight w:val="165"/>
            </w:trPr>
          </w:trPrChange>
        </w:trPr>
        <w:tc>
          <w:tcPr>
            <w:tcW w:w="360" w:type="dxa"/>
            <w:vAlign w:val="center"/>
            <w:hideMark/>
            <w:tcPrChange w:id="2485" w:author="Brian Bohman" w:date="2021-10-27T05:58:00Z">
              <w:tcPr>
                <w:tcW w:w="360" w:type="dxa"/>
                <w:vAlign w:val="center"/>
                <w:hideMark/>
              </w:tcPr>
            </w:tcPrChange>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Change w:id="2486" w:author="Brian Bohman" w:date="2021-10-27T05:58:00Z">
              <w:tcPr>
                <w:tcW w:w="864" w:type="dxa"/>
                <w:vAlign w:val="center"/>
                <w:hideMark/>
              </w:tcPr>
            </w:tcPrChange>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87" w:author="Brian Bohman" w:date="2021-10-27T05:58:00Z">
              <w:tcPr>
                <w:tcW w:w="1152" w:type="dxa"/>
                <w:vAlign w:val="center"/>
                <w:hideMark/>
              </w:tcPr>
            </w:tcPrChange>
          </w:tcPr>
          <w:p w14:paraId="17532D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88" w:author="Brian Bohman" w:date="2021-10-27T05:58:00Z">
              <w:tcPr>
                <w:tcW w:w="504" w:type="dxa"/>
                <w:vAlign w:val="center"/>
                <w:hideMark/>
              </w:tcPr>
            </w:tcPrChange>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489" w:author="Brian Bohman" w:date="2021-10-27T05:58:00Z">
              <w:tcPr>
                <w:tcW w:w="1008" w:type="dxa"/>
                <w:vAlign w:val="center"/>
                <w:hideMark/>
              </w:tcPr>
            </w:tcPrChange>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490" w:author="Brian Bohman" w:date="2021-10-27T05:58:00Z">
              <w:tcPr>
                <w:tcW w:w="1008" w:type="dxa"/>
                <w:vAlign w:val="center"/>
                <w:hideMark/>
              </w:tcPr>
            </w:tcPrChange>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491" w:author="Brian Bohman" w:date="2021-10-27T05:58:00Z">
              <w:tcPr>
                <w:tcW w:w="720" w:type="dxa"/>
                <w:vAlign w:val="center"/>
                <w:hideMark/>
              </w:tcPr>
            </w:tcPrChange>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492" w:author="Brian Bohman" w:date="2021-10-27T05:58:00Z">
              <w:tcPr>
                <w:tcW w:w="1008" w:type="dxa"/>
                <w:vAlign w:val="center"/>
                <w:hideMark/>
              </w:tcPr>
            </w:tcPrChange>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493" w:author="Brian Bohman" w:date="2021-10-27T05:58:00Z">
              <w:tcPr>
                <w:tcW w:w="1152" w:type="dxa"/>
                <w:vAlign w:val="center"/>
                <w:hideMark/>
              </w:tcPr>
            </w:tcPrChange>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440" w:type="dxa"/>
            <w:vAlign w:val="center"/>
            <w:hideMark/>
            <w:tcPrChange w:id="2494" w:author="Brian Bohman" w:date="2021-10-27T05:58:00Z">
              <w:tcPr>
                <w:tcW w:w="1008" w:type="dxa"/>
                <w:vAlign w:val="center"/>
                <w:hideMark/>
              </w:tcPr>
            </w:tcPrChange>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387F3DD" w14:textId="77777777" w:rsidTr="00E419CD">
        <w:trPr>
          <w:trHeight w:val="165"/>
          <w:trPrChange w:id="2495" w:author="Brian Bohman" w:date="2021-10-27T05:58:00Z">
            <w:trPr>
              <w:trHeight w:val="165"/>
            </w:trPr>
          </w:trPrChange>
        </w:trPr>
        <w:tc>
          <w:tcPr>
            <w:tcW w:w="360" w:type="dxa"/>
            <w:vAlign w:val="center"/>
            <w:hideMark/>
            <w:tcPrChange w:id="2496" w:author="Brian Bohman" w:date="2021-10-27T05:58:00Z">
              <w:tcPr>
                <w:tcW w:w="360" w:type="dxa"/>
                <w:vAlign w:val="center"/>
                <w:hideMark/>
              </w:tcPr>
            </w:tcPrChange>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Change w:id="2497" w:author="Brian Bohman" w:date="2021-10-27T05:58:00Z">
              <w:tcPr>
                <w:tcW w:w="864" w:type="dxa"/>
                <w:vAlign w:val="center"/>
                <w:hideMark/>
              </w:tcPr>
            </w:tcPrChange>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498" w:author="Brian Bohman" w:date="2021-10-27T05:58:00Z">
              <w:tcPr>
                <w:tcW w:w="1152" w:type="dxa"/>
                <w:vAlign w:val="center"/>
                <w:hideMark/>
              </w:tcPr>
            </w:tcPrChange>
          </w:tcPr>
          <w:p w14:paraId="4BE4FB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499" w:author="Brian Bohman" w:date="2021-10-27T05:58:00Z">
              <w:tcPr>
                <w:tcW w:w="504" w:type="dxa"/>
                <w:vAlign w:val="center"/>
                <w:hideMark/>
              </w:tcPr>
            </w:tcPrChange>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00" w:author="Brian Bohman" w:date="2021-10-27T05:58:00Z">
              <w:tcPr>
                <w:tcW w:w="1008" w:type="dxa"/>
                <w:vAlign w:val="center"/>
                <w:hideMark/>
              </w:tcPr>
            </w:tcPrChange>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01" w:author="Brian Bohman" w:date="2021-10-27T05:58:00Z">
              <w:tcPr>
                <w:tcW w:w="1008" w:type="dxa"/>
                <w:vAlign w:val="center"/>
                <w:hideMark/>
              </w:tcPr>
            </w:tcPrChange>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02" w:author="Brian Bohman" w:date="2021-10-27T05:58:00Z">
              <w:tcPr>
                <w:tcW w:w="720" w:type="dxa"/>
                <w:vAlign w:val="center"/>
                <w:hideMark/>
              </w:tcPr>
            </w:tcPrChange>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03" w:author="Brian Bohman" w:date="2021-10-27T05:58:00Z">
              <w:tcPr>
                <w:tcW w:w="1008" w:type="dxa"/>
                <w:vAlign w:val="center"/>
                <w:hideMark/>
              </w:tcPr>
            </w:tcPrChange>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2504" w:author="Brian Bohman" w:date="2021-10-27T05:58:00Z">
              <w:tcPr>
                <w:tcW w:w="1152" w:type="dxa"/>
                <w:vAlign w:val="center"/>
                <w:hideMark/>
              </w:tcPr>
            </w:tcPrChange>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440" w:type="dxa"/>
            <w:vAlign w:val="center"/>
            <w:hideMark/>
            <w:tcPrChange w:id="2505" w:author="Brian Bohman" w:date="2021-10-27T05:58:00Z">
              <w:tcPr>
                <w:tcW w:w="1008" w:type="dxa"/>
                <w:vAlign w:val="center"/>
                <w:hideMark/>
              </w:tcPr>
            </w:tcPrChange>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55131C3C" w14:textId="77777777" w:rsidTr="00E419CD">
        <w:trPr>
          <w:trHeight w:val="165"/>
          <w:trPrChange w:id="2506" w:author="Brian Bohman" w:date="2021-10-27T05:58:00Z">
            <w:trPr>
              <w:trHeight w:val="165"/>
            </w:trPr>
          </w:trPrChange>
        </w:trPr>
        <w:tc>
          <w:tcPr>
            <w:tcW w:w="360" w:type="dxa"/>
            <w:vAlign w:val="center"/>
            <w:hideMark/>
            <w:tcPrChange w:id="2507" w:author="Brian Bohman" w:date="2021-10-27T05:58:00Z">
              <w:tcPr>
                <w:tcW w:w="360" w:type="dxa"/>
                <w:vAlign w:val="center"/>
                <w:hideMark/>
              </w:tcPr>
            </w:tcPrChange>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Change w:id="2508" w:author="Brian Bohman" w:date="2021-10-27T05:58:00Z">
              <w:tcPr>
                <w:tcW w:w="864" w:type="dxa"/>
                <w:vAlign w:val="center"/>
                <w:hideMark/>
              </w:tcPr>
            </w:tcPrChange>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09" w:author="Brian Bohman" w:date="2021-10-27T05:58:00Z">
              <w:tcPr>
                <w:tcW w:w="1152" w:type="dxa"/>
                <w:vAlign w:val="center"/>
                <w:hideMark/>
              </w:tcPr>
            </w:tcPrChange>
          </w:tcPr>
          <w:p w14:paraId="7648F97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10" w:author="Brian Bohman" w:date="2021-10-27T05:58:00Z">
              <w:tcPr>
                <w:tcW w:w="504" w:type="dxa"/>
                <w:vAlign w:val="center"/>
                <w:hideMark/>
              </w:tcPr>
            </w:tcPrChange>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11" w:author="Brian Bohman" w:date="2021-10-27T05:58:00Z">
              <w:tcPr>
                <w:tcW w:w="1008" w:type="dxa"/>
                <w:vAlign w:val="center"/>
                <w:hideMark/>
              </w:tcPr>
            </w:tcPrChange>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12" w:author="Brian Bohman" w:date="2021-10-27T05:58:00Z">
              <w:tcPr>
                <w:tcW w:w="1008" w:type="dxa"/>
                <w:vAlign w:val="center"/>
                <w:hideMark/>
              </w:tcPr>
            </w:tcPrChange>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13" w:author="Brian Bohman" w:date="2021-10-27T05:58:00Z">
              <w:tcPr>
                <w:tcW w:w="720" w:type="dxa"/>
                <w:vAlign w:val="center"/>
                <w:hideMark/>
              </w:tcPr>
            </w:tcPrChange>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14" w:author="Brian Bohman" w:date="2021-10-27T05:58:00Z">
              <w:tcPr>
                <w:tcW w:w="1008" w:type="dxa"/>
                <w:vAlign w:val="center"/>
                <w:hideMark/>
              </w:tcPr>
            </w:tcPrChange>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2515" w:author="Brian Bohman" w:date="2021-10-27T05:58:00Z">
              <w:tcPr>
                <w:tcW w:w="1152" w:type="dxa"/>
                <w:vAlign w:val="center"/>
                <w:hideMark/>
              </w:tcPr>
            </w:tcPrChange>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440" w:type="dxa"/>
            <w:vAlign w:val="center"/>
            <w:hideMark/>
            <w:tcPrChange w:id="2516" w:author="Brian Bohman" w:date="2021-10-27T05:58:00Z">
              <w:tcPr>
                <w:tcW w:w="1008" w:type="dxa"/>
                <w:vAlign w:val="center"/>
                <w:hideMark/>
              </w:tcPr>
            </w:tcPrChange>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34D92DB2" w14:textId="77777777" w:rsidTr="00E419CD">
        <w:trPr>
          <w:trHeight w:val="180"/>
          <w:trPrChange w:id="2517" w:author="Brian Bohman" w:date="2021-10-27T05:58:00Z">
            <w:trPr>
              <w:trHeight w:val="180"/>
            </w:trPr>
          </w:trPrChange>
        </w:trPr>
        <w:tc>
          <w:tcPr>
            <w:tcW w:w="360" w:type="dxa"/>
            <w:vAlign w:val="center"/>
            <w:hideMark/>
            <w:tcPrChange w:id="2518" w:author="Brian Bohman" w:date="2021-10-27T05:58:00Z">
              <w:tcPr>
                <w:tcW w:w="360" w:type="dxa"/>
                <w:vAlign w:val="center"/>
                <w:hideMark/>
              </w:tcPr>
            </w:tcPrChange>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Change w:id="2519" w:author="Brian Bohman" w:date="2021-10-27T05:58:00Z">
              <w:tcPr>
                <w:tcW w:w="864" w:type="dxa"/>
                <w:vAlign w:val="center"/>
                <w:hideMark/>
              </w:tcPr>
            </w:tcPrChange>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20" w:author="Brian Bohman" w:date="2021-10-27T05:58:00Z">
              <w:tcPr>
                <w:tcW w:w="1152" w:type="dxa"/>
                <w:vAlign w:val="center"/>
                <w:hideMark/>
              </w:tcPr>
            </w:tcPrChange>
          </w:tcPr>
          <w:p w14:paraId="2DE02B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21" w:author="Brian Bohman" w:date="2021-10-27T05:58:00Z">
              <w:tcPr>
                <w:tcW w:w="504" w:type="dxa"/>
                <w:vAlign w:val="center"/>
                <w:hideMark/>
              </w:tcPr>
            </w:tcPrChange>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22" w:author="Brian Bohman" w:date="2021-10-27T05:58:00Z">
              <w:tcPr>
                <w:tcW w:w="1008" w:type="dxa"/>
                <w:vAlign w:val="center"/>
                <w:hideMark/>
              </w:tcPr>
            </w:tcPrChange>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23" w:author="Brian Bohman" w:date="2021-10-27T05:58:00Z">
              <w:tcPr>
                <w:tcW w:w="1008" w:type="dxa"/>
                <w:vAlign w:val="center"/>
                <w:hideMark/>
              </w:tcPr>
            </w:tcPrChange>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24" w:author="Brian Bohman" w:date="2021-10-27T05:58:00Z">
              <w:tcPr>
                <w:tcW w:w="720" w:type="dxa"/>
                <w:vAlign w:val="center"/>
                <w:hideMark/>
              </w:tcPr>
            </w:tcPrChange>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25" w:author="Brian Bohman" w:date="2021-10-27T05:58:00Z">
              <w:tcPr>
                <w:tcW w:w="1008" w:type="dxa"/>
                <w:vAlign w:val="center"/>
                <w:hideMark/>
              </w:tcPr>
            </w:tcPrChange>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2526" w:author="Brian Bohman" w:date="2021-10-27T05:58:00Z">
              <w:tcPr>
                <w:tcW w:w="1152" w:type="dxa"/>
                <w:vAlign w:val="center"/>
                <w:hideMark/>
              </w:tcPr>
            </w:tcPrChange>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440" w:type="dxa"/>
            <w:vAlign w:val="center"/>
            <w:hideMark/>
            <w:tcPrChange w:id="2527" w:author="Brian Bohman" w:date="2021-10-27T05:58:00Z">
              <w:tcPr>
                <w:tcW w:w="1008" w:type="dxa"/>
                <w:vAlign w:val="center"/>
                <w:hideMark/>
              </w:tcPr>
            </w:tcPrChange>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5A76E3F4" w14:textId="77777777" w:rsidTr="00E419CD">
        <w:trPr>
          <w:trHeight w:val="165"/>
          <w:trPrChange w:id="2528" w:author="Brian Bohman" w:date="2021-10-27T05:58:00Z">
            <w:trPr>
              <w:trHeight w:val="165"/>
            </w:trPr>
          </w:trPrChange>
        </w:trPr>
        <w:tc>
          <w:tcPr>
            <w:tcW w:w="360" w:type="dxa"/>
            <w:vAlign w:val="center"/>
            <w:hideMark/>
            <w:tcPrChange w:id="2529" w:author="Brian Bohman" w:date="2021-10-27T05:58:00Z">
              <w:tcPr>
                <w:tcW w:w="360" w:type="dxa"/>
                <w:vAlign w:val="center"/>
                <w:hideMark/>
              </w:tcPr>
            </w:tcPrChange>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Change w:id="2530" w:author="Brian Bohman" w:date="2021-10-27T05:58:00Z">
              <w:tcPr>
                <w:tcW w:w="864" w:type="dxa"/>
                <w:vAlign w:val="center"/>
                <w:hideMark/>
              </w:tcPr>
            </w:tcPrChange>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31" w:author="Brian Bohman" w:date="2021-10-27T05:58:00Z">
              <w:tcPr>
                <w:tcW w:w="1152" w:type="dxa"/>
                <w:vAlign w:val="center"/>
                <w:hideMark/>
              </w:tcPr>
            </w:tcPrChange>
          </w:tcPr>
          <w:p w14:paraId="377E7E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32" w:author="Brian Bohman" w:date="2021-10-27T05:58:00Z">
              <w:tcPr>
                <w:tcW w:w="504" w:type="dxa"/>
                <w:vAlign w:val="center"/>
                <w:hideMark/>
              </w:tcPr>
            </w:tcPrChange>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Change w:id="2533" w:author="Brian Bohman" w:date="2021-10-27T05:58:00Z">
              <w:tcPr>
                <w:tcW w:w="1008" w:type="dxa"/>
                <w:vAlign w:val="center"/>
                <w:hideMark/>
              </w:tcPr>
            </w:tcPrChange>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Change w:id="2534" w:author="Brian Bohman" w:date="2021-10-27T05:58:00Z">
              <w:tcPr>
                <w:tcW w:w="1008" w:type="dxa"/>
                <w:vAlign w:val="center"/>
                <w:hideMark/>
              </w:tcPr>
            </w:tcPrChange>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35" w:author="Brian Bohman" w:date="2021-10-27T05:58:00Z">
              <w:tcPr>
                <w:tcW w:w="720" w:type="dxa"/>
                <w:vAlign w:val="center"/>
                <w:hideMark/>
              </w:tcPr>
            </w:tcPrChange>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2536" w:author="Brian Bohman" w:date="2021-10-27T05:58:00Z">
              <w:tcPr>
                <w:tcW w:w="1008" w:type="dxa"/>
                <w:vAlign w:val="center"/>
                <w:hideMark/>
              </w:tcPr>
            </w:tcPrChange>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2537" w:author="Brian Bohman" w:date="2021-10-27T05:58:00Z">
              <w:tcPr>
                <w:tcW w:w="1152" w:type="dxa"/>
                <w:vAlign w:val="center"/>
                <w:hideMark/>
              </w:tcPr>
            </w:tcPrChange>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2538" w:author="Brian Bohman" w:date="2021-10-27T05:58:00Z">
              <w:tcPr>
                <w:tcW w:w="1008" w:type="dxa"/>
                <w:vAlign w:val="center"/>
                <w:hideMark/>
              </w:tcPr>
            </w:tcPrChange>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2135FE86" w14:textId="77777777" w:rsidTr="00E419CD">
        <w:trPr>
          <w:trHeight w:val="165"/>
          <w:trPrChange w:id="2539" w:author="Brian Bohman" w:date="2021-10-27T05:58:00Z">
            <w:trPr>
              <w:trHeight w:val="165"/>
            </w:trPr>
          </w:trPrChange>
        </w:trPr>
        <w:tc>
          <w:tcPr>
            <w:tcW w:w="360" w:type="dxa"/>
            <w:vAlign w:val="center"/>
            <w:hideMark/>
            <w:tcPrChange w:id="2540" w:author="Brian Bohman" w:date="2021-10-27T05:58:00Z">
              <w:tcPr>
                <w:tcW w:w="360" w:type="dxa"/>
                <w:vAlign w:val="center"/>
                <w:hideMark/>
              </w:tcPr>
            </w:tcPrChange>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Change w:id="2541" w:author="Brian Bohman" w:date="2021-10-27T05:58:00Z">
              <w:tcPr>
                <w:tcW w:w="864" w:type="dxa"/>
                <w:vAlign w:val="center"/>
                <w:hideMark/>
              </w:tcPr>
            </w:tcPrChange>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42" w:author="Brian Bohman" w:date="2021-10-27T05:58:00Z">
              <w:tcPr>
                <w:tcW w:w="1152" w:type="dxa"/>
                <w:vAlign w:val="center"/>
                <w:hideMark/>
              </w:tcPr>
            </w:tcPrChange>
          </w:tcPr>
          <w:p w14:paraId="75D426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43" w:author="Brian Bohman" w:date="2021-10-27T05:58:00Z">
              <w:tcPr>
                <w:tcW w:w="504" w:type="dxa"/>
                <w:vAlign w:val="center"/>
                <w:hideMark/>
              </w:tcPr>
            </w:tcPrChange>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44" w:author="Brian Bohman" w:date="2021-10-27T05:58:00Z">
              <w:tcPr>
                <w:tcW w:w="1008" w:type="dxa"/>
                <w:vAlign w:val="center"/>
                <w:hideMark/>
              </w:tcPr>
            </w:tcPrChange>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45" w:author="Brian Bohman" w:date="2021-10-27T05:58:00Z">
              <w:tcPr>
                <w:tcW w:w="1008" w:type="dxa"/>
                <w:vAlign w:val="center"/>
                <w:hideMark/>
              </w:tcPr>
            </w:tcPrChange>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46" w:author="Brian Bohman" w:date="2021-10-27T05:58:00Z">
              <w:tcPr>
                <w:tcW w:w="720" w:type="dxa"/>
                <w:vAlign w:val="center"/>
                <w:hideMark/>
              </w:tcPr>
            </w:tcPrChange>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47" w:author="Brian Bohman" w:date="2021-10-27T05:58:00Z">
              <w:tcPr>
                <w:tcW w:w="1008" w:type="dxa"/>
                <w:vAlign w:val="center"/>
                <w:hideMark/>
              </w:tcPr>
            </w:tcPrChange>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48" w:author="Brian Bohman" w:date="2021-10-27T05:58:00Z">
              <w:tcPr>
                <w:tcW w:w="1152" w:type="dxa"/>
                <w:vAlign w:val="center"/>
                <w:hideMark/>
              </w:tcPr>
            </w:tcPrChange>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2549" w:author="Brian Bohman" w:date="2021-10-27T05:58:00Z">
              <w:tcPr>
                <w:tcW w:w="1008" w:type="dxa"/>
                <w:vAlign w:val="center"/>
                <w:hideMark/>
              </w:tcPr>
            </w:tcPrChange>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68569B52" w14:textId="77777777" w:rsidTr="00E419CD">
        <w:trPr>
          <w:trHeight w:val="165"/>
          <w:trPrChange w:id="2550" w:author="Brian Bohman" w:date="2021-10-27T05:58:00Z">
            <w:trPr>
              <w:trHeight w:val="165"/>
            </w:trPr>
          </w:trPrChange>
        </w:trPr>
        <w:tc>
          <w:tcPr>
            <w:tcW w:w="360" w:type="dxa"/>
            <w:vAlign w:val="center"/>
            <w:hideMark/>
            <w:tcPrChange w:id="2551" w:author="Brian Bohman" w:date="2021-10-27T05:58:00Z">
              <w:tcPr>
                <w:tcW w:w="360" w:type="dxa"/>
                <w:vAlign w:val="center"/>
                <w:hideMark/>
              </w:tcPr>
            </w:tcPrChange>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Change w:id="2552" w:author="Brian Bohman" w:date="2021-10-27T05:58:00Z">
              <w:tcPr>
                <w:tcW w:w="864" w:type="dxa"/>
                <w:vAlign w:val="center"/>
                <w:hideMark/>
              </w:tcPr>
            </w:tcPrChange>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53" w:author="Brian Bohman" w:date="2021-10-27T05:58:00Z">
              <w:tcPr>
                <w:tcW w:w="1152" w:type="dxa"/>
                <w:vAlign w:val="center"/>
                <w:hideMark/>
              </w:tcPr>
            </w:tcPrChange>
          </w:tcPr>
          <w:p w14:paraId="454692C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54" w:author="Brian Bohman" w:date="2021-10-27T05:58:00Z">
              <w:tcPr>
                <w:tcW w:w="504" w:type="dxa"/>
                <w:vAlign w:val="center"/>
                <w:hideMark/>
              </w:tcPr>
            </w:tcPrChange>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55" w:author="Brian Bohman" w:date="2021-10-27T05:58:00Z">
              <w:tcPr>
                <w:tcW w:w="1008" w:type="dxa"/>
                <w:vAlign w:val="center"/>
                <w:hideMark/>
              </w:tcPr>
            </w:tcPrChange>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56" w:author="Brian Bohman" w:date="2021-10-27T05:58:00Z">
              <w:tcPr>
                <w:tcW w:w="1008" w:type="dxa"/>
                <w:vAlign w:val="center"/>
                <w:hideMark/>
              </w:tcPr>
            </w:tcPrChange>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57" w:author="Brian Bohman" w:date="2021-10-27T05:58:00Z">
              <w:tcPr>
                <w:tcW w:w="720" w:type="dxa"/>
                <w:vAlign w:val="center"/>
                <w:hideMark/>
              </w:tcPr>
            </w:tcPrChange>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58" w:author="Brian Bohman" w:date="2021-10-27T05:58:00Z">
              <w:tcPr>
                <w:tcW w:w="1008" w:type="dxa"/>
                <w:vAlign w:val="center"/>
                <w:hideMark/>
              </w:tcPr>
            </w:tcPrChange>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559" w:author="Brian Bohman" w:date="2021-10-27T05:58:00Z">
              <w:tcPr>
                <w:tcW w:w="1152" w:type="dxa"/>
                <w:vAlign w:val="center"/>
                <w:hideMark/>
              </w:tcPr>
            </w:tcPrChange>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2560" w:author="Brian Bohman" w:date="2021-10-27T05:58:00Z">
              <w:tcPr>
                <w:tcW w:w="1008" w:type="dxa"/>
                <w:vAlign w:val="center"/>
                <w:hideMark/>
              </w:tcPr>
            </w:tcPrChange>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2B2D67B1" w14:textId="77777777" w:rsidTr="00E419CD">
        <w:trPr>
          <w:trHeight w:val="165"/>
          <w:trPrChange w:id="2561" w:author="Brian Bohman" w:date="2021-10-27T05:58:00Z">
            <w:trPr>
              <w:trHeight w:val="165"/>
            </w:trPr>
          </w:trPrChange>
        </w:trPr>
        <w:tc>
          <w:tcPr>
            <w:tcW w:w="360" w:type="dxa"/>
            <w:vAlign w:val="center"/>
            <w:hideMark/>
            <w:tcPrChange w:id="2562" w:author="Brian Bohman" w:date="2021-10-27T05:58:00Z">
              <w:tcPr>
                <w:tcW w:w="360" w:type="dxa"/>
                <w:vAlign w:val="center"/>
                <w:hideMark/>
              </w:tcPr>
            </w:tcPrChange>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Change w:id="2563" w:author="Brian Bohman" w:date="2021-10-27T05:58:00Z">
              <w:tcPr>
                <w:tcW w:w="864" w:type="dxa"/>
                <w:vAlign w:val="center"/>
                <w:hideMark/>
              </w:tcPr>
            </w:tcPrChange>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64" w:author="Brian Bohman" w:date="2021-10-27T05:58:00Z">
              <w:tcPr>
                <w:tcW w:w="1152" w:type="dxa"/>
                <w:vAlign w:val="center"/>
                <w:hideMark/>
              </w:tcPr>
            </w:tcPrChange>
          </w:tcPr>
          <w:p w14:paraId="4DC2805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65" w:author="Brian Bohman" w:date="2021-10-27T05:58:00Z">
              <w:tcPr>
                <w:tcW w:w="504" w:type="dxa"/>
                <w:vAlign w:val="center"/>
                <w:hideMark/>
              </w:tcPr>
            </w:tcPrChange>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66" w:author="Brian Bohman" w:date="2021-10-27T05:58:00Z">
              <w:tcPr>
                <w:tcW w:w="1008" w:type="dxa"/>
                <w:vAlign w:val="center"/>
                <w:hideMark/>
              </w:tcPr>
            </w:tcPrChange>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67" w:author="Brian Bohman" w:date="2021-10-27T05:58:00Z">
              <w:tcPr>
                <w:tcW w:w="1008" w:type="dxa"/>
                <w:vAlign w:val="center"/>
                <w:hideMark/>
              </w:tcPr>
            </w:tcPrChange>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68" w:author="Brian Bohman" w:date="2021-10-27T05:58:00Z">
              <w:tcPr>
                <w:tcW w:w="720" w:type="dxa"/>
                <w:vAlign w:val="center"/>
                <w:hideMark/>
              </w:tcPr>
            </w:tcPrChange>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69" w:author="Brian Bohman" w:date="2021-10-27T05:58:00Z">
              <w:tcPr>
                <w:tcW w:w="1008" w:type="dxa"/>
                <w:vAlign w:val="center"/>
                <w:hideMark/>
              </w:tcPr>
            </w:tcPrChange>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570" w:author="Brian Bohman" w:date="2021-10-27T05:58:00Z">
              <w:tcPr>
                <w:tcW w:w="1152" w:type="dxa"/>
                <w:vAlign w:val="center"/>
                <w:hideMark/>
              </w:tcPr>
            </w:tcPrChange>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2571" w:author="Brian Bohman" w:date="2021-10-27T05:58:00Z">
              <w:tcPr>
                <w:tcW w:w="1008" w:type="dxa"/>
                <w:vAlign w:val="center"/>
                <w:hideMark/>
              </w:tcPr>
            </w:tcPrChange>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49BBB7DD" w14:textId="77777777" w:rsidTr="00E419CD">
        <w:trPr>
          <w:trHeight w:val="165"/>
          <w:trPrChange w:id="2572" w:author="Brian Bohman" w:date="2021-10-27T05:58:00Z">
            <w:trPr>
              <w:trHeight w:val="165"/>
            </w:trPr>
          </w:trPrChange>
        </w:trPr>
        <w:tc>
          <w:tcPr>
            <w:tcW w:w="360" w:type="dxa"/>
            <w:vAlign w:val="center"/>
            <w:hideMark/>
            <w:tcPrChange w:id="2573" w:author="Brian Bohman" w:date="2021-10-27T05:58:00Z">
              <w:tcPr>
                <w:tcW w:w="360" w:type="dxa"/>
                <w:vAlign w:val="center"/>
                <w:hideMark/>
              </w:tcPr>
            </w:tcPrChange>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Change w:id="2574" w:author="Brian Bohman" w:date="2021-10-27T05:58:00Z">
              <w:tcPr>
                <w:tcW w:w="864" w:type="dxa"/>
                <w:vAlign w:val="center"/>
                <w:hideMark/>
              </w:tcPr>
            </w:tcPrChange>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75" w:author="Brian Bohman" w:date="2021-10-27T05:58:00Z">
              <w:tcPr>
                <w:tcW w:w="1152" w:type="dxa"/>
                <w:vAlign w:val="center"/>
                <w:hideMark/>
              </w:tcPr>
            </w:tcPrChange>
          </w:tcPr>
          <w:p w14:paraId="3F4424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76" w:author="Brian Bohman" w:date="2021-10-27T05:58:00Z">
              <w:tcPr>
                <w:tcW w:w="504" w:type="dxa"/>
                <w:vAlign w:val="center"/>
                <w:hideMark/>
              </w:tcPr>
            </w:tcPrChange>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Change w:id="2577" w:author="Brian Bohman" w:date="2021-10-27T05:58:00Z">
              <w:tcPr>
                <w:tcW w:w="1008" w:type="dxa"/>
                <w:vAlign w:val="center"/>
                <w:hideMark/>
              </w:tcPr>
            </w:tcPrChange>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Change w:id="2578" w:author="Brian Bohman" w:date="2021-10-27T05:58:00Z">
              <w:tcPr>
                <w:tcW w:w="1008" w:type="dxa"/>
                <w:vAlign w:val="center"/>
                <w:hideMark/>
              </w:tcPr>
            </w:tcPrChange>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79" w:author="Brian Bohman" w:date="2021-10-27T05:58:00Z">
              <w:tcPr>
                <w:tcW w:w="720" w:type="dxa"/>
                <w:vAlign w:val="center"/>
                <w:hideMark/>
              </w:tcPr>
            </w:tcPrChange>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80" w:author="Brian Bohman" w:date="2021-10-27T05:58:00Z">
              <w:tcPr>
                <w:tcW w:w="1008" w:type="dxa"/>
                <w:vAlign w:val="center"/>
                <w:hideMark/>
              </w:tcPr>
            </w:tcPrChange>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581" w:author="Brian Bohman" w:date="2021-10-27T05:58:00Z">
              <w:tcPr>
                <w:tcW w:w="1152" w:type="dxa"/>
                <w:vAlign w:val="center"/>
                <w:hideMark/>
              </w:tcPr>
            </w:tcPrChange>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2582" w:author="Brian Bohman" w:date="2021-10-27T05:58:00Z">
              <w:tcPr>
                <w:tcW w:w="1008" w:type="dxa"/>
                <w:vAlign w:val="center"/>
                <w:hideMark/>
              </w:tcPr>
            </w:tcPrChange>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A11A1B6" w14:textId="77777777" w:rsidTr="00E419CD">
        <w:trPr>
          <w:trHeight w:val="165"/>
          <w:trPrChange w:id="2583" w:author="Brian Bohman" w:date="2021-10-27T05:58:00Z">
            <w:trPr>
              <w:trHeight w:val="165"/>
            </w:trPr>
          </w:trPrChange>
        </w:trPr>
        <w:tc>
          <w:tcPr>
            <w:tcW w:w="360" w:type="dxa"/>
            <w:vAlign w:val="center"/>
            <w:hideMark/>
            <w:tcPrChange w:id="2584" w:author="Brian Bohman" w:date="2021-10-27T05:58:00Z">
              <w:tcPr>
                <w:tcW w:w="360" w:type="dxa"/>
                <w:vAlign w:val="center"/>
                <w:hideMark/>
              </w:tcPr>
            </w:tcPrChange>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Change w:id="2585" w:author="Brian Bohman" w:date="2021-10-27T05:58:00Z">
              <w:tcPr>
                <w:tcW w:w="864" w:type="dxa"/>
                <w:vAlign w:val="center"/>
                <w:hideMark/>
              </w:tcPr>
            </w:tcPrChange>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86" w:author="Brian Bohman" w:date="2021-10-27T05:58:00Z">
              <w:tcPr>
                <w:tcW w:w="1152" w:type="dxa"/>
                <w:vAlign w:val="center"/>
                <w:hideMark/>
              </w:tcPr>
            </w:tcPrChange>
          </w:tcPr>
          <w:p w14:paraId="20579B7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87" w:author="Brian Bohman" w:date="2021-10-27T05:58:00Z">
              <w:tcPr>
                <w:tcW w:w="504" w:type="dxa"/>
                <w:vAlign w:val="center"/>
                <w:hideMark/>
              </w:tcPr>
            </w:tcPrChange>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88" w:author="Brian Bohman" w:date="2021-10-27T05:58:00Z">
              <w:tcPr>
                <w:tcW w:w="1008" w:type="dxa"/>
                <w:vAlign w:val="center"/>
                <w:hideMark/>
              </w:tcPr>
            </w:tcPrChange>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589" w:author="Brian Bohman" w:date="2021-10-27T05:58:00Z">
              <w:tcPr>
                <w:tcW w:w="1008" w:type="dxa"/>
                <w:vAlign w:val="center"/>
                <w:hideMark/>
              </w:tcPr>
            </w:tcPrChange>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590" w:author="Brian Bohman" w:date="2021-10-27T05:58:00Z">
              <w:tcPr>
                <w:tcW w:w="720" w:type="dxa"/>
                <w:vAlign w:val="center"/>
                <w:hideMark/>
              </w:tcPr>
            </w:tcPrChange>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591" w:author="Brian Bohman" w:date="2021-10-27T05:58:00Z">
              <w:tcPr>
                <w:tcW w:w="1008" w:type="dxa"/>
                <w:vAlign w:val="center"/>
                <w:hideMark/>
              </w:tcPr>
            </w:tcPrChange>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592" w:author="Brian Bohman" w:date="2021-10-27T05:58:00Z">
              <w:tcPr>
                <w:tcW w:w="1152" w:type="dxa"/>
                <w:vAlign w:val="center"/>
                <w:hideMark/>
              </w:tcPr>
            </w:tcPrChange>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2593" w:author="Brian Bohman" w:date="2021-10-27T05:58:00Z">
              <w:tcPr>
                <w:tcW w:w="1008" w:type="dxa"/>
                <w:vAlign w:val="center"/>
                <w:hideMark/>
              </w:tcPr>
            </w:tcPrChange>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2996909" w14:textId="77777777" w:rsidTr="00E419CD">
        <w:trPr>
          <w:trHeight w:val="165"/>
          <w:trPrChange w:id="2594" w:author="Brian Bohman" w:date="2021-10-27T05:58:00Z">
            <w:trPr>
              <w:trHeight w:val="165"/>
            </w:trPr>
          </w:trPrChange>
        </w:trPr>
        <w:tc>
          <w:tcPr>
            <w:tcW w:w="360" w:type="dxa"/>
            <w:vAlign w:val="center"/>
            <w:hideMark/>
            <w:tcPrChange w:id="2595" w:author="Brian Bohman" w:date="2021-10-27T05:58:00Z">
              <w:tcPr>
                <w:tcW w:w="360" w:type="dxa"/>
                <w:vAlign w:val="center"/>
                <w:hideMark/>
              </w:tcPr>
            </w:tcPrChange>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Change w:id="2596" w:author="Brian Bohman" w:date="2021-10-27T05:58:00Z">
              <w:tcPr>
                <w:tcW w:w="864" w:type="dxa"/>
                <w:vAlign w:val="center"/>
                <w:hideMark/>
              </w:tcPr>
            </w:tcPrChange>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597" w:author="Brian Bohman" w:date="2021-10-27T05:58:00Z">
              <w:tcPr>
                <w:tcW w:w="1152" w:type="dxa"/>
                <w:vAlign w:val="center"/>
                <w:hideMark/>
              </w:tcPr>
            </w:tcPrChange>
          </w:tcPr>
          <w:p w14:paraId="47D67BB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598" w:author="Brian Bohman" w:date="2021-10-27T05:58:00Z">
              <w:tcPr>
                <w:tcW w:w="504" w:type="dxa"/>
                <w:vAlign w:val="center"/>
                <w:hideMark/>
              </w:tcPr>
            </w:tcPrChange>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599" w:author="Brian Bohman" w:date="2021-10-27T05:58:00Z">
              <w:tcPr>
                <w:tcW w:w="1008" w:type="dxa"/>
                <w:vAlign w:val="center"/>
                <w:hideMark/>
              </w:tcPr>
            </w:tcPrChange>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00" w:author="Brian Bohman" w:date="2021-10-27T05:58:00Z">
              <w:tcPr>
                <w:tcW w:w="1008" w:type="dxa"/>
                <w:vAlign w:val="center"/>
                <w:hideMark/>
              </w:tcPr>
            </w:tcPrChange>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01" w:author="Brian Bohman" w:date="2021-10-27T05:58:00Z">
              <w:tcPr>
                <w:tcW w:w="720" w:type="dxa"/>
                <w:vAlign w:val="center"/>
                <w:hideMark/>
              </w:tcPr>
            </w:tcPrChange>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02" w:author="Brian Bohman" w:date="2021-10-27T05:58:00Z">
              <w:tcPr>
                <w:tcW w:w="1008" w:type="dxa"/>
                <w:vAlign w:val="center"/>
                <w:hideMark/>
              </w:tcPr>
            </w:tcPrChange>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03" w:author="Brian Bohman" w:date="2021-10-27T05:58:00Z">
              <w:tcPr>
                <w:tcW w:w="1152" w:type="dxa"/>
                <w:vAlign w:val="center"/>
                <w:hideMark/>
              </w:tcPr>
            </w:tcPrChange>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2604" w:author="Brian Bohman" w:date="2021-10-27T05:58:00Z">
              <w:tcPr>
                <w:tcW w:w="1008" w:type="dxa"/>
                <w:vAlign w:val="center"/>
                <w:hideMark/>
              </w:tcPr>
            </w:tcPrChange>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74572909" w14:textId="77777777" w:rsidTr="00E419CD">
        <w:trPr>
          <w:trHeight w:val="165"/>
          <w:trPrChange w:id="2605" w:author="Brian Bohman" w:date="2021-10-27T05:58:00Z">
            <w:trPr>
              <w:trHeight w:val="165"/>
            </w:trPr>
          </w:trPrChange>
        </w:trPr>
        <w:tc>
          <w:tcPr>
            <w:tcW w:w="360" w:type="dxa"/>
            <w:vAlign w:val="center"/>
            <w:hideMark/>
            <w:tcPrChange w:id="2606" w:author="Brian Bohman" w:date="2021-10-27T05:58:00Z">
              <w:tcPr>
                <w:tcW w:w="360" w:type="dxa"/>
                <w:vAlign w:val="center"/>
                <w:hideMark/>
              </w:tcPr>
            </w:tcPrChange>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Change w:id="2607" w:author="Brian Bohman" w:date="2021-10-27T05:58:00Z">
              <w:tcPr>
                <w:tcW w:w="864" w:type="dxa"/>
                <w:vAlign w:val="center"/>
                <w:hideMark/>
              </w:tcPr>
            </w:tcPrChange>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08" w:author="Brian Bohman" w:date="2021-10-27T05:58:00Z">
              <w:tcPr>
                <w:tcW w:w="1152" w:type="dxa"/>
                <w:vAlign w:val="center"/>
                <w:hideMark/>
              </w:tcPr>
            </w:tcPrChange>
          </w:tcPr>
          <w:p w14:paraId="51995B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09" w:author="Brian Bohman" w:date="2021-10-27T05:58:00Z">
              <w:tcPr>
                <w:tcW w:w="504" w:type="dxa"/>
                <w:vAlign w:val="center"/>
                <w:hideMark/>
              </w:tcPr>
            </w:tcPrChange>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10" w:author="Brian Bohman" w:date="2021-10-27T05:58:00Z">
              <w:tcPr>
                <w:tcW w:w="1008" w:type="dxa"/>
                <w:vAlign w:val="center"/>
                <w:hideMark/>
              </w:tcPr>
            </w:tcPrChange>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11" w:author="Brian Bohman" w:date="2021-10-27T05:58:00Z">
              <w:tcPr>
                <w:tcW w:w="1008" w:type="dxa"/>
                <w:vAlign w:val="center"/>
                <w:hideMark/>
              </w:tcPr>
            </w:tcPrChange>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12" w:author="Brian Bohman" w:date="2021-10-27T05:58:00Z">
              <w:tcPr>
                <w:tcW w:w="720" w:type="dxa"/>
                <w:vAlign w:val="center"/>
                <w:hideMark/>
              </w:tcPr>
            </w:tcPrChange>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13" w:author="Brian Bohman" w:date="2021-10-27T05:58:00Z">
              <w:tcPr>
                <w:tcW w:w="1008" w:type="dxa"/>
                <w:vAlign w:val="center"/>
                <w:hideMark/>
              </w:tcPr>
            </w:tcPrChange>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14" w:author="Brian Bohman" w:date="2021-10-27T05:58:00Z">
              <w:tcPr>
                <w:tcW w:w="1152" w:type="dxa"/>
                <w:vAlign w:val="center"/>
                <w:hideMark/>
              </w:tcPr>
            </w:tcPrChange>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2615" w:author="Brian Bohman" w:date="2021-10-27T05:58:00Z">
              <w:tcPr>
                <w:tcW w:w="1008" w:type="dxa"/>
                <w:vAlign w:val="center"/>
                <w:hideMark/>
              </w:tcPr>
            </w:tcPrChange>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09FC1F94" w14:textId="77777777" w:rsidTr="00E419CD">
        <w:trPr>
          <w:trHeight w:val="165"/>
          <w:trPrChange w:id="2616" w:author="Brian Bohman" w:date="2021-10-27T05:58:00Z">
            <w:trPr>
              <w:trHeight w:val="165"/>
            </w:trPr>
          </w:trPrChange>
        </w:trPr>
        <w:tc>
          <w:tcPr>
            <w:tcW w:w="360" w:type="dxa"/>
            <w:vAlign w:val="center"/>
            <w:hideMark/>
            <w:tcPrChange w:id="2617" w:author="Brian Bohman" w:date="2021-10-27T05:58:00Z">
              <w:tcPr>
                <w:tcW w:w="360" w:type="dxa"/>
                <w:vAlign w:val="center"/>
                <w:hideMark/>
              </w:tcPr>
            </w:tcPrChange>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Change w:id="2618" w:author="Brian Bohman" w:date="2021-10-27T05:58:00Z">
              <w:tcPr>
                <w:tcW w:w="864" w:type="dxa"/>
                <w:vAlign w:val="center"/>
                <w:hideMark/>
              </w:tcPr>
            </w:tcPrChange>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19" w:author="Brian Bohman" w:date="2021-10-27T05:58:00Z">
              <w:tcPr>
                <w:tcW w:w="1152" w:type="dxa"/>
                <w:vAlign w:val="center"/>
                <w:hideMark/>
              </w:tcPr>
            </w:tcPrChange>
          </w:tcPr>
          <w:p w14:paraId="73CB40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20" w:author="Brian Bohman" w:date="2021-10-27T05:58:00Z">
              <w:tcPr>
                <w:tcW w:w="504" w:type="dxa"/>
                <w:vAlign w:val="center"/>
                <w:hideMark/>
              </w:tcPr>
            </w:tcPrChange>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Change w:id="2621" w:author="Brian Bohman" w:date="2021-10-27T05:58:00Z">
              <w:tcPr>
                <w:tcW w:w="1008" w:type="dxa"/>
                <w:vAlign w:val="center"/>
                <w:hideMark/>
              </w:tcPr>
            </w:tcPrChange>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Change w:id="2622" w:author="Brian Bohman" w:date="2021-10-27T05:58:00Z">
              <w:tcPr>
                <w:tcW w:w="1008" w:type="dxa"/>
                <w:vAlign w:val="center"/>
                <w:hideMark/>
              </w:tcPr>
            </w:tcPrChange>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23" w:author="Brian Bohman" w:date="2021-10-27T05:58:00Z">
              <w:tcPr>
                <w:tcW w:w="720" w:type="dxa"/>
                <w:vAlign w:val="center"/>
                <w:hideMark/>
              </w:tcPr>
            </w:tcPrChange>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24" w:author="Brian Bohman" w:date="2021-10-27T05:58:00Z">
              <w:tcPr>
                <w:tcW w:w="1008" w:type="dxa"/>
                <w:vAlign w:val="center"/>
                <w:hideMark/>
              </w:tcPr>
            </w:tcPrChange>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25" w:author="Brian Bohman" w:date="2021-10-27T05:58:00Z">
              <w:tcPr>
                <w:tcW w:w="1152" w:type="dxa"/>
                <w:vAlign w:val="center"/>
                <w:hideMark/>
              </w:tcPr>
            </w:tcPrChange>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440" w:type="dxa"/>
            <w:vAlign w:val="center"/>
            <w:hideMark/>
            <w:tcPrChange w:id="2626" w:author="Brian Bohman" w:date="2021-10-27T05:58:00Z">
              <w:tcPr>
                <w:tcW w:w="1008" w:type="dxa"/>
                <w:vAlign w:val="center"/>
                <w:hideMark/>
              </w:tcPr>
            </w:tcPrChange>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5384560" w14:textId="77777777" w:rsidTr="00E419CD">
        <w:trPr>
          <w:trHeight w:val="165"/>
          <w:trPrChange w:id="2627" w:author="Brian Bohman" w:date="2021-10-27T05:58:00Z">
            <w:trPr>
              <w:trHeight w:val="165"/>
            </w:trPr>
          </w:trPrChange>
        </w:trPr>
        <w:tc>
          <w:tcPr>
            <w:tcW w:w="360" w:type="dxa"/>
            <w:vAlign w:val="center"/>
            <w:hideMark/>
            <w:tcPrChange w:id="2628" w:author="Brian Bohman" w:date="2021-10-27T05:58:00Z">
              <w:tcPr>
                <w:tcW w:w="360" w:type="dxa"/>
                <w:vAlign w:val="center"/>
                <w:hideMark/>
              </w:tcPr>
            </w:tcPrChange>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Change w:id="2629" w:author="Brian Bohman" w:date="2021-10-27T05:58:00Z">
              <w:tcPr>
                <w:tcW w:w="864" w:type="dxa"/>
                <w:vAlign w:val="center"/>
                <w:hideMark/>
              </w:tcPr>
            </w:tcPrChange>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30" w:author="Brian Bohman" w:date="2021-10-27T05:58:00Z">
              <w:tcPr>
                <w:tcW w:w="1152" w:type="dxa"/>
                <w:vAlign w:val="center"/>
                <w:hideMark/>
              </w:tcPr>
            </w:tcPrChange>
          </w:tcPr>
          <w:p w14:paraId="49232F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31" w:author="Brian Bohman" w:date="2021-10-27T05:58:00Z">
              <w:tcPr>
                <w:tcW w:w="504" w:type="dxa"/>
                <w:vAlign w:val="center"/>
                <w:hideMark/>
              </w:tcPr>
            </w:tcPrChange>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32" w:author="Brian Bohman" w:date="2021-10-27T05:58:00Z">
              <w:tcPr>
                <w:tcW w:w="1008" w:type="dxa"/>
                <w:vAlign w:val="center"/>
                <w:hideMark/>
              </w:tcPr>
            </w:tcPrChange>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33" w:author="Brian Bohman" w:date="2021-10-27T05:58:00Z">
              <w:tcPr>
                <w:tcW w:w="1008" w:type="dxa"/>
                <w:vAlign w:val="center"/>
                <w:hideMark/>
              </w:tcPr>
            </w:tcPrChange>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34" w:author="Brian Bohman" w:date="2021-10-27T05:58:00Z">
              <w:tcPr>
                <w:tcW w:w="720" w:type="dxa"/>
                <w:vAlign w:val="center"/>
                <w:hideMark/>
              </w:tcPr>
            </w:tcPrChange>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35" w:author="Brian Bohman" w:date="2021-10-27T05:58:00Z">
              <w:tcPr>
                <w:tcW w:w="1008" w:type="dxa"/>
                <w:vAlign w:val="center"/>
                <w:hideMark/>
              </w:tcPr>
            </w:tcPrChange>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36" w:author="Brian Bohman" w:date="2021-10-27T05:58:00Z">
              <w:tcPr>
                <w:tcW w:w="1152" w:type="dxa"/>
                <w:vAlign w:val="center"/>
                <w:hideMark/>
              </w:tcPr>
            </w:tcPrChange>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440" w:type="dxa"/>
            <w:vAlign w:val="center"/>
            <w:hideMark/>
            <w:tcPrChange w:id="2637" w:author="Brian Bohman" w:date="2021-10-27T05:58:00Z">
              <w:tcPr>
                <w:tcW w:w="1008" w:type="dxa"/>
                <w:vAlign w:val="center"/>
                <w:hideMark/>
              </w:tcPr>
            </w:tcPrChange>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19CD" w:rsidRPr="009B3DCC" w14:paraId="5664F47D" w14:textId="77777777" w:rsidTr="00E419CD">
        <w:trPr>
          <w:trHeight w:val="165"/>
          <w:trPrChange w:id="2638" w:author="Brian Bohman" w:date="2021-10-27T05:58:00Z">
            <w:trPr>
              <w:trHeight w:val="165"/>
            </w:trPr>
          </w:trPrChange>
        </w:trPr>
        <w:tc>
          <w:tcPr>
            <w:tcW w:w="360" w:type="dxa"/>
            <w:vAlign w:val="center"/>
            <w:hideMark/>
            <w:tcPrChange w:id="2639" w:author="Brian Bohman" w:date="2021-10-27T05:58:00Z">
              <w:tcPr>
                <w:tcW w:w="360" w:type="dxa"/>
                <w:vAlign w:val="center"/>
                <w:hideMark/>
              </w:tcPr>
            </w:tcPrChange>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Change w:id="2640" w:author="Brian Bohman" w:date="2021-10-27T05:58:00Z">
              <w:tcPr>
                <w:tcW w:w="864" w:type="dxa"/>
                <w:vAlign w:val="center"/>
                <w:hideMark/>
              </w:tcPr>
            </w:tcPrChange>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41" w:author="Brian Bohman" w:date="2021-10-27T05:58:00Z">
              <w:tcPr>
                <w:tcW w:w="1152" w:type="dxa"/>
                <w:vAlign w:val="center"/>
                <w:hideMark/>
              </w:tcPr>
            </w:tcPrChange>
          </w:tcPr>
          <w:p w14:paraId="03D62DE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42" w:author="Brian Bohman" w:date="2021-10-27T05:58:00Z">
              <w:tcPr>
                <w:tcW w:w="504" w:type="dxa"/>
                <w:vAlign w:val="center"/>
                <w:hideMark/>
              </w:tcPr>
            </w:tcPrChange>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43" w:author="Brian Bohman" w:date="2021-10-27T05:58:00Z">
              <w:tcPr>
                <w:tcW w:w="1008" w:type="dxa"/>
                <w:vAlign w:val="center"/>
                <w:hideMark/>
              </w:tcPr>
            </w:tcPrChange>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44" w:author="Brian Bohman" w:date="2021-10-27T05:58:00Z">
              <w:tcPr>
                <w:tcW w:w="1008" w:type="dxa"/>
                <w:vAlign w:val="center"/>
                <w:hideMark/>
              </w:tcPr>
            </w:tcPrChange>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45" w:author="Brian Bohman" w:date="2021-10-27T05:58:00Z">
              <w:tcPr>
                <w:tcW w:w="720" w:type="dxa"/>
                <w:vAlign w:val="center"/>
                <w:hideMark/>
              </w:tcPr>
            </w:tcPrChange>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46" w:author="Brian Bohman" w:date="2021-10-27T05:58:00Z">
              <w:tcPr>
                <w:tcW w:w="1008" w:type="dxa"/>
                <w:vAlign w:val="center"/>
                <w:hideMark/>
              </w:tcPr>
            </w:tcPrChange>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152" w:type="dxa"/>
            <w:vAlign w:val="center"/>
            <w:hideMark/>
            <w:tcPrChange w:id="2647" w:author="Brian Bohman" w:date="2021-10-27T05:58:00Z">
              <w:tcPr>
                <w:tcW w:w="1152" w:type="dxa"/>
                <w:vAlign w:val="center"/>
                <w:hideMark/>
              </w:tcPr>
            </w:tcPrChange>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440" w:type="dxa"/>
            <w:vAlign w:val="center"/>
            <w:hideMark/>
            <w:tcPrChange w:id="2648" w:author="Brian Bohman" w:date="2021-10-27T05:58:00Z">
              <w:tcPr>
                <w:tcW w:w="1008" w:type="dxa"/>
                <w:vAlign w:val="center"/>
                <w:hideMark/>
              </w:tcPr>
            </w:tcPrChange>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70345CB9" w14:textId="77777777" w:rsidTr="00E419CD">
        <w:trPr>
          <w:trHeight w:val="165"/>
          <w:trPrChange w:id="2649" w:author="Brian Bohman" w:date="2021-10-27T05:58:00Z">
            <w:trPr>
              <w:trHeight w:val="165"/>
            </w:trPr>
          </w:trPrChange>
        </w:trPr>
        <w:tc>
          <w:tcPr>
            <w:tcW w:w="360" w:type="dxa"/>
            <w:vAlign w:val="center"/>
            <w:hideMark/>
            <w:tcPrChange w:id="2650" w:author="Brian Bohman" w:date="2021-10-27T05:58:00Z">
              <w:tcPr>
                <w:tcW w:w="360" w:type="dxa"/>
                <w:vAlign w:val="center"/>
                <w:hideMark/>
              </w:tcPr>
            </w:tcPrChange>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Change w:id="2651" w:author="Brian Bohman" w:date="2021-10-27T05:58:00Z">
              <w:tcPr>
                <w:tcW w:w="864" w:type="dxa"/>
                <w:vAlign w:val="center"/>
                <w:hideMark/>
              </w:tcPr>
            </w:tcPrChange>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52" w:author="Brian Bohman" w:date="2021-10-27T05:58:00Z">
              <w:tcPr>
                <w:tcW w:w="1152" w:type="dxa"/>
                <w:vAlign w:val="center"/>
                <w:hideMark/>
              </w:tcPr>
            </w:tcPrChange>
          </w:tcPr>
          <w:p w14:paraId="734968E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53" w:author="Brian Bohman" w:date="2021-10-27T05:58:00Z">
              <w:tcPr>
                <w:tcW w:w="504" w:type="dxa"/>
                <w:vAlign w:val="center"/>
                <w:hideMark/>
              </w:tcPr>
            </w:tcPrChange>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54" w:author="Brian Bohman" w:date="2021-10-27T05:58:00Z">
              <w:tcPr>
                <w:tcW w:w="1008" w:type="dxa"/>
                <w:vAlign w:val="center"/>
                <w:hideMark/>
              </w:tcPr>
            </w:tcPrChange>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55" w:author="Brian Bohman" w:date="2021-10-27T05:58:00Z">
              <w:tcPr>
                <w:tcW w:w="1008" w:type="dxa"/>
                <w:vAlign w:val="center"/>
                <w:hideMark/>
              </w:tcPr>
            </w:tcPrChange>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56" w:author="Brian Bohman" w:date="2021-10-27T05:58:00Z">
              <w:tcPr>
                <w:tcW w:w="720" w:type="dxa"/>
                <w:vAlign w:val="center"/>
                <w:hideMark/>
              </w:tcPr>
            </w:tcPrChange>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57" w:author="Brian Bohman" w:date="2021-10-27T05:58:00Z">
              <w:tcPr>
                <w:tcW w:w="1008" w:type="dxa"/>
                <w:vAlign w:val="center"/>
                <w:hideMark/>
              </w:tcPr>
            </w:tcPrChange>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152" w:type="dxa"/>
            <w:vAlign w:val="center"/>
            <w:hideMark/>
            <w:tcPrChange w:id="2658" w:author="Brian Bohman" w:date="2021-10-27T05:58:00Z">
              <w:tcPr>
                <w:tcW w:w="1152" w:type="dxa"/>
                <w:vAlign w:val="center"/>
                <w:hideMark/>
              </w:tcPr>
            </w:tcPrChange>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659" w:author="Brian Bohman" w:date="2021-10-27T05:58:00Z">
              <w:tcPr>
                <w:tcW w:w="1008" w:type="dxa"/>
                <w:vAlign w:val="center"/>
                <w:hideMark/>
              </w:tcPr>
            </w:tcPrChange>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45234808" w14:textId="77777777" w:rsidTr="00E419CD">
        <w:trPr>
          <w:trHeight w:val="165"/>
          <w:trPrChange w:id="2660" w:author="Brian Bohman" w:date="2021-10-27T05:58:00Z">
            <w:trPr>
              <w:trHeight w:val="165"/>
            </w:trPr>
          </w:trPrChange>
        </w:trPr>
        <w:tc>
          <w:tcPr>
            <w:tcW w:w="360" w:type="dxa"/>
            <w:vAlign w:val="center"/>
            <w:hideMark/>
            <w:tcPrChange w:id="2661" w:author="Brian Bohman" w:date="2021-10-27T05:58:00Z">
              <w:tcPr>
                <w:tcW w:w="360" w:type="dxa"/>
                <w:vAlign w:val="center"/>
                <w:hideMark/>
              </w:tcPr>
            </w:tcPrChange>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Change w:id="2662" w:author="Brian Bohman" w:date="2021-10-27T05:58:00Z">
              <w:tcPr>
                <w:tcW w:w="864" w:type="dxa"/>
                <w:vAlign w:val="center"/>
                <w:hideMark/>
              </w:tcPr>
            </w:tcPrChange>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63" w:author="Brian Bohman" w:date="2021-10-27T05:58:00Z">
              <w:tcPr>
                <w:tcW w:w="1152" w:type="dxa"/>
                <w:vAlign w:val="center"/>
                <w:hideMark/>
              </w:tcPr>
            </w:tcPrChange>
          </w:tcPr>
          <w:p w14:paraId="7D2C815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64" w:author="Brian Bohman" w:date="2021-10-27T05:58:00Z">
              <w:tcPr>
                <w:tcW w:w="504" w:type="dxa"/>
                <w:vAlign w:val="center"/>
                <w:hideMark/>
              </w:tcPr>
            </w:tcPrChange>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Change w:id="2665" w:author="Brian Bohman" w:date="2021-10-27T05:58:00Z">
              <w:tcPr>
                <w:tcW w:w="1008" w:type="dxa"/>
                <w:vAlign w:val="center"/>
                <w:hideMark/>
              </w:tcPr>
            </w:tcPrChange>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Change w:id="2666" w:author="Brian Bohman" w:date="2021-10-27T05:58:00Z">
              <w:tcPr>
                <w:tcW w:w="1008" w:type="dxa"/>
                <w:vAlign w:val="center"/>
                <w:hideMark/>
              </w:tcPr>
            </w:tcPrChange>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67" w:author="Brian Bohman" w:date="2021-10-27T05:58:00Z">
              <w:tcPr>
                <w:tcW w:w="720" w:type="dxa"/>
                <w:vAlign w:val="center"/>
                <w:hideMark/>
              </w:tcPr>
            </w:tcPrChange>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2668" w:author="Brian Bohman" w:date="2021-10-27T05:58:00Z">
              <w:tcPr>
                <w:tcW w:w="1008" w:type="dxa"/>
                <w:vAlign w:val="center"/>
                <w:hideMark/>
              </w:tcPr>
            </w:tcPrChange>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152" w:type="dxa"/>
            <w:vAlign w:val="center"/>
            <w:hideMark/>
            <w:tcPrChange w:id="2669" w:author="Brian Bohman" w:date="2021-10-27T05:58:00Z">
              <w:tcPr>
                <w:tcW w:w="1152" w:type="dxa"/>
                <w:vAlign w:val="center"/>
                <w:hideMark/>
              </w:tcPr>
            </w:tcPrChange>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2670" w:author="Brian Bohman" w:date="2021-10-27T05:58:00Z">
              <w:tcPr>
                <w:tcW w:w="1008" w:type="dxa"/>
                <w:vAlign w:val="center"/>
                <w:hideMark/>
              </w:tcPr>
            </w:tcPrChange>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4584A745" w14:textId="77777777" w:rsidTr="00E419CD">
        <w:trPr>
          <w:trHeight w:val="180"/>
          <w:trPrChange w:id="2671" w:author="Brian Bohman" w:date="2021-10-27T05:58:00Z">
            <w:trPr>
              <w:trHeight w:val="180"/>
            </w:trPr>
          </w:trPrChange>
        </w:trPr>
        <w:tc>
          <w:tcPr>
            <w:tcW w:w="360" w:type="dxa"/>
            <w:vAlign w:val="center"/>
            <w:hideMark/>
            <w:tcPrChange w:id="2672" w:author="Brian Bohman" w:date="2021-10-27T05:58:00Z">
              <w:tcPr>
                <w:tcW w:w="360" w:type="dxa"/>
                <w:vAlign w:val="center"/>
                <w:hideMark/>
              </w:tcPr>
            </w:tcPrChange>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Change w:id="2673" w:author="Brian Bohman" w:date="2021-10-27T05:58:00Z">
              <w:tcPr>
                <w:tcW w:w="864" w:type="dxa"/>
                <w:vAlign w:val="center"/>
                <w:hideMark/>
              </w:tcPr>
            </w:tcPrChange>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74" w:author="Brian Bohman" w:date="2021-10-27T05:58:00Z">
              <w:tcPr>
                <w:tcW w:w="1152" w:type="dxa"/>
                <w:vAlign w:val="center"/>
                <w:hideMark/>
              </w:tcPr>
            </w:tcPrChange>
          </w:tcPr>
          <w:p w14:paraId="68D72E4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75" w:author="Brian Bohman" w:date="2021-10-27T05:58:00Z">
              <w:tcPr>
                <w:tcW w:w="504" w:type="dxa"/>
                <w:vAlign w:val="center"/>
                <w:hideMark/>
              </w:tcPr>
            </w:tcPrChange>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76" w:author="Brian Bohman" w:date="2021-10-27T05:58:00Z">
              <w:tcPr>
                <w:tcW w:w="1008" w:type="dxa"/>
                <w:vAlign w:val="center"/>
                <w:hideMark/>
              </w:tcPr>
            </w:tcPrChange>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77" w:author="Brian Bohman" w:date="2021-10-27T05:58:00Z">
              <w:tcPr>
                <w:tcW w:w="1008" w:type="dxa"/>
                <w:vAlign w:val="center"/>
                <w:hideMark/>
              </w:tcPr>
            </w:tcPrChange>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78" w:author="Brian Bohman" w:date="2021-10-27T05:58:00Z">
              <w:tcPr>
                <w:tcW w:w="720" w:type="dxa"/>
                <w:vAlign w:val="center"/>
                <w:hideMark/>
              </w:tcPr>
            </w:tcPrChange>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79" w:author="Brian Bohman" w:date="2021-10-27T05:58:00Z">
              <w:tcPr>
                <w:tcW w:w="1008" w:type="dxa"/>
                <w:vAlign w:val="center"/>
                <w:hideMark/>
              </w:tcPr>
            </w:tcPrChange>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680" w:author="Brian Bohman" w:date="2021-10-27T05:58:00Z">
              <w:tcPr>
                <w:tcW w:w="1152" w:type="dxa"/>
                <w:vAlign w:val="center"/>
                <w:hideMark/>
              </w:tcPr>
            </w:tcPrChange>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440" w:type="dxa"/>
            <w:vAlign w:val="center"/>
            <w:hideMark/>
            <w:tcPrChange w:id="2681" w:author="Brian Bohman" w:date="2021-10-27T05:58:00Z">
              <w:tcPr>
                <w:tcW w:w="1008" w:type="dxa"/>
                <w:vAlign w:val="center"/>
                <w:hideMark/>
              </w:tcPr>
            </w:tcPrChange>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5504E815" w14:textId="77777777" w:rsidTr="00E419CD">
        <w:trPr>
          <w:trHeight w:val="165"/>
          <w:trPrChange w:id="2682" w:author="Brian Bohman" w:date="2021-10-27T05:58:00Z">
            <w:trPr>
              <w:trHeight w:val="165"/>
            </w:trPr>
          </w:trPrChange>
        </w:trPr>
        <w:tc>
          <w:tcPr>
            <w:tcW w:w="360" w:type="dxa"/>
            <w:vAlign w:val="center"/>
            <w:hideMark/>
            <w:tcPrChange w:id="2683" w:author="Brian Bohman" w:date="2021-10-27T05:58:00Z">
              <w:tcPr>
                <w:tcW w:w="360" w:type="dxa"/>
                <w:vAlign w:val="center"/>
                <w:hideMark/>
              </w:tcPr>
            </w:tcPrChange>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Change w:id="2684" w:author="Brian Bohman" w:date="2021-10-27T05:58:00Z">
              <w:tcPr>
                <w:tcW w:w="864" w:type="dxa"/>
                <w:vAlign w:val="center"/>
                <w:hideMark/>
              </w:tcPr>
            </w:tcPrChange>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85" w:author="Brian Bohman" w:date="2021-10-27T05:58:00Z">
              <w:tcPr>
                <w:tcW w:w="1152" w:type="dxa"/>
                <w:vAlign w:val="center"/>
                <w:hideMark/>
              </w:tcPr>
            </w:tcPrChange>
          </w:tcPr>
          <w:p w14:paraId="6658805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86" w:author="Brian Bohman" w:date="2021-10-27T05:58:00Z">
              <w:tcPr>
                <w:tcW w:w="504" w:type="dxa"/>
                <w:vAlign w:val="center"/>
                <w:hideMark/>
              </w:tcPr>
            </w:tcPrChange>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87" w:author="Brian Bohman" w:date="2021-10-27T05:58:00Z">
              <w:tcPr>
                <w:tcW w:w="1008" w:type="dxa"/>
                <w:vAlign w:val="center"/>
                <w:hideMark/>
              </w:tcPr>
            </w:tcPrChange>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88" w:author="Brian Bohman" w:date="2021-10-27T05:58:00Z">
              <w:tcPr>
                <w:tcW w:w="1008" w:type="dxa"/>
                <w:vAlign w:val="center"/>
                <w:hideMark/>
              </w:tcPr>
            </w:tcPrChange>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689" w:author="Brian Bohman" w:date="2021-10-27T05:58:00Z">
              <w:tcPr>
                <w:tcW w:w="720" w:type="dxa"/>
                <w:vAlign w:val="center"/>
                <w:hideMark/>
              </w:tcPr>
            </w:tcPrChange>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690" w:author="Brian Bohman" w:date="2021-10-27T05:58:00Z">
              <w:tcPr>
                <w:tcW w:w="1008" w:type="dxa"/>
                <w:vAlign w:val="center"/>
                <w:hideMark/>
              </w:tcPr>
            </w:tcPrChange>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691" w:author="Brian Bohman" w:date="2021-10-27T05:58:00Z">
              <w:tcPr>
                <w:tcW w:w="1152" w:type="dxa"/>
                <w:vAlign w:val="center"/>
                <w:hideMark/>
              </w:tcPr>
            </w:tcPrChange>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2692" w:author="Brian Bohman" w:date="2021-10-27T05:58:00Z">
              <w:tcPr>
                <w:tcW w:w="1008" w:type="dxa"/>
                <w:vAlign w:val="center"/>
                <w:hideMark/>
              </w:tcPr>
            </w:tcPrChange>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6CC1D8E0" w14:textId="77777777" w:rsidTr="00E419CD">
        <w:trPr>
          <w:trHeight w:val="165"/>
          <w:trPrChange w:id="2693" w:author="Brian Bohman" w:date="2021-10-27T05:58:00Z">
            <w:trPr>
              <w:trHeight w:val="165"/>
            </w:trPr>
          </w:trPrChange>
        </w:trPr>
        <w:tc>
          <w:tcPr>
            <w:tcW w:w="360" w:type="dxa"/>
            <w:vAlign w:val="center"/>
            <w:hideMark/>
            <w:tcPrChange w:id="2694" w:author="Brian Bohman" w:date="2021-10-27T05:58:00Z">
              <w:tcPr>
                <w:tcW w:w="360" w:type="dxa"/>
                <w:vAlign w:val="center"/>
                <w:hideMark/>
              </w:tcPr>
            </w:tcPrChange>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Change w:id="2695" w:author="Brian Bohman" w:date="2021-10-27T05:58:00Z">
              <w:tcPr>
                <w:tcW w:w="864" w:type="dxa"/>
                <w:vAlign w:val="center"/>
                <w:hideMark/>
              </w:tcPr>
            </w:tcPrChange>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696" w:author="Brian Bohman" w:date="2021-10-27T05:58:00Z">
              <w:tcPr>
                <w:tcW w:w="1152" w:type="dxa"/>
                <w:vAlign w:val="center"/>
                <w:hideMark/>
              </w:tcPr>
            </w:tcPrChange>
          </w:tcPr>
          <w:p w14:paraId="0238AF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697" w:author="Brian Bohman" w:date="2021-10-27T05:58:00Z">
              <w:tcPr>
                <w:tcW w:w="504" w:type="dxa"/>
                <w:vAlign w:val="center"/>
                <w:hideMark/>
              </w:tcPr>
            </w:tcPrChange>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698" w:author="Brian Bohman" w:date="2021-10-27T05:58:00Z">
              <w:tcPr>
                <w:tcW w:w="1008" w:type="dxa"/>
                <w:vAlign w:val="center"/>
                <w:hideMark/>
              </w:tcPr>
            </w:tcPrChange>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699" w:author="Brian Bohman" w:date="2021-10-27T05:58:00Z">
              <w:tcPr>
                <w:tcW w:w="1008" w:type="dxa"/>
                <w:vAlign w:val="center"/>
                <w:hideMark/>
              </w:tcPr>
            </w:tcPrChange>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00" w:author="Brian Bohman" w:date="2021-10-27T05:58:00Z">
              <w:tcPr>
                <w:tcW w:w="720" w:type="dxa"/>
                <w:vAlign w:val="center"/>
                <w:hideMark/>
              </w:tcPr>
            </w:tcPrChange>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01" w:author="Brian Bohman" w:date="2021-10-27T05:58:00Z">
              <w:tcPr>
                <w:tcW w:w="1008" w:type="dxa"/>
                <w:vAlign w:val="center"/>
                <w:hideMark/>
              </w:tcPr>
            </w:tcPrChange>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02" w:author="Brian Bohman" w:date="2021-10-27T05:58:00Z">
              <w:tcPr>
                <w:tcW w:w="1152" w:type="dxa"/>
                <w:vAlign w:val="center"/>
                <w:hideMark/>
              </w:tcPr>
            </w:tcPrChange>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2703" w:author="Brian Bohman" w:date="2021-10-27T05:58:00Z">
              <w:tcPr>
                <w:tcW w:w="1008" w:type="dxa"/>
                <w:vAlign w:val="center"/>
                <w:hideMark/>
              </w:tcPr>
            </w:tcPrChange>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425ED6B8" w14:textId="77777777" w:rsidTr="00E419CD">
        <w:trPr>
          <w:trHeight w:val="165"/>
          <w:trPrChange w:id="2704" w:author="Brian Bohman" w:date="2021-10-27T05:58:00Z">
            <w:trPr>
              <w:trHeight w:val="165"/>
            </w:trPr>
          </w:trPrChange>
        </w:trPr>
        <w:tc>
          <w:tcPr>
            <w:tcW w:w="360" w:type="dxa"/>
            <w:vAlign w:val="center"/>
            <w:hideMark/>
            <w:tcPrChange w:id="2705" w:author="Brian Bohman" w:date="2021-10-27T05:58:00Z">
              <w:tcPr>
                <w:tcW w:w="360" w:type="dxa"/>
                <w:vAlign w:val="center"/>
                <w:hideMark/>
              </w:tcPr>
            </w:tcPrChange>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Change w:id="2706" w:author="Brian Bohman" w:date="2021-10-27T05:58:00Z">
              <w:tcPr>
                <w:tcW w:w="864" w:type="dxa"/>
                <w:vAlign w:val="center"/>
                <w:hideMark/>
              </w:tcPr>
            </w:tcPrChange>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07" w:author="Brian Bohman" w:date="2021-10-27T05:58:00Z">
              <w:tcPr>
                <w:tcW w:w="1152" w:type="dxa"/>
                <w:vAlign w:val="center"/>
                <w:hideMark/>
              </w:tcPr>
            </w:tcPrChange>
          </w:tcPr>
          <w:p w14:paraId="59FAD5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08" w:author="Brian Bohman" w:date="2021-10-27T05:58:00Z">
              <w:tcPr>
                <w:tcW w:w="504" w:type="dxa"/>
                <w:vAlign w:val="center"/>
                <w:hideMark/>
              </w:tcPr>
            </w:tcPrChange>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Change w:id="2709" w:author="Brian Bohman" w:date="2021-10-27T05:58:00Z">
              <w:tcPr>
                <w:tcW w:w="1008" w:type="dxa"/>
                <w:vAlign w:val="center"/>
                <w:hideMark/>
              </w:tcPr>
            </w:tcPrChange>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Change w:id="2710" w:author="Brian Bohman" w:date="2021-10-27T05:58:00Z">
              <w:tcPr>
                <w:tcW w:w="1008" w:type="dxa"/>
                <w:vAlign w:val="center"/>
                <w:hideMark/>
              </w:tcPr>
            </w:tcPrChange>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11" w:author="Brian Bohman" w:date="2021-10-27T05:58:00Z">
              <w:tcPr>
                <w:tcW w:w="720" w:type="dxa"/>
                <w:vAlign w:val="center"/>
                <w:hideMark/>
              </w:tcPr>
            </w:tcPrChange>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12" w:author="Brian Bohman" w:date="2021-10-27T05:58:00Z">
              <w:tcPr>
                <w:tcW w:w="1008" w:type="dxa"/>
                <w:vAlign w:val="center"/>
                <w:hideMark/>
              </w:tcPr>
            </w:tcPrChange>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13" w:author="Brian Bohman" w:date="2021-10-27T05:58:00Z">
              <w:tcPr>
                <w:tcW w:w="1152" w:type="dxa"/>
                <w:vAlign w:val="center"/>
                <w:hideMark/>
              </w:tcPr>
            </w:tcPrChange>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2714" w:author="Brian Bohman" w:date="2021-10-27T05:58:00Z">
              <w:tcPr>
                <w:tcW w:w="1008" w:type="dxa"/>
                <w:vAlign w:val="center"/>
                <w:hideMark/>
              </w:tcPr>
            </w:tcPrChange>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19CD" w:rsidRPr="009B3DCC" w14:paraId="061DE8C2" w14:textId="77777777" w:rsidTr="00E419CD">
        <w:trPr>
          <w:trHeight w:val="165"/>
          <w:trPrChange w:id="2715" w:author="Brian Bohman" w:date="2021-10-27T05:58:00Z">
            <w:trPr>
              <w:trHeight w:val="165"/>
            </w:trPr>
          </w:trPrChange>
        </w:trPr>
        <w:tc>
          <w:tcPr>
            <w:tcW w:w="360" w:type="dxa"/>
            <w:vAlign w:val="center"/>
            <w:hideMark/>
            <w:tcPrChange w:id="2716" w:author="Brian Bohman" w:date="2021-10-27T05:58:00Z">
              <w:tcPr>
                <w:tcW w:w="360" w:type="dxa"/>
                <w:vAlign w:val="center"/>
                <w:hideMark/>
              </w:tcPr>
            </w:tcPrChange>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Change w:id="2717" w:author="Brian Bohman" w:date="2021-10-27T05:58:00Z">
              <w:tcPr>
                <w:tcW w:w="864" w:type="dxa"/>
                <w:vAlign w:val="center"/>
                <w:hideMark/>
              </w:tcPr>
            </w:tcPrChange>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18" w:author="Brian Bohman" w:date="2021-10-27T05:58:00Z">
              <w:tcPr>
                <w:tcW w:w="1152" w:type="dxa"/>
                <w:vAlign w:val="center"/>
                <w:hideMark/>
              </w:tcPr>
            </w:tcPrChange>
          </w:tcPr>
          <w:p w14:paraId="2FBDC6C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19" w:author="Brian Bohman" w:date="2021-10-27T05:58:00Z">
              <w:tcPr>
                <w:tcW w:w="504" w:type="dxa"/>
                <w:vAlign w:val="center"/>
                <w:hideMark/>
              </w:tcPr>
            </w:tcPrChange>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20" w:author="Brian Bohman" w:date="2021-10-27T05:58:00Z">
              <w:tcPr>
                <w:tcW w:w="1008" w:type="dxa"/>
                <w:vAlign w:val="center"/>
                <w:hideMark/>
              </w:tcPr>
            </w:tcPrChange>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21" w:author="Brian Bohman" w:date="2021-10-27T05:58:00Z">
              <w:tcPr>
                <w:tcW w:w="1008" w:type="dxa"/>
                <w:vAlign w:val="center"/>
                <w:hideMark/>
              </w:tcPr>
            </w:tcPrChange>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22" w:author="Brian Bohman" w:date="2021-10-27T05:58:00Z">
              <w:tcPr>
                <w:tcW w:w="720" w:type="dxa"/>
                <w:vAlign w:val="center"/>
                <w:hideMark/>
              </w:tcPr>
            </w:tcPrChange>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23" w:author="Brian Bohman" w:date="2021-10-27T05:58:00Z">
              <w:tcPr>
                <w:tcW w:w="1008" w:type="dxa"/>
                <w:vAlign w:val="center"/>
                <w:hideMark/>
              </w:tcPr>
            </w:tcPrChange>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24" w:author="Brian Bohman" w:date="2021-10-27T05:58:00Z">
              <w:tcPr>
                <w:tcW w:w="1152" w:type="dxa"/>
                <w:vAlign w:val="center"/>
                <w:hideMark/>
              </w:tcPr>
            </w:tcPrChange>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2725" w:author="Brian Bohman" w:date="2021-10-27T05:58:00Z">
              <w:tcPr>
                <w:tcW w:w="1008" w:type="dxa"/>
                <w:vAlign w:val="center"/>
                <w:hideMark/>
              </w:tcPr>
            </w:tcPrChange>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8AE40E6" w14:textId="77777777" w:rsidTr="00E419CD">
        <w:trPr>
          <w:trHeight w:val="165"/>
          <w:trPrChange w:id="2726" w:author="Brian Bohman" w:date="2021-10-27T05:58:00Z">
            <w:trPr>
              <w:trHeight w:val="165"/>
            </w:trPr>
          </w:trPrChange>
        </w:trPr>
        <w:tc>
          <w:tcPr>
            <w:tcW w:w="360" w:type="dxa"/>
            <w:vAlign w:val="center"/>
            <w:hideMark/>
            <w:tcPrChange w:id="2727" w:author="Brian Bohman" w:date="2021-10-27T05:58:00Z">
              <w:tcPr>
                <w:tcW w:w="360" w:type="dxa"/>
                <w:vAlign w:val="center"/>
                <w:hideMark/>
              </w:tcPr>
            </w:tcPrChange>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Change w:id="2728" w:author="Brian Bohman" w:date="2021-10-27T05:58:00Z">
              <w:tcPr>
                <w:tcW w:w="864" w:type="dxa"/>
                <w:vAlign w:val="center"/>
                <w:hideMark/>
              </w:tcPr>
            </w:tcPrChange>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29" w:author="Brian Bohman" w:date="2021-10-27T05:58:00Z">
              <w:tcPr>
                <w:tcW w:w="1152" w:type="dxa"/>
                <w:vAlign w:val="center"/>
                <w:hideMark/>
              </w:tcPr>
            </w:tcPrChange>
          </w:tcPr>
          <w:p w14:paraId="15A9D3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30" w:author="Brian Bohman" w:date="2021-10-27T05:58:00Z">
              <w:tcPr>
                <w:tcW w:w="504" w:type="dxa"/>
                <w:vAlign w:val="center"/>
                <w:hideMark/>
              </w:tcPr>
            </w:tcPrChange>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31" w:author="Brian Bohman" w:date="2021-10-27T05:58:00Z">
              <w:tcPr>
                <w:tcW w:w="1008" w:type="dxa"/>
                <w:vAlign w:val="center"/>
                <w:hideMark/>
              </w:tcPr>
            </w:tcPrChange>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32" w:author="Brian Bohman" w:date="2021-10-27T05:58:00Z">
              <w:tcPr>
                <w:tcW w:w="1008" w:type="dxa"/>
                <w:vAlign w:val="center"/>
                <w:hideMark/>
              </w:tcPr>
            </w:tcPrChange>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33" w:author="Brian Bohman" w:date="2021-10-27T05:58:00Z">
              <w:tcPr>
                <w:tcW w:w="720" w:type="dxa"/>
                <w:vAlign w:val="center"/>
                <w:hideMark/>
              </w:tcPr>
            </w:tcPrChange>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34" w:author="Brian Bohman" w:date="2021-10-27T05:58:00Z">
              <w:tcPr>
                <w:tcW w:w="1008" w:type="dxa"/>
                <w:vAlign w:val="center"/>
                <w:hideMark/>
              </w:tcPr>
            </w:tcPrChange>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35" w:author="Brian Bohman" w:date="2021-10-27T05:58:00Z">
              <w:tcPr>
                <w:tcW w:w="1152" w:type="dxa"/>
                <w:vAlign w:val="center"/>
                <w:hideMark/>
              </w:tcPr>
            </w:tcPrChange>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2736" w:author="Brian Bohman" w:date="2021-10-27T05:58:00Z">
              <w:tcPr>
                <w:tcW w:w="1008" w:type="dxa"/>
                <w:vAlign w:val="center"/>
                <w:hideMark/>
              </w:tcPr>
            </w:tcPrChange>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5298BAA8" w14:textId="77777777" w:rsidTr="00E419CD">
        <w:trPr>
          <w:trHeight w:val="165"/>
          <w:trPrChange w:id="2737" w:author="Brian Bohman" w:date="2021-10-27T05:58:00Z">
            <w:trPr>
              <w:trHeight w:val="165"/>
            </w:trPr>
          </w:trPrChange>
        </w:trPr>
        <w:tc>
          <w:tcPr>
            <w:tcW w:w="360" w:type="dxa"/>
            <w:vAlign w:val="center"/>
            <w:hideMark/>
            <w:tcPrChange w:id="2738" w:author="Brian Bohman" w:date="2021-10-27T05:58:00Z">
              <w:tcPr>
                <w:tcW w:w="360" w:type="dxa"/>
                <w:vAlign w:val="center"/>
                <w:hideMark/>
              </w:tcPr>
            </w:tcPrChange>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Change w:id="2739" w:author="Brian Bohman" w:date="2021-10-27T05:58:00Z">
              <w:tcPr>
                <w:tcW w:w="864" w:type="dxa"/>
                <w:vAlign w:val="center"/>
                <w:hideMark/>
              </w:tcPr>
            </w:tcPrChange>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40" w:author="Brian Bohman" w:date="2021-10-27T05:58:00Z">
              <w:tcPr>
                <w:tcW w:w="1152" w:type="dxa"/>
                <w:vAlign w:val="center"/>
                <w:hideMark/>
              </w:tcPr>
            </w:tcPrChange>
          </w:tcPr>
          <w:p w14:paraId="2B6678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41" w:author="Brian Bohman" w:date="2021-10-27T05:58:00Z">
              <w:tcPr>
                <w:tcW w:w="504" w:type="dxa"/>
                <w:vAlign w:val="center"/>
                <w:hideMark/>
              </w:tcPr>
            </w:tcPrChange>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42" w:author="Brian Bohman" w:date="2021-10-27T05:58:00Z">
              <w:tcPr>
                <w:tcW w:w="1008" w:type="dxa"/>
                <w:vAlign w:val="center"/>
                <w:hideMark/>
              </w:tcPr>
            </w:tcPrChange>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43" w:author="Brian Bohman" w:date="2021-10-27T05:58:00Z">
              <w:tcPr>
                <w:tcW w:w="1008" w:type="dxa"/>
                <w:vAlign w:val="center"/>
                <w:hideMark/>
              </w:tcPr>
            </w:tcPrChange>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44" w:author="Brian Bohman" w:date="2021-10-27T05:58:00Z">
              <w:tcPr>
                <w:tcW w:w="720" w:type="dxa"/>
                <w:vAlign w:val="center"/>
                <w:hideMark/>
              </w:tcPr>
            </w:tcPrChange>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45" w:author="Brian Bohman" w:date="2021-10-27T05:58:00Z">
              <w:tcPr>
                <w:tcW w:w="1008" w:type="dxa"/>
                <w:vAlign w:val="center"/>
                <w:hideMark/>
              </w:tcPr>
            </w:tcPrChange>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46" w:author="Brian Bohman" w:date="2021-10-27T05:58:00Z">
              <w:tcPr>
                <w:tcW w:w="1152" w:type="dxa"/>
                <w:vAlign w:val="center"/>
                <w:hideMark/>
              </w:tcPr>
            </w:tcPrChange>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2747" w:author="Brian Bohman" w:date="2021-10-27T05:58:00Z">
              <w:tcPr>
                <w:tcW w:w="1008" w:type="dxa"/>
                <w:vAlign w:val="center"/>
                <w:hideMark/>
              </w:tcPr>
            </w:tcPrChange>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5EB47192" w14:textId="77777777" w:rsidTr="00E419CD">
        <w:trPr>
          <w:trHeight w:val="165"/>
          <w:trPrChange w:id="2748" w:author="Brian Bohman" w:date="2021-10-27T05:58:00Z">
            <w:trPr>
              <w:trHeight w:val="165"/>
            </w:trPr>
          </w:trPrChange>
        </w:trPr>
        <w:tc>
          <w:tcPr>
            <w:tcW w:w="360" w:type="dxa"/>
            <w:vAlign w:val="center"/>
            <w:hideMark/>
            <w:tcPrChange w:id="2749" w:author="Brian Bohman" w:date="2021-10-27T05:58:00Z">
              <w:tcPr>
                <w:tcW w:w="360" w:type="dxa"/>
                <w:vAlign w:val="center"/>
                <w:hideMark/>
              </w:tcPr>
            </w:tcPrChange>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Change w:id="2750" w:author="Brian Bohman" w:date="2021-10-27T05:58:00Z">
              <w:tcPr>
                <w:tcW w:w="864" w:type="dxa"/>
                <w:vAlign w:val="center"/>
                <w:hideMark/>
              </w:tcPr>
            </w:tcPrChange>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51" w:author="Brian Bohman" w:date="2021-10-27T05:58:00Z">
              <w:tcPr>
                <w:tcW w:w="1152" w:type="dxa"/>
                <w:vAlign w:val="center"/>
                <w:hideMark/>
              </w:tcPr>
            </w:tcPrChange>
          </w:tcPr>
          <w:p w14:paraId="11149B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52" w:author="Brian Bohman" w:date="2021-10-27T05:58:00Z">
              <w:tcPr>
                <w:tcW w:w="504" w:type="dxa"/>
                <w:vAlign w:val="center"/>
                <w:hideMark/>
              </w:tcPr>
            </w:tcPrChange>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Change w:id="2753" w:author="Brian Bohman" w:date="2021-10-27T05:58:00Z">
              <w:tcPr>
                <w:tcW w:w="1008" w:type="dxa"/>
                <w:vAlign w:val="center"/>
                <w:hideMark/>
              </w:tcPr>
            </w:tcPrChange>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Change w:id="2754" w:author="Brian Bohman" w:date="2021-10-27T05:58:00Z">
              <w:tcPr>
                <w:tcW w:w="1008" w:type="dxa"/>
                <w:vAlign w:val="center"/>
                <w:hideMark/>
              </w:tcPr>
            </w:tcPrChange>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55" w:author="Brian Bohman" w:date="2021-10-27T05:58:00Z">
              <w:tcPr>
                <w:tcW w:w="720" w:type="dxa"/>
                <w:vAlign w:val="center"/>
                <w:hideMark/>
              </w:tcPr>
            </w:tcPrChange>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56" w:author="Brian Bohman" w:date="2021-10-27T05:58:00Z">
              <w:tcPr>
                <w:tcW w:w="1008" w:type="dxa"/>
                <w:vAlign w:val="center"/>
                <w:hideMark/>
              </w:tcPr>
            </w:tcPrChange>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757" w:author="Brian Bohman" w:date="2021-10-27T05:58:00Z">
              <w:tcPr>
                <w:tcW w:w="1152" w:type="dxa"/>
                <w:vAlign w:val="center"/>
                <w:hideMark/>
              </w:tcPr>
            </w:tcPrChange>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440" w:type="dxa"/>
            <w:vAlign w:val="center"/>
            <w:hideMark/>
            <w:tcPrChange w:id="2758" w:author="Brian Bohman" w:date="2021-10-27T05:58:00Z">
              <w:tcPr>
                <w:tcW w:w="1008" w:type="dxa"/>
                <w:vAlign w:val="center"/>
                <w:hideMark/>
              </w:tcPr>
            </w:tcPrChange>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3D0A05D9" w14:textId="77777777" w:rsidTr="00E419CD">
        <w:trPr>
          <w:trHeight w:val="165"/>
          <w:trPrChange w:id="2759" w:author="Brian Bohman" w:date="2021-10-27T05:58:00Z">
            <w:trPr>
              <w:trHeight w:val="165"/>
            </w:trPr>
          </w:trPrChange>
        </w:trPr>
        <w:tc>
          <w:tcPr>
            <w:tcW w:w="360" w:type="dxa"/>
            <w:vAlign w:val="center"/>
            <w:hideMark/>
            <w:tcPrChange w:id="2760" w:author="Brian Bohman" w:date="2021-10-27T05:58:00Z">
              <w:tcPr>
                <w:tcW w:w="360" w:type="dxa"/>
                <w:vAlign w:val="center"/>
                <w:hideMark/>
              </w:tcPr>
            </w:tcPrChange>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Change w:id="2761" w:author="Brian Bohman" w:date="2021-10-27T05:58:00Z">
              <w:tcPr>
                <w:tcW w:w="864" w:type="dxa"/>
                <w:vAlign w:val="center"/>
                <w:hideMark/>
              </w:tcPr>
            </w:tcPrChange>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62" w:author="Brian Bohman" w:date="2021-10-27T05:58:00Z">
              <w:tcPr>
                <w:tcW w:w="1152" w:type="dxa"/>
                <w:vAlign w:val="center"/>
                <w:hideMark/>
              </w:tcPr>
            </w:tcPrChange>
          </w:tcPr>
          <w:p w14:paraId="1129092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63" w:author="Brian Bohman" w:date="2021-10-27T05:58:00Z">
              <w:tcPr>
                <w:tcW w:w="504" w:type="dxa"/>
                <w:vAlign w:val="center"/>
                <w:hideMark/>
              </w:tcPr>
            </w:tcPrChange>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64" w:author="Brian Bohman" w:date="2021-10-27T05:58:00Z">
              <w:tcPr>
                <w:tcW w:w="1008" w:type="dxa"/>
                <w:vAlign w:val="center"/>
                <w:hideMark/>
              </w:tcPr>
            </w:tcPrChange>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65" w:author="Brian Bohman" w:date="2021-10-27T05:58:00Z">
              <w:tcPr>
                <w:tcW w:w="1008" w:type="dxa"/>
                <w:vAlign w:val="center"/>
                <w:hideMark/>
              </w:tcPr>
            </w:tcPrChange>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66" w:author="Brian Bohman" w:date="2021-10-27T05:58:00Z">
              <w:tcPr>
                <w:tcW w:w="720" w:type="dxa"/>
                <w:vAlign w:val="center"/>
                <w:hideMark/>
              </w:tcPr>
            </w:tcPrChange>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67" w:author="Brian Bohman" w:date="2021-10-27T05:58:00Z">
              <w:tcPr>
                <w:tcW w:w="1008" w:type="dxa"/>
                <w:vAlign w:val="center"/>
                <w:hideMark/>
              </w:tcPr>
            </w:tcPrChange>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768" w:author="Brian Bohman" w:date="2021-10-27T05:58:00Z">
              <w:tcPr>
                <w:tcW w:w="1152" w:type="dxa"/>
                <w:vAlign w:val="center"/>
                <w:hideMark/>
              </w:tcPr>
            </w:tcPrChange>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440" w:type="dxa"/>
            <w:vAlign w:val="center"/>
            <w:hideMark/>
            <w:tcPrChange w:id="2769" w:author="Brian Bohman" w:date="2021-10-27T05:58:00Z">
              <w:tcPr>
                <w:tcW w:w="1008" w:type="dxa"/>
                <w:vAlign w:val="center"/>
                <w:hideMark/>
              </w:tcPr>
            </w:tcPrChange>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7FA1F8F6" w14:textId="77777777" w:rsidTr="00E419CD">
        <w:trPr>
          <w:trHeight w:val="165"/>
          <w:trPrChange w:id="2770" w:author="Brian Bohman" w:date="2021-10-27T05:58:00Z">
            <w:trPr>
              <w:trHeight w:val="165"/>
            </w:trPr>
          </w:trPrChange>
        </w:trPr>
        <w:tc>
          <w:tcPr>
            <w:tcW w:w="360" w:type="dxa"/>
            <w:vAlign w:val="center"/>
            <w:hideMark/>
            <w:tcPrChange w:id="2771" w:author="Brian Bohman" w:date="2021-10-27T05:58:00Z">
              <w:tcPr>
                <w:tcW w:w="360" w:type="dxa"/>
                <w:vAlign w:val="center"/>
                <w:hideMark/>
              </w:tcPr>
            </w:tcPrChange>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Change w:id="2772" w:author="Brian Bohman" w:date="2021-10-27T05:58:00Z">
              <w:tcPr>
                <w:tcW w:w="864" w:type="dxa"/>
                <w:vAlign w:val="center"/>
                <w:hideMark/>
              </w:tcPr>
            </w:tcPrChange>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73" w:author="Brian Bohman" w:date="2021-10-27T05:58:00Z">
              <w:tcPr>
                <w:tcW w:w="1152" w:type="dxa"/>
                <w:vAlign w:val="center"/>
                <w:hideMark/>
              </w:tcPr>
            </w:tcPrChange>
          </w:tcPr>
          <w:p w14:paraId="580419E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74" w:author="Brian Bohman" w:date="2021-10-27T05:58:00Z">
              <w:tcPr>
                <w:tcW w:w="504" w:type="dxa"/>
                <w:vAlign w:val="center"/>
                <w:hideMark/>
              </w:tcPr>
            </w:tcPrChange>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75" w:author="Brian Bohman" w:date="2021-10-27T05:58:00Z">
              <w:tcPr>
                <w:tcW w:w="1008" w:type="dxa"/>
                <w:vAlign w:val="center"/>
                <w:hideMark/>
              </w:tcPr>
            </w:tcPrChange>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76" w:author="Brian Bohman" w:date="2021-10-27T05:58:00Z">
              <w:tcPr>
                <w:tcW w:w="1008" w:type="dxa"/>
                <w:vAlign w:val="center"/>
                <w:hideMark/>
              </w:tcPr>
            </w:tcPrChange>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77" w:author="Brian Bohman" w:date="2021-10-27T05:58:00Z">
              <w:tcPr>
                <w:tcW w:w="720" w:type="dxa"/>
                <w:vAlign w:val="center"/>
                <w:hideMark/>
              </w:tcPr>
            </w:tcPrChange>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78" w:author="Brian Bohman" w:date="2021-10-27T05:58:00Z">
              <w:tcPr>
                <w:tcW w:w="1008" w:type="dxa"/>
                <w:vAlign w:val="center"/>
                <w:hideMark/>
              </w:tcPr>
            </w:tcPrChange>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2779" w:author="Brian Bohman" w:date="2021-10-27T05:58:00Z">
              <w:tcPr>
                <w:tcW w:w="1152" w:type="dxa"/>
                <w:vAlign w:val="center"/>
                <w:hideMark/>
              </w:tcPr>
            </w:tcPrChange>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2780" w:author="Brian Bohman" w:date="2021-10-27T05:58:00Z">
              <w:tcPr>
                <w:tcW w:w="1008" w:type="dxa"/>
                <w:vAlign w:val="center"/>
                <w:hideMark/>
              </w:tcPr>
            </w:tcPrChange>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4F429925" w14:textId="77777777" w:rsidTr="00E419CD">
        <w:trPr>
          <w:trHeight w:val="165"/>
          <w:trPrChange w:id="2781" w:author="Brian Bohman" w:date="2021-10-27T05:58:00Z">
            <w:trPr>
              <w:trHeight w:val="165"/>
            </w:trPr>
          </w:trPrChange>
        </w:trPr>
        <w:tc>
          <w:tcPr>
            <w:tcW w:w="360" w:type="dxa"/>
            <w:vAlign w:val="center"/>
            <w:hideMark/>
            <w:tcPrChange w:id="2782" w:author="Brian Bohman" w:date="2021-10-27T05:58:00Z">
              <w:tcPr>
                <w:tcW w:w="360" w:type="dxa"/>
                <w:vAlign w:val="center"/>
                <w:hideMark/>
              </w:tcPr>
            </w:tcPrChange>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Change w:id="2783" w:author="Brian Bohman" w:date="2021-10-27T05:58:00Z">
              <w:tcPr>
                <w:tcW w:w="864" w:type="dxa"/>
                <w:vAlign w:val="center"/>
                <w:hideMark/>
              </w:tcPr>
            </w:tcPrChange>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84" w:author="Brian Bohman" w:date="2021-10-27T05:58:00Z">
              <w:tcPr>
                <w:tcW w:w="1152" w:type="dxa"/>
                <w:vAlign w:val="center"/>
                <w:hideMark/>
              </w:tcPr>
            </w:tcPrChange>
          </w:tcPr>
          <w:p w14:paraId="4FB6E5D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85" w:author="Brian Bohman" w:date="2021-10-27T05:58:00Z">
              <w:tcPr>
                <w:tcW w:w="504" w:type="dxa"/>
                <w:vAlign w:val="center"/>
                <w:hideMark/>
              </w:tcPr>
            </w:tcPrChange>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86" w:author="Brian Bohman" w:date="2021-10-27T05:58:00Z">
              <w:tcPr>
                <w:tcW w:w="1008" w:type="dxa"/>
                <w:vAlign w:val="center"/>
                <w:hideMark/>
              </w:tcPr>
            </w:tcPrChange>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87" w:author="Brian Bohman" w:date="2021-10-27T05:58:00Z">
              <w:tcPr>
                <w:tcW w:w="1008" w:type="dxa"/>
                <w:vAlign w:val="center"/>
                <w:hideMark/>
              </w:tcPr>
            </w:tcPrChange>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88" w:author="Brian Bohman" w:date="2021-10-27T05:58:00Z">
              <w:tcPr>
                <w:tcW w:w="720" w:type="dxa"/>
                <w:vAlign w:val="center"/>
                <w:hideMark/>
              </w:tcPr>
            </w:tcPrChange>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789" w:author="Brian Bohman" w:date="2021-10-27T05:58:00Z">
              <w:tcPr>
                <w:tcW w:w="1008" w:type="dxa"/>
                <w:vAlign w:val="center"/>
                <w:hideMark/>
              </w:tcPr>
            </w:tcPrChange>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2790" w:author="Brian Bohman" w:date="2021-10-27T05:58:00Z">
              <w:tcPr>
                <w:tcW w:w="1152" w:type="dxa"/>
                <w:vAlign w:val="center"/>
                <w:hideMark/>
              </w:tcPr>
            </w:tcPrChange>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2791" w:author="Brian Bohman" w:date="2021-10-27T05:58:00Z">
              <w:tcPr>
                <w:tcW w:w="1008" w:type="dxa"/>
                <w:vAlign w:val="center"/>
                <w:hideMark/>
              </w:tcPr>
            </w:tcPrChange>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576352FF" w14:textId="77777777" w:rsidTr="00E419CD">
        <w:trPr>
          <w:trHeight w:val="165"/>
          <w:trPrChange w:id="2792" w:author="Brian Bohman" w:date="2021-10-27T05:58:00Z">
            <w:trPr>
              <w:trHeight w:val="165"/>
            </w:trPr>
          </w:trPrChange>
        </w:trPr>
        <w:tc>
          <w:tcPr>
            <w:tcW w:w="360" w:type="dxa"/>
            <w:vAlign w:val="center"/>
            <w:hideMark/>
            <w:tcPrChange w:id="2793" w:author="Brian Bohman" w:date="2021-10-27T05:58:00Z">
              <w:tcPr>
                <w:tcW w:w="360" w:type="dxa"/>
                <w:vAlign w:val="center"/>
                <w:hideMark/>
              </w:tcPr>
            </w:tcPrChange>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Change w:id="2794" w:author="Brian Bohman" w:date="2021-10-27T05:58:00Z">
              <w:tcPr>
                <w:tcW w:w="864" w:type="dxa"/>
                <w:vAlign w:val="center"/>
                <w:hideMark/>
              </w:tcPr>
            </w:tcPrChange>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795" w:author="Brian Bohman" w:date="2021-10-27T05:58:00Z">
              <w:tcPr>
                <w:tcW w:w="1152" w:type="dxa"/>
                <w:vAlign w:val="center"/>
                <w:hideMark/>
              </w:tcPr>
            </w:tcPrChange>
          </w:tcPr>
          <w:p w14:paraId="7E88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796" w:author="Brian Bohman" w:date="2021-10-27T05:58:00Z">
              <w:tcPr>
                <w:tcW w:w="504" w:type="dxa"/>
                <w:vAlign w:val="center"/>
                <w:hideMark/>
              </w:tcPr>
            </w:tcPrChange>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Change w:id="2797" w:author="Brian Bohman" w:date="2021-10-27T05:58:00Z">
              <w:tcPr>
                <w:tcW w:w="1008" w:type="dxa"/>
                <w:vAlign w:val="center"/>
                <w:hideMark/>
              </w:tcPr>
            </w:tcPrChange>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Change w:id="2798" w:author="Brian Bohman" w:date="2021-10-27T05:58:00Z">
              <w:tcPr>
                <w:tcW w:w="1008" w:type="dxa"/>
                <w:vAlign w:val="center"/>
                <w:hideMark/>
              </w:tcPr>
            </w:tcPrChange>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799" w:author="Brian Bohman" w:date="2021-10-27T05:58:00Z">
              <w:tcPr>
                <w:tcW w:w="720" w:type="dxa"/>
                <w:vAlign w:val="center"/>
                <w:hideMark/>
              </w:tcPr>
            </w:tcPrChange>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2800" w:author="Brian Bohman" w:date="2021-10-27T05:58:00Z">
              <w:tcPr>
                <w:tcW w:w="1008" w:type="dxa"/>
                <w:vAlign w:val="center"/>
                <w:hideMark/>
              </w:tcPr>
            </w:tcPrChange>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2801" w:author="Brian Bohman" w:date="2021-10-27T05:58:00Z">
              <w:tcPr>
                <w:tcW w:w="1152" w:type="dxa"/>
                <w:vAlign w:val="center"/>
                <w:hideMark/>
              </w:tcPr>
            </w:tcPrChange>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440" w:type="dxa"/>
            <w:vAlign w:val="center"/>
            <w:hideMark/>
            <w:tcPrChange w:id="2802" w:author="Brian Bohman" w:date="2021-10-27T05:58:00Z">
              <w:tcPr>
                <w:tcW w:w="1008" w:type="dxa"/>
                <w:vAlign w:val="center"/>
                <w:hideMark/>
              </w:tcPr>
            </w:tcPrChange>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3164D513" w14:textId="77777777" w:rsidTr="00E419CD">
        <w:trPr>
          <w:trHeight w:val="165"/>
          <w:trPrChange w:id="2803" w:author="Brian Bohman" w:date="2021-10-27T05:58:00Z">
            <w:trPr>
              <w:trHeight w:val="165"/>
            </w:trPr>
          </w:trPrChange>
        </w:trPr>
        <w:tc>
          <w:tcPr>
            <w:tcW w:w="360" w:type="dxa"/>
            <w:vAlign w:val="center"/>
            <w:hideMark/>
            <w:tcPrChange w:id="2804" w:author="Brian Bohman" w:date="2021-10-27T05:58:00Z">
              <w:tcPr>
                <w:tcW w:w="360" w:type="dxa"/>
                <w:vAlign w:val="center"/>
                <w:hideMark/>
              </w:tcPr>
            </w:tcPrChange>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Change w:id="2805" w:author="Brian Bohman" w:date="2021-10-27T05:58:00Z">
              <w:tcPr>
                <w:tcW w:w="864" w:type="dxa"/>
                <w:vAlign w:val="center"/>
                <w:hideMark/>
              </w:tcPr>
            </w:tcPrChange>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06" w:author="Brian Bohman" w:date="2021-10-27T05:58:00Z">
              <w:tcPr>
                <w:tcW w:w="1152" w:type="dxa"/>
                <w:vAlign w:val="center"/>
                <w:hideMark/>
              </w:tcPr>
            </w:tcPrChange>
          </w:tcPr>
          <w:p w14:paraId="3CEA652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07" w:author="Brian Bohman" w:date="2021-10-27T05:58:00Z">
              <w:tcPr>
                <w:tcW w:w="504" w:type="dxa"/>
                <w:vAlign w:val="center"/>
                <w:hideMark/>
              </w:tcPr>
            </w:tcPrChange>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08" w:author="Brian Bohman" w:date="2021-10-27T05:58:00Z">
              <w:tcPr>
                <w:tcW w:w="1008" w:type="dxa"/>
                <w:vAlign w:val="center"/>
                <w:hideMark/>
              </w:tcPr>
            </w:tcPrChange>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09" w:author="Brian Bohman" w:date="2021-10-27T05:58:00Z">
              <w:tcPr>
                <w:tcW w:w="1008" w:type="dxa"/>
                <w:vAlign w:val="center"/>
                <w:hideMark/>
              </w:tcPr>
            </w:tcPrChange>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10" w:author="Brian Bohman" w:date="2021-10-27T05:58:00Z">
              <w:tcPr>
                <w:tcW w:w="720" w:type="dxa"/>
                <w:vAlign w:val="center"/>
                <w:hideMark/>
              </w:tcPr>
            </w:tcPrChange>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11" w:author="Brian Bohman" w:date="2021-10-27T05:58:00Z">
              <w:tcPr>
                <w:tcW w:w="1008" w:type="dxa"/>
                <w:vAlign w:val="center"/>
                <w:hideMark/>
              </w:tcPr>
            </w:tcPrChange>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12" w:author="Brian Bohman" w:date="2021-10-27T05:58:00Z">
              <w:tcPr>
                <w:tcW w:w="1152" w:type="dxa"/>
                <w:vAlign w:val="center"/>
                <w:hideMark/>
              </w:tcPr>
            </w:tcPrChange>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2813" w:author="Brian Bohman" w:date="2021-10-27T05:58:00Z">
              <w:tcPr>
                <w:tcW w:w="1008" w:type="dxa"/>
                <w:vAlign w:val="center"/>
                <w:hideMark/>
              </w:tcPr>
            </w:tcPrChange>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2617F873" w14:textId="77777777" w:rsidTr="00E419CD">
        <w:trPr>
          <w:trHeight w:val="165"/>
          <w:trPrChange w:id="2814" w:author="Brian Bohman" w:date="2021-10-27T05:58:00Z">
            <w:trPr>
              <w:trHeight w:val="165"/>
            </w:trPr>
          </w:trPrChange>
        </w:trPr>
        <w:tc>
          <w:tcPr>
            <w:tcW w:w="360" w:type="dxa"/>
            <w:vAlign w:val="center"/>
            <w:hideMark/>
            <w:tcPrChange w:id="2815" w:author="Brian Bohman" w:date="2021-10-27T05:58:00Z">
              <w:tcPr>
                <w:tcW w:w="360" w:type="dxa"/>
                <w:vAlign w:val="center"/>
                <w:hideMark/>
              </w:tcPr>
            </w:tcPrChange>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Change w:id="2816" w:author="Brian Bohman" w:date="2021-10-27T05:58:00Z">
              <w:tcPr>
                <w:tcW w:w="864" w:type="dxa"/>
                <w:vAlign w:val="center"/>
                <w:hideMark/>
              </w:tcPr>
            </w:tcPrChange>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17" w:author="Brian Bohman" w:date="2021-10-27T05:58:00Z">
              <w:tcPr>
                <w:tcW w:w="1152" w:type="dxa"/>
                <w:vAlign w:val="center"/>
                <w:hideMark/>
              </w:tcPr>
            </w:tcPrChange>
          </w:tcPr>
          <w:p w14:paraId="149C932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18" w:author="Brian Bohman" w:date="2021-10-27T05:58:00Z">
              <w:tcPr>
                <w:tcW w:w="504" w:type="dxa"/>
                <w:vAlign w:val="center"/>
                <w:hideMark/>
              </w:tcPr>
            </w:tcPrChange>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19" w:author="Brian Bohman" w:date="2021-10-27T05:58:00Z">
              <w:tcPr>
                <w:tcW w:w="1008" w:type="dxa"/>
                <w:vAlign w:val="center"/>
                <w:hideMark/>
              </w:tcPr>
            </w:tcPrChange>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20" w:author="Brian Bohman" w:date="2021-10-27T05:58:00Z">
              <w:tcPr>
                <w:tcW w:w="1008" w:type="dxa"/>
                <w:vAlign w:val="center"/>
                <w:hideMark/>
              </w:tcPr>
            </w:tcPrChange>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21" w:author="Brian Bohman" w:date="2021-10-27T05:58:00Z">
              <w:tcPr>
                <w:tcW w:w="720" w:type="dxa"/>
                <w:vAlign w:val="center"/>
                <w:hideMark/>
              </w:tcPr>
            </w:tcPrChange>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22" w:author="Brian Bohman" w:date="2021-10-27T05:58:00Z">
              <w:tcPr>
                <w:tcW w:w="1008" w:type="dxa"/>
                <w:vAlign w:val="center"/>
                <w:hideMark/>
              </w:tcPr>
            </w:tcPrChange>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23" w:author="Brian Bohman" w:date="2021-10-27T05:58:00Z">
              <w:tcPr>
                <w:tcW w:w="1152" w:type="dxa"/>
                <w:vAlign w:val="center"/>
                <w:hideMark/>
              </w:tcPr>
            </w:tcPrChange>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440" w:type="dxa"/>
            <w:vAlign w:val="center"/>
            <w:hideMark/>
            <w:tcPrChange w:id="2824" w:author="Brian Bohman" w:date="2021-10-27T05:58:00Z">
              <w:tcPr>
                <w:tcW w:w="1008" w:type="dxa"/>
                <w:vAlign w:val="center"/>
                <w:hideMark/>
              </w:tcPr>
            </w:tcPrChange>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7A184B06" w14:textId="77777777" w:rsidTr="00E419CD">
        <w:trPr>
          <w:trHeight w:val="180"/>
          <w:trPrChange w:id="2825" w:author="Brian Bohman" w:date="2021-10-27T05:58:00Z">
            <w:trPr>
              <w:trHeight w:val="180"/>
            </w:trPr>
          </w:trPrChange>
        </w:trPr>
        <w:tc>
          <w:tcPr>
            <w:tcW w:w="360" w:type="dxa"/>
            <w:vAlign w:val="center"/>
            <w:hideMark/>
            <w:tcPrChange w:id="2826" w:author="Brian Bohman" w:date="2021-10-27T05:58:00Z">
              <w:tcPr>
                <w:tcW w:w="360" w:type="dxa"/>
                <w:vAlign w:val="center"/>
                <w:hideMark/>
              </w:tcPr>
            </w:tcPrChange>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Change w:id="2827" w:author="Brian Bohman" w:date="2021-10-27T05:58:00Z">
              <w:tcPr>
                <w:tcW w:w="864" w:type="dxa"/>
                <w:vAlign w:val="center"/>
                <w:hideMark/>
              </w:tcPr>
            </w:tcPrChange>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28" w:author="Brian Bohman" w:date="2021-10-27T05:58:00Z">
              <w:tcPr>
                <w:tcW w:w="1152" w:type="dxa"/>
                <w:vAlign w:val="center"/>
                <w:hideMark/>
              </w:tcPr>
            </w:tcPrChange>
          </w:tcPr>
          <w:p w14:paraId="5C841C7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29" w:author="Brian Bohman" w:date="2021-10-27T05:58:00Z">
              <w:tcPr>
                <w:tcW w:w="504" w:type="dxa"/>
                <w:vAlign w:val="center"/>
                <w:hideMark/>
              </w:tcPr>
            </w:tcPrChange>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30" w:author="Brian Bohman" w:date="2021-10-27T05:58:00Z">
              <w:tcPr>
                <w:tcW w:w="1008" w:type="dxa"/>
                <w:vAlign w:val="center"/>
                <w:hideMark/>
              </w:tcPr>
            </w:tcPrChange>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31" w:author="Brian Bohman" w:date="2021-10-27T05:58:00Z">
              <w:tcPr>
                <w:tcW w:w="1008" w:type="dxa"/>
                <w:vAlign w:val="center"/>
                <w:hideMark/>
              </w:tcPr>
            </w:tcPrChange>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32" w:author="Brian Bohman" w:date="2021-10-27T05:58:00Z">
              <w:tcPr>
                <w:tcW w:w="720" w:type="dxa"/>
                <w:vAlign w:val="center"/>
                <w:hideMark/>
              </w:tcPr>
            </w:tcPrChange>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33" w:author="Brian Bohman" w:date="2021-10-27T05:58:00Z">
              <w:tcPr>
                <w:tcW w:w="1008" w:type="dxa"/>
                <w:vAlign w:val="center"/>
                <w:hideMark/>
              </w:tcPr>
            </w:tcPrChange>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34" w:author="Brian Bohman" w:date="2021-10-27T05:58:00Z">
              <w:tcPr>
                <w:tcW w:w="1152" w:type="dxa"/>
                <w:vAlign w:val="center"/>
                <w:hideMark/>
              </w:tcPr>
            </w:tcPrChange>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440" w:type="dxa"/>
            <w:vAlign w:val="center"/>
            <w:hideMark/>
            <w:tcPrChange w:id="2835" w:author="Brian Bohman" w:date="2021-10-27T05:58:00Z">
              <w:tcPr>
                <w:tcW w:w="1008" w:type="dxa"/>
                <w:vAlign w:val="center"/>
                <w:hideMark/>
              </w:tcPr>
            </w:tcPrChange>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2422592F" w14:textId="77777777" w:rsidTr="00E419CD">
        <w:trPr>
          <w:trHeight w:val="165"/>
          <w:trPrChange w:id="2836" w:author="Brian Bohman" w:date="2021-10-27T05:58:00Z">
            <w:trPr>
              <w:trHeight w:val="165"/>
            </w:trPr>
          </w:trPrChange>
        </w:trPr>
        <w:tc>
          <w:tcPr>
            <w:tcW w:w="360" w:type="dxa"/>
            <w:vAlign w:val="center"/>
            <w:hideMark/>
            <w:tcPrChange w:id="2837" w:author="Brian Bohman" w:date="2021-10-27T05:58:00Z">
              <w:tcPr>
                <w:tcW w:w="360" w:type="dxa"/>
                <w:vAlign w:val="center"/>
                <w:hideMark/>
              </w:tcPr>
            </w:tcPrChange>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Change w:id="2838" w:author="Brian Bohman" w:date="2021-10-27T05:58:00Z">
              <w:tcPr>
                <w:tcW w:w="864" w:type="dxa"/>
                <w:vAlign w:val="center"/>
                <w:hideMark/>
              </w:tcPr>
            </w:tcPrChange>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39" w:author="Brian Bohman" w:date="2021-10-27T05:58:00Z">
              <w:tcPr>
                <w:tcW w:w="1152" w:type="dxa"/>
                <w:vAlign w:val="center"/>
                <w:hideMark/>
              </w:tcPr>
            </w:tcPrChange>
          </w:tcPr>
          <w:p w14:paraId="469DC84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40" w:author="Brian Bohman" w:date="2021-10-27T05:58:00Z">
              <w:tcPr>
                <w:tcW w:w="504" w:type="dxa"/>
                <w:vAlign w:val="center"/>
                <w:hideMark/>
              </w:tcPr>
            </w:tcPrChange>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41" w:author="Brian Bohman" w:date="2021-10-27T05:58:00Z">
              <w:tcPr>
                <w:tcW w:w="1008" w:type="dxa"/>
                <w:vAlign w:val="center"/>
                <w:hideMark/>
              </w:tcPr>
            </w:tcPrChange>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42" w:author="Brian Bohman" w:date="2021-10-27T05:58:00Z">
              <w:tcPr>
                <w:tcW w:w="1008" w:type="dxa"/>
                <w:vAlign w:val="center"/>
                <w:hideMark/>
              </w:tcPr>
            </w:tcPrChange>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43" w:author="Brian Bohman" w:date="2021-10-27T05:58:00Z">
              <w:tcPr>
                <w:tcW w:w="720" w:type="dxa"/>
                <w:vAlign w:val="center"/>
                <w:hideMark/>
              </w:tcPr>
            </w:tcPrChange>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44" w:author="Brian Bohman" w:date="2021-10-27T05:58:00Z">
              <w:tcPr>
                <w:tcW w:w="1008" w:type="dxa"/>
                <w:vAlign w:val="center"/>
                <w:hideMark/>
              </w:tcPr>
            </w:tcPrChange>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845" w:author="Brian Bohman" w:date="2021-10-27T05:58:00Z">
              <w:tcPr>
                <w:tcW w:w="1152" w:type="dxa"/>
                <w:vAlign w:val="center"/>
                <w:hideMark/>
              </w:tcPr>
            </w:tcPrChange>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2846" w:author="Brian Bohman" w:date="2021-10-27T05:58:00Z">
              <w:tcPr>
                <w:tcW w:w="1008" w:type="dxa"/>
                <w:vAlign w:val="center"/>
                <w:hideMark/>
              </w:tcPr>
            </w:tcPrChange>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121F3C3C" w14:textId="77777777" w:rsidTr="00E419CD">
        <w:trPr>
          <w:trHeight w:val="165"/>
          <w:trPrChange w:id="2847" w:author="Brian Bohman" w:date="2021-10-27T05:58:00Z">
            <w:trPr>
              <w:trHeight w:val="165"/>
            </w:trPr>
          </w:trPrChange>
        </w:trPr>
        <w:tc>
          <w:tcPr>
            <w:tcW w:w="360" w:type="dxa"/>
            <w:vAlign w:val="center"/>
            <w:hideMark/>
            <w:tcPrChange w:id="2848" w:author="Brian Bohman" w:date="2021-10-27T05:58:00Z">
              <w:tcPr>
                <w:tcW w:w="360" w:type="dxa"/>
                <w:vAlign w:val="center"/>
                <w:hideMark/>
              </w:tcPr>
            </w:tcPrChange>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Change w:id="2849" w:author="Brian Bohman" w:date="2021-10-27T05:58:00Z">
              <w:tcPr>
                <w:tcW w:w="864" w:type="dxa"/>
                <w:vAlign w:val="center"/>
                <w:hideMark/>
              </w:tcPr>
            </w:tcPrChange>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50" w:author="Brian Bohman" w:date="2021-10-27T05:58:00Z">
              <w:tcPr>
                <w:tcW w:w="1152" w:type="dxa"/>
                <w:vAlign w:val="center"/>
                <w:hideMark/>
              </w:tcPr>
            </w:tcPrChange>
          </w:tcPr>
          <w:p w14:paraId="44121D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51" w:author="Brian Bohman" w:date="2021-10-27T05:58:00Z">
              <w:tcPr>
                <w:tcW w:w="504" w:type="dxa"/>
                <w:vAlign w:val="center"/>
                <w:hideMark/>
              </w:tcPr>
            </w:tcPrChange>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Change w:id="2852" w:author="Brian Bohman" w:date="2021-10-27T05:58:00Z">
              <w:tcPr>
                <w:tcW w:w="1008" w:type="dxa"/>
                <w:vAlign w:val="center"/>
                <w:hideMark/>
              </w:tcPr>
            </w:tcPrChange>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Change w:id="2853" w:author="Brian Bohman" w:date="2021-10-27T05:58:00Z">
              <w:tcPr>
                <w:tcW w:w="1008" w:type="dxa"/>
                <w:vAlign w:val="center"/>
                <w:hideMark/>
              </w:tcPr>
            </w:tcPrChange>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54" w:author="Brian Bohman" w:date="2021-10-27T05:58:00Z">
              <w:tcPr>
                <w:tcW w:w="720" w:type="dxa"/>
                <w:vAlign w:val="center"/>
                <w:hideMark/>
              </w:tcPr>
            </w:tcPrChange>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55" w:author="Brian Bohman" w:date="2021-10-27T05:58:00Z">
              <w:tcPr>
                <w:tcW w:w="1008" w:type="dxa"/>
                <w:vAlign w:val="center"/>
                <w:hideMark/>
              </w:tcPr>
            </w:tcPrChange>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856" w:author="Brian Bohman" w:date="2021-10-27T05:58:00Z">
              <w:tcPr>
                <w:tcW w:w="1152" w:type="dxa"/>
                <w:vAlign w:val="center"/>
                <w:hideMark/>
              </w:tcPr>
            </w:tcPrChange>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440" w:type="dxa"/>
            <w:vAlign w:val="center"/>
            <w:hideMark/>
            <w:tcPrChange w:id="2857" w:author="Brian Bohman" w:date="2021-10-27T05:58:00Z">
              <w:tcPr>
                <w:tcW w:w="1008" w:type="dxa"/>
                <w:vAlign w:val="center"/>
                <w:hideMark/>
              </w:tcPr>
            </w:tcPrChange>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52164F4" w14:textId="77777777" w:rsidTr="00E419CD">
        <w:trPr>
          <w:trHeight w:val="165"/>
          <w:trPrChange w:id="2858" w:author="Brian Bohman" w:date="2021-10-27T05:58:00Z">
            <w:trPr>
              <w:trHeight w:val="165"/>
            </w:trPr>
          </w:trPrChange>
        </w:trPr>
        <w:tc>
          <w:tcPr>
            <w:tcW w:w="360" w:type="dxa"/>
            <w:vAlign w:val="center"/>
            <w:hideMark/>
            <w:tcPrChange w:id="2859" w:author="Brian Bohman" w:date="2021-10-27T05:58:00Z">
              <w:tcPr>
                <w:tcW w:w="360" w:type="dxa"/>
                <w:vAlign w:val="center"/>
                <w:hideMark/>
              </w:tcPr>
            </w:tcPrChange>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Change w:id="2860" w:author="Brian Bohman" w:date="2021-10-27T05:58:00Z">
              <w:tcPr>
                <w:tcW w:w="864" w:type="dxa"/>
                <w:vAlign w:val="center"/>
                <w:hideMark/>
              </w:tcPr>
            </w:tcPrChange>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61" w:author="Brian Bohman" w:date="2021-10-27T05:58:00Z">
              <w:tcPr>
                <w:tcW w:w="1152" w:type="dxa"/>
                <w:vAlign w:val="center"/>
                <w:hideMark/>
              </w:tcPr>
            </w:tcPrChange>
          </w:tcPr>
          <w:p w14:paraId="2BC5777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62" w:author="Brian Bohman" w:date="2021-10-27T05:58:00Z">
              <w:tcPr>
                <w:tcW w:w="504" w:type="dxa"/>
                <w:vAlign w:val="center"/>
                <w:hideMark/>
              </w:tcPr>
            </w:tcPrChange>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63" w:author="Brian Bohman" w:date="2021-10-27T05:58:00Z">
              <w:tcPr>
                <w:tcW w:w="1008" w:type="dxa"/>
                <w:vAlign w:val="center"/>
                <w:hideMark/>
              </w:tcPr>
            </w:tcPrChange>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64" w:author="Brian Bohman" w:date="2021-10-27T05:58:00Z">
              <w:tcPr>
                <w:tcW w:w="1008" w:type="dxa"/>
                <w:vAlign w:val="center"/>
                <w:hideMark/>
              </w:tcPr>
            </w:tcPrChange>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65" w:author="Brian Bohman" w:date="2021-10-27T05:58:00Z">
              <w:tcPr>
                <w:tcW w:w="720" w:type="dxa"/>
                <w:vAlign w:val="center"/>
                <w:hideMark/>
              </w:tcPr>
            </w:tcPrChange>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66" w:author="Brian Bohman" w:date="2021-10-27T05:58:00Z">
              <w:tcPr>
                <w:tcW w:w="1008" w:type="dxa"/>
                <w:vAlign w:val="center"/>
                <w:hideMark/>
              </w:tcPr>
            </w:tcPrChange>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867" w:author="Brian Bohman" w:date="2021-10-27T05:58:00Z">
              <w:tcPr>
                <w:tcW w:w="1152" w:type="dxa"/>
                <w:vAlign w:val="center"/>
                <w:hideMark/>
              </w:tcPr>
            </w:tcPrChange>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2868" w:author="Brian Bohman" w:date="2021-10-27T05:58:00Z">
              <w:tcPr>
                <w:tcW w:w="1008" w:type="dxa"/>
                <w:vAlign w:val="center"/>
                <w:hideMark/>
              </w:tcPr>
            </w:tcPrChange>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4AF2EE5C" w14:textId="77777777" w:rsidTr="00E419CD">
        <w:trPr>
          <w:trHeight w:val="165"/>
          <w:trPrChange w:id="2869" w:author="Brian Bohman" w:date="2021-10-27T05:58:00Z">
            <w:trPr>
              <w:trHeight w:val="165"/>
            </w:trPr>
          </w:trPrChange>
        </w:trPr>
        <w:tc>
          <w:tcPr>
            <w:tcW w:w="360" w:type="dxa"/>
            <w:vAlign w:val="center"/>
            <w:hideMark/>
            <w:tcPrChange w:id="2870" w:author="Brian Bohman" w:date="2021-10-27T05:58:00Z">
              <w:tcPr>
                <w:tcW w:w="360" w:type="dxa"/>
                <w:vAlign w:val="center"/>
                <w:hideMark/>
              </w:tcPr>
            </w:tcPrChange>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Change w:id="2871" w:author="Brian Bohman" w:date="2021-10-27T05:58:00Z">
              <w:tcPr>
                <w:tcW w:w="864" w:type="dxa"/>
                <w:vAlign w:val="center"/>
                <w:hideMark/>
              </w:tcPr>
            </w:tcPrChange>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72" w:author="Brian Bohman" w:date="2021-10-27T05:58:00Z">
              <w:tcPr>
                <w:tcW w:w="1152" w:type="dxa"/>
                <w:vAlign w:val="center"/>
                <w:hideMark/>
              </w:tcPr>
            </w:tcPrChange>
          </w:tcPr>
          <w:p w14:paraId="4D2DCE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73" w:author="Brian Bohman" w:date="2021-10-27T05:58:00Z">
              <w:tcPr>
                <w:tcW w:w="504" w:type="dxa"/>
                <w:vAlign w:val="center"/>
                <w:hideMark/>
              </w:tcPr>
            </w:tcPrChange>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74" w:author="Brian Bohman" w:date="2021-10-27T05:58:00Z">
              <w:tcPr>
                <w:tcW w:w="1008" w:type="dxa"/>
                <w:vAlign w:val="center"/>
                <w:hideMark/>
              </w:tcPr>
            </w:tcPrChange>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75" w:author="Brian Bohman" w:date="2021-10-27T05:58:00Z">
              <w:tcPr>
                <w:tcW w:w="1008" w:type="dxa"/>
                <w:vAlign w:val="center"/>
                <w:hideMark/>
              </w:tcPr>
            </w:tcPrChange>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76" w:author="Brian Bohman" w:date="2021-10-27T05:58:00Z">
              <w:tcPr>
                <w:tcW w:w="720" w:type="dxa"/>
                <w:vAlign w:val="center"/>
                <w:hideMark/>
              </w:tcPr>
            </w:tcPrChange>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77" w:author="Brian Bohman" w:date="2021-10-27T05:58:00Z">
              <w:tcPr>
                <w:tcW w:w="1008" w:type="dxa"/>
                <w:vAlign w:val="center"/>
                <w:hideMark/>
              </w:tcPr>
            </w:tcPrChange>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878" w:author="Brian Bohman" w:date="2021-10-27T05:58:00Z">
              <w:tcPr>
                <w:tcW w:w="1152" w:type="dxa"/>
                <w:vAlign w:val="center"/>
                <w:hideMark/>
              </w:tcPr>
            </w:tcPrChange>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2879" w:author="Brian Bohman" w:date="2021-10-27T05:58:00Z">
              <w:tcPr>
                <w:tcW w:w="1008" w:type="dxa"/>
                <w:vAlign w:val="center"/>
                <w:hideMark/>
              </w:tcPr>
            </w:tcPrChange>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964B114" w14:textId="77777777" w:rsidTr="00E419CD">
        <w:trPr>
          <w:trHeight w:val="165"/>
          <w:trPrChange w:id="2880" w:author="Brian Bohman" w:date="2021-10-27T05:58:00Z">
            <w:trPr>
              <w:trHeight w:val="165"/>
            </w:trPr>
          </w:trPrChange>
        </w:trPr>
        <w:tc>
          <w:tcPr>
            <w:tcW w:w="360" w:type="dxa"/>
            <w:vAlign w:val="center"/>
            <w:hideMark/>
            <w:tcPrChange w:id="2881" w:author="Brian Bohman" w:date="2021-10-27T05:58:00Z">
              <w:tcPr>
                <w:tcW w:w="360" w:type="dxa"/>
                <w:vAlign w:val="center"/>
                <w:hideMark/>
              </w:tcPr>
            </w:tcPrChange>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Change w:id="2882" w:author="Brian Bohman" w:date="2021-10-27T05:58:00Z">
              <w:tcPr>
                <w:tcW w:w="864" w:type="dxa"/>
                <w:vAlign w:val="center"/>
                <w:hideMark/>
              </w:tcPr>
            </w:tcPrChange>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83" w:author="Brian Bohman" w:date="2021-10-27T05:58:00Z">
              <w:tcPr>
                <w:tcW w:w="1152" w:type="dxa"/>
                <w:vAlign w:val="center"/>
                <w:hideMark/>
              </w:tcPr>
            </w:tcPrChange>
          </w:tcPr>
          <w:p w14:paraId="0438B7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84" w:author="Brian Bohman" w:date="2021-10-27T05:58:00Z">
              <w:tcPr>
                <w:tcW w:w="504" w:type="dxa"/>
                <w:vAlign w:val="center"/>
                <w:hideMark/>
              </w:tcPr>
            </w:tcPrChange>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85" w:author="Brian Bohman" w:date="2021-10-27T05:58:00Z">
              <w:tcPr>
                <w:tcW w:w="1008" w:type="dxa"/>
                <w:vAlign w:val="center"/>
                <w:hideMark/>
              </w:tcPr>
            </w:tcPrChange>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86" w:author="Brian Bohman" w:date="2021-10-27T05:58:00Z">
              <w:tcPr>
                <w:tcW w:w="1008" w:type="dxa"/>
                <w:vAlign w:val="center"/>
                <w:hideMark/>
              </w:tcPr>
            </w:tcPrChange>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87" w:author="Brian Bohman" w:date="2021-10-27T05:58:00Z">
              <w:tcPr>
                <w:tcW w:w="720" w:type="dxa"/>
                <w:vAlign w:val="center"/>
                <w:hideMark/>
              </w:tcPr>
            </w:tcPrChange>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88" w:author="Brian Bohman" w:date="2021-10-27T05:58:00Z">
              <w:tcPr>
                <w:tcW w:w="1008" w:type="dxa"/>
                <w:vAlign w:val="center"/>
                <w:hideMark/>
              </w:tcPr>
            </w:tcPrChange>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889" w:author="Brian Bohman" w:date="2021-10-27T05:58:00Z">
              <w:tcPr>
                <w:tcW w:w="1152" w:type="dxa"/>
                <w:vAlign w:val="center"/>
                <w:hideMark/>
              </w:tcPr>
            </w:tcPrChange>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440" w:type="dxa"/>
            <w:vAlign w:val="center"/>
            <w:hideMark/>
            <w:tcPrChange w:id="2890" w:author="Brian Bohman" w:date="2021-10-27T05:58:00Z">
              <w:tcPr>
                <w:tcW w:w="1008" w:type="dxa"/>
                <w:vAlign w:val="center"/>
                <w:hideMark/>
              </w:tcPr>
            </w:tcPrChange>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66A0A661" w14:textId="77777777" w:rsidTr="00E419CD">
        <w:trPr>
          <w:trHeight w:val="165"/>
          <w:trPrChange w:id="2891" w:author="Brian Bohman" w:date="2021-10-27T05:58:00Z">
            <w:trPr>
              <w:trHeight w:val="165"/>
            </w:trPr>
          </w:trPrChange>
        </w:trPr>
        <w:tc>
          <w:tcPr>
            <w:tcW w:w="360" w:type="dxa"/>
            <w:vAlign w:val="center"/>
            <w:hideMark/>
            <w:tcPrChange w:id="2892" w:author="Brian Bohman" w:date="2021-10-27T05:58:00Z">
              <w:tcPr>
                <w:tcW w:w="360" w:type="dxa"/>
                <w:vAlign w:val="center"/>
                <w:hideMark/>
              </w:tcPr>
            </w:tcPrChange>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Change w:id="2893" w:author="Brian Bohman" w:date="2021-10-27T05:58:00Z">
              <w:tcPr>
                <w:tcW w:w="864" w:type="dxa"/>
                <w:vAlign w:val="center"/>
                <w:hideMark/>
              </w:tcPr>
            </w:tcPrChange>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894" w:author="Brian Bohman" w:date="2021-10-27T05:58:00Z">
              <w:tcPr>
                <w:tcW w:w="1152" w:type="dxa"/>
                <w:vAlign w:val="center"/>
                <w:hideMark/>
              </w:tcPr>
            </w:tcPrChange>
          </w:tcPr>
          <w:p w14:paraId="3B4BD4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895" w:author="Brian Bohman" w:date="2021-10-27T05:58:00Z">
              <w:tcPr>
                <w:tcW w:w="504" w:type="dxa"/>
                <w:vAlign w:val="center"/>
                <w:hideMark/>
              </w:tcPr>
            </w:tcPrChange>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896" w:author="Brian Bohman" w:date="2021-10-27T05:58:00Z">
              <w:tcPr>
                <w:tcW w:w="1008" w:type="dxa"/>
                <w:vAlign w:val="center"/>
                <w:hideMark/>
              </w:tcPr>
            </w:tcPrChange>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897" w:author="Brian Bohman" w:date="2021-10-27T05:58:00Z">
              <w:tcPr>
                <w:tcW w:w="1008" w:type="dxa"/>
                <w:vAlign w:val="center"/>
                <w:hideMark/>
              </w:tcPr>
            </w:tcPrChange>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898" w:author="Brian Bohman" w:date="2021-10-27T05:58:00Z">
              <w:tcPr>
                <w:tcW w:w="720" w:type="dxa"/>
                <w:vAlign w:val="center"/>
                <w:hideMark/>
              </w:tcPr>
            </w:tcPrChange>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899" w:author="Brian Bohman" w:date="2021-10-27T05:58:00Z">
              <w:tcPr>
                <w:tcW w:w="1008" w:type="dxa"/>
                <w:vAlign w:val="center"/>
                <w:hideMark/>
              </w:tcPr>
            </w:tcPrChange>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00" w:author="Brian Bohman" w:date="2021-10-27T05:58:00Z">
              <w:tcPr>
                <w:tcW w:w="1152" w:type="dxa"/>
                <w:vAlign w:val="center"/>
                <w:hideMark/>
              </w:tcPr>
            </w:tcPrChange>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2901" w:author="Brian Bohman" w:date="2021-10-27T05:58:00Z">
              <w:tcPr>
                <w:tcW w:w="1008" w:type="dxa"/>
                <w:vAlign w:val="center"/>
                <w:hideMark/>
              </w:tcPr>
            </w:tcPrChange>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160871FC" w14:textId="77777777" w:rsidTr="00E419CD">
        <w:trPr>
          <w:trHeight w:val="165"/>
          <w:trPrChange w:id="2902" w:author="Brian Bohman" w:date="2021-10-27T05:58:00Z">
            <w:trPr>
              <w:trHeight w:val="165"/>
            </w:trPr>
          </w:trPrChange>
        </w:trPr>
        <w:tc>
          <w:tcPr>
            <w:tcW w:w="360" w:type="dxa"/>
            <w:vAlign w:val="center"/>
            <w:hideMark/>
            <w:tcPrChange w:id="2903" w:author="Brian Bohman" w:date="2021-10-27T05:58:00Z">
              <w:tcPr>
                <w:tcW w:w="360" w:type="dxa"/>
                <w:vAlign w:val="center"/>
                <w:hideMark/>
              </w:tcPr>
            </w:tcPrChange>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Change w:id="2904" w:author="Brian Bohman" w:date="2021-10-27T05:58:00Z">
              <w:tcPr>
                <w:tcW w:w="864" w:type="dxa"/>
                <w:vAlign w:val="center"/>
                <w:hideMark/>
              </w:tcPr>
            </w:tcPrChange>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05" w:author="Brian Bohman" w:date="2021-10-27T05:58:00Z">
              <w:tcPr>
                <w:tcW w:w="1152" w:type="dxa"/>
                <w:vAlign w:val="center"/>
                <w:hideMark/>
              </w:tcPr>
            </w:tcPrChange>
          </w:tcPr>
          <w:p w14:paraId="50FA7B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06" w:author="Brian Bohman" w:date="2021-10-27T05:58:00Z">
              <w:tcPr>
                <w:tcW w:w="504" w:type="dxa"/>
                <w:vAlign w:val="center"/>
                <w:hideMark/>
              </w:tcPr>
            </w:tcPrChange>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Change w:id="2907" w:author="Brian Bohman" w:date="2021-10-27T05:58:00Z">
              <w:tcPr>
                <w:tcW w:w="1008" w:type="dxa"/>
                <w:vAlign w:val="center"/>
                <w:hideMark/>
              </w:tcPr>
            </w:tcPrChange>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Change w:id="2908" w:author="Brian Bohman" w:date="2021-10-27T05:58:00Z">
              <w:tcPr>
                <w:tcW w:w="1008" w:type="dxa"/>
                <w:vAlign w:val="center"/>
                <w:hideMark/>
              </w:tcPr>
            </w:tcPrChange>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09" w:author="Brian Bohman" w:date="2021-10-27T05:58:00Z">
              <w:tcPr>
                <w:tcW w:w="720" w:type="dxa"/>
                <w:vAlign w:val="center"/>
                <w:hideMark/>
              </w:tcPr>
            </w:tcPrChange>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10" w:author="Brian Bohman" w:date="2021-10-27T05:58:00Z">
              <w:tcPr>
                <w:tcW w:w="1008" w:type="dxa"/>
                <w:vAlign w:val="center"/>
                <w:hideMark/>
              </w:tcPr>
            </w:tcPrChange>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11" w:author="Brian Bohman" w:date="2021-10-27T05:58:00Z">
              <w:tcPr>
                <w:tcW w:w="1152" w:type="dxa"/>
                <w:vAlign w:val="center"/>
                <w:hideMark/>
              </w:tcPr>
            </w:tcPrChange>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440" w:type="dxa"/>
            <w:vAlign w:val="center"/>
            <w:hideMark/>
            <w:tcPrChange w:id="2912" w:author="Brian Bohman" w:date="2021-10-27T05:58:00Z">
              <w:tcPr>
                <w:tcW w:w="1008" w:type="dxa"/>
                <w:vAlign w:val="center"/>
                <w:hideMark/>
              </w:tcPr>
            </w:tcPrChange>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4B9DDD4A" w14:textId="77777777" w:rsidTr="00E419CD">
        <w:trPr>
          <w:trHeight w:val="165"/>
          <w:trPrChange w:id="2913" w:author="Brian Bohman" w:date="2021-10-27T05:58:00Z">
            <w:trPr>
              <w:trHeight w:val="165"/>
            </w:trPr>
          </w:trPrChange>
        </w:trPr>
        <w:tc>
          <w:tcPr>
            <w:tcW w:w="360" w:type="dxa"/>
            <w:vAlign w:val="center"/>
            <w:hideMark/>
            <w:tcPrChange w:id="2914" w:author="Brian Bohman" w:date="2021-10-27T05:58:00Z">
              <w:tcPr>
                <w:tcW w:w="360" w:type="dxa"/>
                <w:vAlign w:val="center"/>
                <w:hideMark/>
              </w:tcPr>
            </w:tcPrChange>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Change w:id="2915" w:author="Brian Bohman" w:date="2021-10-27T05:58:00Z">
              <w:tcPr>
                <w:tcW w:w="864" w:type="dxa"/>
                <w:vAlign w:val="center"/>
                <w:hideMark/>
              </w:tcPr>
            </w:tcPrChange>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16" w:author="Brian Bohman" w:date="2021-10-27T05:58:00Z">
              <w:tcPr>
                <w:tcW w:w="1152" w:type="dxa"/>
                <w:vAlign w:val="center"/>
                <w:hideMark/>
              </w:tcPr>
            </w:tcPrChange>
          </w:tcPr>
          <w:p w14:paraId="1CA7E4B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17" w:author="Brian Bohman" w:date="2021-10-27T05:58:00Z">
              <w:tcPr>
                <w:tcW w:w="504" w:type="dxa"/>
                <w:vAlign w:val="center"/>
                <w:hideMark/>
              </w:tcPr>
            </w:tcPrChange>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18" w:author="Brian Bohman" w:date="2021-10-27T05:58:00Z">
              <w:tcPr>
                <w:tcW w:w="1008" w:type="dxa"/>
                <w:vAlign w:val="center"/>
                <w:hideMark/>
              </w:tcPr>
            </w:tcPrChange>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19" w:author="Brian Bohman" w:date="2021-10-27T05:58:00Z">
              <w:tcPr>
                <w:tcW w:w="1008" w:type="dxa"/>
                <w:vAlign w:val="center"/>
                <w:hideMark/>
              </w:tcPr>
            </w:tcPrChange>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20" w:author="Brian Bohman" w:date="2021-10-27T05:58:00Z">
              <w:tcPr>
                <w:tcW w:w="720" w:type="dxa"/>
                <w:vAlign w:val="center"/>
                <w:hideMark/>
              </w:tcPr>
            </w:tcPrChange>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21" w:author="Brian Bohman" w:date="2021-10-27T05:58:00Z">
              <w:tcPr>
                <w:tcW w:w="1008" w:type="dxa"/>
                <w:vAlign w:val="center"/>
                <w:hideMark/>
              </w:tcPr>
            </w:tcPrChange>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22" w:author="Brian Bohman" w:date="2021-10-27T05:58:00Z">
              <w:tcPr>
                <w:tcW w:w="1152" w:type="dxa"/>
                <w:vAlign w:val="center"/>
                <w:hideMark/>
              </w:tcPr>
            </w:tcPrChange>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440" w:type="dxa"/>
            <w:vAlign w:val="center"/>
            <w:hideMark/>
            <w:tcPrChange w:id="2923" w:author="Brian Bohman" w:date="2021-10-27T05:58:00Z">
              <w:tcPr>
                <w:tcW w:w="1008" w:type="dxa"/>
                <w:vAlign w:val="center"/>
                <w:hideMark/>
              </w:tcPr>
            </w:tcPrChange>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38E1D27C" w14:textId="77777777" w:rsidTr="00E419CD">
        <w:trPr>
          <w:trHeight w:val="165"/>
          <w:trPrChange w:id="2924" w:author="Brian Bohman" w:date="2021-10-27T05:58:00Z">
            <w:trPr>
              <w:trHeight w:val="165"/>
            </w:trPr>
          </w:trPrChange>
        </w:trPr>
        <w:tc>
          <w:tcPr>
            <w:tcW w:w="360" w:type="dxa"/>
            <w:vAlign w:val="center"/>
            <w:hideMark/>
            <w:tcPrChange w:id="2925" w:author="Brian Bohman" w:date="2021-10-27T05:58:00Z">
              <w:tcPr>
                <w:tcW w:w="360" w:type="dxa"/>
                <w:vAlign w:val="center"/>
                <w:hideMark/>
              </w:tcPr>
            </w:tcPrChange>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Change w:id="2926" w:author="Brian Bohman" w:date="2021-10-27T05:58:00Z">
              <w:tcPr>
                <w:tcW w:w="864" w:type="dxa"/>
                <w:vAlign w:val="center"/>
                <w:hideMark/>
              </w:tcPr>
            </w:tcPrChange>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27" w:author="Brian Bohman" w:date="2021-10-27T05:58:00Z">
              <w:tcPr>
                <w:tcW w:w="1152" w:type="dxa"/>
                <w:vAlign w:val="center"/>
                <w:hideMark/>
              </w:tcPr>
            </w:tcPrChange>
          </w:tcPr>
          <w:p w14:paraId="6D62C6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28" w:author="Brian Bohman" w:date="2021-10-27T05:58:00Z">
              <w:tcPr>
                <w:tcW w:w="504" w:type="dxa"/>
                <w:vAlign w:val="center"/>
                <w:hideMark/>
              </w:tcPr>
            </w:tcPrChange>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29" w:author="Brian Bohman" w:date="2021-10-27T05:58:00Z">
              <w:tcPr>
                <w:tcW w:w="1008" w:type="dxa"/>
                <w:vAlign w:val="center"/>
                <w:hideMark/>
              </w:tcPr>
            </w:tcPrChange>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30" w:author="Brian Bohman" w:date="2021-10-27T05:58:00Z">
              <w:tcPr>
                <w:tcW w:w="1008" w:type="dxa"/>
                <w:vAlign w:val="center"/>
                <w:hideMark/>
              </w:tcPr>
            </w:tcPrChange>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31" w:author="Brian Bohman" w:date="2021-10-27T05:58:00Z">
              <w:tcPr>
                <w:tcW w:w="720" w:type="dxa"/>
                <w:vAlign w:val="center"/>
                <w:hideMark/>
              </w:tcPr>
            </w:tcPrChange>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32" w:author="Brian Bohman" w:date="2021-10-27T05:58:00Z">
              <w:tcPr>
                <w:tcW w:w="1008" w:type="dxa"/>
                <w:vAlign w:val="center"/>
                <w:hideMark/>
              </w:tcPr>
            </w:tcPrChange>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33" w:author="Brian Bohman" w:date="2021-10-27T05:58:00Z">
              <w:tcPr>
                <w:tcW w:w="1152" w:type="dxa"/>
                <w:vAlign w:val="center"/>
                <w:hideMark/>
              </w:tcPr>
            </w:tcPrChange>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2934" w:author="Brian Bohman" w:date="2021-10-27T05:58:00Z">
              <w:tcPr>
                <w:tcW w:w="1008" w:type="dxa"/>
                <w:vAlign w:val="center"/>
                <w:hideMark/>
              </w:tcPr>
            </w:tcPrChange>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00B6552F" w14:textId="77777777" w:rsidTr="00E419CD">
        <w:trPr>
          <w:trHeight w:val="165"/>
          <w:trPrChange w:id="2935" w:author="Brian Bohman" w:date="2021-10-27T05:58:00Z">
            <w:trPr>
              <w:trHeight w:val="165"/>
            </w:trPr>
          </w:trPrChange>
        </w:trPr>
        <w:tc>
          <w:tcPr>
            <w:tcW w:w="360" w:type="dxa"/>
            <w:vAlign w:val="center"/>
            <w:hideMark/>
            <w:tcPrChange w:id="2936" w:author="Brian Bohman" w:date="2021-10-27T05:58:00Z">
              <w:tcPr>
                <w:tcW w:w="360" w:type="dxa"/>
                <w:vAlign w:val="center"/>
                <w:hideMark/>
              </w:tcPr>
            </w:tcPrChange>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Change w:id="2937" w:author="Brian Bohman" w:date="2021-10-27T05:58:00Z">
              <w:tcPr>
                <w:tcW w:w="864" w:type="dxa"/>
                <w:vAlign w:val="center"/>
                <w:hideMark/>
              </w:tcPr>
            </w:tcPrChange>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38" w:author="Brian Bohman" w:date="2021-10-27T05:58:00Z">
              <w:tcPr>
                <w:tcW w:w="1152" w:type="dxa"/>
                <w:vAlign w:val="center"/>
                <w:hideMark/>
              </w:tcPr>
            </w:tcPrChange>
          </w:tcPr>
          <w:p w14:paraId="77B71F8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39" w:author="Brian Bohman" w:date="2021-10-27T05:58:00Z">
              <w:tcPr>
                <w:tcW w:w="504" w:type="dxa"/>
                <w:vAlign w:val="center"/>
                <w:hideMark/>
              </w:tcPr>
            </w:tcPrChange>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40" w:author="Brian Bohman" w:date="2021-10-27T05:58:00Z">
              <w:tcPr>
                <w:tcW w:w="1008" w:type="dxa"/>
                <w:vAlign w:val="center"/>
                <w:hideMark/>
              </w:tcPr>
            </w:tcPrChange>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41" w:author="Brian Bohman" w:date="2021-10-27T05:58:00Z">
              <w:tcPr>
                <w:tcW w:w="1008" w:type="dxa"/>
                <w:vAlign w:val="center"/>
                <w:hideMark/>
              </w:tcPr>
            </w:tcPrChange>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42" w:author="Brian Bohman" w:date="2021-10-27T05:58:00Z">
              <w:tcPr>
                <w:tcW w:w="720" w:type="dxa"/>
                <w:vAlign w:val="center"/>
                <w:hideMark/>
              </w:tcPr>
            </w:tcPrChange>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43" w:author="Brian Bohman" w:date="2021-10-27T05:58:00Z">
              <w:tcPr>
                <w:tcW w:w="1008" w:type="dxa"/>
                <w:vAlign w:val="center"/>
                <w:hideMark/>
              </w:tcPr>
            </w:tcPrChange>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44" w:author="Brian Bohman" w:date="2021-10-27T05:58:00Z">
              <w:tcPr>
                <w:tcW w:w="1152" w:type="dxa"/>
                <w:vAlign w:val="center"/>
                <w:hideMark/>
              </w:tcPr>
            </w:tcPrChange>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440" w:type="dxa"/>
            <w:vAlign w:val="center"/>
            <w:hideMark/>
            <w:tcPrChange w:id="2945" w:author="Brian Bohman" w:date="2021-10-27T05:58:00Z">
              <w:tcPr>
                <w:tcW w:w="1008" w:type="dxa"/>
                <w:vAlign w:val="center"/>
                <w:hideMark/>
              </w:tcPr>
            </w:tcPrChange>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388EFA7" w14:textId="77777777" w:rsidTr="00E419CD">
        <w:trPr>
          <w:trHeight w:val="165"/>
          <w:trPrChange w:id="2946" w:author="Brian Bohman" w:date="2021-10-27T05:58:00Z">
            <w:trPr>
              <w:trHeight w:val="165"/>
            </w:trPr>
          </w:trPrChange>
        </w:trPr>
        <w:tc>
          <w:tcPr>
            <w:tcW w:w="360" w:type="dxa"/>
            <w:vAlign w:val="center"/>
            <w:hideMark/>
            <w:tcPrChange w:id="2947" w:author="Brian Bohman" w:date="2021-10-27T05:58:00Z">
              <w:tcPr>
                <w:tcW w:w="360" w:type="dxa"/>
                <w:vAlign w:val="center"/>
                <w:hideMark/>
              </w:tcPr>
            </w:tcPrChange>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Change w:id="2948" w:author="Brian Bohman" w:date="2021-10-27T05:58:00Z">
              <w:tcPr>
                <w:tcW w:w="864" w:type="dxa"/>
                <w:vAlign w:val="center"/>
                <w:hideMark/>
              </w:tcPr>
            </w:tcPrChange>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49" w:author="Brian Bohman" w:date="2021-10-27T05:58:00Z">
              <w:tcPr>
                <w:tcW w:w="1152" w:type="dxa"/>
                <w:vAlign w:val="center"/>
                <w:hideMark/>
              </w:tcPr>
            </w:tcPrChange>
          </w:tcPr>
          <w:p w14:paraId="2E8A3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50" w:author="Brian Bohman" w:date="2021-10-27T05:58:00Z">
              <w:tcPr>
                <w:tcW w:w="504" w:type="dxa"/>
                <w:vAlign w:val="center"/>
                <w:hideMark/>
              </w:tcPr>
            </w:tcPrChange>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51" w:author="Brian Bohman" w:date="2021-10-27T05:58:00Z">
              <w:tcPr>
                <w:tcW w:w="1008" w:type="dxa"/>
                <w:vAlign w:val="center"/>
                <w:hideMark/>
              </w:tcPr>
            </w:tcPrChange>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52" w:author="Brian Bohman" w:date="2021-10-27T05:58:00Z">
              <w:tcPr>
                <w:tcW w:w="1008" w:type="dxa"/>
                <w:vAlign w:val="center"/>
                <w:hideMark/>
              </w:tcPr>
            </w:tcPrChange>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53" w:author="Brian Bohman" w:date="2021-10-27T05:58:00Z">
              <w:tcPr>
                <w:tcW w:w="720" w:type="dxa"/>
                <w:vAlign w:val="center"/>
                <w:hideMark/>
              </w:tcPr>
            </w:tcPrChange>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54" w:author="Brian Bohman" w:date="2021-10-27T05:58:00Z">
              <w:tcPr>
                <w:tcW w:w="1008" w:type="dxa"/>
                <w:vAlign w:val="center"/>
                <w:hideMark/>
              </w:tcPr>
            </w:tcPrChange>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2955" w:author="Brian Bohman" w:date="2021-10-27T05:58:00Z">
              <w:tcPr>
                <w:tcW w:w="1152" w:type="dxa"/>
                <w:vAlign w:val="center"/>
                <w:hideMark/>
              </w:tcPr>
            </w:tcPrChange>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2956" w:author="Brian Bohman" w:date="2021-10-27T05:58:00Z">
              <w:tcPr>
                <w:tcW w:w="1008" w:type="dxa"/>
                <w:vAlign w:val="center"/>
                <w:hideMark/>
              </w:tcPr>
            </w:tcPrChange>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21C9FF47" w14:textId="77777777" w:rsidTr="00E419CD">
        <w:trPr>
          <w:trHeight w:val="165"/>
          <w:trPrChange w:id="2957" w:author="Brian Bohman" w:date="2021-10-27T05:58:00Z">
            <w:trPr>
              <w:trHeight w:val="165"/>
            </w:trPr>
          </w:trPrChange>
        </w:trPr>
        <w:tc>
          <w:tcPr>
            <w:tcW w:w="360" w:type="dxa"/>
            <w:vAlign w:val="center"/>
            <w:hideMark/>
            <w:tcPrChange w:id="2958" w:author="Brian Bohman" w:date="2021-10-27T05:58:00Z">
              <w:tcPr>
                <w:tcW w:w="360" w:type="dxa"/>
                <w:vAlign w:val="center"/>
                <w:hideMark/>
              </w:tcPr>
            </w:tcPrChange>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Change w:id="2959" w:author="Brian Bohman" w:date="2021-10-27T05:58:00Z">
              <w:tcPr>
                <w:tcW w:w="864" w:type="dxa"/>
                <w:vAlign w:val="center"/>
                <w:hideMark/>
              </w:tcPr>
            </w:tcPrChange>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60" w:author="Brian Bohman" w:date="2021-10-27T05:58:00Z">
              <w:tcPr>
                <w:tcW w:w="1152" w:type="dxa"/>
                <w:vAlign w:val="center"/>
                <w:hideMark/>
              </w:tcPr>
            </w:tcPrChange>
          </w:tcPr>
          <w:p w14:paraId="5C6E0F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61" w:author="Brian Bohman" w:date="2021-10-27T05:58:00Z">
              <w:tcPr>
                <w:tcW w:w="504" w:type="dxa"/>
                <w:vAlign w:val="center"/>
                <w:hideMark/>
              </w:tcPr>
            </w:tcPrChange>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Change w:id="2962" w:author="Brian Bohman" w:date="2021-10-27T05:58:00Z">
              <w:tcPr>
                <w:tcW w:w="1008" w:type="dxa"/>
                <w:vAlign w:val="center"/>
                <w:hideMark/>
              </w:tcPr>
            </w:tcPrChange>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Change w:id="2963" w:author="Brian Bohman" w:date="2021-10-27T05:58:00Z">
              <w:tcPr>
                <w:tcW w:w="1008" w:type="dxa"/>
                <w:vAlign w:val="center"/>
                <w:hideMark/>
              </w:tcPr>
            </w:tcPrChange>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64" w:author="Brian Bohman" w:date="2021-10-27T05:58:00Z">
              <w:tcPr>
                <w:tcW w:w="720" w:type="dxa"/>
                <w:vAlign w:val="center"/>
                <w:hideMark/>
              </w:tcPr>
            </w:tcPrChange>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65" w:author="Brian Bohman" w:date="2021-10-27T05:58:00Z">
              <w:tcPr>
                <w:tcW w:w="1008" w:type="dxa"/>
                <w:vAlign w:val="center"/>
                <w:hideMark/>
              </w:tcPr>
            </w:tcPrChange>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2966" w:author="Brian Bohman" w:date="2021-10-27T05:58:00Z">
              <w:tcPr>
                <w:tcW w:w="1152" w:type="dxa"/>
                <w:vAlign w:val="center"/>
                <w:hideMark/>
              </w:tcPr>
            </w:tcPrChange>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2967" w:author="Brian Bohman" w:date="2021-10-27T05:58:00Z">
              <w:tcPr>
                <w:tcW w:w="1008" w:type="dxa"/>
                <w:vAlign w:val="center"/>
                <w:hideMark/>
              </w:tcPr>
            </w:tcPrChange>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B48B62E" w14:textId="77777777" w:rsidTr="00E419CD">
        <w:trPr>
          <w:trHeight w:val="165"/>
          <w:trPrChange w:id="2968" w:author="Brian Bohman" w:date="2021-10-27T05:58:00Z">
            <w:trPr>
              <w:trHeight w:val="165"/>
            </w:trPr>
          </w:trPrChange>
        </w:trPr>
        <w:tc>
          <w:tcPr>
            <w:tcW w:w="360" w:type="dxa"/>
            <w:vAlign w:val="center"/>
            <w:hideMark/>
            <w:tcPrChange w:id="2969" w:author="Brian Bohman" w:date="2021-10-27T05:58:00Z">
              <w:tcPr>
                <w:tcW w:w="360" w:type="dxa"/>
                <w:vAlign w:val="center"/>
                <w:hideMark/>
              </w:tcPr>
            </w:tcPrChange>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Change w:id="2970" w:author="Brian Bohman" w:date="2021-10-27T05:58:00Z">
              <w:tcPr>
                <w:tcW w:w="864" w:type="dxa"/>
                <w:vAlign w:val="center"/>
                <w:hideMark/>
              </w:tcPr>
            </w:tcPrChange>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71" w:author="Brian Bohman" w:date="2021-10-27T05:58:00Z">
              <w:tcPr>
                <w:tcW w:w="1152" w:type="dxa"/>
                <w:vAlign w:val="center"/>
                <w:hideMark/>
              </w:tcPr>
            </w:tcPrChange>
          </w:tcPr>
          <w:p w14:paraId="3E143CE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72" w:author="Brian Bohman" w:date="2021-10-27T05:58:00Z">
              <w:tcPr>
                <w:tcW w:w="504" w:type="dxa"/>
                <w:vAlign w:val="center"/>
                <w:hideMark/>
              </w:tcPr>
            </w:tcPrChange>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73" w:author="Brian Bohman" w:date="2021-10-27T05:58:00Z">
              <w:tcPr>
                <w:tcW w:w="1008" w:type="dxa"/>
                <w:vAlign w:val="center"/>
                <w:hideMark/>
              </w:tcPr>
            </w:tcPrChange>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74" w:author="Brian Bohman" w:date="2021-10-27T05:58:00Z">
              <w:tcPr>
                <w:tcW w:w="1008" w:type="dxa"/>
                <w:vAlign w:val="center"/>
                <w:hideMark/>
              </w:tcPr>
            </w:tcPrChange>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75" w:author="Brian Bohman" w:date="2021-10-27T05:58:00Z">
              <w:tcPr>
                <w:tcW w:w="720" w:type="dxa"/>
                <w:vAlign w:val="center"/>
                <w:hideMark/>
              </w:tcPr>
            </w:tcPrChange>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76" w:author="Brian Bohman" w:date="2021-10-27T05:58:00Z">
              <w:tcPr>
                <w:tcW w:w="1008" w:type="dxa"/>
                <w:vAlign w:val="center"/>
                <w:hideMark/>
              </w:tcPr>
            </w:tcPrChange>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2977" w:author="Brian Bohman" w:date="2021-10-27T05:58:00Z">
              <w:tcPr>
                <w:tcW w:w="1152" w:type="dxa"/>
                <w:vAlign w:val="center"/>
                <w:hideMark/>
              </w:tcPr>
            </w:tcPrChange>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440" w:type="dxa"/>
            <w:vAlign w:val="center"/>
            <w:hideMark/>
            <w:tcPrChange w:id="2978" w:author="Brian Bohman" w:date="2021-10-27T05:58:00Z">
              <w:tcPr>
                <w:tcW w:w="1008" w:type="dxa"/>
                <w:vAlign w:val="center"/>
                <w:hideMark/>
              </w:tcPr>
            </w:tcPrChange>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5FAE42F8" w14:textId="77777777" w:rsidTr="00E419CD">
        <w:trPr>
          <w:trHeight w:val="165"/>
          <w:trPrChange w:id="2979" w:author="Brian Bohman" w:date="2021-10-27T05:58:00Z">
            <w:trPr>
              <w:trHeight w:val="165"/>
            </w:trPr>
          </w:trPrChange>
        </w:trPr>
        <w:tc>
          <w:tcPr>
            <w:tcW w:w="360" w:type="dxa"/>
            <w:vAlign w:val="center"/>
            <w:hideMark/>
            <w:tcPrChange w:id="2980" w:author="Brian Bohman" w:date="2021-10-27T05:58:00Z">
              <w:tcPr>
                <w:tcW w:w="360" w:type="dxa"/>
                <w:vAlign w:val="center"/>
                <w:hideMark/>
              </w:tcPr>
            </w:tcPrChange>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Change w:id="2981" w:author="Brian Bohman" w:date="2021-10-27T05:58:00Z">
              <w:tcPr>
                <w:tcW w:w="864" w:type="dxa"/>
                <w:vAlign w:val="center"/>
                <w:hideMark/>
              </w:tcPr>
            </w:tcPrChange>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82" w:author="Brian Bohman" w:date="2021-10-27T05:58:00Z">
              <w:tcPr>
                <w:tcW w:w="1152" w:type="dxa"/>
                <w:vAlign w:val="center"/>
                <w:hideMark/>
              </w:tcPr>
            </w:tcPrChange>
          </w:tcPr>
          <w:p w14:paraId="521FDE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83" w:author="Brian Bohman" w:date="2021-10-27T05:58:00Z">
              <w:tcPr>
                <w:tcW w:w="504" w:type="dxa"/>
                <w:vAlign w:val="center"/>
                <w:hideMark/>
              </w:tcPr>
            </w:tcPrChange>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84" w:author="Brian Bohman" w:date="2021-10-27T05:58:00Z">
              <w:tcPr>
                <w:tcW w:w="1008" w:type="dxa"/>
                <w:vAlign w:val="center"/>
                <w:hideMark/>
              </w:tcPr>
            </w:tcPrChange>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85" w:author="Brian Bohman" w:date="2021-10-27T05:58:00Z">
              <w:tcPr>
                <w:tcW w:w="1008" w:type="dxa"/>
                <w:vAlign w:val="center"/>
                <w:hideMark/>
              </w:tcPr>
            </w:tcPrChange>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86" w:author="Brian Bohman" w:date="2021-10-27T05:58:00Z">
              <w:tcPr>
                <w:tcW w:w="720" w:type="dxa"/>
                <w:vAlign w:val="center"/>
                <w:hideMark/>
              </w:tcPr>
            </w:tcPrChange>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87" w:author="Brian Bohman" w:date="2021-10-27T05:58:00Z">
              <w:tcPr>
                <w:tcW w:w="1008" w:type="dxa"/>
                <w:vAlign w:val="center"/>
                <w:hideMark/>
              </w:tcPr>
            </w:tcPrChange>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2988" w:author="Brian Bohman" w:date="2021-10-27T05:58:00Z">
              <w:tcPr>
                <w:tcW w:w="1152" w:type="dxa"/>
                <w:vAlign w:val="center"/>
                <w:hideMark/>
              </w:tcPr>
            </w:tcPrChange>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440" w:type="dxa"/>
            <w:vAlign w:val="center"/>
            <w:hideMark/>
            <w:tcPrChange w:id="2989" w:author="Brian Bohman" w:date="2021-10-27T05:58:00Z">
              <w:tcPr>
                <w:tcW w:w="1008" w:type="dxa"/>
                <w:vAlign w:val="center"/>
                <w:hideMark/>
              </w:tcPr>
            </w:tcPrChange>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3A3F0C4C" w14:textId="77777777" w:rsidTr="00E419CD">
        <w:trPr>
          <w:trHeight w:val="180"/>
          <w:trPrChange w:id="2990" w:author="Brian Bohman" w:date="2021-10-27T05:58:00Z">
            <w:trPr>
              <w:trHeight w:val="180"/>
            </w:trPr>
          </w:trPrChange>
        </w:trPr>
        <w:tc>
          <w:tcPr>
            <w:tcW w:w="360" w:type="dxa"/>
            <w:vAlign w:val="center"/>
            <w:hideMark/>
            <w:tcPrChange w:id="2991" w:author="Brian Bohman" w:date="2021-10-27T05:58:00Z">
              <w:tcPr>
                <w:tcW w:w="360" w:type="dxa"/>
                <w:vAlign w:val="center"/>
                <w:hideMark/>
              </w:tcPr>
            </w:tcPrChange>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Change w:id="2992" w:author="Brian Bohman" w:date="2021-10-27T05:58:00Z">
              <w:tcPr>
                <w:tcW w:w="864" w:type="dxa"/>
                <w:vAlign w:val="center"/>
                <w:hideMark/>
              </w:tcPr>
            </w:tcPrChange>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2993" w:author="Brian Bohman" w:date="2021-10-27T05:58:00Z">
              <w:tcPr>
                <w:tcW w:w="1152" w:type="dxa"/>
                <w:vAlign w:val="center"/>
                <w:hideMark/>
              </w:tcPr>
            </w:tcPrChange>
          </w:tcPr>
          <w:p w14:paraId="6F54D5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2994" w:author="Brian Bohman" w:date="2021-10-27T05:58:00Z">
              <w:tcPr>
                <w:tcW w:w="504" w:type="dxa"/>
                <w:vAlign w:val="center"/>
                <w:hideMark/>
              </w:tcPr>
            </w:tcPrChange>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2995" w:author="Brian Bohman" w:date="2021-10-27T05:58:00Z">
              <w:tcPr>
                <w:tcW w:w="1008" w:type="dxa"/>
                <w:vAlign w:val="center"/>
                <w:hideMark/>
              </w:tcPr>
            </w:tcPrChange>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2996" w:author="Brian Bohman" w:date="2021-10-27T05:58:00Z">
              <w:tcPr>
                <w:tcW w:w="1008" w:type="dxa"/>
                <w:vAlign w:val="center"/>
                <w:hideMark/>
              </w:tcPr>
            </w:tcPrChange>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2997" w:author="Brian Bohman" w:date="2021-10-27T05:58:00Z">
              <w:tcPr>
                <w:tcW w:w="720" w:type="dxa"/>
                <w:vAlign w:val="center"/>
                <w:hideMark/>
              </w:tcPr>
            </w:tcPrChange>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2998" w:author="Brian Bohman" w:date="2021-10-27T05:58:00Z">
              <w:tcPr>
                <w:tcW w:w="1008" w:type="dxa"/>
                <w:vAlign w:val="center"/>
                <w:hideMark/>
              </w:tcPr>
            </w:tcPrChange>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2999" w:author="Brian Bohman" w:date="2021-10-27T05:58:00Z">
              <w:tcPr>
                <w:tcW w:w="1152" w:type="dxa"/>
                <w:vAlign w:val="center"/>
                <w:hideMark/>
              </w:tcPr>
            </w:tcPrChange>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440" w:type="dxa"/>
            <w:vAlign w:val="center"/>
            <w:hideMark/>
            <w:tcPrChange w:id="3000" w:author="Brian Bohman" w:date="2021-10-27T05:58:00Z">
              <w:tcPr>
                <w:tcW w:w="1008" w:type="dxa"/>
                <w:vAlign w:val="center"/>
                <w:hideMark/>
              </w:tcPr>
            </w:tcPrChange>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54A4BD02" w14:textId="77777777" w:rsidTr="00E419CD">
        <w:trPr>
          <w:trHeight w:val="165"/>
          <w:trPrChange w:id="3001" w:author="Brian Bohman" w:date="2021-10-27T05:58:00Z">
            <w:trPr>
              <w:trHeight w:val="165"/>
            </w:trPr>
          </w:trPrChange>
        </w:trPr>
        <w:tc>
          <w:tcPr>
            <w:tcW w:w="360" w:type="dxa"/>
            <w:vAlign w:val="center"/>
            <w:hideMark/>
            <w:tcPrChange w:id="3002" w:author="Brian Bohman" w:date="2021-10-27T05:58:00Z">
              <w:tcPr>
                <w:tcW w:w="360" w:type="dxa"/>
                <w:vAlign w:val="center"/>
                <w:hideMark/>
              </w:tcPr>
            </w:tcPrChange>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Change w:id="3003" w:author="Brian Bohman" w:date="2021-10-27T05:58:00Z">
              <w:tcPr>
                <w:tcW w:w="864" w:type="dxa"/>
                <w:vAlign w:val="center"/>
                <w:hideMark/>
              </w:tcPr>
            </w:tcPrChange>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04" w:author="Brian Bohman" w:date="2021-10-27T05:58:00Z">
              <w:tcPr>
                <w:tcW w:w="1152" w:type="dxa"/>
                <w:vAlign w:val="center"/>
                <w:hideMark/>
              </w:tcPr>
            </w:tcPrChange>
          </w:tcPr>
          <w:p w14:paraId="4FE959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05" w:author="Brian Bohman" w:date="2021-10-27T05:58:00Z">
              <w:tcPr>
                <w:tcW w:w="504" w:type="dxa"/>
                <w:vAlign w:val="center"/>
                <w:hideMark/>
              </w:tcPr>
            </w:tcPrChange>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06" w:author="Brian Bohman" w:date="2021-10-27T05:58:00Z">
              <w:tcPr>
                <w:tcW w:w="1008" w:type="dxa"/>
                <w:vAlign w:val="center"/>
                <w:hideMark/>
              </w:tcPr>
            </w:tcPrChange>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07" w:author="Brian Bohman" w:date="2021-10-27T05:58:00Z">
              <w:tcPr>
                <w:tcW w:w="1008" w:type="dxa"/>
                <w:vAlign w:val="center"/>
                <w:hideMark/>
              </w:tcPr>
            </w:tcPrChange>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08" w:author="Brian Bohman" w:date="2021-10-27T05:58:00Z">
              <w:tcPr>
                <w:tcW w:w="720" w:type="dxa"/>
                <w:vAlign w:val="center"/>
                <w:hideMark/>
              </w:tcPr>
            </w:tcPrChange>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09" w:author="Brian Bohman" w:date="2021-10-27T05:58:00Z">
              <w:tcPr>
                <w:tcW w:w="1008" w:type="dxa"/>
                <w:vAlign w:val="center"/>
                <w:hideMark/>
              </w:tcPr>
            </w:tcPrChange>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10" w:author="Brian Bohman" w:date="2021-10-27T05:58:00Z">
              <w:tcPr>
                <w:tcW w:w="1152" w:type="dxa"/>
                <w:vAlign w:val="center"/>
                <w:hideMark/>
              </w:tcPr>
            </w:tcPrChange>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440" w:type="dxa"/>
            <w:vAlign w:val="center"/>
            <w:hideMark/>
            <w:tcPrChange w:id="3011" w:author="Brian Bohman" w:date="2021-10-27T05:58:00Z">
              <w:tcPr>
                <w:tcW w:w="1008" w:type="dxa"/>
                <w:vAlign w:val="center"/>
                <w:hideMark/>
              </w:tcPr>
            </w:tcPrChange>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1C734778" w14:textId="77777777" w:rsidTr="00E419CD">
        <w:trPr>
          <w:trHeight w:val="165"/>
          <w:trPrChange w:id="3012" w:author="Brian Bohman" w:date="2021-10-27T05:58:00Z">
            <w:trPr>
              <w:trHeight w:val="165"/>
            </w:trPr>
          </w:trPrChange>
        </w:trPr>
        <w:tc>
          <w:tcPr>
            <w:tcW w:w="360" w:type="dxa"/>
            <w:vAlign w:val="center"/>
            <w:hideMark/>
            <w:tcPrChange w:id="3013" w:author="Brian Bohman" w:date="2021-10-27T05:58:00Z">
              <w:tcPr>
                <w:tcW w:w="360" w:type="dxa"/>
                <w:vAlign w:val="center"/>
                <w:hideMark/>
              </w:tcPr>
            </w:tcPrChange>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Change w:id="3014" w:author="Brian Bohman" w:date="2021-10-27T05:58:00Z">
              <w:tcPr>
                <w:tcW w:w="864" w:type="dxa"/>
                <w:vAlign w:val="center"/>
                <w:hideMark/>
              </w:tcPr>
            </w:tcPrChange>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15" w:author="Brian Bohman" w:date="2021-10-27T05:58:00Z">
              <w:tcPr>
                <w:tcW w:w="1152" w:type="dxa"/>
                <w:vAlign w:val="center"/>
                <w:hideMark/>
              </w:tcPr>
            </w:tcPrChange>
          </w:tcPr>
          <w:p w14:paraId="67749E4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16" w:author="Brian Bohman" w:date="2021-10-27T05:58:00Z">
              <w:tcPr>
                <w:tcW w:w="504" w:type="dxa"/>
                <w:vAlign w:val="center"/>
                <w:hideMark/>
              </w:tcPr>
            </w:tcPrChange>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Change w:id="3017" w:author="Brian Bohman" w:date="2021-10-27T05:58:00Z">
              <w:tcPr>
                <w:tcW w:w="1008" w:type="dxa"/>
                <w:vAlign w:val="center"/>
                <w:hideMark/>
              </w:tcPr>
            </w:tcPrChange>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Change w:id="3018" w:author="Brian Bohman" w:date="2021-10-27T05:58:00Z">
              <w:tcPr>
                <w:tcW w:w="1008" w:type="dxa"/>
                <w:vAlign w:val="center"/>
                <w:hideMark/>
              </w:tcPr>
            </w:tcPrChange>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19" w:author="Brian Bohman" w:date="2021-10-27T05:58:00Z">
              <w:tcPr>
                <w:tcW w:w="720" w:type="dxa"/>
                <w:vAlign w:val="center"/>
                <w:hideMark/>
              </w:tcPr>
            </w:tcPrChange>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20" w:author="Brian Bohman" w:date="2021-10-27T05:58:00Z">
              <w:tcPr>
                <w:tcW w:w="1008" w:type="dxa"/>
                <w:vAlign w:val="center"/>
                <w:hideMark/>
              </w:tcPr>
            </w:tcPrChange>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21" w:author="Brian Bohman" w:date="2021-10-27T05:58:00Z">
              <w:tcPr>
                <w:tcW w:w="1152" w:type="dxa"/>
                <w:vAlign w:val="center"/>
                <w:hideMark/>
              </w:tcPr>
            </w:tcPrChange>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3022" w:author="Brian Bohman" w:date="2021-10-27T05:58:00Z">
              <w:tcPr>
                <w:tcW w:w="1008" w:type="dxa"/>
                <w:vAlign w:val="center"/>
                <w:hideMark/>
              </w:tcPr>
            </w:tcPrChange>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52E426BA" w14:textId="77777777" w:rsidTr="00E419CD">
        <w:trPr>
          <w:trHeight w:val="165"/>
          <w:trPrChange w:id="3023" w:author="Brian Bohman" w:date="2021-10-27T05:58:00Z">
            <w:trPr>
              <w:trHeight w:val="165"/>
            </w:trPr>
          </w:trPrChange>
        </w:trPr>
        <w:tc>
          <w:tcPr>
            <w:tcW w:w="360" w:type="dxa"/>
            <w:vAlign w:val="center"/>
            <w:hideMark/>
            <w:tcPrChange w:id="3024" w:author="Brian Bohman" w:date="2021-10-27T05:58:00Z">
              <w:tcPr>
                <w:tcW w:w="360" w:type="dxa"/>
                <w:vAlign w:val="center"/>
                <w:hideMark/>
              </w:tcPr>
            </w:tcPrChange>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Change w:id="3025" w:author="Brian Bohman" w:date="2021-10-27T05:58:00Z">
              <w:tcPr>
                <w:tcW w:w="864" w:type="dxa"/>
                <w:vAlign w:val="center"/>
                <w:hideMark/>
              </w:tcPr>
            </w:tcPrChange>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26" w:author="Brian Bohman" w:date="2021-10-27T05:58:00Z">
              <w:tcPr>
                <w:tcW w:w="1152" w:type="dxa"/>
                <w:vAlign w:val="center"/>
                <w:hideMark/>
              </w:tcPr>
            </w:tcPrChange>
          </w:tcPr>
          <w:p w14:paraId="5992007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27" w:author="Brian Bohman" w:date="2021-10-27T05:58:00Z">
              <w:tcPr>
                <w:tcW w:w="504" w:type="dxa"/>
                <w:vAlign w:val="center"/>
                <w:hideMark/>
              </w:tcPr>
            </w:tcPrChange>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28" w:author="Brian Bohman" w:date="2021-10-27T05:58:00Z">
              <w:tcPr>
                <w:tcW w:w="1008" w:type="dxa"/>
                <w:vAlign w:val="center"/>
                <w:hideMark/>
              </w:tcPr>
            </w:tcPrChange>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29" w:author="Brian Bohman" w:date="2021-10-27T05:58:00Z">
              <w:tcPr>
                <w:tcW w:w="1008" w:type="dxa"/>
                <w:vAlign w:val="center"/>
                <w:hideMark/>
              </w:tcPr>
            </w:tcPrChange>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30" w:author="Brian Bohman" w:date="2021-10-27T05:58:00Z">
              <w:tcPr>
                <w:tcW w:w="720" w:type="dxa"/>
                <w:vAlign w:val="center"/>
                <w:hideMark/>
              </w:tcPr>
            </w:tcPrChange>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31" w:author="Brian Bohman" w:date="2021-10-27T05:58:00Z">
              <w:tcPr>
                <w:tcW w:w="1008" w:type="dxa"/>
                <w:vAlign w:val="center"/>
                <w:hideMark/>
              </w:tcPr>
            </w:tcPrChange>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32" w:author="Brian Bohman" w:date="2021-10-27T05:58:00Z">
              <w:tcPr>
                <w:tcW w:w="1152" w:type="dxa"/>
                <w:vAlign w:val="center"/>
                <w:hideMark/>
              </w:tcPr>
            </w:tcPrChange>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3033" w:author="Brian Bohman" w:date="2021-10-27T05:58:00Z">
              <w:tcPr>
                <w:tcW w:w="1008" w:type="dxa"/>
                <w:vAlign w:val="center"/>
                <w:hideMark/>
              </w:tcPr>
            </w:tcPrChange>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70223A5B" w14:textId="77777777" w:rsidTr="00E419CD">
        <w:trPr>
          <w:trHeight w:val="165"/>
          <w:trPrChange w:id="3034" w:author="Brian Bohman" w:date="2021-10-27T05:58:00Z">
            <w:trPr>
              <w:trHeight w:val="165"/>
            </w:trPr>
          </w:trPrChange>
        </w:trPr>
        <w:tc>
          <w:tcPr>
            <w:tcW w:w="360" w:type="dxa"/>
            <w:vAlign w:val="center"/>
            <w:hideMark/>
            <w:tcPrChange w:id="3035" w:author="Brian Bohman" w:date="2021-10-27T05:58:00Z">
              <w:tcPr>
                <w:tcW w:w="360" w:type="dxa"/>
                <w:vAlign w:val="center"/>
                <w:hideMark/>
              </w:tcPr>
            </w:tcPrChange>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Change w:id="3036" w:author="Brian Bohman" w:date="2021-10-27T05:58:00Z">
              <w:tcPr>
                <w:tcW w:w="864" w:type="dxa"/>
                <w:vAlign w:val="center"/>
                <w:hideMark/>
              </w:tcPr>
            </w:tcPrChange>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37" w:author="Brian Bohman" w:date="2021-10-27T05:58:00Z">
              <w:tcPr>
                <w:tcW w:w="1152" w:type="dxa"/>
                <w:vAlign w:val="center"/>
                <w:hideMark/>
              </w:tcPr>
            </w:tcPrChange>
          </w:tcPr>
          <w:p w14:paraId="34A5051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38" w:author="Brian Bohman" w:date="2021-10-27T05:58:00Z">
              <w:tcPr>
                <w:tcW w:w="504" w:type="dxa"/>
                <w:vAlign w:val="center"/>
                <w:hideMark/>
              </w:tcPr>
            </w:tcPrChange>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39" w:author="Brian Bohman" w:date="2021-10-27T05:58:00Z">
              <w:tcPr>
                <w:tcW w:w="1008" w:type="dxa"/>
                <w:vAlign w:val="center"/>
                <w:hideMark/>
              </w:tcPr>
            </w:tcPrChange>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40" w:author="Brian Bohman" w:date="2021-10-27T05:58:00Z">
              <w:tcPr>
                <w:tcW w:w="1008" w:type="dxa"/>
                <w:vAlign w:val="center"/>
                <w:hideMark/>
              </w:tcPr>
            </w:tcPrChange>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41" w:author="Brian Bohman" w:date="2021-10-27T05:58:00Z">
              <w:tcPr>
                <w:tcW w:w="720" w:type="dxa"/>
                <w:vAlign w:val="center"/>
                <w:hideMark/>
              </w:tcPr>
            </w:tcPrChange>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42" w:author="Brian Bohman" w:date="2021-10-27T05:58:00Z">
              <w:tcPr>
                <w:tcW w:w="1008" w:type="dxa"/>
                <w:vAlign w:val="center"/>
                <w:hideMark/>
              </w:tcPr>
            </w:tcPrChange>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43" w:author="Brian Bohman" w:date="2021-10-27T05:58:00Z">
              <w:tcPr>
                <w:tcW w:w="1152" w:type="dxa"/>
                <w:vAlign w:val="center"/>
                <w:hideMark/>
              </w:tcPr>
            </w:tcPrChange>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3044" w:author="Brian Bohman" w:date="2021-10-27T05:58:00Z">
              <w:tcPr>
                <w:tcW w:w="1008" w:type="dxa"/>
                <w:vAlign w:val="center"/>
                <w:hideMark/>
              </w:tcPr>
            </w:tcPrChange>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4BBE9D82" w14:textId="77777777" w:rsidTr="00E419CD">
        <w:trPr>
          <w:trHeight w:val="165"/>
          <w:trPrChange w:id="3045" w:author="Brian Bohman" w:date="2021-10-27T05:58:00Z">
            <w:trPr>
              <w:trHeight w:val="165"/>
            </w:trPr>
          </w:trPrChange>
        </w:trPr>
        <w:tc>
          <w:tcPr>
            <w:tcW w:w="360" w:type="dxa"/>
            <w:vAlign w:val="center"/>
            <w:hideMark/>
            <w:tcPrChange w:id="3046" w:author="Brian Bohman" w:date="2021-10-27T05:58:00Z">
              <w:tcPr>
                <w:tcW w:w="360" w:type="dxa"/>
                <w:vAlign w:val="center"/>
                <w:hideMark/>
              </w:tcPr>
            </w:tcPrChange>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Change w:id="3047" w:author="Brian Bohman" w:date="2021-10-27T05:58:00Z">
              <w:tcPr>
                <w:tcW w:w="864" w:type="dxa"/>
                <w:vAlign w:val="center"/>
                <w:hideMark/>
              </w:tcPr>
            </w:tcPrChange>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48" w:author="Brian Bohman" w:date="2021-10-27T05:58:00Z">
              <w:tcPr>
                <w:tcW w:w="1152" w:type="dxa"/>
                <w:vAlign w:val="center"/>
                <w:hideMark/>
              </w:tcPr>
            </w:tcPrChange>
          </w:tcPr>
          <w:p w14:paraId="51FB65A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49" w:author="Brian Bohman" w:date="2021-10-27T05:58:00Z">
              <w:tcPr>
                <w:tcW w:w="504" w:type="dxa"/>
                <w:vAlign w:val="center"/>
                <w:hideMark/>
              </w:tcPr>
            </w:tcPrChange>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50" w:author="Brian Bohman" w:date="2021-10-27T05:58:00Z">
              <w:tcPr>
                <w:tcW w:w="1008" w:type="dxa"/>
                <w:vAlign w:val="center"/>
                <w:hideMark/>
              </w:tcPr>
            </w:tcPrChange>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51" w:author="Brian Bohman" w:date="2021-10-27T05:58:00Z">
              <w:tcPr>
                <w:tcW w:w="1008" w:type="dxa"/>
                <w:vAlign w:val="center"/>
                <w:hideMark/>
              </w:tcPr>
            </w:tcPrChange>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52" w:author="Brian Bohman" w:date="2021-10-27T05:58:00Z">
              <w:tcPr>
                <w:tcW w:w="720" w:type="dxa"/>
                <w:vAlign w:val="center"/>
                <w:hideMark/>
              </w:tcPr>
            </w:tcPrChange>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53" w:author="Brian Bohman" w:date="2021-10-27T05:58:00Z">
              <w:tcPr>
                <w:tcW w:w="1008" w:type="dxa"/>
                <w:vAlign w:val="center"/>
                <w:hideMark/>
              </w:tcPr>
            </w:tcPrChange>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054" w:author="Brian Bohman" w:date="2021-10-27T05:58:00Z">
              <w:tcPr>
                <w:tcW w:w="1152" w:type="dxa"/>
                <w:vAlign w:val="center"/>
                <w:hideMark/>
              </w:tcPr>
            </w:tcPrChange>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440" w:type="dxa"/>
            <w:vAlign w:val="center"/>
            <w:hideMark/>
            <w:tcPrChange w:id="3055" w:author="Brian Bohman" w:date="2021-10-27T05:58:00Z">
              <w:tcPr>
                <w:tcW w:w="1008" w:type="dxa"/>
                <w:vAlign w:val="center"/>
                <w:hideMark/>
              </w:tcPr>
            </w:tcPrChange>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19CD" w:rsidRPr="009B3DCC" w14:paraId="1BFD2B9A" w14:textId="77777777" w:rsidTr="00E419CD">
        <w:trPr>
          <w:trHeight w:val="165"/>
          <w:trPrChange w:id="3056" w:author="Brian Bohman" w:date="2021-10-27T05:58:00Z">
            <w:trPr>
              <w:trHeight w:val="165"/>
            </w:trPr>
          </w:trPrChange>
        </w:trPr>
        <w:tc>
          <w:tcPr>
            <w:tcW w:w="360" w:type="dxa"/>
            <w:vAlign w:val="center"/>
            <w:hideMark/>
            <w:tcPrChange w:id="3057" w:author="Brian Bohman" w:date="2021-10-27T05:58:00Z">
              <w:tcPr>
                <w:tcW w:w="360" w:type="dxa"/>
                <w:vAlign w:val="center"/>
                <w:hideMark/>
              </w:tcPr>
            </w:tcPrChange>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Change w:id="3058" w:author="Brian Bohman" w:date="2021-10-27T05:58:00Z">
              <w:tcPr>
                <w:tcW w:w="864" w:type="dxa"/>
                <w:vAlign w:val="center"/>
                <w:hideMark/>
              </w:tcPr>
            </w:tcPrChange>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59" w:author="Brian Bohman" w:date="2021-10-27T05:58:00Z">
              <w:tcPr>
                <w:tcW w:w="1152" w:type="dxa"/>
                <w:vAlign w:val="center"/>
                <w:hideMark/>
              </w:tcPr>
            </w:tcPrChange>
          </w:tcPr>
          <w:p w14:paraId="66AFF9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60" w:author="Brian Bohman" w:date="2021-10-27T05:58:00Z">
              <w:tcPr>
                <w:tcW w:w="504" w:type="dxa"/>
                <w:vAlign w:val="center"/>
                <w:hideMark/>
              </w:tcPr>
            </w:tcPrChange>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61" w:author="Brian Bohman" w:date="2021-10-27T05:58:00Z">
              <w:tcPr>
                <w:tcW w:w="1008" w:type="dxa"/>
                <w:vAlign w:val="center"/>
                <w:hideMark/>
              </w:tcPr>
            </w:tcPrChange>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62" w:author="Brian Bohman" w:date="2021-10-27T05:58:00Z">
              <w:tcPr>
                <w:tcW w:w="1008" w:type="dxa"/>
                <w:vAlign w:val="center"/>
                <w:hideMark/>
              </w:tcPr>
            </w:tcPrChange>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63" w:author="Brian Bohman" w:date="2021-10-27T05:58:00Z">
              <w:tcPr>
                <w:tcW w:w="720" w:type="dxa"/>
                <w:vAlign w:val="center"/>
                <w:hideMark/>
              </w:tcPr>
            </w:tcPrChange>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64" w:author="Brian Bohman" w:date="2021-10-27T05:58:00Z">
              <w:tcPr>
                <w:tcW w:w="1008" w:type="dxa"/>
                <w:vAlign w:val="center"/>
                <w:hideMark/>
              </w:tcPr>
            </w:tcPrChange>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065" w:author="Brian Bohman" w:date="2021-10-27T05:58:00Z">
              <w:tcPr>
                <w:tcW w:w="1152" w:type="dxa"/>
                <w:vAlign w:val="center"/>
                <w:hideMark/>
              </w:tcPr>
            </w:tcPrChange>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440" w:type="dxa"/>
            <w:vAlign w:val="center"/>
            <w:hideMark/>
            <w:tcPrChange w:id="3066" w:author="Brian Bohman" w:date="2021-10-27T05:58:00Z">
              <w:tcPr>
                <w:tcW w:w="1008" w:type="dxa"/>
                <w:vAlign w:val="center"/>
                <w:hideMark/>
              </w:tcPr>
            </w:tcPrChange>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45D6083A" w14:textId="77777777" w:rsidTr="00E419CD">
        <w:trPr>
          <w:trHeight w:val="165"/>
          <w:trPrChange w:id="3067" w:author="Brian Bohman" w:date="2021-10-27T05:58:00Z">
            <w:trPr>
              <w:trHeight w:val="165"/>
            </w:trPr>
          </w:trPrChange>
        </w:trPr>
        <w:tc>
          <w:tcPr>
            <w:tcW w:w="360" w:type="dxa"/>
            <w:vAlign w:val="center"/>
            <w:hideMark/>
            <w:tcPrChange w:id="3068" w:author="Brian Bohman" w:date="2021-10-27T05:58:00Z">
              <w:tcPr>
                <w:tcW w:w="360" w:type="dxa"/>
                <w:vAlign w:val="center"/>
                <w:hideMark/>
              </w:tcPr>
            </w:tcPrChange>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Change w:id="3069" w:author="Brian Bohman" w:date="2021-10-27T05:58:00Z">
              <w:tcPr>
                <w:tcW w:w="864" w:type="dxa"/>
                <w:vAlign w:val="center"/>
                <w:hideMark/>
              </w:tcPr>
            </w:tcPrChange>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70" w:author="Brian Bohman" w:date="2021-10-27T05:58:00Z">
              <w:tcPr>
                <w:tcW w:w="1152" w:type="dxa"/>
                <w:vAlign w:val="center"/>
                <w:hideMark/>
              </w:tcPr>
            </w:tcPrChange>
          </w:tcPr>
          <w:p w14:paraId="3164E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71" w:author="Brian Bohman" w:date="2021-10-27T05:58:00Z">
              <w:tcPr>
                <w:tcW w:w="504" w:type="dxa"/>
                <w:vAlign w:val="center"/>
                <w:hideMark/>
              </w:tcPr>
            </w:tcPrChange>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Change w:id="3072" w:author="Brian Bohman" w:date="2021-10-27T05:58:00Z">
              <w:tcPr>
                <w:tcW w:w="1008" w:type="dxa"/>
                <w:vAlign w:val="center"/>
                <w:hideMark/>
              </w:tcPr>
            </w:tcPrChange>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Change w:id="3073" w:author="Brian Bohman" w:date="2021-10-27T05:58:00Z">
              <w:tcPr>
                <w:tcW w:w="1008" w:type="dxa"/>
                <w:vAlign w:val="center"/>
                <w:hideMark/>
              </w:tcPr>
            </w:tcPrChange>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74" w:author="Brian Bohman" w:date="2021-10-27T05:58:00Z">
              <w:tcPr>
                <w:tcW w:w="720" w:type="dxa"/>
                <w:vAlign w:val="center"/>
                <w:hideMark/>
              </w:tcPr>
            </w:tcPrChange>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75" w:author="Brian Bohman" w:date="2021-10-27T05:58:00Z">
              <w:tcPr>
                <w:tcW w:w="1008" w:type="dxa"/>
                <w:vAlign w:val="center"/>
                <w:hideMark/>
              </w:tcPr>
            </w:tcPrChange>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076" w:author="Brian Bohman" w:date="2021-10-27T05:58:00Z">
              <w:tcPr>
                <w:tcW w:w="1152" w:type="dxa"/>
                <w:vAlign w:val="center"/>
                <w:hideMark/>
              </w:tcPr>
            </w:tcPrChange>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440" w:type="dxa"/>
            <w:vAlign w:val="center"/>
            <w:hideMark/>
            <w:tcPrChange w:id="3077" w:author="Brian Bohman" w:date="2021-10-27T05:58:00Z">
              <w:tcPr>
                <w:tcW w:w="1008" w:type="dxa"/>
                <w:vAlign w:val="center"/>
                <w:hideMark/>
              </w:tcPr>
            </w:tcPrChange>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167BFB7F" w14:textId="77777777" w:rsidTr="00E419CD">
        <w:trPr>
          <w:trHeight w:val="165"/>
          <w:trPrChange w:id="3078" w:author="Brian Bohman" w:date="2021-10-27T05:58:00Z">
            <w:trPr>
              <w:trHeight w:val="165"/>
            </w:trPr>
          </w:trPrChange>
        </w:trPr>
        <w:tc>
          <w:tcPr>
            <w:tcW w:w="360" w:type="dxa"/>
            <w:vAlign w:val="center"/>
            <w:hideMark/>
            <w:tcPrChange w:id="3079" w:author="Brian Bohman" w:date="2021-10-27T05:58:00Z">
              <w:tcPr>
                <w:tcW w:w="360" w:type="dxa"/>
                <w:vAlign w:val="center"/>
                <w:hideMark/>
              </w:tcPr>
            </w:tcPrChange>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Change w:id="3080" w:author="Brian Bohman" w:date="2021-10-27T05:58:00Z">
              <w:tcPr>
                <w:tcW w:w="864" w:type="dxa"/>
                <w:vAlign w:val="center"/>
                <w:hideMark/>
              </w:tcPr>
            </w:tcPrChange>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81" w:author="Brian Bohman" w:date="2021-10-27T05:58:00Z">
              <w:tcPr>
                <w:tcW w:w="1152" w:type="dxa"/>
                <w:vAlign w:val="center"/>
                <w:hideMark/>
              </w:tcPr>
            </w:tcPrChange>
          </w:tcPr>
          <w:p w14:paraId="48298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82" w:author="Brian Bohman" w:date="2021-10-27T05:58:00Z">
              <w:tcPr>
                <w:tcW w:w="504" w:type="dxa"/>
                <w:vAlign w:val="center"/>
                <w:hideMark/>
              </w:tcPr>
            </w:tcPrChange>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83" w:author="Brian Bohman" w:date="2021-10-27T05:58:00Z">
              <w:tcPr>
                <w:tcW w:w="1008" w:type="dxa"/>
                <w:vAlign w:val="center"/>
                <w:hideMark/>
              </w:tcPr>
            </w:tcPrChange>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84" w:author="Brian Bohman" w:date="2021-10-27T05:58:00Z">
              <w:tcPr>
                <w:tcW w:w="1008" w:type="dxa"/>
                <w:vAlign w:val="center"/>
                <w:hideMark/>
              </w:tcPr>
            </w:tcPrChange>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85" w:author="Brian Bohman" w:date="2021-10-27T05:58:00Z">
              <w:tcPr>
                <w:tcW w:w="720" w:type="dxa"/>
                <w:vAlign w:val="center"/>
                <w:hideMark/>
              </w:tcPr>
            </w:tcPrChange>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86" w:author="Brian Bohman" w:date="2021-10-27T05:58:00Z">
              <w:tcPr>
                <w:tcW w:w="1008" w:type="dxa"/>
                <w:vAlign w:val="center"/>
                <w:hideMark/>
              </w:tcPr>
            </w:tcPrChange>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087" w:author="Brian Bohman" w:date="2021-10-27T05:58:00Z">
              <w:tcPr>
                <w:tcW w:w="1152" w:type="dxa"/>
                <w:vAlign w:val="center"/>
                <w:hideMark/>
              </w:tcPr>
            </w:tcPrChange>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3088" w:author="Brian Bohman" w:date="2021-10-27T05:58:00Z">
              <w:tcPr>
                <w:tcW w:w="1008" w:type="dxa"/>
                <w:vAlign w:val="center"/>
                <w:hideMark/>
              </w:tcPr>
            </w:tcPrChange>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6B5D07DD" w14:textId="77777777" w:rsidTr="00E419CD">
        <w:trPr>
          <w:trHeight w:val="165"/>
          <w:trPrChange w:id="3089" w:author="Brian Bohman" w:date="2021-10-27T05:58:00Z">
            <w:trPr>
              <w:trHeight w:val="165"/>
            </w:trPr>
          </w:trPrChange>
        </w:trPr>
        <w:tc>
          <w:tcPr>
            <w:tcW w:w="360" w:type="dxa"/>
            <w:vAlign w:val="center"/>
            <w:hideMark/>
            <w:tcPrChange w:id="3090" w:author="Brian Bohman" w:date="2021-10-27T05:58:00Z">
              <w:tcPr>
                <w:tcW w:w="360" w:type="dxa"/>
                <w:vAlign w:val="center"/>
                <w:hideMark/>
              </w:tcPr>
            </w:tcPrChange>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Change w:id="3091" w:author="Brian Bohman" w:date="2021-10-27T05:58:00Z">
              <w:tcPr>
                <w:tcW w:w="864" w:type="dxa"/>
                <w:vAlign w:val="center"/>
                <w:hideMark/>
              </w:tcPr>
            </w:tcPrChange>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092" w:author="Brian Bohman" w:date="2021-10-27T05:58:00Z">
              <w:tcPr>
                <w:tcW w:w="1152" w:type="dxa"/>
                <w:vAlign w:val="center"/>
                <w:hideMark/>
              </w:tcPr>
            </w:tcPrChange>
          </w:tcPr>
          <w:p w14:paraId="6730B7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093" w:author="Brian Bohman" w:date="2021-10-27T05:58:00Z">
              <w:tcPr>
                <w:tcW w:w="504" w:type="dxa"/>
                <w:vAlign w:val="center"/>
                <w:hideMark/>
              </w:tcPr>
            </w:tcPrChange>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094" w:author="Brian Bohman" w:date="2021-10-27T05:58:00Z">
              <w:tcPr>
                <w:tcW w:w="1008" w:type="dxa"/>
                <w:vAlign w:val="center"/>
                <w:hideMark/>
              </w:tcPr>
            </w:tcPrChange>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095" w:author="Brian Bohman" w:date="2021-10-27T05:58:00Z">
              <w:tcPr>
                <w:tcW w:w="1008" w:type="dxa"/>
                <w:vAlign w:val="center"/>
                <w:hideMark/>
              </w:tcPr>
            </w:tcPrChange>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096" w:author="Brian Bohman" w:date="2021-10-27T05:58:00Z">
              <w:tcPr>
                <w:tcW w:w="720" w:type="dxa"/>
                <w:vAlign w:val="center"/>
                <w:hideMark/>
              </w:tcPr>
            </w:tcPrChange>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097" w:author="Brian Bohman" w:date="2021-10-27T05:58:00Z">
              <w:tcPr>
                <w:tcW w:w="1008" w:type="dxa"/>
                <w:vAlign w:val="center"/>
                <w:hideMark/>
              </w:tcPr>
            </w:tcPrChange>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098" w:author="Brian Bohman" w:date="2021-10-27T05:58:00Z">
              <w:tcPr>
                <w:tcW w:w="1152" w:type="dxa"/>
                <w:vAlign w:val="center"/>
                <w:hideMark/>
              </w:tcPr>
            </w:tcPrChange>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440" w:type="dxa"/>
            <w:vAlign w:val="center"/>
            <w:hideMark/>
            <w:tcPrChange w:id="3099" w:author="Brian Bohman" w:date="2021-10-27T05:58:00Z">
              <w:tcPr>
                <w:tcW w:w="1008" w:type="dxa"/>
                <w:vAlign w:val="center"/>
                <w:hideMark/>
              </w:tcPr>
            </w:tcPrChange>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C4DC34A" w14:textId="77777777" w:rsidTr="00E419CD">
        <w:trPr>
          <w:trHeight w:val="165"/>
          <w:trPrChange w:id="3100" w:author="Brian Bohman" w:date="2021-10-27T05:58:00Z">
            <w:trPr>
              <w:trHeight w:val="165"/>
            </w:trPr>
          </w:trPrChange>
        </w:trPr>
        <w:tc>
          <w:tcPr>
            <w:tcW w:w="360" w:type="dxa"/>
            <w:vAlign w:val="center"/>
            <w:hideMark/>
            <w:tcPrChange w:id="3101" w:author="Brian Bohman" w:date="2021-10-27T05:58:00Z">
              <w:tcPr>
                <w:tcW w:w="360" w:type="dxa"/>
                <w:vAlign w:val="center"/>
                <w:hideMark/>
              </w:tcPr>
            </w:tcPrChange>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Change w:id="3102" w:author="Brian Bohman" w:date="2021-10-27T05:58:00Z">
              <w:tcPr>
                <w:tcW w:w="864" w:type="dxa"/>
                <w:vAlign w:val="center"/>
                <w:hideMark/>
              </w:tcPr>
            </w:tcPrChange>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03" w:author="Brian Bohman" w:date="2021-10-27T05:58:00Z">
              <w:tcPr>
                <w:tcW w:w="1152" w:type="dxa"/>
                <w:vAlign w:val="center"/>
                <w:hideMark/>
              </w:tcPr>
            </w:tcPrChange>
          </w:tcPr>
          <w:p w14:paraId="133A802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04" w:author="Brian Bohman" w:date="2021-10-27T05:58:00Z">
              <w:tcPr>
                <w:tcW w:w="504" w:type="dxa"/>
                <w:vAlign w:val="center"/>
                <w:hideMark/>
              </w:tcPr>
            </w:tcPrChange>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05" w:author="Brian Bohman" w:date="2021-10-27T05:58:00Z">
              <w:tcPr>
                <w:tcW w:w="1008" w:type="dxa"/>
                <w:vAlign w:val="center"/>
                <w:hideMark/>
              </w:tcPr>
            </w:tcPrChange>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06" w:author="Brian Bohman" w:date="2021-10-27T05:58:00Z">
              <w:tcPr>
                <w:tcW w:w="1008" w:type="dxa"/>
                <w:vAlign w:val="center"/>
                <w:hideMark/>
              </w:tcPr>
            </w:tcPrChange>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07" w:author="Brian Bohman" w:date="2021-10-27T05:58:00Z">
              <w:tcPr>
                <w:tcW w:w="720" w:type="dxa"/>
                <w:vAlign w:val="center"/>
                <w:hideMark/>
              </w:tcPr>
            </w:tcPrChange>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08" w:author="Brian Bohman" w:date="2021-10-27T05:58:00Z">
              <w:tcPr>
                <w:tcW w:w="1008" w:type="dxa"/>
                <w:vAlign w:val="center"/>
                <w:hideMark/>
              </w:tcPr>
            </w:tcPrChange>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109" w:author="Brian Bohman" w:date="2021-10-27T05:58:00Z">
              <w:tcPr>
                <w:tcW w:w="1152" w:type="dxa"/>
                <w:vAlign w:val="center"/>
                <w:hideMark/>
              </w:tcPr>
            </w:tcPrChange>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440" w:type="dxa"/>
            <w:vAlign w:val="center"/>
            <w:hideMark/>
            <w:tcPrChange w:id="3110" w:author="Brian Bohman" w:date="2021-10-27T05:58:00Z">
              <w:tcPr>
                <w:tcW w:w="1008" w:type="dxa"/>
                <w:vAlign w:val="center"/>
                <w:hideMark/>
              </w:tcPr>
            </w:tcPrChange>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7508D11" w14:textId="77777777" w:rsidTr="00E419CD">
        <w:trPr>
          <w:trHeight w:val="165"/>
          <w:trPrChange w:id="3111" w:author="Brian Bohman" w:date="2021-10-27T05:58:00Z">
            <w:trPr>
              <w:trHeight w:val="165"/>
            </w:trPr>
          </w:trPrChange>
        </w:trPr>
        <w:tc>
          <w:tcPr>
            <w:tcW w:w="360" w:type="dxa"/>
            <w:vAlign w:val="center"/>
            <w:hideMark/>
            <w:tcPrChange w:id="3112" w:author="Brian Bohman" w:date="2021-10-27T05:58:00Z">
              <w:tcPr>
                <w:tcW w:w="360" w:type="dxa"/>
                <w:vAlign w:val="center"/>
                <w:hideMark/>
              </w:tcPr>
            </w:tcPrChange>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Change w:id="3113" w:author="Brian Bohman" w:date="2021-10-27T05:58:00Z">
              <w:tcPr>
                <w:tcW w:w="864" w:type="dxa"/>
                <w:vAlign w:val="center"/>
                <w:hideMark/>
              </w:tcPr>
            </w:tcPrChange>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14" w:author="Brian Bohman" w:date="2021-10-27T05:58:00Z">
              <w:tcPr>
                <w:tcW w:w="1152" w:type="dxa"/>
                <w:vAlign w:val="center"/>
                <w:hideMark/>
              </w:tcPr>
            </w:tcPrChange>
          </w:tcPr>
          <w:p w14:paraId="11F595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15" w:author="Brian Bohman" w:date="2021-10-27T05:58:00Z">
              <w:tcPr>
                <w:tcW w:w="504" w:type="dxa"/>
                <w:vAlign w:val="center"/>
                <w:hideMark/>
              </w:tcPr>
            </w:tcPrChange>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16" w:author="Brian Bohman" w:date="2021-10-27T05:58:00Z">
              <w:tcPr>
                <w:tcW w:w="1008" w:type="dxa"/>
                <w:vAlign w:val="center"/>
                <w:hideMark/>
              </w:tcPr>
            </w:tcPrChange>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17" w:author="Brian Bohman" w:date="2021-10-27T05:58:00Z">
              <w:tcPr>
                <w:tcW w:w="1008" w:type="dxa"/>
                <w:vAlign w:val="center"/>
                <w:hideMark/>
              </w:tcPr>
            </w:tcPrChange>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18" w:author="Brian Bohman" w:date="2021-10-27T05:58:00Z">
              <w:tcPr>
                <w:tcW w:w="720" w:type="dxa"/>
                <w:vAlign w:val="center"/>
                <w:hideMark/>
              </w:tcPr>
            </w:tcPrChange>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19" w:author="Brian Bohman" w:date="2021-10-27T05:58:00Z">
              <w:tcPr>
                <w:tcW w:w="1008" w:type="dxa"/>
                <w:vAlign w:val="center"/>
                <w:hideMark/>
              </w:tcPr>
            </w:tcPrChange>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3120" w:author="Brian Bohman" w:date="2021-10-27T05:58:00Z">
              <w:tcPr>
                <w:tcW w:w="1152" w:type="dxa"/>
                <w:vAlign w:val="center"/>
                <w:hideMark/>
              </w:tcPr>
            </w:tcPrChange>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440" w:type="dxa"/>
            <w:vAlign w:val="center"/>
            <w:hideMark/>
            <w:tcPrChange w:id="3121" w:author="Brian Bohman" w:date="2021-10-27T05:58:00Z">
              <w:tcPr>
                <w:tcW w:w="1008" w:type="dxa"/>
                <w:vAlign w:val="center"/>
                <w:hideMark/>
              </w:tcPr>
            </w:tcPrChange>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9466981" w14:textId="77777777" w:rsidTr="00E419CD">
        <w:trPr>
          <w:trHeight w:val="165"/>
          <w:trPrChange w:id="3122" w:author="Brian Bohman" w:date="2021-10-27T05:58:00Z">
            <w:trPr>
              <w:trHeight w:val="165"/>
            </w:trPr>
          </w:trPrChange>
        </w:trPr>
        <w:tc>
          <w:tcPr>
            <w:tcW w:w="360" w:type="dxa"/>
            <w:vAlign w:val="center"/>
            <w:hideMark/>
            <w:tcPrChange w:id="3123" w:author="Brian Bohman" w:date="2021-10-27T05:58:00Z">
              <w:tcPr>
                <w:tcW w:w="360" w:type="dxa"/>
                <w:vAlign w:val="center"/>
                <w:hideMark/>
              </w:tcPr>
            </w:tcPrChange>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Change w:id="3124" w:author="Brian Bohman" w:date="2021-10-27T05:58:00Z">
              <w:tcPr>
                <w:tcW w:w="864" w:type="dxa"/>
                <w:vAlign w:val="center"/>
                <w:hideMark/>
              </w:tcPr>
            </w:tcPrChange>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25" w:author="Brian Bohman" w:date="2021-10-27T05:58:00Z">
              <w:tcPr>
                <w:tcW w:w="1152" w:type="dxa"/>
                <w:vAlign w:val="center"/>
                <w:hideMark/>
              </w:tcPr>
            </w:tcPrChange>
          </w:tcPr>
          <w:p w14:paraId="7DF35B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26" w:author="Brian Bohman" w:date="2021-10-27T05:58:00Z">
              <w:tcPr>
                <w:tcW w:w="504" w:type="dxa"/>
                <w:vAlign w:val="center"/>
                <w:hideMark/>
              </w:tcPr>
            </w:tcPrChange>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Change w:id="3127" w:author="Brian Bohman" w:date="2021-10-27T05:58:00Z">
              <w:tcPr>
                <w:tcW w:w="1008" w:type="dxa"/>
                <w:vAlign w:val="center"/>
                <w:hideMark/>
              </w:tcPr>
            </w:tcPrChange>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Change w:id="3128" w:author="Brian Bohman" w:date="2021-10-27T05:58:00Z">
              <w:tcPr>
                <w:tcW w:w="1008" w:type="dxa"/>
                <w:vAlign w:val="center"/>
                <w:hideMark/>
              </w:tcPr>
            </w:tcPrChange>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29" w:author="Brian Bohman" w:date="2021-10-27T05:58:00Z">
              <w:tcPr>
                <w:tcW w:w="720" w:type="dxa"/>
                <w:vAlign w:val="center"/>
                <w:hideMark/>
              </w:tcPr>
            </w:tcPrChange>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3130" w:author="Brian Bohman" w:date="2021-10-27T05:58:00Z">
              <w:tcPr>
                <w:tcW w:w="1008" w:type="dxa"/>
                <w:vAlign w:val="center"/>
                <w:hideMark/>
              </w:tcPr>
            </w:tcPrChange>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152" w:type="dxa"/>
            <w:vAlign w:val="center"/>
            <w:hideMark/>
            <w:tcPrChange w:id="3131" w:author="Brian Bohman" w:date="2021-10-27T05:58:00Z">
              <w:tcPr>
                <w:tcW w:w="1152" w:type="dxa"/>
                <w:vAlign w:val="center"/>
                <w:hideMark/>
              </w:tcPr>
            </w:tcPrChange>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3132" w:author="Brian Bohman" w:date="2021-10-27T05:58:00Z">
              <w:tcPr>
                <w:tcW w:w="1008" w:type="dxa"/>
                <w:vAlign w:val="center"/>
                <w:hideMark/>
              </w:tcPr>
            </w:tcPrChange>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0EAE9CDE" w14:textId="77777777" w:rsidTr="00E419CD">
        <w:trPr>
          <w:trHeight w:val="165"/>
          <w:trPrChange w:id="3133" w:author="Brian Bohman" w:date="2021-10-27T05:58:00Z">
            <w:trPr>
              <w:trHeight w:val="165"/>
            </w:trPr>
          </w:trPrChange>
        </w:trPr>
        <w:tc>
          <w:tcPr>
            <w:tcW w:w="360" w:type="dxa"/>
            <w:vAlign w:val="center"/>
            <w:hideMark/>
            <w:tcPrChange w:id="3134" w:author="Brian Bohman" w:date="2021-10-27T05:58:00Z">
              <w:tcPr>
                <w:tcW w:w="360" w:type="dxa"/>
                <w:vAlign w:val="center"/>
                <w:hideMark/>
              </w:tcPr>
            </w:tcPrChange>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Change w:id="3135" w:author="Brian Bohman" w:date="2021-10-27T05:58:00Z">
              <w:tcPr>
                <w:tcW w:w="864" w:type="dxa"/>
                <w:vAlign w:val="center"/>
                <w:hideMark/>
              </w:tcPr>
            </w:tcPrChange>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36" w:author="Brian Bohman" w:date="2021-10-27T05:58:00Z">
              <w:tcPr>
                <w:tcW w:w="1152" w:type="dxa"/>
                <w:vAlign w:val="center"/>
                <w:hideMark/>
              </w:tcPr>
            </w:tcPrChange>
          </w:tcPr>
          <w:p w14:paraId="15B0F7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37" w:author="Brian Bohman" w:date="2021-10-27T05:58:00Z">
              <w:tcPr>
                <w:tcW w:w="504" w:type="dxa"/>
                <w:vAlign w:val="center"/>
                <w:hideMark/>
              </w:tcPr>
            </w:tcPrChange>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38" w:author="Brian Bohman" w:date="2021-10-27T05:58:00Z">
              <w:tcPr>
                <w:tcW w:w="1008" w:type="dxa"/>
                <w:vAlign w:val="center"/>
                <w:hideMark/>
              </w:tcPr>
            </w:tcPrChange>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39" w:author="Brian Bohman" w:date="2021-10-27T05:58:00Z">
              <w:tcPr>
                <w:tcW w:w="1008" w:type="dxa"/>
                <w:vAlign w:val="center"/>
                <w:hideMark/>
              </w:tcPr>
            </w:tcPrChange>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40" w:author="Brian Bohman" w:date="2021-10-27T05:58:00Z">
              <w:tcPr>
                <w:tcW w:w="720" w:type="dxa"/>
                <w:vAlign w:val="center"/>
                <w:hideMark/>
              </w:tcPr>
            </w:tcPrChange>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41" w:author="Brian Bohman" w:date="2021-10-27T05:58:00Z">
              <w:tcPr>
                <w:tcW w:w="1008" w:type="dxa"/>
                <w:vAlign w:val="center"/>
                <w:hideMark/>
              </w:tcPr>
            </w:tcPrChange>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42" w:author="Brian Bohman" w:date="2021-10-27T05:58:00Z">
              <w:tcPr>
                <w:tcW w:w="1152" w:type="dxa"/>
                <w:vAlign w:val="center"/>
                <w:hideMark/>
              </w:tcPr>
            </w:tcPrChange>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3143" w:author="Brian Bohman" w:date="2021-10-27T05:58:00Z">
              <w:tcPr>
                <w:tcW w:w="1008" w:type="dxa"/>
                <w:vAlign w:val="center"/>
                <w:hideMark/>
              </w:tcPr>
            </w:tcPrChange>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5805D175" w14:textId="77777777" w:rsidTr="00E419CD">
        <w:trPr>
          <w:trHeight w:val="180"/>
          <w:trPrChange w:id="3144" w:author="Brian Bohman" w:date="2021-10-27T05:58:00Z">
            <w:trPr>
              <w:trHeight w:val="180"/>
            </w:trPr>
          </w:trPrChange>
        </w:trPr>
        <w:tc>
          <w:tcPr>
            <w:tcW w:w="360" w:type="dxa"/>
            <w:vAlign w:val="center"/>
            <w:hideMark/>
            <w:tcPrChange w:id="3145" w:author="Brian Bohman" w:date="2021-10-27T05:58:00Z">
              <w:tcPr>
                <w:tcW w:w="360" w:type="dxa"/>
                <w:vAlign w:val="center"/>
                <w:hideMark/>
              </w:tcPr>
            </w:tcPrChange>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Change w:id="3146" w:author="Brian Bohman" w:date="2021-10-27T05:58:00Z">
              <w:tcPr>
                <w:tcW w:w="864" w:type="dxa"/>
                <w:vAlign w:val="center"/>
                <w:hideMark/>
              </w:tcPr>
            </w:tcPrChange>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47" w:author="Brian Bohman" w:date="2021-10-27T05:58:00Z">
              <w:tcPr>
                <w:tcW w:w="1152" w:type="dxa"/>
                <w:vAlign w:val="center"/>
                <w:hideMark/>
              </w:tcPr>
            </w:tcPrChange>
          </w:tcPr>
          <w:p w14:paraId="3F61F75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48" w:author="Brian Bohman" w:date="2021-10-27T05:58:00Z">
              <w:tcPr>
                <w:tcW w:w="504" w:type="dxa"/>
                <w:vAlign w:val="center"/>
                <w:hideMark/>
              </w:tcPr>
            </w:tcPrChange>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49" w:author="Brian Bohman" w:date="2021-10-27T05:58:00Z">
              <w:tcPr>
                <w:tcW w:w="1008" w:type="dxa"/>
                <w:vAlign w:val="center"/>
                <w:hideMark/>
              </w:tcPr>
            </w:tcPrChange>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50" w:author="Brian Bohman" w:date="2021-10-27T05:58:00Z">
              <w:tcPr>
                <w:tcW w:w="1008" w:type="dxa"/>
                <w:vAlign w:val="center"/>
                <w:hideMark/>
              </w:tcPr>
            </w:tcPrChange>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51" w:author="Brian Bohman" w:date="2021-10-27T05:58:00Z">
              <w:tcPr>
                <w:tcW w:w="720" w:type="dxa"/>
                <w:vAlign w:val="center"/>
                <w:hideMark/>
              </w:tcPr>
            </w:tcPrChange>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52" w:author="Brian Bohman" w:date="2021-10-27T05:58:00Z">
              <w:tcPr>
                <w:tcW w:w="1008" w:type="dxa"/>
                <w:vAlign w:val="center"/>
                <w:hideMark/>
              </w:tcPr>
            </w:tcPrChange>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153" w:author="Brian Bohman" w:date="2021-10-27T05:58:00Z">
              <w:tcPr>
                <w:tcW w:w="1152" w:type="dxa"/>
                <w:vAlign w:val="center"/>
                <w:hideMark/>
              </w:tcPr>
            </w:tcPrChange>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440" w:type="dxa"/>
            <w:vAlign w:val="center"/>
            <w:hideMark/>
            <w:tcPrChange w:id="3154" w:author="Brian Bohman" w:date="2021-10-27T05:58:00Z">
              <w:tcPr>
                <w:tcW w:w="1008" w:type="dxa"/>
                <w:vAlign w:val="center"/>
                <w:hideMark/>
              </w:tcPr>
            </w:tcPrChange>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3BC8BAA8" w14:textId="77777777" w:rsidTr="00E419CD">
        <w:trPr>
          <w:trHeight w:val="165"/>
          <w:trPrChange w:id="3155" w:author="Brian Bohman" w:date="2021-10-27T05:58:00Z">
            <w:trPr>
              <w:trHeight w:val="165"/>
            </w:trPr>
          </w:trPrChange>
        </w:trPr>
        <w:tc>
          <w:tcPr>
            <w:tcW w:w="360" w:type="dxa"/>
            <w:vAlign w:val="center"/>
            <w:hideMark/>
            <w:tcPrChange w:id="3156" w:author="Brian Bohman" w:date="2021-10-27T05:58:00Z">
              <w:tcPr>
                <w:tcW w:w="360" w:type="dxa"/>
                <w:vAlign w:val="center"/>
                <w:hideMark/>
              </w:tcPr>
            </w:tcPrChange>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Change w:id="3157" w:author="Brian Bohman" w:date="2021-10-27T05:58:00Z">
              <w:tcPr>
                <w:tcW w:w="864" w:type="dxa"/>
                <w:vAlign w:val="center"/>
                <w:hideMark/>
              </w:tcPr>
            </w:tcPrChange>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58" w:author="Brian Bohman" w:date="2021-10-27T05:58:00Z">
              <w:tcPr>
                <w:tcW w:w="1152" w:type="dxa"/>
                <w:vAlign w:val="center"/>
                <w:hideMark/>
              </w:tcPr>
            </w:tcPrChange>
          </w:tcPr>
          <w:p w14:paraId="69A3AF3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59" w:author="Brian Bohman" w:date="2021-10-27T05:58:00Z">
              <w:tcPr>
                <w:tcW w:w="504" w:type="dxa"/>
                <w:vAlign w:val="center"/>
                <w:hideMark/>
              </w:tcPr>
            </w:tcPrChange>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60" w:author="Brian Bohman" w:date="2021-10-27T05:58:00Z">
              <w:tcPr>
                <w:tcW w:w="1008" w:type="dxa"/>
                <w:vAlign w:val="center"/>
                <w:hideMark/>
              </w:tcPr>
            </w:tcPrChange>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61" w:author="Brian Bohman" w:date="2021-10-27T05:58:00Z">
              <w:tcPr>
                <w:tcW w:w="1008" w:type="dxa"/>
                <w:vAlign w:val="center"/>
                <w:hideMark/>
              </w:tcPr>
            </w:tcPrChange>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62" w:author="Brian Bohman" w:date="2021-10-27T05:58:00Z">
              <w:tcPr>
                <w:tcW w:w="720" w:type="dxa"/>
                <w:vAlign w:val="center"/>
                <w:hideMark/>
              </w:tcPr>
            </w:tcPrChange>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63" w:author="Brian Bohman" w:date="2021-10-27T05:58:00Z">
              <w:tcPr>
                <w:tcW w:w="1008" w:type="dxa"/>
                <w:vAlign w:val="center"/>
                <w:hideMark/>
              </w:tcPr>
            </w:tcPrChange>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164" w:author="Brian Bohman" w:date="2021-10-27T05:58:00Z">
              <w:tcPr>
                <w:tcW w:w="1152" w:type="dxa"/>
                <w:vAlign w:val="center"/>
                <w:hideMark/>
              </w:tcPr>
            </w:tcPrChange>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65" w:author="Brian Bohman" w:date="2021-10-27T05:58:00Z">
              <w:tcPr>
                <w:tcW w:w="1008" w:type="dxa"/>
                <w:vAlign w:val="center"/>
                <w:hideMark/>
              </w:tcPr>
            </w:tcPrChange>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2ABD4DBD" w14:textId="77777777" w:rsidTr="00E419CD">
        <w:trPr>
          <w:trHeight w:val="165"/>
          <w:trPrChange w:id="3166" w:author="Brian Bohman" w:date="2021-10-27T05:58:00Z">
            <w:trPr>
              <w:trHeight w:val="165"/>
            </w:trPr>
          </w:trPrChange>
        </w:trPr>
        <w:tc>
          <w:tcPr>
            <w:tcW w:w="360" w:type="dxa"/>
            <w:vAlign w:val="center"/>
            <w:hideMark/>
            <w:tcPrChange w:id="3167" w:author="Brian Bohman" w:date="2021-10-27T05:58:00Z">
              <w:tcPr>
                <w:tcW w:w="360" w:type="dxa"/>
                <w:vAlign w:val="center"/>
                <w:hideMark/>
              </w:tcPr>
            </w:tcPrChange>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Change w:id="3168" w:author="Brian Bohman" w:date="2021-10-27T05:58:00Z">
              <w:tcPr>
                <w:tcW w:w="864" w:type="dxa"/>
                <w:vAlign w:val="center"/>
                <w:hideMark/>
              </w:tcPr>
            </w:tcPrChange>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69" w:author="Brian Bohman" w:date="2021-10-27T05:58:00Z">
              <w:tcPr>
                <w:tcW w:w="1152" w:type="dxa"/>
                <w:vAlign w:val="center"/>
                <w:hideMark/>
              </w:tcPr>
            </w:tcPrChange>
          </w:tcPr>
          <w:p w14:paraId="681011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70" w:author="Brian Bohman" w:date="2021-10-27T05:58:00Z">
              <w:tcPr>
                <w:tcW w:w="504" w:type="dxa"/>
                <w:vAlign w:val="center"/>
                <w:hideMark/>
              </w:tcPr>
            </w:tcPrChange>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71" w:author="Brian Bohman" w:date="2021-10-27T05:58:00Z">
              <w:tcPr>
                <w:tcW w:w="1008" w:type="dxa"/>
                <w:vAlign w:val="center"/>
                <w:hideMark/>
              </w:tcPr>
            </w:tcPrChange>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72" w:author="Brian Bohman" w:date="2021-10-27T05:58:00Z">
              <w:tcPr>
                <w:tcW w:w="1008" w:type="dxa"/>
                <w:vAlign w:val="center"/>
                <w:hideMark/>
              </w:tcPr>
            </w:tcPrChange>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73" w:author="Brian Bohman" w:date="2021-10-27T05:58:00Z">
              <w:tcPr>
                <w:tcW w:w="720" w:type="dxa"/>
                <w:vAlign w:val="center"/>
                <w:hideMark/>
              </w:tcPr>
            </w:tcPrChange>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74" w:author="Brian Bohman" w:date="2021-10-27T05:58:00Z">
              <w:tcPr>
                <w:tcW w:w="1008" w:type="dxa"/>
                <w:vAlign w:val="center"/>
                <w:hideMark/>
              </w:tcPr>
            </w:tcPrChange>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175" w:author="Brian Bohman" w:date="2021-10-27T05:58:00Z">
              <w:tcPr>
                <w:tcW w:w="1152" w:type="dxa"/>
                <w:vAlign w:val="center"/>
                <w:hideMark/>
              </w:tcPr>
            </w:tcPrChange>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440" w:type="dxa"/>
            <w:vAlign w:val="center"/>
            <w:hideMark/>
            <w:tcPrChange w:id="3176" w:author="Brian Bohman" w:date="2021-10-27T05:58:00Z">
              <w:tcPr>
                <w:tcW w:w="1008" w:type="dxa"/>
                <w:vAlign w:val="center"/>
                <w:hideMark/>
              </w:tcPr>
            </w:tcPrChange>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B6D2151" w14:textId="77777777" w:rsidTr="00E419CD">
        <w:trPr>
          <w:trHeight w:val="165"/>
          <w:trPrChange w:id="3177" w:author="Brian Bohman" w:date="2021-10-27T05:58:00Z">
            <w:trPr>
              <w:trHeight w:val="165"/>
            </w:trPr>
          </w:trPrChange>
        </w:trPr>
        <w:tc>
          <w:tcPr>
            <w:tcW w:w="360" w:type="dxa"/>
            <w:vAlign w:val="center"/>
            <w:hideMark/>
            <w:tcPrChange w:id="3178" w:author="Brian Bohman" w:date="2021-10-27T05:58:00Z">
              <w:tcPr>
                <w:tcW w:w="360" w:type="dxa"/>
                <w:vAlign w:val="center"/>
                <w:hideMark/>
              </w:tcPr>
            </w:tcPrChange>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Change w:id="3179" w:author="Brian Bohman" w:date="2021-10-27T05:58:00Z">
              <w:tcPr>
                <w:tcW w:w="864" w:type="dxa"/>
                <w:vAlign w:val="center"/>
                <w:hideMark/>
              </w:tcPr>
            </w:tcPrChange>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80" w:author="Brian Bohman" w:date="2021-10-27T05:58:00Z">
              <w:tcPr>
                <w:tcW w:w="1152" w:type="dxa"/>
                <w:vAlign w:val="center"/>
                <w:hideMark/>
              </w:tcPr>
            </w:tcPrChange>
          </w:tcPr>
          <w:p w14:paraId="288A40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81" w:author="Brian Bohman" w:date="2021-10-27T05:58:00Z">
              <w:tcPr>
                <w:tcW w:w="504" w:type="dxa"/>
                <w:vAlign w:val="center"/>
                <w:hideMark/>
              </w:tcPr>
            </w:tcPrChange>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Change w:id="3182" w:author="Brian Bohman" w:date="2021-10-27T05:58:00Z">
              <w:tcPr>
                <w:tcW w:w="1008" w:type="dxa"/>
                <w:vAlign w:val="center"/>
                <w:hideMark/>
              </w:tcPr>
            </w:tcPrChange>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Change w:id="3183" w:author="Brian Bohman" w:date="2021-10-27T05:58:00Z">
              <w:tcPr>
                <w:tcW w:w="1008" w:type="dxa"/>
                <w:vAlign w:val="center"/>
                <w:hideMark/>
              </w:tcPr>
            </w:tcPrChange>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84" w:author="Brian Bohman" w:date="2021-10-27T05:58:00Z">
              <w:tcPr>
                <w:tcW w:w="720" w:type="dxa"/>
                <w:vAlign w:val="center"/>
                <w:hideMark/>
              </w:tcPr>
            </w:tcPrChange>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85" w:author="Brian Bohman" w:date="2021-10-27T05:58:00Z">
              <w:tcPr>
                <w:tcW w:w="1008" w:type="dxa"/>
                <w:vAlign w:val="center"/>
                <w:hideMark/>
              </w:tcPr>
            </w:tcPrChange>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186" w:author="Brian Bohman" w:date="2021-10-27T05:58:00Z">
              <w:tcPr>
                <w:tcW w:w="1152" w:type="dxa"/>
                <w:vAlign w:val="center"/>
                <w:hideMark/>
              </w:tcPr>
            </w:tcPrChange>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440" w:type="dxa"/>
            <w:vAlign w:val="center"/>
            <w:hideMark/>
            <w:tcPrChange w:id="3187" w:author="Brian Bohman" w:date="2021-10-27T05:58:00Z">
              <w:tcPr>
                <w:tcW w:w="1008" w:type="dxa"/>
                <w:vAlign w:val="center"/>
                <w:hideMark/>
              </w:tcPr>
            </w:tcPrChange>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19CD" w:rsidRPr="009B3DCC" w14:paraId="613678A4" w14:textId="77777777" w:rsidTr="00E419CD">
        <w:trPr>
          <w:trHeight w:val="165"/>
          <w:trPrChange w:id="3188" w:author="Brian Bohman" w:date="2021-10-27T05:58:00Z">
            <w:trPr>
              <w:trHeight w:val="165"/>
            </w:trPr>
          </w:trPrChange>
        </w:trPr>
        <w:tc>
          <w:tcPr>
            <w:tcW w:w="360" w:type="dxa"/>
            <w:vAlign w:val="center"/>
            <w:hideMark/>
            <w:tcPrChange w:id="3189" w:author="Brian Bohman" w:date="2021-10-27T05:58:00Z">
              <w:tcPr>
                <w:tcW w:w="360" w:type="dxa"/>
                <w:vAlign w:val="center"/>
                <w:hideMark/>
              </w:tcPr>
            </w:tcPrChange>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Change w:id="3190" w:author="Brian Bohman" w:date="2021-10-27T05:58:00Z">
              <w:tcPr>
                <w:tcW w:w="864" w:type="dxa"/>
                <w:vAlign w:val="center"/>
                <w:hideMark/>
              </w:tcPr>
            </w:tcPrChange>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191" w:author="Brian Bohman" w:date="2021-10-27T05:58:00Z">
              <w:tcPr>
                <w:tcW w:w="1152" w:type="dxa"/>
                <w:vAlign w:val="center"/>
                <w:hideMark/>
              </w:tcPr>
            </w:tcPrChange>
          </w:tcPr>
          <w:p w14:paraId="5826F3D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192" w:author="Brian Bohman" w:date="2021-10-27T05:58:00Z">
              <w:tcPr>
                <w:tcW w:w="504" w:type="dxa"/>
                <w:vAlign w:val="center"/>
                <w:hideMark/>
              </w:tcPr>
            </w:tcPrChange>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193" w:author="Brian Bohman" w:date="2021-10-27T05:58:00Z">
              <w:tcPr>
                <w:tcW w:w="1008" w:type="dxa"/>
                <w:vAlign w:val="center"/>
                <w:hideMark/>
              </w:tcPr>
            </w:tcPrChange>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194" w:author="Brian Bohman" w:date="2021-10-27T05:58:00Z">
              <w:tcPr>
                <w:tcW w:w="1008" w:type="dxa"/>
                <w:vAlign w:val="center"/>
                <w:hideMark/>
              </w:tcPr>
            </w:tcPrChange>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195" w:author="Brian Bohman" w:date="2021-10-27T05:58:00Z">
              <w:tcPr>
                <w:tcW w:w="720" w:type="dxa"/>
                <w:vAlign w:val="center"/>
                <w:hideMark/>
              </w:tcPr>
            </w:tcPrChange>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196" w:author="Brian Bohman" w:date="2021-10-27T05:58:00Z">
              <w:tcPr>
                <w:tcW w:w="1008" w:type="dxa"/>
                <w:vAlign w:val="center"/>
                <w:hideMark/>
              </w:tcPr>
            </w:tcPrChange>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197" w:author="Brian Bohman" w:date="2021-10-27T05:58:00Z">
              <w:tcPr>
                <w:tcW w:w="1152" w:type="dxa"/>
                <w:vAlign w:val="center"/>
                <w:hideMark/>
              </w:tcPr>
            </w:tcPrChange>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3198" w:author="Brian Bohman" w:date="2021-10-27T05:58:00Z">
              <w:tcPr>
                <w:tcW w:w="1008" w:type="dxa"/>
                <w:vAlign w:val="center"/>
                <w:hideMark/>
              </w:tcPr>
            </w:tcPrChange>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8FB0592" w14:textId="77777777" w:rsidTr="00E419CD">
        <w:trPr>
          <w:trHeight w:val="165"/>
          <w:trPrChange w:id="3199" w:author="Brian Bohman" w:date="2021-10-27T05:58:00Z">
            <w:trPr>
              <w:trHeight w:val="165"/>
            </w:trPr>
          </w:trPrChange>
        </w:trPr>
        <w:tc>
          <w:tcPr>
            <w:tcW w:w="360" w:type="dxa"/>
            <w:vAlign w:val="center"/>
            <w:hideMark/>
            <w:tcPrChange w:id="3200" w:author="Brian Bohman" w:date="2021-10-27T05:58:00Z">
              <w:tcPr>
                <w:tcW w:w="360" w:type="dxa"/>
                <w:vAlign w:val="center"/>
                <w:hideMark/>
              </w:tcPr>
            </w:tcPrChange>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Change w:id="3201" w:author="Brian Bohman" w:date="2021-10-27T05:58:00Z">
              <w:tcPr>
                <w:tcW w:w="864" w:type="dxa"/>
                <w:vAlign w:val="center"/>
                <w:hideMark/>
              </w:tcPr>
            </w:tcPrChange>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02" w:author="Brian Bohman" w:date="2021-10-27T05:58:00Z">
              <w:tcPr>
                <w:tcW w:w="1152" w:type="dxa"/>
                <w:vAlign w:val="center"/>
                <w:hideMark/>
              </w:tcPr>
            </w:tcPrChange>
          </w:tcPr>
          <w:p w14:paraId="06EBC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03" w:author="Brian Bohman" w:date="2021-10-27T05:58:00Z">
              <w:tcPr>
                <w:tcW w:w="504" w:type="dxa"/>
                <w:vAlign w:val="center"/>
                <w:hideMark/>
              </w:tcPr>
            </w:tcPrChange>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04" w:author="Brian Bohman" w:date="2021-10-27T05:58:00Z">
              <w:tcPr>
                <w:tcW w:w="1008" w:type="dxa"/>
                <w:vAlign w:val="center"/>
                <w:hideMark/>
              </w:tcPr>
            </w:tcPrChange>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05" w:author="Brian Bohman" w:date="2021-10-27T05:58:00Z">
              <w:tcPr>
                <w:tcW w:w="1008" w:type="dxa"/>
                <w:vAlign w:val="center"/>
                <w:hideMark/>
              </w:tcPr>
            </w:tcPrChange>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06" w:author="Brian Bohman" w:date="2021-10-27T05:58:00Z">
              <w:tcPr>
                <w:tcW w:w="720" w:type="dxa"/>
                <w:vAlign w:val="center"/>
                <w:hideMark/>
              </w:tcPr>
            </w:tcPrChange>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07" w:author="Brian Bohman" w:date="2021-10-27T05:58:00Z">
              <w:tcPr>
                <w:tcW w:w="1008" w:type="dxa"/>
                <w:vAlign w:val="center"/>
                <w:hideMark/>
              </w:tcPr>
            </w:tcPrChange>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08" w:author="Brian Bohman" w:date="2021-10-27T05:58:00Z">
              <w:tcPr>
                <w:tcW w:w="1152" w:type="dxa"/>
                <w:vAlign w:val="center"/>
                <w:hideMark/>
              </w:tcPr>
            </w:tcPrChange>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209" w:author="Brian Bohman" w:date="2021-10-27T05:58:00Z">
              <w:tcPr>
                <w:tcW w:w="1008" w:type="dxa"/>
                <w:vAlign w:val="center"/>
                <w:hideMark/>
              </w:tcPr>
            </w:tcPrChange>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63DAE4D0" w14:textId="77777777" w:rsidTr="00E419CD">
        <w:trPr>
          <w:trHeight w:val="165"/>
          <w:trPrChange w:id="3210" w:author="Brian Bohman" w:date="2021-10-27T05:58:00Z">
            <w:trPr>
              <w:trHeight w:val="165"/>
            </w:trPr>
          </w:trPrChange>
        </w:trPr>
        <w:tc>
          <w:tcPr>
            <w:tcW w:w="360" w:type="dxa"/>
            <w:vAlign w:val="center"/>
            <w:hideMark/>
            <w:tcPrChange w:id="3211" w:author="Brian Bohman" w:date="2021-10-27T05:58:00Z">
              <w:tcPr>
                <w:tcW w:w="360" w:type="dxa"/>
                <w:vAlign w:val="center"/>
                <w:hideMark/>
              </w:tcPr>
            </w:tcPrChange>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Change w:id="3212" w:author="Brian Bohman" w:date="2021-10-27T05:58:00Z">
              <w:tcPr>
                <w:tcW w:w="864" w:type="dxa"/>
                <w:vAlign w:val="center"/>
                <w:hideMark/>
              </w:tcPr>
            </w:tcPrChange>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13" w:author="Brian Bohman" w:date="2021-10-27T05:58:00Z">
              <w:tcPr>
                <w:tcW w:w="1152" w:type="dxa"/>
                <w:vAlign w:val="center"/>
                <w:hideMark/>
              </w:tcPr>
            </w:tcPrChange>
          </w:tcPr>
          <w:p w14:paraId="4EFFE6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14" w:author="Brian Bohman" w:date="2021-10-27T05:58:00Z">
              <w:tcPr>
                <w:tcW w:w="504" w:type="dxa"/>
                <w:vAlign w:val="center"/>
                <w:hideMark/>
              </w:tcPr>
            </w:tcPrChange>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15" w:author="Brian Bohman" w:date="2021-10-27T05:58:00Z">
              <w:tcPr>
                <w:tcW w:w="1008" w:type="dxa"/>
                <w:vAlign w:val="center"/>
                <w:hideMark/>
              </w:tcPr>
            </w:tcPrChange>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16" w:author="Brian Bohman" w:date="2021-10-27T05:58:00Z">
              <w:tcPr>
                <w:tcW w:w="1008" w:type="dxa"/>
                <w:vAlign w:val="center"/>
                <w:hideMark/>
              </w:tcPr>
            </w:tcPrChange>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17" w:author="Brian Bohman" w:date="2021-10-27T05:58:00Z">
              <w:tcPr>
                <w:tcW w:w="720" w:type="dxa"/>
                <w:vAlign w:val="center"/>
                <w:hideMark/>
              </w:tcPr>
            </w:tcPrChange>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18" w:author="Brian Bohman" w:date="2021-10-27T05:58:00Z">
              <w:tcPr>
                <w:tcW w:w="1008" w:type="dxa"/>
                <w:vAlign w:val="center"/>
                <w:hideMark/>
              </w:tcPr>
            </w:tcPrChange>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19" w:author="Brian Bohman" w:date="2021-10-27T05:58:00Z">
              <w:tcPr>
                <w:tcW w:w="1152" w:type="dxa"/>
                <w:vAlign w:val="center"/>
                <w:hideMark/>
              </w:tcPr>
            </w:tcPrChange>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440" w:type="dxa"/>
            <w:vAlign w:val="center"/>
            <w:hideMark/>
            <w:tcPrChange w:id="3220" w:author="Brian Bohman" w:date="2021-10-27T05:58:00Z">
              <w:tcPr>
                <w:tcW w:w="1008" w:type="dxa"/>
                <w:vAlign w:val="center"/>
                <w:hideMark/>
              </w:tcPr>
            </w:tcPrChange>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19CD" w:rsidRPr="009B3DCC" w14:paraId="1557858F" w14:textId="77777777" w:rsidTr="00E419CD">
        <w:trPr>
          <w:trHeight w:val="165"/>
          <w:trPrChange w:id="3221" w:author="Brian Bohman" w:date="2021-10-27T05:58:00Z">
            <w:trPr>
              <w:trHeight w:val="165"/>
            </w:trPr>
          </w:trPrChange>
        </w:trPr>
        <w:tc>
          <w:tcPr>
            <w:tcW w:w="360" w:type="dxa"/>
            <w:vAlign w:val="center"/>
            <w:hideMark/>
            <w:tcPrChange w:id="3222" w:author="Brian Bohman" w:date="2021-10-27T05:58:00Z">
              <w:tcPr>
                <w:tcW w:w="360" w:type="dxa"/>
                <w:vAlign w:val="center"/>
                <w:hideMark/>
              </w:tcPr>
            </w:tcPrChange>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Change w:id="3223" w:author="Brian Bohman" w:date="2021-10-27T05:58:00Z">
              <w:tcPr>
                <w:tcW w:w="864" w:type="dxa"/>
                <w:vAlign w:val="center"/>
                <w:hideMark/>
              </w:tcPr>
            </w:tcPrChange>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24" w:author="Brian Bohman" w:date="2021-10-27T05:58:00Z">
              <w:tcPr>
                <w:tcW w:w="1152" w:type="dxa"/>
                <w:vAlign w:val="center"/>
                <w:hideMark/>
              </w:tcPr>
            </w:tcPrChange>
          </w:tcPr>
          <w:p w14:paraId="3C40AB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25" w:author="Brian Bohman" w:date="2021-10-27T05:58:00Z">
              <w:tcPr>
                <w:tcW w:w="504" w:type="dxa"/>
                <w:vAlign w:val="center"/>
                <w:hideMark/>
              </w:tcPr>
            </w:tcPrChange>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26" w:author="Brian Bohman" w:date="2021-10-27T05:58:00Z">
              <w:tcPr>
                <w:tcW w:w="1008" w:type="dxa"/>
                <w:vAlign w:val="center"/>
                <w:hideMark/>
              </w:tcPr>
            </w:tcPrChange>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27" w:author="Brian Bohman" w:date="2021-10-27T05:58:00Z">
              <w:tcPr>
                <w:tcW w:w="1008" w:type="dxa"/>
                <w:vAlign w:val="center"/>
                <w:hideMark/>
              </w:tcPr>
            </w:tcPrChange>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28" w:author="Brian Bohman" w:date="2021-10-27T05:58:00Z">
              <w:tcPr>
                <w:tcW w:w="720" w:type="dxa"/>
                <w:vAlign w:val="center"/>
                <w:hideMark/>
              </w:tcPr>
            </w:tcPrChange>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29" w:author="Brian Bohman" w:date="2021-10-27T05:58:00Z">
              <w:tcPr>
                <w:tcW w:w="1008" w:type="dxa"/>
                <w:vAlign w:val="center"/>
                <w:hideMark/>
              </w:tcPr>
            </w:tcPrChange>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30" w:author="Brian Bohman" w:date="2021-10-27T05:58:00Z">
              <w:tcPr>
                <w:tcW w:w="1152" w:type="dxa"/>
                <w:vAlign w:val="center"/>
                <w:hideMark/>
              </w:tcPr>
            </w:tcPrChange>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3231" w:author="Brian Bohman" w:date="2021-10-27T05:58:00Z">
              <w:tcPr>
                <w:tcW w:w="1008" w:type="dxa"/>
                <w:vAlign w:val="center"/>
                <w:hideMark/>
              </w:tcPr>
            </w:tcPrChange>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1DE4A39A" w14:textId="77777777" w:rsidTr="00E419CD">
        <w:trPr>
          <w:trHeight w:val="165"/>
          <w:trPrChange w:id="3232" w:author="Brian Bohman" w:date="2021-10-27T05:58:00Z">
            <w:trPr>
              <w:trHeight w:val="165"/>
            </w:trPr>
          </w:trPrChange>
        </w:trPr>
        <w:tc>
          <w:tcPr>
            <w:tcW w:w="360" w:type="dxa"/>
            <w:vAlign w:val="center"/>
            <w:hideMark/>
            <w:tcPrChange w:id="3233" w:author="Brian Bohman" w:date="2021-10-27T05:58:00Z">
              <w:tcPr>
                <w:tcW w:w="360" w:type="dxa"/>
                <w:vAlign w:val="center"/>
                <w:hideMark/>
              </w:tcPr>
            </w:tcPrChange>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Change w:id="3234" w:author="Brian Bohman" w:date="2021-10-27T05:58:00Z">
              <w:tcPr>
                <w:tcW w:w="864" w:type="dxa"/>
                <w:vAlign w:val="center"/>
                <w:hideMark/>
              </w:tcPr>
            </w:tcPrChange>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35" w:author="Brian Bohman" w:date="2021-10-27T05:58:00Z">
              <w:tcPr>
                <w:tcW w:w="1152" w:type="dxa"/>
                <w:vAlign w:val="center"/>
                <w:hideMark/>
              </w:tcPr>
            </w:tcPrChange>
          </w:tcPr>
          <w:p w14:paraId="1583A33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36" w:author="Brian Bohman" w:date="2021-10-27T05:58:00Z">
              <w:tcPr>
                <w:tcW w:w="504" w:type="dxa"/>
                <w:vAlign w:val="center"/>
                <w:hideMark/>
              </w:tcPr>
            </w:tcPrChange>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Change w:id="3237" w:author="Brian Bohman" w:date="2021-10-27T05:58:00Z">
              <w:tcPr>
                <w:tcW w:w="1008" w:type="dxa"/>
                <w:vAlign w:val="center"/>
                <w:hideMark/>
              </w:tcPr>
            </w:tcPrChange>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Change w:id="3238" w:author="Brian Bohman" w:date="2021-10-27T05:58:00Z">
              <w:tcPr>
                <w:tcW w:w="1008" w:type="dxa"/>
                <w:vAlign w:val="center"/>
                <w:hideMark/>
              </w:tcPr>
            </w:tcPrChange>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39" w:author="Brian Bohman" w:date="2021-10-27T05:58:00Z">
              <w:tcPr>
                <w:tcW w:w="720" w:type="dxa"/>
                <w:vAlign w:val="center"/>
                <w:hideMark/>
              </w:tcPr>
            </w:tcPrChange>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40" w:author="Brian Bohman" w:date="2021-10-27T05:58:00Z">
              <w:tcPr>
                <w:tcW w:w="1008" w:type="dxa"/>
                <w:vAlign w:val="center"/>
                <w:hideMark/>
              </w:tcPr>
            </w:tcPrChange>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41" w:author="Brian Bohman" w:date="2021-10-27T05:58:00Z">
              <w:tcPr>
                <w:tcW w:w="1152" w:type="dxa"/>
                <w:vAlign w:val="center"/>
                <w:hideMark/>
              </w:tcPr>
            </w:tcPrChange>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440" w:type="dxa"/>
            <w:vAlign w:val="center"/>
            <w:hideMark/>
            <w:tcPrChange w:id="3242" w:author="Brian Bohman" w:date="2021-10-27T05:58:00Z">
              <w:tcPr>
                <w:tcW w:w="1008" w:type="dxa"/>
                <w:vAlign w:val="center"/>
                <w:hideMark/>
              </w:tcPr>
            </w:tcPrChange>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7D3BC6AD" w14:textId="77777777" w:rsidTr="00E419CD">
        <w:trPr>
          <w:trHeight w:val="165"/>
          <w:trPrChange w:id="3243" w:author="Brian Bohman" w:date="2021-10-27T05:58:00Z">
            <w:trPr>
              <w:trHeight w:val="165"/>
            </w:trPr>
          </w:trPrChange>
        </w:trPr>
        <w:tc>
          <w:tcPr>
            <w:tcW w:w="360" w:type="dxa"/>
            <w:vAlign w:val="center"/>
            <w:hideMark/>
            <w:tcPrChange w:id="3244" w:author="Brian Bohman" w:date="2021-10-27T05:58:00Z">
              <w:tcPr>
                <w:tcW w:w="360" w:type="dxa"/>
                <w:vAlign w:val="center"/>
                <w:hideMark/>
              </w:tcPr>
            </w:tcPrChange>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Change w:id="3245" w:author="Brian Bohman" w:date="2021-10-27T05:58:00Z">
              <w:tcPr>
                <w:tcW w:w="864" w:type="dxa"/>
                <w:vAlign w:val="center"/>
                <w:hideMark/>
              </w:tcPr>
            </w:tcPrChange>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46" w:author="Brian Bohman" w:date="2021-10-27T05:58:00Z">
              <w:tcPr>
                <w:tcW w:w="1152" w:type="dxa"/>
                <w:vAlign w:val="center"/>
                <w:hideMark/>
              </w:tcPr>
            </w:tcPrChange>
          </w:tcPr>
          <w:p w14:paraId="0FDA48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47" w:author="Brian Bohman" w:date="2021-10-27T05:58:00Z">
              <w:tcPr>
                <w:tcW w:w="504" w:type="dxa"/>
                <w:vAlign w:val="center"/>
                <w:hideMark/>
              </w:tcPr>
            </w:tcPrChange>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48" w:author="Brian Bohman" w:date="2021-10-27T05:58:00Z">
              <w:tcPr>
                <w:tcW w:w="1008" w:type="dxa"/>
                <w:vAlign w:val="center"/>
                <w:hideMark/>
              </w:tcPr>
            </w:tcPrChange>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49" w:author="Brian Bohman" w:date="2021-10-27T05:58:00Z">
              <w:tcPr>
                <w:tcW w:w="1008" w:type="dxa"/>
                <w:vAlign w:val="center"/>
                <w:hideMark/>
              </w:tcPr>
            </w:tcPrChange>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50" w:author="Brian Bohman" w:date="2021-10-27T05:58:00Z">
              <w:tcPr>
                <w:tcW w:w="720" w:type="dxa"/>
                <w:vAlign w:val="center"/>
                <w:hideMark/>
              </w:tcPr>
            </w:tcPrChange>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51" w:author="Brian Bohman" w:date="2021-10-27T05:58:00Z">
              <w:tcPr>
                <w:tcW w:w="1008" w:type="dxa"/>
                <w:vAlign w:val="center"/>
                <w:hideMark/>
              </w:tcPr>
            </w:tcPrChange>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252" w:author="Brian Bohman" w:date="2021-10-27T05:58:00Z">
              <w:tcPr>
                <w:tcW w:w="1152" w:type="dxa"/>
                <w:vAlign w:val="center"/>
                <w:hideMark/>
              </w:tcPr>
            </w:tcPrChange>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3253" w:author="Brian Bohman" w:date="2021-10-27T05:58:00Z">
              <w:tcPr>
                <w:tcW w:w="1008" w:type="dxa"/>
                <w:vAlign w:val="center"/>
                <w:hideMark/>
              </w:tcPr>
            </w:tcPrChange>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7C08699" w14:textId="77777777" w:rsidTr="00E419CD">
        <w:trPr>
          <w:trHeight w:val="165"/>
          <w:trPrChange w:id="3254" w:author="Brian Bohman" w:date="2021-10-27T05:58:00Z">
            <w:trPr>
              <w:trHeight w:val="165"/>
            </w:trPr>
          </w:trPrChange>
        </w:trPr>
        <w:tc>
          <w:tcPr>
            <w:tcW w:w="360" w:type="dxa"/>
            <w:vAlign w:val="center"/>
            <w:hideMark/>
            <w:tcPrChange w:id="3255" w:author="Brian Bohman" w:date="2021-10-27T05:58:00Z">
              <w:tcPr>
                <w:tcW w:w="360" w:type="dxa"/>
                <w:vAlign w:val="center"/>
                <w:hideMark/>
              </w:tcPr>
            </w:tcPrChange>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Change w:id="3256" w:author="Brian Bohman" w:date="2021-10-27T05:58:00Z">
              <w:tcPr>
                <w:tcW w:w="864" w:type="dxa"/>
                <w:vAlign w:val="center"/>
                <w:hideMark/>
              </w:tcPr>
            </w:tcPrChange>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57" w:author="Brian Bohman" w:date="2021-10-27T05:58:00Z">
              <w:tcPr>
                <w:tcW w:w="1152" w:type="dxa"/>
                <w:vAlign w:val="center"/>
                <w:hideMark/>
              </w:tcPr>
            </w:tcPrChange>
          </w:tcPr>
          <w:p w14:paraId="09D7A8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58" w:author="Brian Bohman" w:date="2021-10-27T05:58:00Z">
              <w:tcPr>
                <w:tcW w:w="504" w:type="dxa"/>
                <w:vAlign w:val="center"/>
                <w:hideMark/>
              </w:tcPr>
            </w:tcPrChange>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59" w:author="Brian Bohman" w:date="2021-10-27T05:58:00Z">
              <w:tcPr>
                <w:tcW w:w="1008" w:type="dxa"/>
                <w:vAlign w:val="center"/>
                <w:hideMark/>
              </w:tcPr>
            </w:tcPrChange>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60" w:author="Brian Bohman" w:date="2021-10-27T05:58:00Z">
              <w:tcPr>
                <w:tcW w:w="1008" w:type="dxa"/>
                <w:vAlign w:val="center"/>
                <w:hideMark/>
              </w:tcPr>
            </w:tcPrChange>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61" w:author="Brian Bohman" w:date="2021-10-27T05:58:00Z">
              <w:tcPr>
                <w:tcW w:w="720" w:type="dxa"/>
                <w:vAlign w:val="center"/>
                <w:hideMark/>
              </w:tcPr>
            </w:tcPrChange>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62" w:author="Brian Bohman" w:date="2021-10-27T05:58:00Z">
              <w:tcPr>
                <w:tcW w:w="1008" w:type="dxa"/>
                <w:vAlign w:val="center"/>
                <w:hideMark/>
              </w:tcPr>
            </w:tcPrChange>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263" w:author="Brian Bohman" w:date="2021-10-27T05:58:00Z">
              <w:tcPr>
                <w:tcW w:w="1152" w:type="dxa"/>
                <w:vAlign w:val="center"/>
                <w:hideMark/>
              </w:tcPr>
            </w:tcPrChange>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3264" w:author="Brian Bohman" w:date="2021-10-27T05:58:00Z">
              <w:tcPr>
                <w:tcW w:w="1008" w:type="dxa"/>
                <w:vAlign w:val="center"/>
                <w:hideMark/>
              </w:tcPr>
            </w:tcPrChange>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11E9EDFA" w14:textId="77777777" w:rsidTr="00E419CD">
        <w:trPr>
          <w:trHeight w:val="165"/>
          <w:trPrChange w:id="3265" w:author="Brian Bohman" w:date="2021-10-27T05:58:00Z">
            <w:trPr>
              <w:trHeight w:val="165"/>
            </w:trPr>
          </w:trPrChange>
        </w:trPr>
        <w:tc>
          <w:tcPr>
            <w:tcW w:w="360" w:type="dxa"/>
            <w:vAlign w:val="center"/>
            <w:hideMark/>
            <w:tcPrChange w:id="3266" w:author="Brian Bohman" w:date="2021-10-27T05:58:00Z">
              <w:tcPr>
                <w:tcW w:w="360" w:type="dxa"/>
                <w:vAlign w:val="center"/>
                <w:hideMark/>
              </w:tcPr>
            </w:tcPrChange>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Change w:id="3267" w:author="Brian Bohman" w:date="2021-10-27T05:58:00Z">
              <w:tcPr>
                <w:tcW w:w="864" w:type="dxa"/>
                <w:vAlign w:val="center"/>
                <w:hideMark/>
              </w:tcPr>
            </w:tcPrChange>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68" w:author="Brian Bohman" w:date="2021-10-27T05:58:00Z">
              <w:tcPr>
                <w:tcW w:w="1152" w:type="dxa"/>
                <w:vAlign w:val="center"/>
                <w:hideMark/>
              </w:tcPr>
            </w:tcPrChange>
          </w:tcPr>
          <w:p w14:paraId="3306B98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69" w:author="Brian Bohman" w:date="2021-10-27T05:58:00Z">
              <w:tcPr>
                <w:tcW w:w="504" w:type="dxa"/>
                <w:vAlign w:val="center"/>
                <w:hideMark/>
              </w:tcPr>
            </w:tcPrChange>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70" w:author="Brian Bohman" w:date="2021-10-27T05:58:00Z">
              <w:tcPr>
                <w:tcW w:w="1008" w:type="dxa"/>
                <w:vAlign w:val="center"/>
                <w:hideMark/>
              </w:tcPr>
            </w:tcPrChange>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71" w:author="Brian Bohman" w:date="2021-10-27T05:58:00Z">
              <w:tcPr>
                <w:tcW w:w="1008" w:type="dxa"/>
                <w:vAlign w:val="center"/>
                <w:hideMark/>
              </w:tcPr>
            </w:tcPrChange>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72" w:author="Brian Bohman" w:date="2021-10-27T05:58:00Z">
              <w:tcPr>
                <w:tcW w:w="720" w:type="dxa"/>
                <w:vAlign w:val="center"/>
                <w:hideMark/>
              </w:tcPr>
            </w:tcPrChange>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73" w:author="Brian Bohman" w:date="2021-10-27T05:58:00Z">
              <w:tcPr>
                <w:tcW w:w="1008" w:type="dxa"/>
                <w:vAlign w:val="center"/>
                <w:hideMark/>
              </w:tcPr>
            </w:tcPrChange>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274" w:author="Brian Bohman" w:date="2021-10-27T05:58:00Z">
              <w:tcPr>
                <w:tcW w:w="1152" w:type="dxa"/>
                <w:vAlign w:val="center"/>
                <w:hideMark/>
              </w:tcPr>
            </w:tcPrChange>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440" w:type="dxa"/>
            <w:vAlign w:val="center"/>
            <w:hideMark/>
            <w:tcPrChange w:id="3275" w:author="Brian Bohman" w:date="2021-10-27T05:58:00Z">
              <w:tcPr>
                <w:tcW w:w="1008" w:type="dxa"/>
                <w:vAlign w:val="center"/>
                <w:hideMark/>
              </w:tcPr>
            </w:tcPrChange>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7AF45CDC" w14:textId="77777777" w:rsidTr="00E419CD">
        <w:trPr>
          <w:trHeight w:val="165"/>
          <w:trPrChange w:id="3276" w:author="Brian Bohman" w:date="2021-10-27T05:58:00Z">
            <w:trPr>
              <w:trHeight w:val="165"/>
            </w:trPr>
          </w:trPrChange>
        </w:trPr>
        <w:tc>
          <w:tcPr>
            <w:tcW w:w="360" w:type="dxa"/>
            <w:vAlign w:val="center"/>
            <w:hideMark/>
            <w:tcPrChange w:id="3277" w:author="Brian Bohman" w:date="2021-10-27T05:58:00Z">
              <w:tcPr>
                <w:tcW w:w="360" w:type="dxa"/>
                <w:vAlign w:val="center"/>
                <w:hideMark/>
              </w:tcPr>
            </w:tcPrChange>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Change w:id="3278" w:author="Brian Bohman" w:date="2021-10-27T05:58:00Z">
              <w:tcPr>
                <w:tcW w:w="864" w:type="dxa"/>
                <w:vAlign w:val="center"/>
                <w:hideMark/>
              </w:tcPr>
            </w:tcPrChange>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79" w:author="Brian Bohman" w:date="2021-10-27T05:58:00Z">
              <w:tcPr>
                <w:tcW w:w="1152" w:type="dxa"/>
                <w:vAlign w:val="center"/>
                <w:hideMark/>
              </w:tcPr>
            </w:tcPrChange>
          </w:tcPr>
          <w:p w14:paraId="161AFE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80" w:author="Brian Bohman" w:date="2021-10-27T05:58:00Z">
              <w:tcPr>
                <w:tcW w:w="504" w:type="dxa"/>
                <w:vAlign w:val="center"/>
                <w:hideMark/>
              </w:tcPr>
            </w:tcPrChange>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81" w:author="Brian Bohman" w:date="2021-10-27T05:58:00Z">
              <w:tcPr>
                <w:tcW w:w="1008" w:type="dxa"/>
                <w:vAlign w:val="center"/>
                <w:hideMark/>
              </w:tcPr>
            </w:tcPrChange>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82" w:author="Brian Bohman" w:date="2021-10-27T05:58:00Z">
              <w:tcPr>
                <w:tcW w:w="1008" w:type="dxa"/>
                <w:vAlign w:val="center"/>
                <w:hideMark/>
              </w:tcPr>
            </w:tcPrChange>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83" w:author="Brian Bohman" w:date="2021-10-27T05:58:00Z">
              <w:tcPr>
                <w:tcW w:w="720" w:type="dxa"/>
                <w:vAlign w:val="center"/>
                <w:hideMark/>
              </w:tcPr>
            </w:tcPrChange>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84" w:author="Brian Bohman" w:date="2021-10-27T05:58:00Z">
              <w:tcPr>
                <w:tcW w:w="1008" w:type="dxa"/>
                <w:vAlign w:val="center"/>
                <w:hideMark/>
              </w:tcPr>
            </w:tcPrChange>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285" w:author="Brian Bohman" w:date="2021-10-27T05:58:00Z">
              <w:tcPr>
                <w:tcW w:w="1152" w:type="dxa"/>
                <w:vAlign w:val="center"/>
                <w:hideMark/>
              </w:tcPr>
            </w:tcPrChange>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3286" w:author="Brian Bohman" w:date="2021-10-27T05:58:00Z">
              <w:tcPr>
                <w:tcW w:w="1008" w:type="dxa"/>
                <w:vAlign w:val="center"/>
                <w:hideMark/>
              </w:tcPr>
            </w:tcPrChange>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32FB4B8E" w14:textId="77777777" w:rsidTr="00E419CD">
        <w:trPr>
          <w:trHeight w:val="165"/>
          <w:trPrChange w:id="3287" w:author="Brian Bohman" w:date="2021-10-27T05:58:00Z">
            <w:trPr>
              <w:trHeight w:val="165"/>
            </w:trPr>
          </w:trPrChange>
        </w:trPr>
        <w:tc>
          <w:tcPr>
            <w:tcW w:w="360" w:type="dxa"/>
            <w:vAlign w:val="center"/>
            <w:hideMark/>
            <w:tcPrChange w:id="3288" w:author="Brian Bohman" w:date="2021-10-27T05:58:00Z">
              <w:tcPr>
                <w:tcW w:w="360" w:type="dxa"/>
                <w:vAlign w:val="center"/>
                <w:hideMark/>
              </w:tcPr>
            </w:tcPrChange>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Change w:id="3289" w:author="Brian Bohman" w:date="2021-10-27T05:58:00Z">
              <w:tcPr>
                <w:tcW w:w="864" w:type="dxa"/>
                <w:vAlign w:val="center"/>
                <w:hideMark/>
              </w:tcPr>
            </w:tcPrChange>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290" w:author="Brian Bohman" w:date="2021-10-27T05:58:00Z">
              <w:tcPr>
                <w:tcW w:w="1152" w:type="dxa"/>
                <w:vAlign w:val="center"/>
                <w:hideMark/>
              </w:tcPr>
            </w:tcPrChange>
          </w:tcPr>
          <w:p w14:paraId="4CBC22E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291" w:author="Brian Bohman" w:date="2021-10-27T05:58:00Z">
              <w:tcPr>
                <w:tcW w:w="504" w:type="dxa"/>
                <w:vAlign w:val="center"/>
                <w:hideMark/>
              </w:tcPr>
            </w:tcPrChange>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Change w:id="3292" w:author="Brian Bohman" w:date="2021-10-27T05:58:00Z">
              <w:tcPr>
                <w:tcW w:w="1008" w:type="dxa"/>
                <w:vAlign w:val="center"/>
                <w:hideMark/>
              </w:tcPr>
            </w:tcPrChange>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Change w:id="3293" w:author="Brian Bohman" w:date="2021-10-27T05:58:00Z">
              <w:tcPr>
                <w:tcW w:w="1008" w:type="dxa"/>
                <w:vAlign w:val="center"/>
                <w:hideMark/>
              </w:tcPr>
            </w:tcPrChange>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294" w:author="Brian Bohman" w:date="2021-10-27T05:58:00Z">
              <w:tcPr>
                <w:tcW w:w="720" w:type="dxa"/>
                <w:vAlign w:val="center"/>
                <w:hideMark/>
              </w:tcPr>
            </w:tcPrChange>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295" w:author="Brian Bohman" w:date="2021-10-27T05:58:00Z">
              <w:tcPr>
                <w:tcW w:w="1008" w:type="dxa"/>
                <w:vAlign w:val="center"/>
                <w:hideMark/>
              </w:tcPr>
            </w:tcPrChange>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296" w:author="Brian Bohman" w:date="2021-10-27T05:58:00Z">
              <w:tcPr>
                <w:tcW w:w="1152" w:type="dxa"/>
                <w:vAlign w:val="center"/>
                <w:hideMark/>
              </w:tcPr>
            </w:tcPrChange>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3297" w:author="Brian Bohman" w:date="2021-10-27T05:58:00Z">
              <w:tcPr>
                <w:tcW w:w="1008" w:type="dxa"/>
                <w:vAlign w:val="center"/>
                <w:hideMark/>
              </w:tcPr>
            </w:tcPrChange>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19CD" w:rsidRPr="009B3DCC" w14:paraId="2E60229A" w14:textId="77777777" w:rsidTr="00E419CD">
        <w:trPr>
          <w:trHeight w:val="180"/>
          <w:trPrChange w:id="3298" w:author="Brian Bohman" w:date="2021-10-27T05:58:00Z">
            <w:trPr>
              <w:trHeight w:val="180"/>
            </w:trPr>
          </w:trPrChange>
        </w:trPr>
        <w:tc>
          <w:tcPr>
            <w:tcW w:w="360" w:type="dxa"/>
            <w:vAlign w:val="center"/>
            <w:hideMark/>
            <w:tcPrChange w:id="3299" w:author="Brian Bohman" w:date="2021-10-27T05:58:00Z">
              <w:tcPr>
                <w:tcW w:w="360" w:type="dxa"/>
                <w:vAlign w:val="center"/>
                <w:hideMark/>
              </w:tcPr>
            </w:tcPrChange>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Change w:id="3300" w:author="Brian Bohman" w:date="2021-10-27T05:58:00Z">
              <w:tcPr>
                <w:tcW w:w="864" w:type="dxa"/>
                <w:vAlign w:val="center"/>
                <w:hideMark/>
              </w:tcPr>
            </w:tcPrChange>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01" w:author="Brian Bohman" w:date="2021-10-27T05:58:00Z">
              <w:tcPr>
                <w:tcW w:w="1152" w:type="dxa"/>
                <w:vAlign w:val="center"/>
                <w:hideMark/>
              </w:tcPr>
            </w:tcPrChange>
          </w:tcPr>
          <w:p w14:paraId="6AD9AEC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02" w:author="Brian Bohman" w:date="2021-10-27T05:58:00Z">
              <w:tcPr>
                <w:tcW w:w="504" w:type="dxa"/>
                <w:vAlign w:val="center"/>
                <w:hideMark/>
              </w:tcPr>
            </w:tcPrChange>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03" w:author="Brian Bohman" w:date="2021-10-27T05:58:00Z">
              <w:tcPr>
                <w:tcW w:w="1008" w:type="dxa"/>
                <w:vAlign w:val="center"/>
                <w:hideMark/>
              </w:tcPr>
            </w:tcPrChange>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04" w:author="Brian Bohman" w:date="2021-10-27T05:58:00Z">
              <w:tcPr>
                <w:tcW w:w="1008" w:type="dxa"/>
                <w:vAlign w:val="center"/>
                <w:hideMark/>
              </w:tcPr>
            </w:tcPrChange>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05" w:author="Brian Bohman" w:date="2021-10-27T05:58:00Z">
              <w:tcPr>
                <w:tcW w:w="720" w:type="dxa"/>
                <w:vAlign w:val="center"/>
                <w:hideMark/>
              </w:tcPr>
            </w:tcPrChange>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06" w:author="Brian Bohman" w:date="2021-10-27T05:58:00Z">
              <w:tcPr>
                <w:tcW w:w="1008" w:type="dxa"/>
                <w:vAlign w:val="center"/>
                <w:hideMark/>
              </w:tcPr>
            </w:tcPrChange>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07" w:author="Brian Bohman" w:date="2021-10-27T05:58:00Z">
              <w:tcPr>
                <w:tcW w:w="1152" w:type="dxa"/>
                <w:vAlign w:val="center"/>
                <w:hideMark/>
              </w:tcPr>
            </w:tcPrChange>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3308" w:author="Brian Bohman" w:date="2021-10-27T05:58:00Z">
              <w:tcPr>
                <w:tcW w:w="1008" w:type="dxa"/>
                <w:vAlign w:val="center"/>
                <w:hideMark/>
              </w:tcPr>
            </w:tcPrChange>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78499B" w14:textId="77777777" w:rsidTr="00E419CD">
        <w:trPr>
          <w:trHeight w:val="165"/>
          <w:trPrChange w:id="3309" w:author="Brian Bohman" w:date="2021-10-27T05:58:00Z">
            <w:trPr>
              <w:trHeight w:val="165"/>
            </w:trPr>
          </w:trPrChange>
        </w:trPr>
        <w:tc>
          <w:tcPr>
            <w:tcW w:w="360" w:type="dxa"/>
            <w:vAlign w:val="center"/>
            <w:hideMark/>
            <w:tcPrChange w:id="3310" w:author="Brian Bohman" w:date="2021-10-27T05:58:00Z">
              <w:tcPr>
                <w:tcW w:w="360" w:type="dxa"/>
                <w:vAlign w:val="center"/>
                <w:hideMark/>
              </w:tcPr>
            </w:tcPrChange>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Change w:id="3311" w:author="Brian Bohman" w:date="2021-10-27T05:58:00Z">
              <w:tcPr>
                <w:tcW w:w="864" w:type="dxa"/>
                <w:vAlign w:val="center"/>
                <w:hideMark/>
              </w:tcPr>
            </w:tcPrChange>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12" w:author="Brian Bohman" w:date="2021-10-27T05:58:00Z">
              <w:tcPr>
                <w:tcW w:w="1152" w:type="dxa"/>
                <w:vAlign w:val="center"/>
                <w:hideMark/>
              </w:tcPr>
            </w:tcPrChange>
          </w:tcPr>
          <w:p w14:paraId="285960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13" w:author="Brian Bohman" w:date="2021-10-27T05:58:00Z">
              <w:tcPr>
                <w:tcW w:w="504" w:type="dxa"/>
                <w:vAlign w:val="center"/>
                <w:hideMark/>
              </w:tcPr>
            </w:tcPrChange>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14" w:author="Brian Bohman" w:date="2021-10-27T05:58:00Z">
              <w:tcPr>
                <w:tcW w:w="1008" w:type="dxa"/>
                <w:vAlign w:val="center"/>
                <w:hideMark/>
              </w:tcPr>
            </w:tcPrChange>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15" w:author="Brian Bohman" w:date="2021-10-27T05:58:00Z">
              <w:tcPr>
                <w:tcW w:w="1008" w:type="dxa"/>
                <w:vAlign w:val="center"/>
                <w:hideMark/>
              </w:tcPr>
            </w:tcPrChange>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16" w:author="Brian Bohman" w:date="2021-10-27T05:58:00Z">
              <w:tcPr>
                <w:tcW w:w="720" w:type="dxa"/>
                <w:vAlign w:val="center"/>
                <w:hideMark/>
              </w:tcPr>
            </w:tcPrChange>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17" w:author="Brian Bohman" w:date="2021-10-27T05:58:00Z">
              <w:tcPr>
                <w:tcW w:w="1008" w:type="dxa"/>
                <w:vAlign w:val="center"/>
                <w:hideMark/>
              </w:tcPr>
            </w:tcPrChange>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3318" w:author="Brian Bohman" w:date="2021-10-27T05:58:00Z">
              <w:tcPr>
                <w:tcW w:w="1152" w:type="dxa"/>
                <w:vAlign w:val="center"/>
                <w:hideMark/>
              </w:tcPr>
            </w:tcPrChange>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440" w:type="dxa"/>
            <w:vAlign w:val="center"/>
            <w:hideMark/>
            <w:tcPrChange w:id="3319" w:author="Brian Bohman" w:date="2021-10-27T05:58:00Z">
              <w:tcPr>
                <w:tcW w:w="1008" w:type="dxa"/>
                <w:vAlign w:val="center"/>
                <w:hideMark/>
              </w:tcPr>
            </w:tcPrChange>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71704BF7" w14:textId="77777777" w:rsidTr="00E419CD">
        <w:trPr>
          <w:trHeight w:val="165"/>
          <w:trPrChange w:id="3320" w:author="Brian Bohman" w:date="2021-10-27T05:58:00Z">
            <w:trPr>
              <w:trHeight w:val="165"/>
            </w:trPr>
          </w:trPrChange>
        </w:trPr>
        <w:tc>
          <w:tcPr>
            <w:tcW w:w="360" w:type="dxa"/>
            <w:vAlign w:val="center"/>
            <w:hideMark/>
            <w:tcPrChange w:id="3321" w:author="Brian Bohman" w:date="2021-10-27T05:58:00Z">
              <w:tcPr>
                <w:tcW w:w="360" w:type="dxa"/>
                <w:vAlign w:val="center"/>
                <w:hideMark/>
              </w:tcPr>
            </w:tcPrChange>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Change w:id="3322" w:author="Brian Bohman" w:date="2021-10-27T05:58:00Z">
              <w:tcPr>
                <w:tcW w:w="864" w:type="dxa"/>
                <w:vAlign w:val="center"/>
                <w:hideMark/>
              </w:tcPr>
            </w:tcPrChange>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23" w:author="Brian Bohman" w:date="2021-10-27T05:58:00Z">
              <w:tcPr>
                <w:tcW w:w="1152" w:type="dxa"/>
                <w:vAlign w:val="center"/>
                <w:hideMark/>
              </w:tcPr>
            </w:tcPrChange>
          </w:tcPr>
          <w:p w14:paraId="36055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24" w:author="Brian Bohman" w:date="2021-10-27T05:58:00Z">
              <w:tcPr>
                <w:tcW w:w="504" w:type="dxa"/>
                <w:vAlign w:val="center"/>
                <w:hideMark/>
              </w:tcPr>
            </w:tcPrChange>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25" w:author="Brian Bohman" w:date="2021-10-27T05:58:00Z">
              <w:tcPr>
                <w:tcW w:w="1008" w:type="dxa"/>
                <w:vAlign w:val="center"/>
                <w:hideMark/>
              </w:tcPr>
            </w:tcPrChange>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26" w:author="Brian Bohman" w:date="2021-10-27T05:58:00Z">
              <w:tcPr>
                <w:tcW w:w="1008" w:type="dxa"/>
                <w:vAlign w:val="center"/>
                <w:hideMark/>
              </w:tcPr>
            </w:tcPrChange>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27" w:author="Brian Bohman" w:date="2021-10-27T05:58:00Z">
              <w:tcPr>
                <w:tcW w:w="720" w:type="dxa"/>
                <w:vAlign w:val="center"/>
                <w:hideMark/>
              </w:tcPr>
            </w:tcPrChange>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28" w:author="Brian Bohman" w:date="2021-10-27T05:58:00Z">
              <w:tcPr>
                <w:tcW w:w="1008" w:type="dxa"/>
                <w:vAlign w:val="center"/>
                <w:hideMark/>
              </w:tcPr>
            </w:tcPrChange>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152" w:type="dxa"/>
            <w:vAlign w:val="center"/>
            <w:hideMark/>
            <w:tcPrChange w:id="3329" w:author="Brian Bohman" w:date="2021-10-27T05:58:00Z">
              <w:tcPr>
                <w:tcW w:w="1152" w:type="dxa"/>
                <w:vAlign w:val="center"/>
                <w:hideMark/>
              </w:tcPr>
            </w:tcPrChange>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440" w:type="dxa"/>
            <w:vAlign w:val="center"/>
            <w:hideMark/>
            <w:tcPrChange w:id="3330" w:author="Brian Bohman" w:date="2021-10-27T05:58:00Z">
              <w:tcPr>
                <w:tcW w:w="1008" w:type="dxa"/>
                <w:vAlign w:val="center"/>
                <w:hideMark/>
              </w:tcPr>
            </w:tcPrChange>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0BDECD5" w14:textId="77777777" w:rsidTr="00E419CD">
        <w:trPr>
          <w:trHeight w:val="165"/>
          <w:trPrChange w:id="3331" w:author="Brian Bohman" w:date="2021-10-27T05:58:00Z">
            <w:trPr>
              <w:trHeight w:val="165"/>
            </w:trPr>
          </w:trPrChange>
        </w:trPr>
        <w:tc>
          <w:tcPr>
            <w:tcW w:w="360" w:type="dxa"/>
            <w:vAlign w:val="center"/>
            <w:hideMark/>
            <w:tcPrChange w:id="3332" w:author="Brian Bohman" w:date="2021-10-27T05:58:00Z">
              <w:tcPr>
                <w:tcW w:w="360" w:type="dxa"/>
                <w:vAlign w:val="center"/>
                <w:hideMark/>
              </w:tcPr>
            </w:tcPrChange>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Change w:id="3333" w:author="Brian Bohman" w:date="2021-10-27T05:58:00Z">
              <w:tcPr>
                <w:tcW w:w="864" w:type="dxa"/>
                <w:vAlign w:val="center"/>
                <w:hideMark/>
              </w:tcPr>
            </w:tcPrChange>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34" w:author="Brian Bohman" w:date="2021-10-27T05:58:00Z">
              <w:tcPr>
                <w:tcW w:w="1152" w:type="dxa"/>
                <w:vAlign w:val="center"/>
                <w:hideMark/>
              </w:tcPr>
            </w:tcPrChange>
          </w:tcPr>
          <w:p w14:paraId="4104C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35" w:author="Brian Bohman" w:date="2021-10-27T05:58:00Z">
              <w:tcPr>
                <w:tcW w:w="504" w:type="dxa"/>
                <w:vAlign w:val="center"/>
                <w:hideMark/>
              </w:tcPr>
            </w:tcPrChange>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36" w:author="Brian Bohman" w:date="2021-10-27T05:58:00Z">
              <w:tcPr>
                <w:tcW w:w="1008" w:type="dxa"/>
                <w:vAlign w:val="center"/>
                <w:hideMark/>
              </w:tcPr>
            </w:tcPrChange>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37" w:author="Brian Bohman" w:date="2021-10-27T05:58:00Z">
              <w:tcPr>
                <w:tcW w:w="1008" w:type="dxa"/>
                <w:vAlign w:val="center"/>
                <w:hideMark/>
              </w:tcPr>
            </w:tcPrChange>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38" w:author="Brian Bohman" w:date="2021-10-27T05:58:00Z">
              <w:tcPr>
                <w:tcW w:w="720" w:type="dxa"/>
                <w:vAlign w:val="center"/>
                <w:hideMark/>
              </w:tcPr>
            </w:tcPrChange>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39" w:author="Brian Bohman" w:date="2021-10-27T05:58:00Z">
              <w:tcPr>
                <w:tcW w:w="1008" w:type="dxa"/>
                <w:vAlign w:val="center"/>
                <w:hideMark/>
              </w:tcPr>
            </w:tcPrChange>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152" w:type="dxa"/>
            <w:vAlign w:val="center"/>
            <w:hideMark/>
            <w:tcPrChange w:id="3340" w:author="Brian Bohman" w:date="2021-10-27T05:58:00Z">
              <w:tcPr>
                <w:tcW w:w="1152" w:type="dxa"/>
                <w:vAlign w:val="center"/>
                <w:hideMark/>
              </w:tcPr>
            </w:tcPrChange>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440" w:type="dxa"/>
            <w:vAlign w:val="center"/>
            <w:hideMark/>
            <w:tcPrChange w:id="3341" w:author="Brian Bohman" w:date="2021-10-27T05:58:00Z">
              <w:tcPr>
                <w:tcW w:w="1008" w:type="dxa"/>
                <w:vAlign w:val="center"/>
                <w:hideMark/>
              </w:tcPr>
            </w:tcPrChange>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66B203BB" w14:textId="77777777" w:rsidTr="00E419CD">
        <w:trPr>
          <w:trHeight w:val="165"/>
          <w:trPrChange w:id="3342" w:author="Brian Bohman" w:date="2021-10-27T05:58:00Z">
            <w:trPr>
              <w:trHeight w:val="165"/>
            </w:trPr>
          </w:trPrChange>
        </w:trPr>
        <w:tc>
          <w:tcPr>
            <w:tcW w:w="360" w:type="dxa"/>
            <w:vAlign w:val="center"/>
            <w:hideMark/>
            <w:tcPrChange w:id="3343" w:author="Brian Bohman" w:date="2021-10-27T05:58:00Z">
              <w:tcPr>
                <w:tcW w:w="360" w:type="dxa"/>
                <w:vAlign w:val="center"/>
                <w:hideMark/>
              </w:tcPr>
            </w:tcPrChange>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Change w:id="3344" w:author="Brian Bohman" w:date="2021-10-27T05:58:00Z">
              <w:tcPr>
                <w:tcW w:w="864" w:type="dxa"/>
                <w:vAlign w:val="center"/>
                <w:hideMark/>
              </w:tcPr>
            </w:tcPrChange>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45" w:author="Brian Bohman" w:date="2021-10-27T05:58:00Z">
              <w:tcPr>
                <w:tcW w:w="1152" w:type="dxa"/>
                <w:vAlign w:val="center"/>
                <w:hideMark/>
              </w:tcPr>
            </w:tcPrChange>
          </w:tcPr>
          <w:p w14:paraId="33159B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46" w:author="Brian Bohman" w:date="2021-10-27T05:58:00Z">
              <w:tcPr>
                <w:tcW w:w="504" w:type="dxa"/>
                <w:vAlign w:val="center"/>
                <w:hideMark/>
              </w:tcPr>
            </w:tcPrChange>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Change w:id="3347" w:author="Brian Bohman" w:date="2021-10-27T05:58:00Z">
              <w:tcPr>
                <w:tcW w:w="1008" w:type="dxa"/>
                <w:vAlign w:val="center"/>
                <w:hideMark/>
              </w:tcPr>
            </w:tcPrChange>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Change w:id="3348" w:author="Brian Bohman" w:date="2021-10-27T05:58:00Z">
              <w:tcPr>
                <w:tcW w:w="1008" w:type="dxa"/>
                <w:vAlign w:val="center"/>
                <w:hideMark/>
              </w:tcPr>
            </w:tcPrChange>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49" w:author="Brian Bohman" w:date="2021-10-27T05:58:00Z">
              <w:tcPr>
                <w:tcW w:w="720" w:type="dxa"/>
                <w:vAlign w:val="center"/>
                <w:hideMark/>
              </w:tcPr>
            </w:tcPrChange>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3350" w:author="Brian Bohman" w:date="2021-10-27T05:58:00Z">
              <w:tcPr>
                <w:tcW w:w="1008" w:type="dxa"/>
                <w:vAlign w:val="center"/>
                <w:hideMark/>
              </w:tcPr>
            </w:tcPrChange>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152" w:type="dxa"/>
            <w:vAlign w:val="center"/>
            <w:hideMark/>
            <w:tcPrChange w:id="3351" w:author="Brian Bohman" w:date="2021-10-27T05:58:00Z">
              <w:tcPr>
                <w:tcW w:w="1152" w:type="dxa"/>
                <w:vAlign w:val="center"/>
                <w:hideMark/>
              </w:tcPr>
            </w:tcPrChange>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3352" w:author="Brian Bohman" w:date="2021-10-27T05:58:00Z">
              <w:tcPr>
                <w:tcW w:w="1008" w:type="dxa"/>
                <w:vAlign w:val="center"/>
                <w:hideMark/>
              </w:tcPr>
            </w:tcPrChange>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04F9B472" w14:textId="77777777" w:rsidTr="00E419CD">
        <w:trPr>
          <w:trHeight w:val="165"/>
          <w:trPrChange w:id="3353" w:author="Brian Bohman" w:date="2021-10-27T05:58:00Z">
            <w:trPr>
              <w:trHeight w:val="165"/>
            </w:trPr>
          </w:trPrChange>
        </w:trPr>
        <w:tc>
          <w:tcPr>
            <w:tcW w:w="360" w:type="dxa"/>
            <w:vAlign w:val="center"/>
            <w:hideMark/>
            <w:tcPrChange w:id="3354" w:author="Brian Bohman" w:date="2021-10-27T05:58:00Z">
              <w:tcPr>
                <w:tcW w:w="360" w:type="dxa"/>
                <w:vAlign w:val="center"/>
                <w:hideMark/>
              </w:tcPr>
            </w:tcPrChange>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Change w:id="3355" w:author="Brian Bohman" w:date="2021-10-27T05:58:00Z">
              <w:tcPr>
                <w:tcW w:w="864" w:type="dxa"/>
                <w:vAlign w:val="center"/>
                <w:hideMark/>
              </w:tcPr>
            </w:tcPrChange>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56" w:author="Brian Bohman" w:date="2021-10-27T05:58:00Z">
              <w:tcPr>
                <w:tcW w:w="1152" w:type="dxa"/>
                <w:vAlign w:val="center"/>
                <w:hideMark/>
              </w:tcPr>
            </w:tcPrChange>
          </w:tcPr>
          <w:p w14:paraId="4747F55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57" w:author="Brian Bohman" w:date="2021-10-27T05:58:00Z">
              <w:tcPr>
                <w:tcW w:w="504" w:type="dxa"/>
                <w:vAlign w:val="center"/>
                <w:hideMark/>
              </w:tcPr>
            </w:tcPrChange>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58" w:author="Brian Bohman" w:date="2021-10-27T05:58:00Z">
              <w:tcPr>
                <w:tcW w:w="1008" w:type="dxa"/>
                <w:vAlign w:val="center"/>
                <w:hideMark/>
              </w:tcPr>
            </w:tcPrChange>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59" w:author="Brian Bohman" w:date="2021-10-27T05:58:00Z">
              <w:tcPr>
                <w:tcW w:w="1008" w:type="dxa"/>
                <w:vAlign w:val="center"/>
                <w:hideMark/>
              </w:tcPr>
            </w:tcPrChange>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60" w:author="Brian Bohman" w:date="2021-10-27T05:58:00Z">
              <w:tcPr>
                <w:tcW w:w="720" w:type="dxa"/>
                <w:vAlign w:val="center"/>
                <w:hideMark/>
              </w:tcPr>
            </w:tcPrChange>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61" w:author="Brian Bohman" w:date="2021-10-27T05:58:00Z">
              <w:tcPr>
                <w:tcW w:w="1008" w:type="dxa"/>
                <w:vAlign w:val="center"/>
                <w:hideMark/>
              </w:tcPr>
            </w:tcPrChange>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362" w:author="Brian Bohman" w:date="2021-10-27T05:58:00Z">
              <w:tcPr>
                <w:tcW w:w="1152" w:type="dxa"/>
                <w:vAlign w:val="center"/>
                <w:hideMark/>
              </w:tcPr>
            </w:tcPrChange>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440" w:type="dxa"/>
            <w:vAlign w:val="center"/>
            <w:hideMark/>
            <w:tcPrChange w:id="3363" w:author="Brian Bohman" w:date="2021-10-27T05:58:00Z">
              <w:tcPr>
                <w:tcW w:w="1008" w:type="dxa"/>
                <w:vAlign w:val="center"/>
                <w:hideMark/>
              </w:tcPr>
            </w:tcPrChange>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19CD" w:rsidRPr="009B3DCC" w14:paraId="639591CB" w14:textId="77777777" w:rsidTr="00E419CD">
        <w:trPr>
          <w:trHeight w:val="165"/>
          <w:trPrChange w:id="3364" w:author="Brian Bohman" w:date="2021-10-27T05:58:00Z">
            <w:trPr>
              <w:trHeight w:val="165"/>
            </w:trPr>
          </w:trPrChange>
        </w:trPr>
        <w:tc>
          <w:tcPr>
            <w:tcW w:w="360" w:type="dxa"/>
            <w:vAlign w:val="center"/>
            <w:hideMark/>
            <w:tcPrChange w:id="3365" w:author="Brian Bohman" w:date="2021-10-27T05:58:00Z">
              <w:tcPr>
                <w:tcW w:w="360" w:type="dxa"/>
                <w:vAlign w:val="center"/>
                <w:hideMark/>
              </w:tcPr>
            </w:tcPrChange>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Change w:id="3366" w:author="Brian Bohman" w:date="2021-10-27T05:58:00Z">
              <w:tcPr>
                <w:tcW w:w="864" w:type="dxa"/>
                <w:vAlign w:val="center"/>
                <w:hideMark/>
              </w:tcPr>
            </w:tcPrChange>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67" w:author="Brian Bohman" w:date="2021-10-27T05:58:00Z">
              <w:tcPr>
                <w:tcW w:w="1152" w:type="dxa"/>
                <w:vAlign w:val="center"/>
                <w:hideMark/>
              </w:tcPr>
            </w:tcPrChange>
          </w:tcPr>
          <w:p w14:paraId="73828E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68" w:author="Brian Bohman" w:date="2021-10-27T05:58:00Z">
              <w:tcPr>
                <w:tcW w:w="504" w:type="dxa"/>
                <w:vAlign w:val="center"/>
                <w:hideMark/>
              </w:tcPr>
            </w:tcPrChange>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69" w:author="Brian Bohman" w:date="2021-10-27T05:58:00Z">
              <w:tcPr>
                <w:tcW w:w="1008" w:type="dxa"/>
                <w:vAlign w:val="center"/>
                <w:hideMark/>
              </w:tcPr>
            </w:tcPrChange>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70" w:author="Brian Bohman" w:date="2021-10-27T05:58:00Z">
              <w:tcPr>
                <w:tcW w:w="1008" w:type="dxa"/>
                <w:vAlign w:val="center"/>
                <w:hideMark/>
              </w:tcPr>
            </w:tcPrChange>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71" w:author="Brian Bohman" w:date="2021-10-27T05:58:00Z">
              <w:tcPr>
                <w:tcW w:w="720" w:type="dxa"/>
                <w:vAlign w:val="center"/>
                <w:hideMark/>
              </w:tcPr>
            </w:tcPrChange>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72" w:author="Brian Bohman" w:date="2021-10-27T05:58:00Z">
              <w:tcPr>
                <w:tcW w:w="1008" w:type="dxa"/>
                <w:vAlign w:val="center"/>
                <w:hideMark/>
              </w:tcPr>
            </w:tcPrChange>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373" w:author="Brian Bohman" w:date="2021-10-27T05:58:00Z">
              <w:tcPr>
                <w:tcW w:w="1152" w:type="dxa"/>
                <w:vAlign w:val="center"/>
                <w:hideMark/>
              </w:tcPr>
            </w:tcPrChange>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3374" w:author="Brian Bohman" w:date="2021-10-27T05:58:00Z">
              <w:tcPr>
                <w:tcW w:w="1008" w:type="dxa"/>
                <w:vAlign w:val="center"/>
                <w:hideMark/>
              </w:tcPr>
            </w:tcPrChange>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19CD" w:rsidRPr="009B3DCC" w14:paraId="10E10735" w14:textId="77777777" w:rsidTr="00E419CD">
        <w:trPr>
          <w:trHeight w:val="165"/>
          <w:trPrChange w:id="3375" w:author="Brian Bohman" w:date="2021-10-27T05:58:00Z">
            <w:trPr>
              <w:trHeight w:val="165"/>
            </w:trPr>
          </w:trPrChange>
        </w:trPr>
        <w:tc>
          <w:tcPr>
            <w:tcW w:w="360" w:type="dxa"/>
            <w:vAlign w:val="center"/>
            <w:hideMark/>
            <w:tcPrChange w:id="3376" w:author="Brian Bohman" w:date="2021-10-27T05:58:00Z">
              <w:tcPr>
                <w:tcW w:w="360" w:type="dxa"/>
                <w:vAlign w:val="center"/>
                <w:hideMark/>
              </w:tcPr>
            </w:tcPrChange>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Change w:id="3377" w:author="Brian Bohman" w:date="2021-10-27T05:58:00Z">
              <w:tcPr>
                <w:tcW w:w="864" w:type="dxa"/>
                <w:vAlign w:val="center"/>
                <w:hideMark/>
              </w:tcPr>
            </w:tcPrChange>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78" w:author="Brian Bohman" w:date="2021-10-27T05:58:00Z">
              <w:tcPr>
                <w:tcW w:w="1152" w:type="dxa"/>
                <w:vAlign w:val="center"/>
                <w:hideMark/>
              </w:tcPr>
            </w:tcPrChange>
          </w:tcPr>
          <w:p w14:paraId="0C3F33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79" w:author="Brian Bohman" w:date="2021-10-27T05:58:00Z">
              <w:tcPr>
                <w:tcW w:w="504" w:type="dxa"/>
                <w:vAlign w:val="center"/>
                <w:hideMark/>
              </w:tcPr>
            </w:tcPrChange>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80" w:author="Brian Bohman" w:date="2021-10-27T05:58:00Z">
              <w:tcPr>
                <w:tcW w:w="1008" w:type="dxa"/>
                <w:vAlign w:val="center"/>
                <w:hideMark/>
              </w:tcPr>
            </w:tcPrChange>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81" w:author="Brian Bohman" w:date="2021-10-27T05:58:00Z">
              <w:tcPr>
                <w:tcW w:w="1008" w:type="dxa"/>
                <w:vAlign w:val="center"/>
                <w:hideMark/>
              </w:tcPr>
            </w:tcPrChange>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82" w:author="Brian Bohman" w:date="2021-10-27T05:58:00Z">
              <w:tcPr>
                <w:tcW w:w="720" w:type="dxa"/>
                <w:vAlign w:val="center"/>
                <w:hideMark/>
              </w:tcPr>
            </w:tcPrChange>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83" w:author="Brian Bohman" w:date="2021-10-27T05:58:00Z">
              <w:tcPr>
                <w:tcW w:w="1008" w:type="dxa"/>
                <w:vAlign w:val="center"/>
                <w:hideMark/>
              </w:tcPr>
            </w:tcPrChange>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384" w:author="Brian Bohman" w:date="2021-10-27T05:58:00Z">
              <w:tcPr>
                <w:tcW w:w="1152" w:type="dxa"/>
                <w:vAlign w:val="center"/>
                <w:hideMark/>
              </w:tcPr>
            </w:tcPrChange>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3385" w:author="Brian Bohman" w:date="2021-10-27T05:58:00Z">
              <w:tcPr>
                <w:tcW w:w="1008" w:type="dxa"/>
                <w:vAlign w:val="center"/>
                <w:hideMark/>
              </w:tcPr>
            </w:tcPrChange>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41A10BB2" w14:textId="77777777" w:rsidTr="00E419CD">
        <w:trPr>
          <w:trHeight w:val="165"/>
          <w:trPrChange w:id="3386" w:author="Brian Bohman" w:date="2021-10-27T05:58:00Z">
            <w:trPr>
              <w:trHeight w:val="165"/>
            </w:trPr>
          </w:trPrChange>
        </w:trPr>
        <w:tc>
          <w:tcPr>
            <w:tcW w:w="360" w:type="dxa"/>
            <w:vAlign w:val="center"/>
            <w:hideMark/>
            <w:tcPrChange w:id="3387" w:author="Brian Bohman" w:date="2021-10-27T05:58:00Z">
              <w:tcPr>
                <w:tcW w:w="360" w:type="dxa"/>
                <w:vAlign w:val="center"/>
                <w:hideMark/>
              </w:tcPr>
            </w:tcPrChange>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Change w:id="3388" w:author="Brian Bohman" w:date="2021-10-27T05:58:00Z">
              <w:tcPr>
                <w:tcW w:w="864" w:type="dxa"/>
                <w:vAlign w:val="center"/>
                <w:hideMark/>
              </w:tcPr>
            </w:tcPrChange>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389" w:author="Brian Bohman" w:date="2021-10-27T05:58:00Z">
              <w:tcPr>
                <w:tcW w:w="1152" w:type="dxa"/>
                <w:vAlign w:val="center"/>
                <w:hideMark/>
              </w:tcPr>
            </w:tcPrChange>
          </w:tcPr>
          <w:p w14:paraId="132EA8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390" w:author="Brian Bohman" w:date="2021-10-27T05:58:00Z">
              <w:tcPr>
                <w:tcW w:w="504" w:type="dxa"/>
                <w:vAlign w:val="center"/>
                <w:hideMark/>
              </w:tcPr>
            </w:tcPrChange>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391" w:author="Brian Bohman" w:date="2021-10-27T05:58:00Z">
              <w:tcPr>
                <w:tcW w:w="1008" w:type="dxa"/>
                <w:vAlign w:val="center"/>
                <w:hideMark/>
              </w:tcPr>
            </w:tcPrChange>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392" w:author="Brian Bohman" w:date="2021-10-27T05:58:00Z">
              <w:tcPr>
                <w:tcW w:w="1008" w:type="dxa"/>
                <w:vAlign w:val="center"/>
                <w:hideMark/>
              </w:tcPr>
            </w:tcPrChange>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393" w:author="Brian Bohman" w:date="2021-10-27T05:58:00Z">
              <w:tcPr>
                <w:tcW w:w="720" w:type="dxa"/>
                <w:vAlign w:val="center"/>
                <w:hideMark/>
              </w:tcPr>
            </w:tcPrChange>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394" w:author="Brian Bohman" w:date="2021-10-27T05:58:00Z">
              <w:tcPr>
                <w:tcW w:w="1008" w:type="dxa"/>
                <w:vAlign w:val="center"/>
                <w:hideMark/>
              </w:tcPr>
            </w:tcPrChange>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395" w:author="Brian Bohman" w:date="2021-10-27T05:58:00Z">
              <w:tcPr>
                <w:tcW w:w="1152" w:type="dxa"/>
                <w:vAlign w:val="center"/>
                <w:hideMark/>
              </w:tcPr>
            </w:tcPrChange>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440" w:type="dxa"/>
            <w:vAlign w:val="center"/>
            <w:hideMark/>
            <w:tcPrChange w:id="3396" w:author="Brian Bohman" w:date="2021-10-27T05:58:00Z">
              <w:tcPr>
                <w:tcW w:w="1008" w:type="dxa"/>
                <w:vAlign w:val="center"/>
                <w:hideMark/>
              </w:tcPr>
            </w:tcPrChange>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78DF5B6" w14:textId="77777777" w:rsidTr="00E419CD">
        <w:trPr>
          <w:trHeight w:val="165"/>
          <w:trPrChange w:id="3397" w:author="Brian Bohman" w:date="2021-10-27T05:58:00Z">
            <w:trPr>
              <w:trHeight w:val="165"/>
            </w:trPr>
          </w:trPrChange>
        </w:trPr>
        <w:tc>
          <w:tcPr>
            <w:tcW w:w="360" w:type="dxa"/>
            <w:vAlign w:val="center"/>
            <w:hideMark/>
            <w:tcPrChange w:id="3398" w:author="Brian Bohman" w:date="2021-10-27T05:58:00Z">
              <w:tcPr>
                <w:tcW w:w="360" w:type="dxa"/>
                <w:vAlign w:val="center"/>
                <w:hideMark/>
              </w:tcPr>
            </w:tcPrChange>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Change w:id="3399" w:author="Brian Bohman" w:date="2021-10-27T05:58:00Z">
              <w:tcPr>
                <w:tcW w:w="864" w:type="dxa"/>
                <w:vAlign w:val="center"/>
                <w:hideMark/>
              </w:tcPr>
            </w:tcPrChange>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00" w:author="Brian Bohman" w:date="2021-10-27T05:58:00Z">
              <w:tcPr>
                <w:tcW w:w="1152" w:type="dxa"/>
                <w:vAlign w:val="center"/>
                <w:hideMark/>
              </w:tcPr>
            </w:tcPrChange>
          </w:tcPr>
          <w:p w14:paraId="1A847F1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01" w:author="Brian Bohman" w:date="2021-10-27T05:58:00Z">
              <w:tcPr>
                <w:tcW w:w="504" w:type="dxa"/>
                <w:vAlign w:val="center"/>
                <w:hideMark/>
              </w:tcPr>
            </w:tcPrChange>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Change w:id="3402" w:author="Brian Bohman" w:date="2021-10-27T05:58:00Z">
              <w:tcPr>
                <w:tcW w:w="1008" w:type="dxa"/>
                <w:vAlign w:val="center"/>
                <w:hideMark/>
              </w:tcPr>
            </w:tcPrChange>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Change w:id="3403" w:author="Brian Bohman" w:date="2021-10-27T05:58:00Z">
              <w:tcPr>
                <w:tcW w:w="1008" w:type="dxa"/>
                <w:vAlign w:val="center"/>
                <w:hideMark/>
              </w:tcPr>
            </w:tcPrChange>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04" w:author="Brian Bohman" w:date="2021-10-27T05:58:00Z">
              <w:tcPr>
                <w:tcW w:w="720" w:type="dxa"/>
                <w:vAlign w:val="center"/>
                <w:hideMark/>
              </w:tcPr>
            </w:tcPrChange>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05" w:author="Brian Bohman" w:date="2021-10-27T05:58:00Z">
              <w:tcPr>
                <w:tcW w:w="1008" w:type="dxa"/>
                <w:vAlign w:val="center"/>
                <w:hideMark/>
              </w:tcPr>
            </w:tcPrChange>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06" w:author="Brian Bohman" w:date="2021-10-27T05:58:00Z">
              <w:tcPr>
                <w:tcW w:w="1152" w:type="dxa"/>
                <w:vAlign w:val="center"/>
                <w:hideMark/>
              </w:tcPr>
            </w:tcPrChange>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3407" w:author="Brian Bohman" w:date="2021-10-27T05:58:00Z">
              <w:tcPr>
                <w:tcW w:w="1008" w:type="dxa"/>
                <w:vAlign w:val="center"/>
                <w:hideMark/>
              </w:tcPr>
            </w:tcPrChange>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19CD" w:rsidRPr="009B3DCC" w14:paraId="456F7EE2" w14:textId="77777777" w:rsidTr="00E419CD">
        <w:trPr>
          <w:trHeight w:val="165"/>
          <w:trPrChange w:id="3408" w:author="Brian Bohman" w:date="2021-10-27T05:58:00Z">
            <w:trPr>
              <w:trHeight w:val="165"/>
            </w:trPr>
          </w:trPrChange>
        </w:trPr>
        <w:tc>
          <w:tcPr>
            <w:tcW w:w="360" w:type="dxa"/>
            <w:vAlign w:val="center"/>
            <w:hideMark/>
            <w:tcPrChange w:id="3409" w:author="Brian Bohman" w:date="2021-10-27T05:58:00Z">
              <w:tcPr>
                <w:tcW w:w="360" w:type="dxa"/>
                <w:vAlign w:val="center"/>
                <w:hideMark/>
              </w:tcPr>
            </w:tcPrChange>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Change w:id="3410" w:author="Brian Bohman" w:date="2021-10-27T05:58:00Z">
              <w:tcPr>
                <w:tcW w:w="864" w:type="dxa"/>
                <w:vAlign w:val="center"/>
                <w:hideMark/>
              </w:tcPr>
            </w:tcPrChange>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11" w:author="Brian Bohman" w:date="2021-10-27T05:58:00Z">
              <w:tcPr>
                <w:tcW w:w="1152" w:type="dxa"/>
                <w:vAlign w:val="center"/>
                <w:hideMark/>
              </w:tcPr>
            </w:tcPrChange>
          </w:tcPr>
          <w:p w14:paraId="6C4F19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12" w:author="Brian Bohman" w:date="2021-10-27T05:58:00Z">
              <w:tcPr>
                <w:tcW w:w="504" w:type="dxa"/>
                <w:vAlign w:val="center"/>
                <w:hideMark/>
              </w:tcPr>
            </w:tcPrChange>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13" w:author="Brian Bohman" w:date="2021-10-27T05:58:00Z">
              <w:tcPr>
                <w:tcW w:w="1008" w:type="dxa"/>
                <w:vAlign w:val="center"/>
                <w:hideMark/>
              </w:tcPr>
            </w:tcPrChange>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14" w:author="Brian Bohman" w:date="2021-10-27T05:58:00Z">
              <w:tcPr>
                <w:tcW w:w="1008" w:type="dxa"/>
                <w:vAlign w:val="center"/>
                <w:hideMark/>
              </w:tcPr>
            </w:tcPrChange>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15" w:author="Brian Bohman" w:date="2021-10-27T05:58:00Z">
              <w:tcPr>
                <w:tcW w:w="720" w:type="dxa"/>
                <w:vAlign w:val="center"/>
                <w:hideMark/>
              </w:tcPr>
            </w:tcPrChange>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16" w:author="Brian Bohman" w:date="2021-10-27T05:58:00Z">
              <w:tcPr>
                <w:tcW w:w="1008" w:type="dxa"/>
                <w:vAlign w:val="center"/>
                <w:hideMark/>
              </w:tcPr>
            </w:tcPrChange>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17" w:author="Brian Bohman" w:date="2021-10-27T05:58:00Z">
              <w:tcPr>
                <w:tcW w:w="1152" w:type="dxa"/>
                <w:vAlign w:val="center"/>
                <w:hideMark/>
              </w:tcPr>
            </w:tcPrChange>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440" w:type="dxa"/>
            <w:vAlign w:val="center"/>
            <w:hideMark/>
            <w:tcPrChange w:id="3418" w:author="Brian Bohman" w:date="2021-10-27T05:58:00Z">
              <w:tcPr>
                <w:tcW w:w="1008" w:type="dxa"/>
                <w:vAlign w:val="center"/>
                <w:hideMark/>
              </w:tcPr>
            </w:tcPrChange>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0A5C6BCC" w14:textId="77777777" w:rsidTr="00E419CD">
        <w:trPr>
          <w:trHeight w:val="165"/>
          <w:trPrChange w:id="3419" w:author="Brian Bohman" w:date="2021-10-27T05:58:00Z">
            <w:trPr>
              <w:trHeight w:val="165"/>
            </w:trPr>
          </w:trPrChange>
        </w:trPr>
        <w:tc>
          <w:tcPr>
            <w:tcW w:w="360" w:type="dxa"/>
            <w:vAlign w:val="center"/>
            <w:hideMark/>
            <w:tcPrChange w:id="3420" w:author="Brian Bohman" w:date="2021-10-27T05:58:00Z">
              <w:tcPr>
                <w:tcW w:w="360" w:type="dxa"/>
                <w:vAlign w:val="center"/>
                <w:hideMark/>
              </w:tcPr>
            </w:tcPrChange>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Change w:id="3421" w:author="Brian Bohman" w:date="2021-10-27T05:58:00Z">
              <w:tcPr>
                <w:tcW w:w="864" w:type="dxa"/>
                <w:vAlign w:val="center"/>
                <w:hideMark/>
              </w:tcPr>
            </w:tcPrChange>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22" w:author="Brian Bohman" w:date="2021-10-27T05:58:00Z">
              <w:tcPr>
                <w:tcW w:w="1152" w:type="dxa"/>
                <w:vAlign w:val="center"/>
                <w:hideMark/>
              </w:tcPr>
            </w:tcPrChange>
          </w:tcPr>
          <w:p w14:paraId="57541A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23" w:author="Brian Bohman" w:date="2021-10-27T05:58:00Z">
              <w:tcPr>
                <w:tcW w:w="504" w:type="dxa"/>
                <w:vAlign w:val="center"/>
                <w:hideMark/>
              </w:tcPr>
            </w:tcPrChange>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24" w:author="Brian Bohman" w:date="2021-10-27T05:58:00Z">
              <w:tcPr>
                <w:tcW w:w="1008" w:type="dxa"/>
                <w:vAlign w:val="center"/>
                <w:hideMark/>
              </w:tcPr>
            </w:tcPrChange>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25" w:author="Brian Bohman" w:date="2021-10-27T05:58:00Z">
              <w:tcPr>
                <w:tcW w:w="1008" w:type="dxa"/>
                <w:vAlign w:val="center"/>
                <w:hideMark/>
              </w:tcPr>
            </w:tcPrChange>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26" w:author="Brian Bohman" w:date="2021-10-27T05:58:00Z">
              <w:tcPr>
                <w:tcW w:w="720" w:type="dxa"/>
                <w:vAlign w:val="center"/>
                <w:hideMark/>
              </w:tcPr>
            </w:tcPrChange>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27" w:author="Brian Bohman" w:date="2021-10-27T05:58:00Z">
              <w:tcPr>
                <w:tcW w:w="1008" w:type="dxa"/>
                <w:vAlign w:val="center"/>
                <w:hideMark/>
              </w:tcPr>
            </w:tcPrChange>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28" w:author="Brian Bohman" w:date="2021-10-27T05:58:00Z">
              <w:tcPr>
                <w:tcW w:w="1152" w:type="dxa"/>
                <w:vAlign w:val="center"/>
                <w:hideMark/>
              </w:tcPr>
            </w:tcPrChange>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440" w:type="dxa"/>
            <w:vAlign w:val="center"/>
            <w:hideMark/>
            <w:tcPrChange w:id="3429" w:author="Brian Bohman" w:date="2021-10-27T05:58:00Z">
              <w:tcPr>
                <w:tcW w:w="1008" w:type="dxa"/>
                <w:vAlign w:val="center"/>
                <w:hideMark/>
              </w:tcPr>
            </w:tcPrChange>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1D284B" w14:textId="77777777" w:rsidTr="00E419CD">
        <w:trPr>
          <w:trHeight w:val="165"/>
          <w:trPrChange w:id="3430" w:author="Brian Bohman" w:date="2021-10-27T05:58:00Z">
            <w:trPr>
              <w:trHeight w:val="165"/>
            </w:trPr>
          </w:trPrChange>
        </w:trPr>
        <w:tc>
          <w:tcPr>
            <w:tcW w:w="360" w:type="dxa"/>
            <w:vAlign w:val="center"/>
            <w:hideMark/>
            <w:tcPrChange w:id="3431" w:author="Brian Bohman" w:date="2021-10-27T05:58:00Z">
              <w:tcPr>
                <w:tcW w:w="360" w:type="dxa"/>
                <w:vAlign w:val="center"/>
                <w:hideMark/>
              </w:tcPr>
            </w:tcPrChange>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Change w:id="3432" w:author="Brian Bohman" w:date="2021-10-27T05:58:00Z">
              <w:tcPr>
                <w:tcW w:w="864" w:type="dxa"/>
                <w:vAlign w:val="center"/>
                <w:hideMark/>
              </w:tcPr>
            </w:tcPrChange>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33" w:author="Brian Bohman" w:date="2021-10-27T05:58:00Z">
              <w:tcPr>
                <w:tcW w:w="1152" w:type="dxa"/>
                <w:vAlign w:val="center"/>
                <w:hideMark/>
              </w:tcPr>
            </w:tcPrChange>
          </w:tcPr>
          <w:p w14:paraId="361C50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34" w:author="Brian Bohman" w:date="2021-10-27T05:58:00Z">
              <w:tcPr>
                <w:tcW w:w="504" w:type="dxa"/>
                <w:vAlign w:val="center"/>
                <w:hideMark/>
              </w:tcPr>
            </w:tcPrChange>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35" w:author="Brian Bohman" w:date="2021-10-27T05:58:00Z">
              <w:tcPr>
                <w:tcW w:w="1008" w:type="dxa"/>
                <w:vAlign w:val="center"/>
                <w:hideMark/>
              </w:tcPr>
            </w:tcPrChange>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36" w:author="Brian Bohman" w:date="2021-10-27T05:58:00Z">
              <w:tcPr>
                <w:tcW w:w="1008" w:type="dxa"/>
                <w:vAlign w:val="center"/>
                <w:hideMark/>
              </w:tcPr>
            </w:tcPrChange>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37" w:author="Brian Bohman" w:date="2021-10-27T05:58:00Z">
              <w:tcPr>
                <w:tcW w:w="720" w:type="dxa"/>
                <w:vAlign w:val="center"/>
                <w:hideMark/>
              </w:tcPr>
            </w:tcPrChange>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38" w:author="Brian Bohman" w:date="2021-10-27T05:58:00Z">
              <w:tcPr>
                <w:tcW w:w="1008" w:type="dxa"/>
                <w:vAlign w:val="center"/>
                <w:hideMark/>
              </w:tcPr>
            </w:tcPrChange>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39" w:author="Brian Bohman" w:date="2021-10-27T05:58:00Z">
              <w:tcPr>
                <w:tcW w:w="1152" w:type="dxa"/>
                <w:vAlign w:val="center"/>
                <w:hideMark/>
              </w:tcPr>
            </w:tcPrChange>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440" w:type="dxa"/>
            <w:vAlign w:val="center"/>
            <w:hideMark/>
            <w:tcPrChange w:id="3440" w:author="Brian Bohman" w:date="2021-10-27T05:58:00Z">
              <w:tcPr>
                <w:tcW w:w="1008" w:type="dxa"/>
                <w:vAlign w:val="center"/>
                <w:hideMark/>
              </w:tcPr>
            </w:tcPrChange>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738BCAB" w14:textId="77777777" w:rsidTr="00E419CD">
        <w:trPr>
          <w:trHeight w:val="165"/>
          <w:trPrChange w:id="3441" w:author="Brian Bohman" w:date="2021-10-27T05:58:00Z">
            <w:trPr>
              <w:trHeight w:val="165"/>
            </w:trPr>
          </w:trPrChange>
        </w:trPr>
        <w:tc>
          <w:tcPr>
            <w:tcW w:w="360" w:type="dxa"/>
            <w:vAlign w:val="center"/>
            <w:hideMark/>
            <w:tcPrChange w:id="3442" w:author="Brian Bohman" w:date="2021-10-27T05:58:00Z">
              <w:tcPr>
                <w:tcW w:w="360" w:type="dxa"/>
                <w:vAlign w:val="center"/>
                <w:hideMark/>
              </w:tcPr>
            </w:tcPrChange>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Change w:id="3443" w:author="Brian Bohman" w:date="2021-10-27T05:58:00Z">
              <w:tcPr>
                <w:tcW w:w="864" w:type="dxa"/>
                <w:vAlign w:val="center"/>
                <w:hideMark/>
              </w:tcPr>
            </w:tcPrChange>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44" w:author="Brian Bohman" w:date="2021-10-27T05:58:00Z">
              <w:tcPr>
                <w:tcW w:w="1152" w:type="dxa"/>
                <w:vAlign w:val="center"/>
                <w:hideMark/>
              </w:tcPr>
            </w:tcPrChange>
          </w:tcPr>
          <w:p w14:paraId="6516E86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45" w:author="Brian Bohman" w:date="2021-10-27T05:58:00Z">
              <w:tcPr>
                <w:tcW w:w="504" w:type="dxa"/>
                <w:vAlign w:val="center"/>
                <w:hideMark/>
              </w:tcPr>
            </w:tcPrChange>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46" w:author="Brian Bohman" w:date="2021-10-27T05:58:00Z">
              <w:tcPr>
                <w:tcW w:w="1008" w:type="dxa"/>
                <w:vAlign w:val="center"/>
                <w:hideMark/>
              </w:tcPr>
            </w:tcPrChange>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47" w:author="Brian Bohman" w:date="2021-10-27T05:58:00Z">
              <w:tcPr>
                <w:tcW w:w="1008" w:type="dxa"/>
                <w:vAlign w:val="center"/>
                <w:hideMark/>
              </w:tcPr>
            </w:tcPrChange>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48" w:author="Brian Bohman" w:date="2021-10-27T05:58:00Z">
              <w:tcPr>
                <w:tcW w:w="720" w:type="dxa"/>
                <w:vAlign w:val="center"/>
                <w:hideMark/>
              </w:tcPr>
            </w:tcPrChange>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49" w:author="Brian Bohman" w:date="2021-10-27T05:58:00Z">
              <w:tcPr>
                <w:tcW w:w="1008" w:type="dxa"/>
                <w:vAlign w:val="center"/>
                <w:hideMark/>
              </w:tcPr>
            </w:tcPrChange>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450" w:author="Brian Bohman" w:date="2021-10-27T05:58:00Z">
              <w:tcPr>
                <w:tcW w:w="1152" w:type="dxa"/>
                <w:vAlign w:val="center"/>
                <w:hideMark/>
              </w:tcPr>
            </w:tcPrChange>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440" w:type="dxa"/>
            <w:vAlign w:val="center"/>
            <w:hideMark/>
            <w:tcPrChange w:id="3451" w:author="Brian Bohman" w:date="2021-10-27T05:58:00Z">
              <w:tcPr>
                <w:tcW w:w="1008" w:type="dxa"/>
                <w:vAlign w:val="center"/>
                <w:hideMark/>
              </w:tcPr>
            </w:tcPrChange>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19CD" w:rsidRPr="009B3DCC" w14:paraId="2E169C91" w14:textId="77777777" w:rsidTr="00E419CD">
        <w:trPr>
          <w:trHeight w:val="165"/>
          <w:trPrChange w:id="3452" w:author="Brian Bohman" w:date="2021-10-27T05:58:00Z">
            <w:trPr>
              <w:trHeight w:val="165"/>
            </w:trPr>
          </w:trPrChange>
        </w:trPr>
        <w:tc>
          <w:tcPr>
            <w:tcW w:w="360" w:type="dxa"/>
            <w:vAlign w:val="center"/>
            <w:hideMark/>
            <w:tcPrChange w:id="3453" w:author="Brian Bohman" w:date="2021-10-27T05:58:00Z">
              <w:tcPr>
                <w:tcW w:w="360" w:type="dxa"/>
                <w:vAlign w:val="center"/>
                <w:hideMark/>
              </w:tcPr>
            </w:tcPrChange>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Change w:id="3454" w:author="Brian Bohman" w:date="2021-10-27T05:58:00Z">
              <w:tcPr>
                <w:tcW w:w="864" w:type="dxa"/>
                <w:vAlign w:val="center"/>
                <w:hideMark/>
              </w:tcPr>
            </w:tcPrChange>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55" w:author="Brian Bohman" w:date="2021-10-27T05:58:00Z">
              <w:tcPr>
                <w:tcW w:w="1152" w:type="dxa"/>
                <w:vAlign w:val="center"/>
                <w:hideMark/>
              </w:tcPr>
            </w:tcPrChange>
          </w:tcPr>
          <w:p w14:paraId="5F9523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56" w:author="Brian Bohman" w:date="2021-10-27T05:58:00Z">
              <w:tcPr>
                <w:tcW w:w="504" w:type="dxa"/>
                <w:vAlign w:val="center"/>
                <w:hideMark/>
              </w:tcPr>
            </w:tcPrChange>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Change w:id="3457" w:author="Brian Bohman" w:date="2021-10-27T05:58:00Z">
              <w:tcPr>
                <w:tcW w:w="1008" w:type="dxa"/>
                <w:vAlign w:val="center"/>
                <w:hideMark/>
              </w:tcPr>
            </w:tcPrChange>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Change w:id="3458" w:author="Brian Bohman" w:date="2021-10-27T05:58:00Z">
              <w:tcPr>
                <w:tcW w:w="1008" w:type="dxa"/>
                <w:vAlign w:val="center"/>
                <w:hideMark/>
              </w:tcPr>
            </w:tcPrChange>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59" w:author="Brian Bohman" w:date="2021-10-27T05:58:00Z">
              <w:tcPr>
                <w:tcW w:w="720" w:type="dxa"/>
                <w:vAlign w:val="center"/>
                <w:hideMark/>
              </w:tcPr>
            </w:tcPrChange>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60" w:author="Brian Bohman" w:date="2021-10-27T05:58:00Z">
              <w:tcPr>
                <w:tcW w:w="1008" w:type="dxa"/>
                <w:vAlign w:val="center"/>
                <w:hideMark/>
              </w:tcPr>
            </w:tcPrChange>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461" w:author="Brian Bohman" w:date="2021-10-27T05:58:00Z">
              <w:tcPr>
                <w:tcW w:w="1152" w:type="dxa"/>
                <w:vAlign w:val="center"/>
                <w:hideMark/>
              </w:tcPr>
            </w:tcPrChange>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3462" w:author="Brian Bohman" w:date="2021-10-27T05:58:00Z">
              <w:tcPr>
                <w:tcW w:w="1008" w:type="dxa"/>
                <w:vAlign w:val="center"/>
                <w:hideMark/>
              </w:tcPr>
            </w:tcPrChange>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6D5C61FE" w14:textId="77777777" w:rsidTr="00E419CD">
        <w:trPr>
          <w:trHeight w:val="180"/>
          <w:trPrChange w:id="3463" w:author="Brian Bohman" w:date="2021-10-27T05:58:00Z">
            <w:trPr>
              <w:trHeight w:val="180"/>
            </w:trPr>
          </w:trPrChange>
        </w:trPr>
        <w:tc>
          <w:tcPr>
            <w:tcW w:w="360" w:type="dxa"/>
            <w:vAlign w:val="center"/>
            <w:hideMark/>
            <w:tcPrChange w:id="3464" w:author="Brian Bohman" w:date="2021-10-27T05:58:00Z">
              <w:tcPr>
                <w:tcW w:w="360" w:type="dxa"/>
                <w:vAlign w:val="center"/>
                <w:hideMark/>
              </w:tcPr>
            </w:tcPrChange>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Change w:id="3465" w:author="Brian Bohman" w:date="2021-10-27T05:58:00Z">
              <w:tcPr>
                <w:tcW w:w="864" w:type="dxa"/>
                <w:vAlign w:val="center"/>
                <w:hideMark/>
              </w:tcPr>
            </w:tcPrChange>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66" w:author="Brian Bohman" w:date="2021-10-27T05:58:00Z">
              <w:tcPr>
                <w:tcW w:w="1152" w:type="dxa"/>
                <w:vAlign w:val="center"/>
                <w:hideMark/>
              </w:tcPr>
            </w:tcPrChange>
          </w:tcPr>
          <w:p w14:paraId="1569D72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67" w:author="Brian Bohman" w:date="2021-10-27T05:58:00Z">
              <w:tcPr>
                <w:tcW w:w="504" w:type="dxa"/>
                <w:vAlign w:val="center"/>
                <w:hideMark/>
              </w:tcPr>
            </w:tcPrChange>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68" w:author="Brian Bohman" w:date="2021-10-27T05:58:00Z">
              <w:tcPr>
                <w:tcW w:w="1008" w:type="dxa"/>
                <w:vAlign w:val="center"/>
                <w:hideMark/>
              </w:tcPr>
            </w:tcPrChange>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69" w:author="Brian Bohman" w:date="2021-10-27T05:58:00Z">
              <w:tcPr>
                <w:tcW w:w="1008" w:type="dxa"/>
                <w:vAlign w:val="center"/>
                <w:hideMark/>
              </w:tcPr>
            </w:tcPrChange>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70" w:author="Brian Bohman" w:date="2021-10-27T05:58:00Z">
              <w:tcPr>
                <w:tcW w:w="720" w:type="dxa"/>
                <w:vAlign w:val="center"/>
                <w:hideMark/>
              </w:tcPr>
            </w:tcPrChange>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71" w:author="Brian Bohman" w:date="2021-10-27T05:58:00Z">
              <w:tcPr>
                <w:tcW w:w="1008" w:type="dxa"/>
                <w:vAlign w:val="center"/>
                <w:hideMark/>
              </w:tcPr>
            </w:tcPrChange>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472" w:author="Brian Bohman" w:date="2021-10-27T05:58:00Z">
              <w:tcPr>
                <w:tcW w:w="1152" w:type="dxa"/>
                <w:vAlign w:val="center"/>
                <w:hideMark/>
              </w:tcPr>
            </w:tcPrChange>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440" w:type="dxa"/>
            <w:vAlign w:val="center"/>
            <w:hideMark/>
            <w:tcPrChange w:id="3473" w:author="Brian Bohman" w:date="2021-10-27T05:58:00Z">
              <w:tcPr>
                <w:tcW w:w="1008" w:type="dxa"/>
                <w:vAlign w:val="center"/>
                <w:hideMark/>
              </w:tcPr>
            </w:tcPrChange>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2CBEB952" w14:textId="77777777" w:rsidTr="00E419CD">
        <w:trPr>
          <w:trHeight w:val="165"/>
          <w:trPrChange w:id="3474" w:author="Brian Bohman" w:date="2021-10-27T05:58:00Z">
            <w:trPr>
              <w:trHeight w:val="165"/>
            </w:trPr>
          </w:trPrChange>
        </w:trPr>
        <w:tc>
          <w:tcPr>
            <w:tcW w:w="360" w:type="dxa"/>
            <w:vAlign w:val="center"/>
            <w:hideMark/>
            <w:tcPrChange w:id="3475" w:author="Brian Bohman" w:date="2021-10-27T05:58:00Z">
              <w:tcPr>
                <w:tcW w:w="360" w:type="dxa"/>
                <w:vAlign w:val="center"/>
                <w:hideMark/>
              </w:tcPr>
            </w:tcPrChange>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Change w:id="3476" w:author="Brian Bohman" w:date="2021-10-27T05:58:00Z">
              <w:tcPr>
                <w:tcW w:w="864" w:type="dxa"/>
                <w:vAlign w:val="center"/>
                <w:hideMark/>
              </w:tcPr>
            </w:tcPrChange>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77" w:author="Brian Bohman" w:date="2021-10-27T05:58:00Z">
              <w:tcPr>
                <w:tcW w:w="1152" w:type="dxa"/>
                <w:vAlign w:val="center"/>
                <w:hideMark/>
              </w:tcPr>
            </w:tcPrChange>
          </w:tcPr>
          <w:p w14:paraId="6E70B24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78" w:author="Brian Bohman" w:date="2021-10-27T05:58:00Z">
              <w:tcPr>
                <w:tcW w:w="504" w:type="dxa"/>
                <w:vAlign w:val="center"/>
                <w:hideMark/>
              </w:tcPr>
            </w:tcPrChange>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79" w:author="Brian Bohman" w:date="2021-10-27T05:58:00Z">
              <w:tcPr>
                <w:tcW w:w="1008" w:type="dxa"/>
                <w:vAlign w:val="center"/>
                <w:hideMark/>
              </w:tcPr>
            </w:tcPrChange>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80" w:author="Brian Bohman" w:date="2021-10-27T05:58:00Z">
              <w:tcPr>
                <w:tcW w:w="1008" w:type="dxa"/>
                <w:vAlign w:val="center"/>
                <w:hideMark/>
              </w:tcPr>
            </w:tcPrChange>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81" w:author="Brian Bohman" w:date="2021-10-27T05:58:00Z">
              <w:tcPr>
                <w:tcW w:w="720" w:type="dxa"/>
                <w:vAlign w:val="center"/>
                <w:hideMark/>
              </w:tcPr>
            </w:tcPrChange>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82" w:author="Brian Bohman" w:date="2021-10-27T05:58:00Z">
              <w:tcPr>
                <w:tcW w:w="1008" w:type="dxa"/>
                <w:vAlign w:val="center"/>
                <w:hideMark/>
              </w:tcPr>
            </w:tcPrChange>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483" w:author="Brian Bohman" w:date="2021-10-27T05:58:00Z">
              <w:tcPr>
                <w:tcW w:w="1152" w:type="dxa"/>
                <w:vAlign w:val="center"/>
                <w:hideMark/>
              </w:tcPr>
            </w:tcPrChange>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440" w:type="dxa"/>
            <w:vAlign w:val="center"/>
            <w:hideMark/>
            <w:tcPrChange w:id="3484" w:author="Brian Bohman" w:date="2021-10-27T05:58:00Z">
              <w:tcPr>
                <w:tcW w:w="1008" w:type="dxa"/>
                <w:vAlign w:val="center"/>
                <w:hideMark/>
              </w:tcPr>
            </w:tcPrChange>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19CD" w:rsidRPr="009B3DCC" w14:paraId="08730241" w14:textId="77777777" w:rsidTr="00E419CD">
        <w:trPr>
          <w:trHeight w:val="165"/>
          <w:trPrChange w:id="3485" w:author="Brian Bohman" w:date="2021-10-27T05:58:00Z">
            <w:trPr>
              <w:trHeight w:val="165"/>
            </w:trPr>
          </w:trPrChange>
        </w:trPr>
        <w:tc>
          <w:tcPr>
            <w:tcW w:w="360" w:type="dxa"/>
            <w:vAlign w:val="center"/>
            <w:hideMark/>
            <w:tcPrChange w:id="3486" w:author="Brian Bohman" w:date="2021-10-27T05:58:00Z">
              <w:tcPr>
                <w:tcW w:w="360" w:type="dxa"/>
                <w:vAlign w:val="center"/>
                <w:hideMark/>
              </w:tcPr>
            </w:tcPrChange>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Change w:id="3487" w:author="Brian Bohman" w:date="2021-10-27T05:58:00Z">
              <w:tcPr>
                <w:tcW w:w="864" w:type="dxa"/>
                <w:vAlign w:val="center"/>
                <w:hideMark/>
              </w:tcPr>
            </w:tcPrChange>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88" w:author="Brian Bohman" w:date="2021-10-27T05:58:00Z">
              <w:tcPr>
                <w:tcW w:w="1152" w:type="dxa"/>
                <w:vAlign w:val="center"/>
                <w:hideMark/>
              </w:tcPr>
            </w:tcPrChange>
          </w:tcPr>
          <w:p w14:paraId="51CD60F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489" w:author="Brian Bohman" w:date="2021-10-27T05:58:00Z">
              <w:tcPr>
                <w:tcW w:w="504" w:type="dxa"/>
                <w:vAlign w:val="center"/>
                <w:hideMark/>
              </w:tcPr>
            </w:tcPrChange>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490" w:author="Brian Bohman" w:date="2021-10-27T05:58:00Z">
              <w:tcPr>
                <w:tcW w:w="1008" w:type="dxa"/>
                <w:vAlign w:val="center"/>
                <w:hideMark/>
              </w:tcPr>
            </w:tcPrChange>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491" w:author="Brian Bohman" w:date="2021-10-27T05:58:00Z">
              <w:tcPr>
                <w:tcW w:w="1008" w:type="dxa"/>
                <w:vAlign w:val="center"/>
                <w:hideMark/>
              </w:tcPr>
            </w:tcPrChange>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492" w:author="Brian Bohman" w:date="2021-10-27T05:58:00Z">
              <w:tcPr>
                <w:tcW w:w="720" w:type="dxa"/>
                <w:vAlign w:val="center"/>
                <w:hideMark/>
              </w:tcPr>
            </w:tcPrChange>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493" w:author="Brian Bohman" w:date="2021-10-27T05:58:00Z">
              <w:tcPr>
                <w:tcW w:w="1008" w:type="dxa"/>
                <w:vAlign w:val="center"/>
                <w:hideMark/>
              </w:tcPr>
            </w:tcPrChange>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494" w:author="Brian Bohman" w:date="2021-10-27T05:58:00Z">
              <w:tcPr>
                <w:tcW w:w="1152" w:type="dxa"/>
                <w:vAlign w:val="center"/>
                <w:hideMark/>
              </w:tcPr>
            </w:tcPrChange>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440" w:type="dxa"/>
            <w:vAlign w:val="center"/>
            <w:hideMark/>
            <w:tcPrChange w:id="3495" w:author="Brian Bohman" w:date="2021-10-27T05:58:00Z">
              <w:tcPr>
                <w:tcW w:w="1008" w:type="dxa"/>
                <w:vAlign w:val="center"/>
                <w:hideMark/>
              </w:tcPr>
            </w:tcPrChange>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19CD" w:rsidRPr="009B3DCC" w14:paraId="0C99016F" w14:textId="77777777" w:rsidTr="00E419CD">
        <w:trPr>
          <w:trHeight w:val="165"/>
          <w:trPrChange w:id="3496" w:author="Brian Bohman" w:date="2021-10-27T05:58:00Z">
            <w:trPr>
              <w:trHeight w:val="165"/>
            </w:trPr>
          </w:trPrChange>
        </w:trPr>
        <w:tc>
          <w:tcPr>
            <w:tcW w:w="360" w:type="dxa"/>
            <w:vAlign w:val="center"/>
            <w:hideMark/>
            <w:tcPrChange w:id="3497" w:author="Brian Bohman" w:date="2021-10-27T05:58:00Z">
              <w:tcPr>
                <w:tcW w:w="360" w:type="dxa"/>
                <w:vAlign w:val="center"/>
                <w:hideMark/>
              </w:tcPr>
            </w:tcPrChange>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Change w:id="3498" w:author="Brian Bohman" w:date="2021-10-27T05:58:00Z">
              <w:tcPr>
                <w:tcW w:w="864" w:type="dxa"/>
                <w:vAlign w:val="center"/>
                <w:hideMark/>
              </w:tcPr>
            </w:tcPrChange>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499" w:author="Brian Bohman" w:date="2021-10-27T05:58:00Z">
              <w:tcPr>
                <w:tcW w:w="1152" w:type="dxa"/>
                <w:vAlign w:val="center"/>
                <w:hideMark/>
              </w:tcPr>
            </w:tcPrChange>
          </w:tcPr>
          <w:p w14:paraId="7FC184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00" w:author="Brian Bohman" w:date="2021-10-27T05:58:00Z">
              <w:tcPr>
                <w:tcW w:w="504" w:type="dxa"/>
                <w:vAlign w:val="center"/>
                <w:hideMark/>
              </w:tcPr>
            </w:tcPrChange>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01" w:author="Brian Bohman" w:date="2021-10-27T05:58:00Z">
              <w:tcPr>
                <w:tcW w:w="1008" w:type="dxa"/>
                <w:vAlign w:val="center"/>
                <w:hideMark/>
              </w:tcPr>
            </w:tcPrChange>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02" w:author="Brian Bohman" w:date="2021-10-27T05:58:00Z">
              <w:tcPr>
                <w:tcW w:w="1008" w:type="dxa"/>
                <w:vAlign w:val="center"/>
                <w:hideMark/>
              </w:tcPr>
            </w:tcPrChange>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03" w:author="Brian Bohman" w:date="2021-10-27T05:58:00Z">
              <w:tcPr>
                <w:tcW w:w="720" w:type="dxa"/>
                <w:vAlign w:val="center"/>
                <w:hideMark/>
              </w:tcPr>
            </w:tcPrChange>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04" w:author="Brian Bohman" w:date="2021-10-27T05:58:00Z">
              <w:tcPr>
                <w:tcW w:w="1008" w:type="dxa"/>
                <w:vAlign w:val="center"/>
                <w:hideMark/>
              </w:tcPr>
            </w:tcPrChange>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05" w:author="Brian Bohman" w:date="2021-10-27T05:58:00Z">
              <w:tcPr>
                <w:tcW w:w="1152" w:type="dxa"/>
                <w:vAlign w:val="center"/>
                <w:hideMark/>
              </w:tcPr>
            </w:tcPrChange>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440" w:type="dxa"/>
            <w:vAlign w:val="center"/>
            <w:hideMark/>
            <w:tcPrChange w:id="3506" w:author="Brian Bohman" w:date="2021-10-27T05:58:00Z">
              <w:tcPr>
                <w:tcW w:w="1008" w:type="dxa"/>
                <w:vAlign w:val="center"/>
                <w:hideMark/>
              </w:tcPr>
            </w:tcPrChange>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709186A" w14:textId="77777777" w:rsidTr="00E419CD">
        <w:trPr>
          <w:trHeight w:val="165"/>
          <w:trPrChange w:id="3507" w:author="Brian Bohman" w:date="2021-10-27T05:58:00Z">
            <w:trPr>
              <w:trHeight w:val="165"/>
            </w:trPr>
          </w:trPrChange>
        </w:trPr>
        <w:tc>
          <w:tcPr>
            <w:tcW w:w="360" w:type="dxa"/>
            <w:vAlign w:val="center"/>
            <w:hideMark/>
            <w:tcPrChange w:id="3508" w:author="Brian Bohman" w:date="2021-10-27T05:58:00Z">
              <w:tcPr>
                <w:tcW w:w="360" w:type="dxa"/>
                <w:vAlign w:val="center"/>
                <w:hideMark/>
              </w:tcPr>
            </w:tcPrChange>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Change w:id="3509" w:author="Brian Bohman" w:date="2021-10-27T05:58:00Z">
              <w:tcPr>
                <w:tcW w:w="864" w:type="dxa"/>
                <w:vAlign w:val="center"/>
                <w:hideMark/>
              </w:tcPr>
            </w:tcPrChange>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10" w:author="Brian Bohman" w:date="2021-10-27T05:58:00Z">
              <w:tcPr>
                <w:tcW w:w="1152" w:type="dxa"/>
                <w:vAlign w:val="center"/>
                <w:hideMark/>
              </w:tcPr>
            </w:tcPrChange>
          </w:tcPr>
          <w:p w14:paraId="47EA8D6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11" w:author="Brian Bohman" w:date="2021-10-27T05:58:00Z">
              <w:tcPr>
                <w:tcW w:w="504" w:type="dxa"/>
                <w:vAlign w:val="center"/>
                <w:hideMark/>
              </w:tcPr>
            </w:tcPrChange>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Change w:id="3512" w:author="Brian Bohman" w:date="2021-10-27T05:58:00Z">
              <w:tcPr>
                <w:tcW w:w="1008" w:type="dxa"/>
                <w:vAlign w:val="center"/>
                <w:hideMark/>
              </w:tcPr>
            </w:tcPrChange>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Change w:id="3513" w:author="Brian Bohman" w:date="2021-10-27T05:58:00Z">
              <w:tcPr>
                <w:tcW w:w="1008" w:type="dxa"/>
                <w:vAlign w:val="center"/>
                <w:hideMark/>
              </w:tcPr>
            </w:tcPrChange>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14" w:author="Brian Bohman" w:date="2021-10-27T05:58:00Z">
              <w:tcPr>
                <w:tcW w:w="720" w:type="dxa"/>
                <w:vAlign w:val="center"/>
                <w:hideMark/>
              </w:tcPr>
            </w:tcPrChange>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15" w:author="Brian Bohman" w:date="2021-10-27T05:58:00Z">
              <w:tcPr>
                <w:tcW w:w="1008" w:type="dxa"/>
                <w:vAlign w:val="center"/>
                <w:hideMark/>
              </w:tcPr>
            </w:tcPrChange>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16" w:author="Brian Bohman" w:date="2021-10-27T05:58:00Z">
              <w:tcPr>
                <w:tcW w:w="1152" w:type="dxa"/>
                <w:vAlign w:val="center"/>
                <w:hideMark/>
              </w:tcPr>
            </w:tcPrChange>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3517" w:author="Brian Bohman" w:date="2021-10-27T05:58:00Z">
              <w:tcPr>
                <w:tcW w:w="1008" w:type="dxa"/>
                <w:vAlign w:val="center"/>
                <w:hideMark/>
              </w:tcPr>
            </w:tcPrChange>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F75709A" w14:textId="77777777" w:rsidTr="00E419CD">
        <w:trPr>
          <w:trHeight w:val="165"/>
          <w:trPrChange w:id="3518" w:author="Brian Bohman" w:date="2021-10-27T05:58:00Z">
            <w:trPr>
              <w:trHeight w:val="165"/>
            </w:trPr>
          </w:trPrChange>
        </w:trPr>
        <w:tc>
          <w:tcPr>
            <w:tcW w:w="360" w:type="dxa"/>
            <w:vAlign w:val="center"/>
            <w:hideMark/>
            <w:tcPrChange w:id="3519" w:author="Brian Bohman" w:date="2021-10-27T05:58:00Z">
              <w:tcPr>
                <w:tcW w:w="360" w:type="dxa"/>
                <w:vAlign w:val="center"/>
                <w:hideMark/>
              </w:tcPr>
            </w:tcPrChange>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Change w:id="3520" w:author="Brian Bohman" w:date="2021-10-27T05:58:00Z">
              <w:tcPr>
                <w:tcW w:w="864" w:type="dxa"/>
                <w:vAlign w:val="center"/>
                <w:hideMark/>
              </w:tcPr>
            </w:tcPrChange>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21" w:author="Brian Bohman" w:date="2021-10-27T05:58:00Z">
              <w:tcPr>
                <w:tcW w:w="1152" w:type="dxa"/>
                <w:vAlign w:val="center"/>
                <w:hideMark/>
              </w:tcPr>
            </w:tcPrChange>
          </w:tcPr>
          <w:p w14:paraId="04FED3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22" w:author="Brian Bohman" w:date="2021-10-27T05:58:00Z">
              <w:tcPr>
                <w:tcW w:w="504" w:type="dxa"/>
                <w:vAlign w:val="center"/>
                <w:hideMark/>
              </w:tcPr>
            </w:tcPrChange>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23" w:author="Brian Bohman" w:date="2021-10-27T05:58:00Z">
              <w:tcPr>
                <w:tcW w:w="1008" w:type="dxa"/>
                <w:vAlign w:val="center"/>
                <w:hideMark/>
              </w:tcPr>
            </w:tcPrChange>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24" w:author="Brian Bohman" w:date="2021-10-27T05:58:00Z">
              <w:tcPr>
                <w:tcW w:w="1008" w:type="dxa"/>
                <w:vAlign w:val="center"/>
                <w:hideMark/>
              </w:tcPr>
            </w:tcPrChange>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25" w:author="Brian Bohman" w:date="2021-10-27T05:58:00Z">
              <w:tcPr>
                <w:tcW w:w="720" w:type="dxa"/>
                <w:vAlign w:val="center"/>
                <w:hideMark/>
              </w:tcPr>
            </w:tcPrChange>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26" w:author="Brian Bohman" w:date="2021-10-27T05:58:00Z">
              <w:tcPr>
                <w:tcW w:w="1008" w:type="dxa"/>
                <w:vAlign w:val="center"/>
                <w:hideMark/>
              </w:tcPr>
            </w:tcPrChange>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27" w:author="Brian Bohman" w:date="2021-10-27T05:58:00Z">
              <w:tcPr>
                <w:tcW w:w="1152" w:type="dxa"/>
                <w:vAlign w:val="center"/>
                <w:hideMark/>
              </w:tcPr>
            </w:tcPrChange>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440" w:type="dxa"/>
            <w:vAlign w:val="center"/>
            <w:hideMark/>
            <w:tcPrChange w:id="3528" w:author="Brian Bohman" w:date="2021-10-27T05:58:00Z">
              <w:tcPr>
                <w:tcW w:w="1008" w:type="dxa"/>
                <w:vAlign w:val="center"/>
                <w:hideMark/>
              </w:tcPr>
            </w:tcPrChange>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5B1118D7" w14:textId="77777777" w:rsidTr="00E419CD">
        <w:trPr>
          <w:trHeight w:val="165"/>
          <w:trPrChange w:id="3529" w:author="Brian Bohman" w:date="2021-10-27T05:58:00Z">
            <w:trPr>
              <w:trHeight w:val="165"/>
            </w:trPr>
          </w:trPrChange>
        </w:trPr>
        <w:tc>
          <w:tcPr>
            <w:tcW w:w="360" w:type="dxa"/>
            <w:vAlign w:val="center"/>
            <w:hideMark/>
            <w:tcPrChange w:id="3530" w:author="Brian Bohman" w:date="2021-10-27T05:58:00Z">
              <w:tcPr>
                <w:tcW w:w="360" w:type="dxa"/>
                <w:vAlign w:val="center"/>
                <w:hideMark/>
              </w:tcPr>
            </w:tcPrChange>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Change w:id="3531" w:author="Brian Bohman" w:date="2021-10-27T05:58:00Z">
              <w:tcPr>
                <w:tcW w:w="864" w:type="dxa"/>
                <w:vAlign w:val="center"/>
                <w:hideMark/>
              </w:tcPr>
            </w:tcPrChange>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32" w:author="Brian Bohman" w:date="2021-10-27T05:58:00Z">
              <w:tcPr>
                <w:tcW w:w="1152" w:type="dxa"/>
                <w:vAlign w:val="center"/>
                <w:hideMark/>
              </w:tcPr>
            </w:tcPrChange>
          </w:tcPr>
          <w:p w14:paraId="6051A5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33" w:author="Brian Bohman" w:date="2021-10-27T05:58:00Z">
              <w:tcPr>
                <w:tcW w:w="504" w:type="dxa"/>
                <w:vAlign w:val="center"/>
                <w:hideMark/>
              </w:tcPr>
            </w:tcPrChange>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34" w:author="Brian Bohman" w:date="2021-10-27T05:58:00Z">
              <w:tcPr>
                <w:tcW w:w="1008" w:type="dxa"/>
                <w:vAlign w:val="center"/>
                <w:hideMark/>
              </w:tcPr>
            </w:tcPrChange>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35" w:author="Brian Bohman" w:date="2021-10-27T05:58:00Z">
              <w:tcPr>
                <w:tcW w:w="1008" w:type="dxa"/>
                <w:vAlign w:val="center"/>
                <w:hideMark/>
              </w:tcPr>
            </w:tcPrChange>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36" w:author="Brian Bohman" w:date="2021-10-27T05:58:00Z">
              <w:tcPr>
                <w:tcW w:w="720" w:type="dxa"/>
                <w:vAlign w:val="center"/>
                <w:hideMark/>
              </w:tcPr>
            </w:tcPrChange>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37" w:author="Brian Bohman" w:date="2021-10-27T05:58:00Z">
              <w:tcPr>
                <w:tcW w:w="1008" w:type="dxa"/>
                <w:vAlign w:val="center"/>
                <w:hideMark/>
              </w:tcPr>
            </w:tcPrChange>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152" w:type="dxa"/>
            <w:vAlign w:val="center"/>
            <w:hideMark/>
            <w:tcPrChange w:id="3538" w:author="Brian Bohman" w:date="2021-10-27T05:58:00Z">
              <w:tcPr>
                <w:tcW w:w="1152" w:type="dxa"/>
                <w:vAlign w:val="center"/>
                <w:hideMark/>
              </w:tcPr>
            </w:tcPrChange>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440" w:type="dxa"/>
            <w:vAlign w:val="center"/>
            <w:hideMark/>
            <w:tcPrChange w:id="3539" w:author="Brian Bohman" w:date="2021-10-27T05:58:00Z">
              <w:tcPr>
                <w:tcW w:w="1008" w:type="dxa"/>
                <w:vAlign w:val="center"/>
                <w:hideMark/>
              </w:tcPr>
            </w:tcPrChange>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A435405" w14:textId="77777777" w:rsidTr="00E419CD">
        <w:trPr>
          <w:trHeight w:val="165"/>
          <w:trPrChange w:id="3540" w:author="Brian Bohman" w:date="2021-10-27T05:58:00Z">
            <w:trPr>
              <w:trHeight w:val="165"/>
            </w:trPr>
          </w:trPrChange>
        </w:trPr>
        <w:tc>
          <w:tcPr>
            <w:tcW w:w="360" w:type="dxa"/>
            <w:vAlign w:val="center"/>
            <w:hideMark/>
            <w:tcPrChange w:id="3541" w:author="Brian Bohman" w:date="2021-10-27T05:58:00Z">
              <w:tcPr>
                <w:tcW w:w="360" w:type="dxa"/>
                <w:vAlign w:val="center"/>
                <w:hideMark/>
              </w:tcPr>
            </w:tcPrChange>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Change w:id="3542" w:author="Brian Bohman" w:date="2021-10-27T05:58:00Z">
              <w:tcPr>
                <w:tcW w:w="864" w:type="dxa"/>
                <w:vAlign w:val="center"/>
                <w:hideMark/>
              </w:tcPr>
            </w:tcPrChange>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43" w:author="Brian Bohman" w:date="2021-10-27T05:58:00Z">
              <w:tcPr>
                <w:tcW w:w="1152" w:type="dxa"/>
                <w:vAlign w:val="center"/>
                <w:hideMark/>
              </w:tcPr>
            </w:tcPrChange>
          </w:tcPr>
          <w:p w14:paraId="0F25AFB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44" w:author="Brian Bohman" w:date="2021-10-27T05:58:00Z">
              <w:tcPr>
                <w:tcW w:w="504" w:type="dxa"/>
                <w:vAlign w:val="center"/>
                <w:hideMark/>
              </w:tcPr>
            </w:tcPrChange>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45" w:author="Brian Bohman" w:date="2021-10-27T05:58:00Z">
              <w:tcPr>
                <w:tcW w:w="1008" w:type="dxa"/>
                <w:vAlign w:val="center"/>
                <w:hideMark/>
              </w:tcPr>
            </w:tcPrChange>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46" w:author="Brian Bohman" w:date="2021-10-27T05:58:00Z">
              <w:tcPr>
                <w:tcW w:w="1008" w:type="dxa"/>
                <w:vAlign w:val="center"/>
                <w:hideMark/>
              </w:tcPr>
            </w:tcPrChange>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47" w:author="Brian Bohman" w:date="2021-10-27T05:58:00Z">
              <w:tcPr>
                <w:tcW w:w="720" w:type="dxa"/>
                <w:vAlign w:val="center"/>
                <w:hideMark/>
              </w:tcPr>
            </w:tcPrChange>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48" w:author="Brian Bohman" w:date="2021-10-27T05:58:00Z">
              <w:tcPr>
                <w:tcW w:w="1008" w:type="dxa"/>
                <w:vAlign w:val="center"/>
                <w:hideMark/>
              </w:tcPr>
            </w:tcPrChange>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3549" w:author="Brian Bohman" w:date="2021-10-27T05:58:00Z">
              <w:tcPr>
                <w:tcW w:w="1152" w:type="dxa"/>
                <w:vAlign w:val="center"/>
                <w:hideMark/>
              </w:tcPr>
            </w:tcPrChange>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3550" w:author="Brian Bohman" w:date="2021-10-27T05:58:00Z">
              <w:tcPr>
                <w:tcW w:w="1008" w:type="dxa"/>
                <w:vAlign w:val="center"/>
                <w:hideMark/>
              </w:tcPr>
            </w:tcPrChange>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59888644" w14:textId="77777777" w:rsidTr="00E419CD">
        <w:trPr>
          <w:trHeight w:val="165"/>
          <w:trPrChange w:id="3551" w:author="Brian Bohman" w:date="2021-10-27T05:58:00Z">
            <w:trPr>
              <w:trHeight w:val="165"/>
            </w:trPr>
          </w:trPrChange>
        </w:trPr>
        <w:tc>
          <w:tcPr>
            <w:tcW w:w="360" w:type="dxa"/>
            <w:vAlign w:val="center"/>
            <w:hideMark/>
            <w:tcPrChange w:id="3552" w:author="Brian Bohman" w:date="2021-10-27T05:58:00Z">
              <w:tcPr>
                <w:tcW w:w="360" w:type="dxa"/>
                <w:vAlign w:val="center"/>
                <w:hideMark/>
              </w:tcPr>
            </w:tcPrChange>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Change w:id="3553" w:author="Brian Bohman" w:date="2021-10-27T05:58:00Z">
              <w:tcPr>
                <w:tcW w:w="864" w:type="dxa"/>
                <w:vAlign w:val="center"/>
                <w:hideMark/>
              </w:tcPr>
            </w:tcPrChange>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54" w:author="Brian Bohman" w:date="2021-10-27T05:58:00Z">
              <w:tcPr>
                <w:tcW w:w="1152" w:type="dxa"/>
                <w:vAlign w:val="center"/>
                <w:hideMark/>
              </w:tcPr>
            </w:tcPrChange>
          </w:tcPr>
          <w:p w14:paraId="4618EF4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55" w:author="Brian Bohman" w:date="2021-10-27T05:58:00Z">
              <w:tcPr>
                <w:tcW w:w="504" w:type="dxa"/>
                <w:vAlign w:val="center"/>
                <w:hideMark/>
              </w:tcPr>
            </w:tcPrChange>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56" w:author="Brian Bohman" w:date="2021-10-27T05:58:00Z">
              <w:tcPr>
                <w:tcW w:w="1008" w:type="dxa"/>
                <w:vAlign w:val="center"/>
                <w:hideMark/>
              </w:tcPr>
            </w:tcPrChange>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57" w:author="Brian Bohman" w:date="2021-10-27T05:58:00Z">
              <w:tcPr>
                <w:tcW w:w="1008" w:type="dxa"/>
                <w:vAlign w:val="center"/>
                <w:hideMark/>
              </w:tcPr>
            </w:tcPrChange>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58" w:author="Brian Bohman" w:date="2021-10-27T05:58:00Z">
              <w:tcPr>
                <w:tcW w:w="720" w:type="dxa"/>
                <w:vAlign w:val="center"/>
                <w:hideMark/>
              </w:tcPr>
            </w:tcPrChange>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59" w:author="Brian Bohman" w:date="2021-10-27T05:58:00Z">
              <w:tcPr>
                <w:tcW w:w="1008" w:type="dxa"/>
                <w:vAlign w:val="center"/>
                <w:hideMark/>
              </w:tcPr>
            </w:tcPrChange>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152" w:type="dxa"/>
            <w:vAlign w:val="center"/>
            <w:hideMark/>
            <w:tcPrChange w:id="3560" w:author="Brian Bohman" w:date="2021-10-27T05:58:00Z">
              <w:tcPr>
                <w:tcW w:w="1152" w:type="dxa"/>
                <w:vAlign w:val="center"/>
                <w:hideMark/>
              </w:tcPr>
            </w:tcPrChange>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440" w:type="dxa"/>
            <w:vAlign w:val="center"/>
            <w:hideMark/>
            <w:tcPrChange w:id="3561" w:author="Brian Bohman" w:date="2021-10-27T05:58:00Z">
              <w:tcPr>
                <w:tcW w:w="1008" w:type="dxa"/>
                <w:vAlign w:val="center"/>
                <w:hideMark/>
              </w:tcPr>
            </w:tcPrChange>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67A6B489" w14:textId="77777777" w:rsidTr="00E419CD">
        <w:trPr>
          <w:trHeight w:val="165"/>
          <w:trPrChange w:id="3562" w:author="Brian Bohman" w:date="2021-10-27T05:58:00Z">
            <w:trPr>
              <w:trHeight w:val="165"/>
            </w:trPr>
          </w:trPrChange>
        </w:trPr>
        <w:tc>
          <w:tcPr>
            <w:tcW w:w="360" w:type="dxa"/>
            <w:vAlign w:val="center"/>
            <w:hideMark/>
            <w:tcPrChange w:id="3563" w:author="Brian Bohman" w:date="2021-10-27T05:58:00Z">
              <w:tcPr>
                <w:tcW w:w="360" w:type="dxa"/>
                <w:vAlign w:val="center"/>
                <w:hideMark/>
              </w:tcPr>
            </w:tcPrChange>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Change w:id="3564" w:author="Brian Bohman" w:date="2021-10-27T05:58:00Z">
              <w:tcPr>
                <w:tcW w:w="864" w:type="dxa"/>
                <w:vAlign w:val="center"/>
                <w:hideMark/>
              </w:tcPr>
            </w:tcPrChange>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65" w:author="Brian Bohman" w:date="2021-10-27T05:58:00Z">
              <w:tcPr>
                <w:tcW w:w="1152" w:type="dxa"/>
                <w:vAlign w:val="center"/>
                <w:hideMark/>
              </w:tcPr>
            </w:tcPrChange>
          </w:tcPr>
          <w:p w14:paraId="3D493F7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66" w:author="Brian Bohman" w:date="2021-10-27T05:58:00Z">
              <w:tcPr>
                <w:tcW w:w="504" w:type="dxa"/>
                <w:vAlign w:val="center"/>
                <w:hideMark/>
              </w:tcPr>
            </w:tcPrChange>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Change w:id="3567" w:author="Brian Bohman" w:date="2021-10-27T05:58:00Z">
              <w:tcPr>
                <w:tcW w:w="1008" w:type="dxa"/>
                <w:vAlign w:val="center"/>
                <w:hideMark/>
              </w:tcPr>
            </w:tcPrChange>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Change w:id="3568" w:author="Brian Bohman" w:date="2021-10-27T05:58:00Z">
              <w:tcPr>
                <w:tcW w:w="1008" w:type="dxa"/>
                <w:vAlign w:val="center"/>
                <w:hideMark/>
              </w:tcPr>
            </w:tcPrChange>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69" w:author="Brian Bohman" w:date="2021-10-27T05:58:00Z">
              <w:tcPr>
                <w:tcW w:w="720" w:type="dxa"/>
                <w:vAlign w:val="center"/>
                <w:hideMark/>
              </w:tcPr>
            </w:tcPrChange>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3570" w:author="Brian Bohman" w:date="2021-10-27T05:58:00Z">
              <w:tcPr>
                <w:tcW w:w="1008" w:type="dxa"/>
                <w:vAlign w:val="center"/>
                <w:hideMark/>
              </w:tcPr>
            </w:tcPrChange>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3571" w:author="Brian Bohman" w:date="2021-10-27T05:58:00Z">
              <w:tcPr>
                <w:tcW w:w="1152" w:type="dxa"/>
                <w:vAlign w:val="center"/>
                <w:hideMark/>
              </w:tcPr>
            </w:tcPrChange>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3572" w:author="Brian Bohman" w:date="2021-10-27T05:58:00Z">
              <w:tcPr>
                <w:tcW w:w="1008" w:type="dxa"/>
                <w:vAlign w:val="center"/>
                <w:hideMark/>
              </w:tcPr>
            </w:tcPrChange>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19CD" w:rsidRPr="009B3DCC" w14:paraId="44350ECA" w14:textId="77777777" w:rsidTr="00E419CD">
        <w:trPr>
          <w:trHeight w:val="165"/>
          <w:trPrChange w:id="3573" w:author="Brian Bohman" w:date="2021-10-27T05:58:00Z">
            <w:trPr>
              <w:trHeight w:val="165"/>
            </w:trPr>
          </w:trPrChange>
        </w:trPr>
        <w:tc>
          <w:tcPr>
            <w:tcW w:w="360" w:type="dxa"/>
            <w:vAlign w:val="center"/>
            <w:hideMark/>
            <w:tcPrChange w:id="3574" w:author="Brian Bohman" w:date="2021-10-27T05:58:00Z">
              <w:tcPr>
                <w:tcW w:w="360" w:type="dxa"/>
                <w:vAlign w:val="center"/>
                <w:hideMark/>
              </w:tcPr>
            </w:tcPrChange>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Change w:id="3575" w:author="Brian Bohman" w:date="2021-10-27T05:58:00Z">
              <w:tcPr>
                <w:tcW w:w="864" w:type="dxa"/>
                <w:vAlign w:val="center"/>
                <w:hideMark/>
              </w:tcPr>
            </w:tcPrChange>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76" w:author="Brian Bohman" w:date="2021-10-27T05:58:00Z">
              <w:tcPr>
                <w:tcW w:w="1152" w:type="dxa"/>
                <w:vAlign w:val="center"/>
                <w:hideMark/>
              </w:tcPr>
            </w:tcPrChange>
          </w:tcPr>
          <w:p w14:paraId="74BFF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77" w:author="Brian Bohman" w:date="2021-10-27T05:58:00Z">
              <w:tcPr>
                <w:tcW w:w="504" w:type="dxa"/>
                <w:vAlign w:val="center"/>
                <w:hideMark/>
              </w:tcPr>
            </w:tcPrChange>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78" w:author="Brian Bohman" w:date="2021-10-27T05:58:00Z">
              <w:tcPr>
                <w:tcW w:w="1008" w:type="dxa"/>
                <w:vAlign w:val="center"/>
                <w:hideMark/>
              </w:tcPr>
            </w:tcPrChange>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79" w:author="Brian Bohman" w:date="2021-10-27T05:58:00Z">
              <w:tcPr>
                <w:tcW w:w="1008" w:type="dxa"/>
                <w:vAlign w:val="center"/>
                <w:hideMark/>
              </w:tcPr>
            </w:tcPrChange>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80" w:author="Brian Bohman" w:date="2021-10-27T05:58:00Z">
              <w:tcPr>
                <w:tcW w:w="720" w:type="dxa"/>
                <w:vAlign w:val="center"/>
                <w:hideMark/>
              </w:tcPr>
            </w:tcPrChange>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81" w:author="Brian Bohman" w:date="2021-10-27T05:58:00Z">
              <w:tcPr>
                <w:tcW w:w="1008" w:type="dxa"/>
                <w:vAlign w:val="center"/>
                <w:hideMark/>
              </w:tcPr>
            </w:tcPrChange>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582" w:author="Brian Bohman" w:date="2021-10-27T05:58:00Z">
              <w:tcPr>
                <w:tcW w:w="1152" w:type="dxa"/>
                <w:vAlign w:val="center"/>
                <w:hideMark/>
              </w:tcPr>
            </w:tcPrChange>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440" w:type="dxa"/>
            <w:vAlign w:val="center"/>
            <w:hideMark/>
            <w:tcPrChange w:id="3583" w:author="Brian Bohman" w:date="2021-10-27T05:58:00Z">
              <w:tcPr>
                <w:tcW w:w="1008" w:type="dxa"/>
                <w:vAlign w:val="center"/>
                <w:hideMark/>
              </w:tcPr>
            </w:tcPrChange>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378142CE" w14:textId="77777777" w:rsidTr="00E419CD">
        <w:trPr>
          <w:trHeight w:val="165"/>
          <w:trPrChange w:id="3584" w:author="Brian Bohman" w:date="2021-10-27T05:58:00Z">
            <w:trPr>
              <w:trHeight w:val="165"/>
            </w:trPr>
          </w:trPrChange>
        </w:trPr>
        <w:tc>
          <w:tcPr>
            <w:tcW w:w="360" w:type="dxa"/>
            <w:vAlign w:val="center"/>
            <w:hideMark/>
            <w:tcPrChange w:id="3585" w:author="Brian Bohman" w:date="2021-10-27T05:58:00Z">
              <w:tcPr>
                <w:tcW w:w="360" w:type="dxa"/>
                <w:vAlign w:val="center"/>
                <w:hideMark/>
              </w:tcPr>
            </w:tcPrChange>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Change w:id="3586" w:author="Brian Bohman" w:date="2021-10-27T05:58:00Z">
              <w:tcPr>
                <w:tcW w:w="864" w:type="dxa"/>
                <w:vAlign w:val="center"/>
                <w:hideMark/>
              </w:tcPr>
            </w:tcPrChange>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87" w:author="Brian Bohman" w:date="2021-10-27T05:58:00Z">
              <w:tcPr>
                <w:tcW w:w="1152" w:type="dxa"/>
                <w:vAlign w:val="center"/>
                <w:hideMark/>
              </w:tcPr>
            </w:tcPrChange>
          </w:tcPr>
          <w:p w14:paraId="27FA48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88" w:author="Brian Bohman" w:date="2021-10-27T05:58:00Z">
              <w:tcPr>
                <w:tcW w:w="504" w:type="dxa"/>
                <w:vAlign w:val="center"/>
                <w:hideMark/>
              </w:tcPr>
            </w:tcPrChange>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589" w:author="Brian Bohman" w:date="2021-10-27T05:58:00Z">
              <w:tcPr>
                <w:tcW w:w="1008" w:type="dxa"/>
                <w:vAlign w:val="center"/>
                <w:hideMark/>
              </w:tcPr>
            </w:tcPrChange>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590" w:author="Brian Bohman" w:date="2021-10-27T05:58:00Z">
              <w:tcPr>
                <w:tcW w:w="1008" w:type="dxa"/>
                <w:vAlign w:val="center"/>
                <w:hideMark/>
              </w:tcPr>
            </w:tcPrChange>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591" w:author="Brian Bohman" w:date="2021-10-27T05:58:00Z">
              <w:tcPr>
                <w:tcW w:w="720" w:type="dxa"/>
                <w:vAlign w:val="center"/>
                <w:hideMark/>
              </w:tcPr>
            </w:tcPrChange>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592" w:author="Brian Bohman" w:date="2021-10-27T05:58:00Z">
              <w:tcPr>
                <w:tcW w:w="1008" w:type="dxa"/>
                <w:vAlign w:val="center"/>
                <w:hideMark/>
              </w:tcPr>
            </w:tcPrChange>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593" w:author="Brian Bohman" w:date="2021-10-27T05:58:00Z">
              <w:tcPr>
                <w:tcW w:w="1152" w:type="dxa"/>
                <w:vAlign w:val="center"/>
                <w:hideMark/>
              </w:tcPr>
            </w:tcPrChange>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3594" w:author="Brian Bohman" w:date="2021-10-27T05:58:00Z">
              <w:tcPr>
                <w:tcW w:w="1008" w:type="dxa"/>
                <w:vAlign w:val="center"/>
                <w:hideMark/>
              </w:tcPr>
            </w:tcPrChange>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19CD" w:rsidRPr="009B3DCC" w14:paraId="34ED751E" w14:textId="77777777" w:rsidTr="00E419CD">
        <w:trPr>
          <w:trHeight w:val="165"/>
          <w:trPrChange w:id="3595" w:author="Brian Bohman" w:date="2021-10-27T05:58:00Z">
            <w:trPr>
              <w:trHeight w:val="165"/>
            </w:trPr>
          </w:trPrChange>
        </w:trPr>
        <w:tc>
          <w:tcPr>
            <w:tcW w:w="360" w:type="dxa"/>
            <w:vAlign w:val="center"/>
            <w:hideMark/>
            <w:tcPrChange w:id="3596" w:author="Brian Bohman" w:date="2021-10-27T05:58:00Z">
              <w:tcPr>
                <w:tcW w:w="360" w:type="dxa"/>
                <w:vAlign w:val="center"/>
                <w:hideMark/>
              </w:tcPr>
            </w:tcPrChange>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Change w:id="3597" w:author="Brian Bohman" w:date="2021-10-27T05:58:00Z">
              <w:tcPr>
                <w:tcW w:w="864" w:type="dxa"/>
                <w:vAlign w:val="center"/>
                <w:hideMark/>
              </w:tcPr>
            </w:tcPrChange>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598" w:author="Brian Bohman" w:date="2021-10-27T05:58:00Z">
              <w:tcPr>
                <w:tcW w:w="1152" w:type="dxa"/>
                <w:vAlign w:val="center"/>
                <w:hideMark/>
              </w:tcPr>
            </w:tcPrChange>
          </w:tcPr>
          <w:p w14:paraId="31A64A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599" w:author="Brian Bohman" w:date="2021-10-27T05:58:00Z">
              <w:tcPr>
                <w:tcW w:w="504" w:type="dxa"/>
                <w:vAlign w:val="center"/>
                <w:hideMark/>
              </w:tcPr>
            </w:tcPrChange>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00" w:author="Brian Bohman" w:date="2021-10-27T05:58:00Z">
              <w:tcPr>
                <w:tcW w:w="1008" w:type="dxa"/>
                <w:vAlign w:val="center"/>
                <w:hideMark/>
              </w:tcPr>
            </w:tcPrChange>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01" w:author="Brian Bohman" w:date="2021-10-27T05:58:00Z">
              <w:tcPr>
                <w:tcW w:w="1008" w:type="dxa"/>
                <w:vAlign w:val="center"/>
                <w:hideMark/>
              </w:tcPr>
            </w:tcPrChange>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02" w:author="Brian Bohman" w:date="2021-10-27T05:58:00Z">
              <w:tcPr>
                <w:tcW w:w="720" w:type="dxa"/>
                <w:vAlign w:val="center"/>
                <w:hideMark/>
              </w:tcPr>
            </w:tcPrChange>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03" w:author="Brian Bohman" w:date="2021-10-27T05:58:00Z">
              <w:tcPr>
                <w:tcW w:w="1008" w:type="dxa"/>
                <w:vAlign w:val="center"/>
                <w:hideMark/>
              </w:tcPr>
            </w:tcPrChange>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04" w:author="Brian Bohman" w:date="2021-10-27T05:58:00Z">
              <w:tcPr>
                <w:tcW w:w="1152" w:type="dxa"/>
                <w:vAlign w:val="center"/>
                <w:hideMark/>
              </w:tcPr>
            </w:tcPrChange>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440" w:type="dxa"/>
            <w:vAlign w:val="center"/>
            <w:hideMark/>
            <w:tcPrChange w:id="3605" w:author="Brian Bohman" w:date="2021-10-27T05:58:00Z">
              <w:tcPr>
                <w:tcW w:w="1008" w:type="dxa"/>
                <w:vAlign w:val="center"/>
                <w:hideMark/>
              </w:tcPr>
            </w:tcPrChange>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02D7BB" w14:textId="77777777" w:rsidTr="00E419CD">
        <w:trPr>
          <w:trHeight w:val="165"/>
          <w:trPrChange w:id="3606" w:author="Brian Bohman" w:date="2021-10-27T05:58:00Z">
            <w:trPr>
              <w:trHeight w:val="165"/>
            </w:trPr>
          </w:trPrChange>
        </w:trPr>
        <w:tc>
          <w:tcPr>
            <w:tcW w:w="360" w:type="dxa"/>
            <w:vAlign w:val="center"/>
            <w:hideMark/>
            <w:tcPrChange w:id="3607" w:author="Brian Bohman" w:date="2021-10-27T05:58:00Z">
              <w:tcPr>
                <w:tcW w:w="360" w:type="dxa"/>
                <w:vAlign w:val="center"/>
                <w:hideMark/>
              </w:tcPr>
            </w:tcPrChange>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Change w:id="3608" w:author="Brian Bohman" w:date="2021-10-27T05:58:00Z">
              <w:tcPr>
                <w:tcW w:w="864" w:type="dxa"/>
                <w:vAlign w:val="center"/>
                <w:hideMark/>
              </w:tcPr>
            </w:tcPrChange>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09" w:author="Brian Bohman" w:date="2021-10-27T05:58:00Z">
              <w:tcPr>
                <w:tcW w:w="1152" w:type="dxa"/>
                <w:vAlign w:val="center"/>
                <w:hideMark/>
              </w:tcPr>
            </w:tcPrChange>
          </w:tcPr>
          <w:p w14:paraId="12A00F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10" w:author="Brian Bohman" w:date="2021-10-27T05:58:00Z">
              <w:tcPr>
                <w:tcW w:w="504" w:type="dxa"/>
                <w:vAlign w:val="center"/>
                <w:hideMark/>
              </w:tcPr>
            </w:tcPrChange>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11" w:author="Brian Bohman" w:date="2021-10-27T05:58:00Z">
              <w:tcPr>
                <w:tcW w:w="1008" w:type="dxa"/>
                <w:vAlign w:val="center"/>
                <w:hideMark/>
              </w:tcPr>
            </w:tcPrChange>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12" w:author="Brian Bohman" w:date="2021-10-27T05:58:00Z">
              <w:tcPr>
                <w:tcW w:w="1008" w:type="dxa"/>
                <w:vAlign w:val="center"/>
                <w:hideMark/>
              </w:tcPr>
            </w:tcPrChange>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13" w:author="Brian Bohman" w:date="2021-10-27T05:58:00Z">
              <w:tcPr>
                <w:tcW w:w="720" w:type="dxa"/>
                <w:vAlign w:val="center"/>
                <w:hideMark/>
              </w:tcPr>
            </w:tcPrChange>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14" w:author="Brian Bohman" w:date="2021-10-27T05:58:00Z">
              <w:tcPr>
                <w:tcW w:w="1008" w:type="dxa"/>
                <w:vAlign w:val="center"/>
                <w:hideMark/>
              </w:tcPr>
            </w:tcPrChange>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15" w:author="Brian Bohman" w:date="2021-10-27T05:58:00Z">
              <w:tcPr>
                <w:tcW w:w="1152" w:type="dxa"/>
                <w:vAlign w:val="center"/>
                <w:hideMark/>
              </w:tcPr>
            </w:tcPrChange>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3616" w:author="Brian Bohman" w:date="2021-10-27T05:58:00Z">
              <w:tcPr>
                <w:tcW w:w="1008" w:type="dxa"/>
                <w:vAlign w:val="center"/>
                <w:hideMark/>
              </w:tcPr>
            </w:tcPrChange>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19CD" w:rsidRPr="009B3DCC" w14:paraId="6AEB63C7" w14:textId="77777777" w:rsidTr="00E419CD">
        <w:trPr>
          <w:trHeight w:val="180"/>
          <w:trPrChange w:id="3617" w:author="Brian Bohman" w:date="2021-10-27T05:58:00Z">
            <w:trPr>
              <w:trHeight w:val="180"/>
            </w:trPr>
          </w:trPrChange>
        </w:trPr>
        <w:tc>
          <w:tcPr>
            <w:tcW w:w="360" w:type="dxa"/>
            <w:vAlign w:val="center"/>
            <w:hideMark/>
            <w:tcPrChange w:id="3618" w:author="Brian Bohman" w:date="2021-10-27T05:58:00Z">
              <w:tcPr>
                <w:tcW w:w="360" w:type="dxa"/>
                <w:vAlign w:val="center"/>
                <w:hideMark/>
              </w:tcPr>
            </w:tcPrChange>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Change w:id="3619" w:author="Brian Bohman" w:date="2021-10-27T05:58:00Z">
              <w:tcPr>
                <w:tcW w:w="864" w:type="dxa"/>
                <w:vAlign w:val="center"/>
                <w:hideMark/>
              </w:tcPr>
            </w:tcPrChange>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20" w:author="Brian Bohman" w:date="2021-10-27T05:58:00Z">
              <w:tcPr>
                <w:tcW w:w="1152" w:type="dxa"/>
                <w:vAlign w:val="center"/>
                <w:hideMark/>
              </w:tcPr>
            </w:tcPrChange>
          </w:tcPr>
          <w:p w14:paraId="073EB4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21" w:author="Brian Bohman" w:date="2021-10-27T05:58:00Z">
              <w:tcPr>
                <w:tcW w:w="504" w:type="dxa"/>
                <w:vAlign w:val="center"/>
                <w:hideMark/>
              </w:tcPr>
            </w:tcPrChange>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22" w:author="Brian Bohman" w:date="2021-10-27T05:58:00Z">
              <w:tcPr>
                <w:tcW w:w="1008" w:type="dxa"/>
                <w:vAlign w:val="center"/>
                <w:hideMark/>
              </w:tcPr>
            </w:tcPrChange>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23" w:author="Brian Bohman" w:date="2021-10-27T05:58:00Z">
              <w:tcPr>
                <w:tcW w:w="1008" w:type="dxa"/>
                <w:vAlign w:val="center"/>
                <w:hideMark/>
              </w:tcPr>
            </w:tcPrChange>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24" w:author="Brian Bohman" w:date="2021-10-27T05:58:00Z">
              <w:tcPr>
                <w:tcW w:w="720" w:type="dxa"/>
                <w:vAlign w:val="center"/>
                <w:hideMark/>
              </w:tcPr>
            </w:tcPrChange>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25" w:author="Brian Bohman" w:date="2021-10-27T05:58:00Z">
              <w:tcPr>
                <w:tcW w:w="1008" w:type="dxa"/>
                <w:vAlign w:val="center"/>
                <w:hideMark/>
              </w:tcPr>
            </w:tcPrChange>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26" w:author="Brian Bohman" w:date="2021-10-27T05:58:00Z">
              <w:tcPr>
                <w:tcW w:w="1152" w:type="dxa"/>
                <w:vAlign w:val="center"/>
                <w:hideMark/>
              </w:tcPr>
            </w:tcPrChange>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3627" w:author="Brian Bohman" w:date="2021-10-27T05:58:00Z">
              <w:tcPr>
                <w:tcW w:w="1008" w:type="dxa"/>
                <w:vAlign w:val="center"/>
                <w:hideMark/>
              </w:tcPr>
            </w:tcPrChange>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19CD" w:rsidRPr="009B3DCC" w14:paraId="54D9771E" w14:textId="77777777" w:rsidTr="00E419CD">
        <w:trPr>
          <w:trHeight w:val="165"/>
          <w:trPrChange w:id="3628" w:author="Brian Bohman" w:date="2021-10-27T05:58:00Z">
            <w:trPr>
              <w:trHeight w:val="165"/>
            </w:trPr>
          </w:trPrChange>
        </w:trPr>
        <w:tc>
          <w:tcPr>
            <w:tcW w:w="360" w:type="dxa"/>
            <w:vAlign w:val="center"/>
            <w:hideMark/>
            <w:tcPrChange w:id="3629" w:author="Brian Bohman" w:date="2021-10-27T05:58:00Z">
              <w:tcPr>
                <w:tcW w:w="360" w:type="dxa"/>
                <w:vAlign w:val="center"/>
                <w:hideMark/>
              </w:tcPr>
            </w:tcPrChange>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Change w:id="3630" w:author="Brian Bohman" w:date="2021-10-27T05:58:00Z">
              <w:tcPr>
                <w:tcW w:w="864" w:type="dxa"/>
                <w:vAlign w:val="center"/>
                <w:hideMark/>
              </w:tcPr>
            </w:tcPrChange>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31" w:author="Brian Bohman" w:date="2021-10-27T05:58:00Z">
              <w:tcPr>
                <w:tcW w:w="1152" w:type="dxa"/>
                <w:vAlign w:val="center"/>
                <w:hideMark/>
              </w:tcPr>
            </w:tcPrChange>
          </w:tcPr>
          <w:p w14:paraId="21D24B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32" w:author="Brian Bohman" w:date="2021-10-27T05:58:00Z">
              <w:tcPr>
                <w:tcW w:w="504" w:type="dxa"/>
                <w:vAlign w:val="center"/>
                <w:hideMark/>
              </w:tcPr>
            </w:tcPrChange>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Change w:id="3633" w:author="Brian Bohman" w:date="2021-10-27T05:58:00Z">
              <w:tcPr>
                <w:tcW w:w="1008" w:type="dxa"/>
                <w:vAlign w:val="center"/>
                <w:hideMark/>
              </w:tcPr>
            </w:tcPrChange>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3634" w:author="Brian Bohman" w:date="2021-10-27T05:58:00Z">
              <w:tcPr>
                <w:tcW w:w="1008" w:type="dxa"/>
                <w:vAlign w:val="center"/>
                <w:hideMark/>
              </w:tcPr>
            </w:tcPrChange>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35" w:author="Brian Bohman" w:date="2021-10-27T05:58:00Z">
              <w:tcPr>
                <w:tcW w:w="720" w:type="dxa"/>
                <w:vAlign w:val="center"/>
                <w:hideMark/>
              </w:tcPr>
            </w:tcPrChange>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36" w:author="Brian Bohman" w:date="2021-10-27T05:58:00Z">
              <w:tcPr>
                <w:tcW w:w="1008" w:type="dxa"/>
                <w:vAlign w:val="center"/>
                <w:hideMark/>
              </w:tcPr>
            </w:tcPrChange>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637" w:author="Brian Bohman" w:date="2021-10-27T05:58:00Z">
              <w:tcPr>
                <w:tcW w:w="1152" w:type="dxa"/>
                <w:vAlign w:val="center"/>
                <w:hideMark/>
              </w:tcPr>
            </w:tcPrChange>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440" w:type="dxa"/>
            <w:vAlign w:val="center"/>
            <w:hideMark/>
            <w:tcPrChange w:id="3638" w:author="Brian Bohman" w:date="2021-10-27T05:58:00Z">
              <w:tcPr>
                <w:tcW w:w="1008" w:type="dxa"/>
                <w:vAlign w:val="center"/>
                <w:hideMark/>
              </w:tcPr>
            </w:tcPrChange>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19CD" w:rsidRPr="009B3DCC" w14:paraId="5A0CA0D9" w14:textId="77777777" w:rsidTr="00E419CD">
        <w:trPr>
          <w:trHeight w:val="165"/>
          <w:trPrChange w:id="3639" w:author="Brian Bohman" w:date="2021-10-27T05:58:00Z">
            <w:trPr>
              <w:trHeight w:val="165"/>
            </w:trPr>
          </w:trPrChange>
        </w:trPr>
        <w:tc>
          <w:tcPr>
            <w:tcW w:w="360" w:type="dxa"/>
            <w:vAlign w:val="center"/>
            <w:hideMark/>
            <w:tcPrChange w:id="3640" w:author="Brian Bohman" w:date="2021-10-27T05:58:00Z">
              <w:tcPr>
                <w:tcW w:w="360" w:type="dxa"/>
                <w:vAlign w:val="center"/>
                <w:hideMark/>
              </w:tcPr>
            </w:tcPrChange>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Change w:id="3641" w:author="Brian Bohman" w:date="2021-10-27T05:58:00Z">
              <w:tcPr>
                <w:tcW w:w="864" w:type="dxa"/>
                <w:vAlign w:val="center"/>
                <w:hideMark/>
              </w:tcPr>
            </w:tcPrChange>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42" w:author="Brian Bohman" w:date="2021-10-27T05:58:00Z">
              <w:tcPr>
                <w:tcW w:w="1152" w:type="dxa"/>
                <w:vAlign w:val="center"/>
                <w:hideMark/>
              </w:tcPr>
            </w:tcPrChange>
          </w:tcPr>
          <w:p w14:paraId="45F020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43" w:author="Brian Bohman" w:date="2021-10-27T05:58:00Z">
              <w:tcPr>
                <w:tcW w:w="504" w:type="dxa"/>
                <w:vAlign w:val="center"/>
                <w:hideMark/>
              </w:tcPr>
            </w:tcPrChange>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44" w:author="Brian Bohman" w:date="2021-10-27T05:58:00Z">
              <w:tcPr>
                <w:tcW w:w="1008" w:type="dxa"/>
                <w:vAlign w:val="center"/>
                <w:hideMark/>
              </w:tcPr>
            </w:tcPrChange>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45" w:author="Brian Bohman" w:date="2021-10-27T05:58:00Z">
              <w:tcPr>
                <w:tcW w:w="1008" w:type="dxa"/>
                <w:vAlign w:val="center"/>
                <w:hideMark/>
              </w:tcPr>
            </w:tcPrChange>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46" w:author="Brian Bohman" w:date="2021-10-27T05:58:00Z">
              <w:tcPr>
                <w:tcW w:w="720" w:type="dxa"/>
                <w:vAlign w:val="center"/>
                <w:hideMark/>
              </w:tcPr>
            </w:tcPrChange>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47" w:author="Brian Bohman" w:date="2021-10-27T05:58:00Z">
              <w:tcPr>
                <w:tcW w:w="1008" w:type="dxa"/>
                <w:vAlign w:val="center"/>
                <w:hideMark/>
              </w:tcPr>
            </w:tcPrChange>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648" w:author="Brian Bohman" w:date="2021-10-27T05:58:00Z">
              <w:tcPr>
                <w:tcW w:w="1152" w:type="dxa"/>
                <w:vAlign w:val="center"/>
                <w:hideMark/>
              </w:tcPr>
            </w:tcPrChange>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3649" w:author="Brian Bohman" w:date="2021-10-27T05:58:00Z">
              <w:tcPr>
                <w:tcW w:w="1008" w:type="dxa"/>
                <w:vAlign w:val="center"/>
                <w:hideMark/>
              </w:tcPr>
            </w:tcPrChange>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0A7D4AA" w14:textId="77777777" w:rsidTr="00E419CD">
        <w:trPr>
          <w:trHeight w:val="165"/>
          <w:trPrChange w:id="3650" w:author="Brian Bohman" w:date="2021-10-27T05:58:00Z">
            <w:trPr>
              <w:trHeight w:val="165"/>
            </w:trPr>
          </w:trPrChange>
        </w:trPr>
        <w:tc>
          <w:tcPr>
            <w:tcW w:w="360" w:type="dxa"/>
            <w:vAlign w:val="center"/>
            <w:hideMark/>
            <w:tcPrChange w:id="3651" w:author="Brian Bohman" w:date="2021-10-27T05:58:00Z">
              <w:tcPr>
                <w:tcW w:w="360" w:type="dxa"/>
                <w:vAlign w:val="center"/>
                <w:hideMark/>
              </w:tcPr>
            </w:tcPrChange>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Change w:id="3652" w:author="Brian Bohman" w:date="2021-10-27T05:58:00Z">
              <w:tcPr>
                <w:tcW w:w="864" w:type="dxa"/>
                <w:vAlign w:val="center"/>
                <w:hideMark/>
              </w:tcPr>
            </w:tcPrChange>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53" w:author="Brian Bohman" w:date="2021-10-27T05:58:00Z">
              <w:tcPr>
                <w:tcW w:w="1152" w:type="dxa"/>
                <w:vAlign w:val="center"/>
                <w:hideMark/>
              </w:tcPr>
            </w:tcPrChange>
          </w:tcPr>
          <w:p w14:paraId="4222072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54" w:author="Brian Bohman" w:date="2021-10-27T05:58:00Z">
              <w:tcPr>
                <w:tcW w:w="504" w:type="dxa"/>
                <w:vAlign w:val="center"/>
                <w:hideMark/>
              </w:tcPr>
            </w:tcPrChange>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55" w:author="Brian Bohman" w:date="2021-10-27T05:58:00Z">
              <w:tcPr>
                <w:tcW w:w="1008" w:type="dxa"/>
                <w:vAlign w:val="center"/>
                <w:hideMark/>
              </w:tcPr>
            </w:tcPrChange>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56" w:author="Brian Bohman" w:date="2021-10-27T05:58:00Z">
              <w:tcPr>
                <w:tcW w:w="1008" w:type="dxa"/>
                <w:vAlign w:val="center"/>
                <w:hideMark/>
              </w:tcPr>
            </w:tcPrChange>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57" w:author="Brian Bohman" w:date="2021-10-27T05:58:00Z">
              <w:tcPr>
                <w:tcW w:w="720" w:type="dxa"/>
                <w:vAlign w:val="center"/>
                <w:hideMark/>
              </w:tcPr>
            </w:tcPrChange>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58" w:author="Brian Bohman" w:date="2021-10-27T05:58:00Z">
              <w:tcPr>
                <w:tcW w:w="1008" w:type="dxa"/>
                <w:vAlign w:val="center"/>
                <w:hideMark/>
              </w:tcPr>
            </w:tcPrChange>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659" w:author="Brian Bohman" w:date="2021-10-27T05:58:00Z">
              <w:tcPr>
                <w:tcW w:w="1152" w:type="dxa"/>
                <w:vAlign w:val="center"/>
                <w:hideMark/>
              </w:tcPr>
            </w:tcPrChange>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60" w:author="Brian Bohman" w:date="2021-10-27T05:58:00Z">
              <w:tcPr>
                <w:tcW w:w="1008" w:type="dxa"/>
                <w:vAlign w:val="center"/>
                <w:hideMark/>
              </w:tcPr>
            </w:tcPrChange>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19CD" w:rsidRPr="009B3DCC" w14:paraId="40C61D16" w14:textId="77777777" w:rsidTr="00E419CD">
        <w:trPr>
          <w:trHeight w:val="165"/>
          <w:trPrChange w:id="3661" w:author="Brian Bohman" w:date="2021-10-27T05:58:00Z">
            <w:trPr>
              <w:trHeight w:val="165"/>
            </w:trPr>
          </w:trPrChange>
        </w:trPr>
        <w:tc>
          <w:tcPr>
            <w:tcW w:w="360" w:type="dxa"/>
            <w:vAlign w:val="center"/>
            <w:hideMark/>
            <w:tcPrChange w:id="3662" w:author="Brian Bohman" w:date="2021-10-27T05:58:00Z">
              <w:tcPr>
                <w:tcW w:w="360" w:type="dxa"/>
                <w:vAlign w:val="center"/>
                <w:hideMark/>
              </w:tcPr>
            </w:tcPrChange>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Change w:id="3663" w:author="Brian Bohman" w:date="2021-10-27T05:58:00Z">
              <w:tcPr>
                <w:tcW w:w="864" w:type="dxa"/>
                <w:vAlign w:val="center"/>
                <w:hideMark/>
              </w:tcPr>
            </w:tcPrChange>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64" w:author="Brian Bohman" w:date="2021-10-27T05:58:00Z">
              <w:tcPr>
                <w:tcW w:w="1152" w:type="dxa"/>
                <w:vAlign w:val="center"/>
                <w:hideMark/>
              </w:tcPr>
            </w:tcPrChange>
          </w:tcPr>
          <w:p w14:paraId="2E73044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65" w:author="Brian Bohman" w:date="2021-10-27T05:58:00Z">
              <w:tcPr>
                <w:tcW w:w="504" w:type="dxa"/>
                <w:vAlign w:val="center"/>
                <w:hideMark/>
              </w:tcPr>
            </w:tcPrChange>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66" w:author="Brian Bohman" w:date="2021-10-27T05:58:00Z">
              <w:tcPr>
                <w:tcW w:w="1008" w:type="dxa"/>
                <w:vAlign w:val="center"/>
                <w:hideMark/>
              </w:tcPr>
            </w:tcPrChange>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67" w:author="Brian Bohman" w:date="2021-10-27T05:58:00Z">
              <w:tcPr>
                <w:tcW w:w="1008" w:type="dxa"/>
                <w:vAlign w:val="center"/>
                <w:hideMark/>
              </w:tcPr>
            </w:tcPrChange>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68" w:author="Brian Bohman" w:date="2021-10-27T05:58:00Z">
              <w:tcPr>
                <w:tcW w:w="720" w:type="dxa"/>
                <w:vAlign w:val="center"/>
                <w:hideMark/>
              </w:tcPr>
            </w:tcPrChange>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69" w:author="Brian Bohman" w:date="2021-10-27T05:58:00Z">
              <w:tcPr>
                <w:tcW w:w="1008" w:type="dxa"/>
                <w:vAlign w:val="center"/>
                <w:hideMark/>
              </w:tcPr>
            </w:tcPrChange>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670" w:author="Brian Bohman" w:date="2021-10-27T05:58:00Z">
              <w:tcPr>
                <w:tcW w:w="1152" w:type="dxa"/>
                <w:vAlign w:val="center"/>
                <w:hideMark/>
              </w:tcPr>
            </w:tcPrChange>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440" w:type="dxa"/>
            <w:vAlign w:val="center"/>
            <w:hideMark/>
            <w:tcPrChange w:id="3671" w:author="Brian Bohman" w:date="2021-10-27T05:58:00Z">
              <w:tcPr>
                <w:tcW w:w="1008" w:type="dxa"/>
                <w:vAlign w:val="center"/>
                <w:hideMark/>
              </w:tcPr>
            </w:tcPrChange>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19CD" w:rsidRPr="009B3DCC" w14:paraId="339B933A" w14:textId="77777777" w:rsidTr="00E419CD">
        <w:trPr>
          <w:trHeight w:val="165"/>
          <w:trPrChange w:id="3672" w:author="Brian Bohman" w:date="2021-10-27T05:58:00Z">
            <w:trPr>
              <w:trHeight w:val="165"/>
            </w:trPr>
          </w:trPrChange>
        </w:trPr>
        <w:tc>
          <w:tcPr>
            <w:tcW w:w="360" w:type="dxa"/>
            <w:vAlign w:val="center"/>
            <w:hideMark/>
            <w:tcPrChange w:id="3673" w:author="Brian Bohman" w:date="2021-10-27T05:58:00Z">
              <w:tcPr>
                <w:tcW w:w="360" w:type="dxa"/>
                <w:vAlign w:val="center"/>
                <w:hideMark/>
              </w:tcPr>
            </w:tcPrChange>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Change w:id="3674" w:author="Brian Bohman" w:date="2021-10-27T05:58:00Z">
              <w:tcPr>
                <w:tcW w:w="864" w:type="dxa"/>
                <w:vAlign w:val="center"/>
                <w:hideMark/>
              </w:tcPr>
            </w:tcPrChange>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75" w:author="Brian Bohman" w:date="2021-10-27T05:58:00Z">
              <w:tcPr>
                <w:tcW w:w="1152" w:type="dxa"/>
                <w:vAlign w:val="center"/>
                <w:hideMark/>
              </w:tcPr>
            </w:tcPrChange>
          </w:tcPr>
          <w:p w14:paraId="1919C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76" w:author="Brian Bohman" w:date="2021-10-27T05:58:00Z">
              <w:tcPr>
                <w:tcW w:w="504" w:type="dxa"/>
                <w:vAlign w:val="center"/>
                <w:hideMark/>
              </w:tcPr>
            </w:tcPrChange>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77" w:author="Brian Bohman" w:date="2021-10-27T05:58:00Z">
              <w:tcPr>
                <w:tcW w:w="1008" w:type="dxa"/>
                <w:vAlign w:val="center"/>
                <w:hideMark/>
              </w:tcPr>
            </w:tcPrChange>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78" w:author="Brian Bohman" w:date="2021-10-27T05:58:00Z">
              <w:tcPr>
                <w:tcW w:w="1008" w:type="dxa"/>
                <w:vAlign w:val="center"/>
                <w:hideMark/>
              </w:tcPr>
            </w:tcPrChange>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79" w:author="Brian Bohman" w:date="2021-10-27T05:58:00Z">
              <w:tcPr>
                <w:tcW w:w="720" w:type="dxa"/>
                <w:vAlign w:val="center"/>
                <w:hideMark/>
              </w:tcPr>
            </w:tcPrChange>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80" w:author="Brian Bohman" w:date="2021-10-27T05:58:00Z">
              <w:tcPr>
                <w:tcW w:w="1008" w:type="dxa"/>
                <w:vAlign w:val="center"/>
                <w:hideMark/>
              </w:tcPr>
            </w:tcPrChange>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681" w:author="Brian Bohman" w:date="2021-10-27T05:58:00Z">
              <w:tcPr>
                <w:tcW w:w="1152" w:type="dxa"/>
                <w:vAlign w:val="center"/>
                <w:hideMark/>
              </w:tcPr>
            </w:tcPrChange>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440" w:type="dxa"/>
            <w:vAlign w:val="center"/>
            <w:hideMark/>
            <w:tcPrChange w:id="3682" w:author="Brian Bohman" w:date="2021-10-27T05:58:00Z">
              <w:tcPr>
                <w:tcW w:w="1008" w:type="dxa"/>
                <w:vAlign w:val="center"/>
                <w:hideMark/>
              </w:tcPr>
            </w:tcPrChange>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19CD" w:rsidRPr="009B3DCC" w14:paraId="1AB9CEBF" w14:textId="77777777" w:rsidTr="00E419CD">
        <w:trPr>
          <w:trHeight w:val="165"/>
          <w:trPrChange w:id="3683" w:author="Brian Bohman" w:date="2021-10-27T05:58:00Z">
            <w:trPr>
              <w:trHeight w:val="165"/>
            </w:trPr>
          </w:trPrChange>
        </w:trPr>
        <w:tc>
          <w:tcPr>
            <w:tcW w:w="360" w:type="dxa"/>
            <w:vAlign w:val="center"/>
            <w:hideMark/>
            <w:tcPrChange w:id="3684" w:author="Brian Bohman" w:date="2021-10-27T05:58:00Z">
              <w:tcPr>
                <w:tcW w:w="360" w:type="dxa"/>
                <w:vAlign w:val="center"/>
                <w:hideMark/>
              </w:tcPr>
            </w:tcPrChange>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Change w:id="3685" w:author="Brian Bohman" w:date="2021-10-27T05:58:00Z">
              <w:tcPr>
                <w:tcW w:w="864" w:type="dxa"/>
                <w:vAlign w:val="center"/>
                <w:hideMark/>
              </w:tcPr>
            </w:tcPrChange>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86" w:author="Brian Bohman" w:date="2021-10-27T05:58:00Z">
              <w:tcPr>
                <w:tcW w:w="1152" w:type="dxa"/>
                <w:vAlign w:val="center"/>
                <w:hideMark/>
              </w:tcPr>
            </w:tcPrChange>
          </w:tcPr>
          <w:p w14:paraId="19C1D35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87" w:author="Brian Bohman" w:date="2021-10-27T05:58:00Z">
              <w:tcPr>
                <w:tcW w:w="504" w:type="dxa"/>
                <w:vAlign w:val="center"/>
                <w:hideMark/>
              </w:tcPr>
            </w:tcPrChange>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88" w:author="Brian Bohman" w:date="2021-10-27T05:58:00Z">
              <w:tcPr>
                <w:tcW w:w="1008" w:type="dxa"/>
                <w:vAlign w:val="center"/>
                <w:hideMark/>
              </w:tcPr>
            </w:tcPrChange>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689" w:author="Brian Bohman" w:date="2021-10-27T05:58:00Z">
              <w:tcPr>
                <w:tcW w:w="1008" w:type="dxa"/>
                <w:vAlign w:val="center"/>
                <w:hideMark/>
              </w:tcPr>
            </w:tcPrChange>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690" w:author="Brian Bohman" w:date="2021-10-27T05:58:00Z">
              <w:tcPr>
                <w:tcW w:w="720" w:type="dxa"/>
                <w:vAlign w:val="center"/>
                <w:hideMark/>
              </w:tcPr>
            </w:tcPrChange>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691" w:author="Brian Bohman" w:date="2021-10-27T05:58:00Z">
              <w:tcPr>
                <w:tcW w:w="1008" w:type="dxa"/>
                <w:vAlign w:val="center"/>
                <w:hideMark/>
              </w:tcPr>
            </w:tcPrChange>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692" w:author="Brian Bohman" w:date="2021-10-27T05:58:00Z">
              <w:tcPr>
                <w:tcW w:w="1152" w:type="dxa"/>
                <w:vAlign w:val="center"/>
                <w:hideMark/>
              </w:tcPr>
            </w:tcPrChange>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693" w:author="Brian Bohman" w:date="2021-10-27T05:58:00Z">
              <w:tcPr>
                <w:tcW w:w="1008" w:type="dxa"/>
                <w:vAlign w:val="center"/>
                <w:hideMark/>
              </w:tcPr>
            </w:tcPrChange>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4151857D" w14:textId="77777777" w:rsidTr="00E419CD">
        <w:trPr>
          <w:trHeight w:val="165"/>
          <w:trPrChange w:id="3694" w:author="Brian Bohman" w:date="2021-10-27T05:58:00Z">
            <w:trPr>
              <w:trHeight w:val="165"/>
            </w:trPr>
          </w:trPrChange>
        </w:trPr>
        <w:tc>
          <w:tcPr>
            <w:tcW w:w="360" w:type="dxa"/>
            <w:vAlign w:val="center"/>
            <w:hideMark/>
            <w:tcPrChange w:id="3695" w:author="Brian Bohman" w:date="2021-10-27T05:58:00Z">
              <w:tcPr>
                <w:tcW w:w="360" w:type="dxa"/>
                <w:vAlign w:val="center"/>
                <w:hideMark/>
              </w:tcPr>
            </w:tcPrChange>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Change w:id="3696" w:author="Brian Bohman" w:date="2021-10-27T05:58:00Z">
              <w:tcPr>
                <w:tcW w:w="864" w:type="dxa"/>
                <w:vAlign w:val="center"/>
                <w:hideMark/>
              </w:tcPr>
            </w:tcPrChange>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697" w:author="Brian Bohman" w:date="2021-10-27T05:58:00Z">
              <w:tcPr>
                <w:tcW w:w="1152" w:type="dxa"/>
                <w:vAlign w:val="center"/>
                <w:hideMark/>
              </w:tcPr>
            </w:tcPrChange>
          </w:tcPr>
          <w:p w14:paraId="23D90D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698" w:author="Brian Bohman" w:date="2021-10-27T05:58:00Z">
              <w:tcPr>
                <w:tcW w:w="504" w:type="dxa"/>
                <w:vAlign w:val="center"/>
                <w:hideMark/>
              </w:tcPr>
            </w:tcPrChange>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Change w:id="3699" w:author="Brian Bohman" w:date="2021-10-27T05:58:00Z">
              <w:tcPr>
                <w:tcW w:w="1008" w:type="dxa"/>
                <w:vAlign w:val="center"/>
                <w:hideMark/>
              </w:tcPr>
            </w:tcPrChange>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Change w:id="3700" w:author="Brian Bohman" w:date="2021-10-27T05:58:00Z">
              <w:tcPr>
                <w:tcW w:w="1008" w:type="dxa"/>
                <w:vAlign w:val="center"/>
                <w:hideMark/>
              </w:tcPr>
            </w:tcPrChange>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01" w:author="Brian Bohman" w:date="2021-10-27T05:58:00Z">
              <w:tcPr>
                <w:tcW w:w="720" w:type="dxa"/>
                <w:vAlign w:val="center"/>
                <w:hideMark/>
              </w:tcPr>
            </w:tcPrChange>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02" w:author="Brian Bohman" w:date="2021-10-27T05:58:00Z">
              <w:tcPr>
                <w:tcW w:w="1008" w:type="dxa"/>
                <w:vAlign w:val="center"/>
                <w:hideMark/>
              </w:tcPr>
            </w:tcPrChange>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03" w:author="Brian Bohman" w:date="2021-10-27T05:58:00Z">
              <w:tcPr>
                <w:tcW w:w="1152" w:type="dxa"/>
                <w:vAlign w:val="center"/>
                <w:hideMark/>
              </w:tcPr>
            </w:tcPrChange>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3704" w:author="Brian Bohman" w:date="2021-10-27T05:58:00Z">
              <w:tcPr>
                <w:tcW w:w="1008" w:type="dxa"/>
                <w:vAlign w:val="center"/>
                <w:hideMark/>
              </w:tcPr>
            </w:tcPrChange>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72365790" w14:textId="77777777" w:rsidTr="00E419CD">
        <w:trPr>
          <w:trHeight w:val="165"/>
          <w:trPrChange w:id="3705" w:author="Brian Bohman" w:date="2021-10-27T05:58:00Z">
            <w:trPr>
              <w:trHeight w:val="165"/>
            </w:trPr>
          </w:trPrChange>
        </w:trPr>
        <w:tc>
          <w:tcPr>
            <w:tcW w:w="360" w:type="dxa"/>
            <w:vAlign w:val="center"/>
            <w:hideMark/>
            <w:tcPrChange w:id="3706" w:author="Brian Bohman" w:date="2021-10-27T05:58:00Z">
              <w:tcPr>
                <w:tcW w:w="360" w:type="dxa"/>
                <w:vAlign w:val="center"/>
                <w:hideMark/>
              </w:tcPr>
            </w:tcPrChange>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Change w:id="3707" w:author="Brian Bohman" w:date="2021-10-27T05:58:00Z">
              <w:tcPr>
                <w:tcW w:w="864" w:type="dxa"/>
                <w:vAlign w:val="center"/>
                <w:hideMark/>
              </w:tcPr>
            </w:tcPrChange>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08" w:author="Brian Bohman" w:date="2021-10-27T05:58:00Z">
              <w:tcPr>
                <w:tcW w:w="1152" w:type="dxa"/>
                <w:vAlign w:val="center"/>
                <w:hideMark/>
              </w:tcPr>
            </w:tcPrChange>
          </w:tcPr>
          <w:p w14:paraId="2AAC25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09" w:author="Brian Bohman" w:date="2021-10-27T05:58:00Z">
              <w:tcPr>
                <w:tcW w:w="504" w:type="dxa"/>
                <w:vAlign w:val="center"/>
                <w:hideMark/>
              </w:tcPr>
            </w:tcPrChange>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10" w:author="Brian Bohman" w:date="2021-10-27T05:58:00Z">
              <w:tcPr>
                <w:tcW w:w="1008" w:type="dxa"/>
                <w:vAlign w:val="center"/>
                <w:hideMark/>
              </w:tcPr>
            </w:tcPrChange>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11" w:author="Brian Bohman" w:date="2021-10-27T05:58:00Z">
              <w:tcPr>
                <w:tcW w:w="1008" w:type="dxa"/>
                <w:vAlign w:val="center"/>
                <w:hideMark/>
              </w:tcPr>
            </w:tcPrChange>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12" w:author="Brian Bohman" w:date="2021-10-27T05:58:00Z">
              <w:tcPr>
                <w:tcW w:w="720" w:type="dxa"/>
                <w:vAlign w:val="center"/>
                <w:hideMark/>
              </w:tcPr>
            </w:tcPrChange>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13" w:author="Brian Bohman" w:date="2021-10-27T05:58:00Z">
              <w:tcPr>
                <w:tcW w:w="1008" w:type="dxa"/>
                <w:vAlign w:val="center"/>
                <w:hideMark/>
              </w:tcPr>
            </w:tcPrChange>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14" w:author="Brian Bohman" w:date="2021-10-27T05:58:00Z">
              <w:tcPr>
                <w:tcW w:w="1152" w:type="dxa"/>
                <w:vAlign w:val="center"/>
                <w:hideMark/>
              </w:tcPr>
            </w:tcPrChange>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440" w:type="dxa"/>
            <w:vAlign w:val="center"/>
            <w:hideMark/>
            <w:tcPrChange w:id="3715" w:author="Brian Bohman" w:date="2021-10-27T05:58:00Z">
              <w:tcPr>
                <w:tcW w:w="1008" w:type="dxa"/>
                <w:vAlign w:val="center"/>
                <w:hideMark/>
              </w:tcPr>
            </w:tcPrChange>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B5FAC12" w14:textId="77777777" w:rsidTr="00E419CD">
        <w:trPr>
          <w:trHeight w:val="165"/>
          <w:trPrChange w:id="3716" w:author="Brian Bohman" w:date="2021-10-27T05:58:00Z">
            <w:trPr>
              <w:trHeight w:val="165"/>
            </w:trPr>
          </w:trPrChange>
        </w:trPr>
        <w:tc>
          <w:tcPr>
            <w:tcW w:w="360" w:type="dxa"/>
            <w:vAlign w:val="center"/>
            <w:hideMark/>
            <w:tcPrChange w:id="3717" w:author="Brian Bohman" w:date="2021-10-27T05:58:00Z">
              <w:tcPr>
                <w:tcW w:w="360" w:type="dxa"/>
                <w:vAlign w:val="center"/>
                <w:hideMark/>
              </w:tcPr>
            </w:tcPrChange>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Change w:id="3718" w:author="Brian Bohman" w:date="2021-10-27T05:58:00Z">
              <w:tcPr>
                <w:tcW w:w="864" w:type="dxa"/>
                <w:vAlign w:val="center"/>
                <w:hideMark/>
              </w:tcPr>
            </w:tcPrChange>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19" w:author="Brian Bohman" w:date="2021-10-27T05:58:00Z">
              <w:tcPr>
                <w:tcW w:w="1152" w:type="dxa"/>
                <w:vAlign w:val="center"/>
                <w:hideMark/>
              </w:tcPr>
            </w:tcPrChange>
          </w:tcPr>
          <w:p w14:paraId="5A7D92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20" w:author="Brian Bohman" w:date="2021-10-27T05:58:00Z">
              <w:tcPr>
                <w:tcW w:w="504" w:type="dxa"/>
                <w:vAlign w:val="center"/>
                <w:hideMark/>
              </w:tcPr>
            </w:tcPrChange>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21" w:author="Brian Bohman" w:date="2021-10-27T05:58:00Z">
              <w:tcPr>
                <w:tcW w:w="1008" w:type="dxa"/>
                <w:vAlign w:val="center"/>
                <w:hideMark/>
              </w:tcPr>
            </w:tcPrChange>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22" w:author="Brian Bohman" w:date="2021-10-27T05:58:00Z">
              <w:tcPr>
                <w:tcW w:w="1008" w:type="dxa"/>
                <w:vAlign w:val="center"/>
                <w:hideMark/>
              </w:tcPr>
            </w:tcPrChange>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23" w:author="Brian Bohman" w:date="2021-10-27T05:58:00Z">
              <w:tcPr>
                <w:tcW w:w="720" w:type="dxa"/>
                <w:vAlign w:val="center"/>
                <w:hideMark/>
              </w:tcPr>
            </w:tcPrChange>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24" w:author="Brian Bohman" w:date="2021-10-27T05:58:00Z">
              <w:tcPr>
                <w:tcW w:w="1008" w:type="dxa"/>
                <w:vAlign w:val="center"/>
                <w:hideMark/>
              </w:tcPr>
            </w:tcPrChange>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25" w:author="Brian Bohman" w:date="2021-10-27T05:58:00Z">
              <w:tcPr>
                <w:tcW w:w="1152" w:type="dxa"/>
                <w:vAlign w:val="center"/>
                <w:hideMark/>
              </w:tcPr>
            </w:tcPrChange>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440" w:type="dxa"/>
            <w:vAlign w:val="center"/>
            <w:hideMark/>
            <w:tcPrChange w:id="3726" w:author="Brian Bohman" w:date="2021-10-27T05:58:00Z">
              <w:tcPr>
                <w:tcW w:w="1008" w:type="dxa"/>
                <w:vAlign w:val="center"/>
                <w:hideMark/>
              </w:tcPr>
            </w:tcPrChange>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1C22F140" w14:textId="77777777" w:rsidTr="00E419CD">
        <w:trPr>
          <w:trHeight w:val="165"/>
          <w:trPrChange w:id="3727" w:author="Brian Bohman" w:date="2021-10-27T05:58:00Z">
            <w:trPr>
              <w:trHeight w:val="165"/>
            </w:trPr>
          </w:trPrChange>
        </w:trPr>
        <w:tc>
          <w:tcPr>
            <w:tcW w:w="360" w:type="dxa"/>
            <w:vAlign w:val="center"/>
            <w:hideMark/>
            <w:tcPrChange w:id="3728" w:author="Brian Bohman" w:date="2021-10-27T05:58:00Z">
              <w:tcPr>
                <w:tcW w:w="360" w:type="dxa"/>
                <w:vAlign w:val="center"/>
                <w:hideMark/>
              </w:tcPr>
            </w:tcPrChange>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Change w:id="3729" w:author="Brian Bohman" w:date="2021-10-27T05:58:00Z">
              <w:tcPr>
                <w:tcW w:w="864" w:type="dxa"/>
                <w:vAlign w:val="center"/>
                <w:hideMark/>
              </w:tcPr>
            </w:tcPrChange>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30" w:author="Brian Bohman" w:date="2021-10-27T05:58:00Z">
              <w:tcPr>
                <w:tcW w:w="1152" w:type="dxa"/>
                <w:vAlign w:val="center"/>
                <w:hideMark/>
              </w:tcPr>
            </w:tcPrChange>
          </w:tcPr>
          <w:p w14:paraId="013C019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31" w:author="Brian Bohman" w:date="2021-10-27T05:58:00Z">
              <w:tcPr>
                <w:tcW w:w="504" w:type="dxa"/>
                <w:vAlign w:val="center"/>
                <w:hideMark/>
              </w:tcPr>
            </w:tcPrChange>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32" w:author="Brian Bohman" w:date="2021-10-27T05:58:00Z">
              <w:tcPr>
                <w:tcW w:w="1008" w:type="dxa"/>
                <w:vAlign w:val="center"/>
                <w:hideMark/>
              </w:tcPr>
            </w:tcPrChange>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33" w:author="Brian Bohman" w:date="2021-10-27T05:58:00Z">
              <w:tcPr>
                <w:tcW w:w="1008" w:type="dxa"/>
                <w:vAlign w:val="center"/>
                <w:hideMark/>
              </w:tcPr>
            </w:tcPrChange>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34" w:author="Brian Bohman" w:date="2021-10-27T05:58:00Z">
              <w:tcPr>
                <w:tcW w:w="720" w:type="dxa"/>
                <w:vAlign w:val="center"/>
                <w:hideMark/>
              </w:tcPr>
            </w:tcPrChange>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35" w:author="Brian Bohman" w:date="2021-10-27T05:58:00Z">
              <w:tcPr>
                <w:tcW w:w="1008" w:type="dxa"/>
                <w:vAlign w:val="center"/>
                <w:hideMark/>
              </w:tcPr>
            </w:tcPrChange>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736" w:author="Brian Bohman" w:date="2021-10-27T05:58:00Z">
              <w:tcPr>
                <w:tcW w:w="1152" w:type="dxa"/>
                <w:vAlign w:val="center"/>
                <w:hideMark/>
              </w:tcPr>
            </w:tcPrChange>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3737" w:author="Brian Bohman" w:date="2021-10-27T05:58:00Z">
              <w:tcPr>
                <w:tcW w:w="1008" w:type="dxa"/>
                <w:vAlign w:val="center"/>
                <w:hideMark/>
              </w:tcPr>
            </w:tcPrChange>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19CD" w:rsidRPr="009B3DCC" w14:paraId="28A633DB" w14:textId="77777777" w:rsidTr="00E419CD">
        <w:trPr>
          <w:trHeight w:val="165"/>
          <w:trPrChange w:id="3738" w:author="Brian Bohman" w:date="2021-10-27T05:58:00Z">
            <w:trPr>
              <w:trHeight w:val="165"/>
            </w:trPr>
          </w:trPrChange>
        </w:trPr>
        <w:tc>
          <w:tcPr>
            <w:tcW w:w="360" w:type="dxa"/>
            <w:vAlign w:val="center"/>
            <w:hideMark/>
            <w:tcPrChange w:id="3739" w:author="Brian Bohman" w:date="2021-10-27T05:58:00Z">
              <w:tcPr>
                <w:tcW w:w="360" w:type="dxa"/>
                <w:vAlign w:val="center"/>
                <w:hideMark/>
              </w:tcPr>
            </w:tcPrChange>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Change w:id="3740" w:author="Brian Bohman" w:date="2021-10-27T05:58:00Z">
              <w:tcPr>
                <w:tcW w:w="864" w:type="dxa"/>
                <w:vAlign w:val="center"/>
                <w:hideMark/>
              </w:tcPr>
            </w:tcPrChange>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41" w:author="Brian Bohman" w:date="2021-10-27T05:58:00Z">
              <w:tcPr>
                <w:tcW w:w="1152" w:type="dxa"/>
                <w:vAlign w:val="center"/>
                <w:hideMark/>
              </w:tcPr>
            </w:tcPrChange>
          </w:tcPr>
          <w:p w14:paraId="3A9A0A5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42" w:author="Brian Bohman" w:date="2021-10-27T05:58:00Z">
              <w:tcPr>
                <w:tcW w:w="504" w:type="dxa"/>
                <w:vAlign w:val="center"/>
                <w:hideMark/>
              </w:tcPr>
            </w:tcPrChange>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43" w:author="Brian Bohman" w:date="2021-10-27T05:58:00Z">
              <w:tcPr>
                <w:tcW w:w="1008" w:type="dxa"/>
                <w:vAlign w:val="center"/>
                <w:hideMark/>
              </w:tcPr>
            </w:tcPrChange>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44" w:author="Brian Bohman" w:date="2021-10-27T05:58:00Z">
              <w:tcPr>
                <w:tcW w:w="1008" w:type="dxa"/>
                <w:vAlign w:val="center"/>
                <w:hideMark/>
              </w:tcPr>
            </w:tcPrChange>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45" w:author="Brian Bohman" w:date="2021-10-27T05:58:00Z">
              <w:tcPr>
                <w:tcW w:w="720" w:type="dxa"/>
                <w:vAlign w:val="center"/>
                <w:hideMark/>
              </w:tcPr>
            </w:tcPrChange>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46" w:author="Brian Bohman" w:date="2021-10-27T05:58:00Z">
              <w:tcPr>
                <w:tcW w:w="1008" w:type="dxa"/>
                <w:vAlign w:val="center"/>
                <w:hideMark/>
              </w:tcPr>
            </w:tcPrChange>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747" w:author="Brian Bohman" w:date="2021-10-27T05:58:00Z">
              <w:tcPr>
                <w:tcW w:w="1152" w:type="dxa"/>
                <w:vAlign w:val="center"/>
                <w:hideMark/>
              </w:tcPr>
            </w:tcPrChange>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440" w:type="dxa"/>
            <w:vAlign w:val="center"/>
            <w:hideMark/>
            <w:tcPrChange w:id="3748" w:author="Brian Bohman" w:date="2021-10-27T05:58:00Z">
              <w:tcPr>
                <w:tcW w:w="1008" w:type="dxa"/>
                <w:vAlign w:val="center"/>
                <w:hideMark/>
              </w:tcPr>
            </w:tcPrChange>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63C9909" w14:textId="77777777" w:rsidTr="00E419CD">
        <w:trPr>
          <w:trHeight w:val="165"/>
          <w:trPrChange w:id="3749" w:author="Brian Bohman" w:date="2021-10-27T05:58:00Z">
            <w:trPr>
              <w:trHeight w:val="165"/>
            </w:trPr>
          </w:trPrChange>
        </w:trPr>
        <w:tc>
          <w:tcPr>
            <w:tcW w:w="360" w:type="dxa"/>
            <w:vAlign w:val="center"/>
            <w:hideMark/>
            <w:tcPrChange w:id="3750" w:author="Brian Bohman" w:date="2021-10-27T05:58:00Z">
              <w:tcPr>
                <w:tcW w:w="360" w:type="dxa"/>
                <w:vAlign w:val="center"/>
                <w:hideMark/>
              </w:tcPr>
            </w:tcPrChange>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Change w:id="3751" w:author="Brian Bohman" w:date="2021-10-27T05:58:00Z">
              <w:tcPr>
                <w:tcW w:w="864" w:type="dxa"/>
                <w:vAlign w:val="center"/>
                <w:hideMark/>
              </w:tcPr>
            </w:tcPrChange>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52" w:author="Brian Bohman" w:date="2021-10-27T05:58:00Z">
              <w:tcPr>
                <w:tcW w:w="1152" w:type="dxa"/>
                <w:vAlign w:val="center"/>
                <w:hideMark/>
              </w:tcPr>
            </w:tcPrChange>
          </w:tcPr>
          <w:p w14:paraId="2E9718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53" w:author="Brian Bohman" w:date="2021-10-27T05:58:00Z">
              <w:tcPr>
                <w:tcW w:w="504" w:type="dxa"/>
                <w:vAlign w:val="center"/>
                <w:hideMark/>
              </w:tcPr>
            </w:tcPrChange>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54" w:author="Brian Bohman" w:date="2021-10-27T05:58:00Z">
              <w:tcPr>
                <w:tcW w:w="1008" w:type="dxa"/>
                <w:vAlign w:val="center"/>
                <w:hideMark/>
              </w:tcPr>
            </w:tcPrChange>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55" w:author="Brian Bohman" w:date="2021-10-27T05:58:00Z">
              <w:tcPr>
                <w:tcW w:w="1008" w:type="dxa"/>
                <w:vAlign w:val="center"/>
                <w:hideMark/>
              </w:tcPr>
            </w:tcPrChange>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56" w:author="Brian Bohman" w:date="2021-10-27T05:58:00Z">
              <w:tcPr>
                <w:tcW w:w="720" w:type="dxa"/>
                <w:vAlign w:val="center"/>
                <w:hideMark/>
              </w:tcPr>
            </w:tcPrChange>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57" w:author="Brian Bohman" w:date="2021-10-27T05:58:00Z">
              <w:tcPr>
                <w:tcW w:w="1008" w:type="dxa"/>
                <w:vAlign w:val="center"/>
                <w:hideMark/>
              </w:tcPr>
            </w:tcPrChange>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758" w:author="Brian Bohman" w:date="2021-10-27T05:58:00Z">
              <w:tcPr>
                <w:tcW w:w="1152" w:type="dxa"/>
                <w:vAlign w:val="center"/>
                <w:hideMark/>
              </w:tcPr>
            </w:tcPrChange>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440" w:type="dxa"/>
            <w:vAlign w:val="center"/>
            <w:hideMark/>
            <w:tcPrChange w:id="3759" w:author="Brian Bohman" w:date="2021-10-27T05:58:00Z">
              <w:tcPr>
                <w:tcW w:w="1008" w:type="dxa"/>
                <w:vAlign w:val="center"/>
                <w:hideMark/>
              </w:tcPr>
            </w:tcPrChange>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A5B9CF6" w14:textId="77777777" w:rsidTr="00E419CD">
        <w:trPr>
          <w:trHeight w:val="165"/>
          <w:trPrChange w:id="3760" w:author="Brian Bohman" w:date="2021-10-27T05:58:00Z">
            <w:trPr>
              <w:trHeight w:val="165"/>
            </w:trPr>
          </w:trPrChange>
        </w:trPr>
        <w:tc>
          <w:tcPr>
            <w:tcW w:w="360" w:type="dxa"/>
            <w:vAlign w:val="center"/>
            <w:hideMark/>
            <w:tcPrChange w:id="3761" w:author="Brian Bohman" w:date="2021-10-27T05:58:00Z">
              <w:tcPr>
                <w:tcW w:w="360" w:type="dxa"/>
                <w:vAlign w:val="center"/>
                <w:hideMark/>
              </w:tcPr>
            </w:tcPrChange>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Change w:id="3762" w:author="Brian Bohman" w:date="2021-10-27T05:58:00Z">
              <w:tcPr>
                <w:tcW w:w="864" w:type="dxa"/>
                <w:vAlign w:val="center"/>
                <w:hideMark/>
              </w:tcPr>
            </w:tcPrChange>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63" w:author="Brian Bohman" w:date="2021-10-27T05:58:00Z">
              <w:tcPr>
                <w:tcW w:w="1152" w:type="dxa"/>
                <w:vAlign w:val="center"/>
                <w:hideMark/>
              </w:tcPr>
            </w:tcPrChange>
          </w:tcPr>
          <w:p w14:paraId="11575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64" w:author="Brian Bohman" w:date="2021-10-27T05:58:00Z">
              <w:tcPr>
                <w:tcW w:w="504" w:type="dxa"/>
                <w:vAlign w:val="center"/>
                <w:hideMark/>
              </w:tcPr>
            </w:tcPrChange>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Change w:id="3765" w:author="Brian Bohman" w:date="2021-10-27T05:58:00Z">
              <w:tcPr>
                <w:tcW w:w="1008" w:type="dxa"/>
                <w:vAlign w:val="center"/>
                <w:hideMark/>
              </w:tcPr>
            </w:tcPrChange>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Change w:id="3766" w:author="Brian Bohman" w:date="2021-10-27T05:58:00Z">
              <w:tcPr>
                <w:tcW w:w="1008" w:type="dxa"/>
                <w:vAlign w:val="center"/>
                <w:hideMark/>
              </w:tcPr>
            </w:tcPrChange>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67" w:author="Brian Bohman" w:date="2021-10-27T05:58:00Z">
              <w:tcPr>
                <w:tcW w:w="720" w:type="dxa"/>
                <w:vAlign w:val="center"/>
                <w:hideMark/>
              </w:tcPr>
            </w:tcPrChange>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68" w:author="Brian Bohman" w:date="2021-10-27T05:58:00Z">
              <w:tcPr>
                <w:tcW w:w="1008" w:type="dxa"/>
                <w:vAlign w:val="center"/>
                <w:hideMark/>
              </w:tcPr>
            </w:tcPrChange>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769" w:author="Brian Bohman" w:date="2021-10-27T05:58:00Z">
              <w:tcPr>
                <w:tcW w:w="1152" w:type="dxa"/>
                <w:vAlign w:val="center"/>
                <w:hideMark/>
              </w:tcPr>
            </w:tcPrChange>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440" w:type="dxa"/>
            <w:vAlign w:val="center"/>
            <w:hideMark/>
            <w:tcPrChange w:id="3770" w:author="Brian Bohman" w:date="2021-10-27T05:58:00Z">
              <w:tcPr>
                <w:tcW w:w="1008" w:type="dxa"/>
                <w:vAlign w:val="center"/>
                <w:hideMark/>
              </w:tcPr>
            </w:tcPrChange>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35541C12" w14:textId="77777777" w:rsidTr="00E419CD">
        <w:trPr>
          <w:trHeight w:val="180"/>
          <w:trPrChange w:id="3771" w:author="Brian Bohman" w:date="2021-10-27T05:58:00Z">
            <w:trPr>
              <w:trHeight w:val="180"/>
            </w:trPr>
          </w:trPrChange>
        </w:trPr>
        <w:tc>
          <w:tcPr>
            <w:tcW w:w="360" w:type="dxa"/>
            <w:vAlign w:val="center"/>
            <w:hideMark/>
            <w:tcPrChange w:id="3772" w:author="Brian Bohman" w:date="2021-10-27T05:58:00Z">
              <w:tcPr>
                <w:tcW w:w="360" w:type="dxa"/>
                <w:vAlign w:val="center"/>
                <w:hideMark/>
              </w:tcPr>
            </w:tcPrChange>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Change w:id="3773" w:author="Brian Bohman" w:date="2021-10-27T05:58:00Z">
              <w:tcPr>
                <w:tcW w:w="864" w:type="dxa"/>
                <w:vAlign w:val="center"/>
                <w:hideMark/>
              </w:tcPr>
            </w:tcPrChange>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74" w:author="Brian Bohman" w:date="2021-10-27T05:58:00Z">
              <w:tcPr>
                <w:tcW w:w="1152" w:type="dxa"/>
                <w:vAlign w:val="center"/>
                <w:hideMark/>
              </w:tcPr>
            </w:tcPrChange>
          </w:tcPr>
          <w:p w14:paraId="3DF13B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75" w:author="Brian Bohman" w:date="2021-10-27T05:58:00Z">
              <w:tcPr>
                <w:tcW w:w="504" w:type="dxa"/>
                <w:vAlign w:val="center"/>
                <w:hideMark/>
              </w:tcPr>
            </w:tcPrChange>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76" w:author="Brian Bohman" w:date="2021-10-27T05:58:00Z">
              <w:tcPr>
                <w:tcW w:w="1008" w:type="dxa"/>
                <w:vAlign w:val="center"/>
                <w:hideMark/>
              </w:tcPr>
            </w:tcPrChange>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77" w:author="Brian Bohman" w:date="2021-10-27T05:58:00Z">
              <w:tcPr>
                <w:tcW w:w="1008" w:type="dxa"/>
                <w:vAlign w:val="center"/>
                <w:hideMark/>
              </w:tcPr>
            </w:tcPrChange>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78" w:author="Brian Bohman" w:date="2021-10-27T05:58:00Z">
              <w:tcPr>
                <w:tcW w:w="720" w:type="dxa"/>
                <w:vAlign w:val="center"/>
                <w:hideMark/>
              </w:tcPr>
            </w:tcPrChange>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79" w:author="Brian Bohman" w:date="2021-10-27T05:58:00Z">
              <w:tcPr>
                <w:tcW w:w="1008" w:type="dxa"/>
                <w:vAlign w:val="center"/>
                <w:hideMark/>
              </w:tcPr>
            </w:tcPrChange>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780" w:author="Brian Bohman" w:date="2021-10-27T05:58:00Z">
              <w:tcPr>
                <w:tcW w:w="1152" w:type="dxa"/>
                <w:vAlign w:val="center"/>
                <w:hideMark/>
              </w:tcPr>
            </w:tcPrChange>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440" w:type="dxa"/>
            <w:vAlign w:val="center"/>
            <w:hideMark/>
            <w:tcPrChange w:id="3781" w:author="Brian Bohman" w:date="2021-10-27T05:58:00Z">
              <w:tcPr>
                <w:tcW w:w="1008" w:type="dxa"/>
                <w:vAlign w:val="center"/>
                <w:hideMark/>
              </w:tcPr>
            </w:tcPrChange>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F9D8D5A" w14:textId="77777777" w:rsidTr="00E419CD">
        <w:trPr>
          <w:trHeight w:val="165"/>
          <w:trPrChange w:id="3782" w:author="Brian Bohman" w:date="2021-10-27T05:58:00Z">
            <w:trPr>
              <w:trHeight w:val="165"/>
            </w:trPr>
          </w:trPrChange>
        </w:trPr>
        <w:tc>
          <w:tcPr>
            <w:tcW w:w="360" w:type="dxa"/>
            <w:vAlign w:val="center"/>
            <w:hideMark/>
            <w:tcPrChange w:id="3783" w:author="Brian Bohman" w:date="2021-10-27T05:58:00Z">
              <w:tcPr>
                <w:tcW w:w="360" w:type="dxa"/>
                <w:vAlign w:val="center"/>
                <w:hideMark/>
              </w:tcPr>
            </w:tcPrChange>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Change w:id="3784" w:author="Brian Bohman" w:date="2021-10-27T05:58:00Z">
              <w:tcPr>
                <w:tcW w:w="864" w:type="dxa"/>
                <w:vAlign w:val="center"/>
                <w:hideMark/>
              </w:tcPr>
            </w:tcPrChange>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85" w:author="Brian Bohman" w:date="2021-10-27T05:58:00Z">
              <w:tcPr>
                <w:tcW w:w="1152" w:type="dxa"/>
                <w:vAlign w:val="center"/>
                <w:hideMark/>
              </w:tcPr>
            </w:tcPrChange>
          </w:tcPr>
          <w:p w14:paraId="75DD59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86" w:author="Brian Bohman" w:date="2021-10-27T05:58:00Z">
              <w:tcPr>
                <w:tcW w:w="504" w:type="dxa"/>
                <w:vAlign w:val="center"/>
                <w:hideMark/>
              </w:tcPr>
            </w:tcPrChange>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87" w:author="Brian Bohman" w:date="2021-10-27T05:58:00Z">
              <w:tcPr>
                <w:tcW w:w="1008" w:type="dxa"/>
                <w:vAlign w:val="center"/>
                <w:hideMark/>
              </w:tcPr>
            </w:tcPrChange>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88" w:author="Brian Bohman" w:date="2021-10-27T05:58:00Z">
              <w:tcPr>
                <w:tcW w:w="1008" w:type="dxa"/>
                <w:vAlign w:val="center"/>
                <w:hideMark/>
              </w:tcPr>
            </w:tcPrChange>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789" w:author="Brian Bohman" w:date="2021-10-27T05:58:00Z">
              <w:tcPr>
                <w:tcW w:w="720" w:type="dxa"/>
                <w:vAlign w:val="center"/>
                <w:hideMark/>
              </w:tcPr>
            </w:tcPrChange>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790" w:author="Brian Bohman" w:date="2021-10-27T05:58:00Z">
              <w:tcPr>
                <w:tcW w:w="1008" w:type="dxa"/>
                <w:vAlign w:val="center"/>
                <w:hideMark/>
              </w:tcPr>
            </w:tcPrChange>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791" w:author="Brian Bohman" w:date="2021-10-27T05:58:00Z">
              <w:tcPr>
                <w:tcW w:w="1152" w:type="dxa"/>
                <w:vAlign w:val="center"/>
                <w:hideMark/>
              </w:tcPr>
            </w:tcPrChange>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3792" w:author="Brian Bohman" w:date="2021-10-27T05:58:00Z">
              <w:tcPr>
                <w:tcW w:w="1008" w:type="dxa"/>
                <w:vAlign w:val="center"/>
                <w:hideMark/>
              </w:tcPr>
            </w:tcPrChange>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79F45438" w14:textId="77777777" w:rsidTr="00E419CD">
        <w:trPr>
          <w:trHeight w:val="165"/>
          <w:trPrChange w:id="3793" w:author="Brian Bohman" w:date="2021-10-27T05:58:00Z">
            <w:trPr>
              <w:trHeight w:val="165"/>
            </w:trPr>
          </w:trPrChange>
        </w:trPr>
        <w:tc>
          <w:tcPr>
            <w:tcW w:w="360" w:type="dxa"/>
            <w:vAlign w:val="center"/>
            <w:hideMark/>
            <w:tcPrChange w:id="3794" w:author="Brian Bohman" w:date="2021-10-27T05:58:00Z">
              <w:tcPr>
                <w:tcW w:w="360" w:type="dxa"/>
                <w:vAlign w:val="center"/>
                <w:hideMark/>
              </w:tcPr>
            </w:tcPrChange>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Change w:id="3795" w:author="Brian Bohman" w:date="2021-10-27T05:58:00Z">
              <w:tcPr>
                <w:tcW w:w="864" w:type="dxa"/>
                <w:vAlign w:val="center"/>
                <w:hideMark/>
              </w:tcPr>
            </w:tcPrChange>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796" w:author="Brian Bohman" w:date="2021-10-27T05:58:00Z">
              <w:tcPr>
                <w:tcW w:w="1152" w:type="dxa"/>
                <w:vAlign w:val="center"/>
                <w:hideMark/>
              </w:tcPr>
            </w:tcPrChange>
          </w:tcPr>
          <w:p w14:paraId="100A0F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797" w:author="Brian Bohman" w:date="2021-10-27T05:58:00Z">
              <w:tcPr>
                <w:tcW w:w="504" w:type="dxa"/>
                <w:vAlign w:val="center"/>
                <w:hideMark/>
              </w:tcPr>
            </w:tcPrChange>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798" w:author="Brian Bohman" w:date="2021-10-27T05:58:00Z">
              <w:tcPr>
                <w:tcW w:w="1008" w:type="dxa"/>
                <w:vAlign w:val="center"/>
                <w:hideMark/>
              </w:tcPr>
            </w:tcPrChange>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799" w:author="Brian Bohman" w:date="2021-10-27T05:58:00Z">
              <w:tcPr>
                <w:tcW w:w="1008" w:type="dxa"/>
                <w:vAlign w:val="center"/>
                <w:hideMark/>
              </w:tcPr>
            </w:tcPrChange>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00" w:author="Brian Bohman" w:date="2021-10-27T05:58:00Z">
              <w:tcPr>
                <w:tcW w:w="720" w:type="dxa"/>
                <w:vAlign w:val="center"/>
                <w:hideMark/>
              </w:tcPr>
            </w:tcPrChange>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01" w:author="Brian Bohman" w:date="2021-10-27T05:58:00Z">
              <w:tcPr>
                <w:tcW w:w="1008" w:type="dxa"/>
                <w:vAlign w:val="center"/>
                <w:hideMark/>
              </w:tcPr>
            </w:tcPrChange>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02" w:author="Brian Bohman" w:date="2021-10-27T05:58:00Z">
              <w:tcPr>
                <w:tcW w:w="1152" w:type="dxa"/>
                <w:vAlign w:val="center"/>
                <w:hideMark/>
              </w:tcPr>
            </w:tcPrChange>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440" w:type="dxa"/>
            <w:vAlign w:val="center"/>
            <w:hideMark/>
            <w:tcPrChange w:id="3803" w:author="Brian Bohman" w:date="2021-10-27T05:58:00Z">
              <w:tcPr>
                <w:tcW w:w="1008" w:type="dxa"/>
                <w:vAlign w:val="center"/>
                <w:hideMark/>
              </w:tcPr>
            </w:tcPrChange>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6F33285E" w14:textId="77777777" w:rsidTr="00E419CD">
        <w:trPr>
          <w:trHeight w:val="165"/>
          <w:trPrChange w:id="3804" w:author="Brian Bohman" w:date="2021-10-27T05:58:00Z">
            <w:trPr>
              <w:trHeight w:val="165"/>
            </w:trPr>
          </w:trPrChange>
        </w:trPr>
        <w:tc>
          <w:tcPr>
            <w:tcW w:w="360" w:type="dxa"/>
            <w:vAlign w:val="center"/>
            <w:hideMark/>
            <w:tcPrChange w:id="3805" w:author="Brian Bohman" w:date="2021-10-27T05:58:00Z">
              <w:tcPr>
                <w:tcW w:w="360" w:type="dxa"/>
                <w:vAlign w:val="center"/>
                <w:hideMark/>
              </w:tcPr>
            </w:tcPrChange>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Change w:id="3806" w:author="Brian Bohman" w:date="2021-10-27T05:58:00Z">
              <w:tcPr>
                <w:tcW w:w="864" w:type="dxa"/>
                <w:vAlign w:val="center"/>
                <w:hideMark/>
              </w:tcPr>
            </w:tcPrChange>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07" w:author="Brian Bohman" w:date="2021-10-27T05:58:00Z">
              <w:tcPr>
                <w:tcW w:w="1152" w:type="dxa"/>
                <w:vAlign w:val="center"/>
                <w:hideMark/>
              </w:tcPr>
            </w:tcPrChange>
          </w:tcPr>
          <w:p w14:paraId="2B27B9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08" w:author="Brian Bohman" w:date="2021-10-27T05:58:00Z">
              <w:tcPr>
                <w:tcW w:w="504" w:type="dxa"/>
                <w:vAlign w:val="center"/>
                <w:hideMark/>
              </w:tcPr>
            </w:tcPrChange>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09" w:author="Brian Bohman" w:date="2021-10-27T05:58:00Z">
              <w:tcPr>
                <w:tcW w:w="1008" w:type="dxa"/>
                <w:vAlign w:val="center"/>
                <w:hideMark/>
              </w:tcPr>
            </w:tcPrChange>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10" w:author="Brian Bohman" w:date="2021-10-27T05:58:00Z">
              <w:tcPr>
                <w:tcW w:w="1008" w:type="dxa"/>
                <w:vAlign w:val="center"/>
                <w:hideMark/>
              </w:tcPr>
            </w:tcPrChange>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11" w:author="Brian Bohman" w:date="2021-10-27T05:58:00Z">
              <w:tcPr>
                <w:tcW w:w="720" w:type="dxa"/>
                <w:vAlign w:val="center"/>
                <w:hideMark/>
              </w:tcPr>
            </w:tcPrChange>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12" w:author="Brian Bohman" w:date="2021-10-27T05:58:00Z">
              <w:tcPr>
                <w:tcW w:w="1008" w:type="dxa"/>
                <w:vAlign w:val="center"/>
                <w:hideMark/>
              </w:tcPr>
            </w:tcPrChange>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13" w:author="Brian Bohman" w:date="2021-10-27T05:58:00Z">
              <w:tcPr>
                <w:tcW w:w="1152" w:type="dxa"/>
                <w:vAlign w:val="center"/>
                <w:hideMark/>
              </w:tcPr>
            </w:tcPrChange>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440" w:type="dxa"/>
            <w:vAlign w:val="center"/>
            <w:hideMark/>
            <w:tcPrChange w:id="3814" w:author="Brian Bohman" w:date="2021-10-27T05:58:00Z">
              <w:tcPr>
                <w:tcW w:w="1008" w:type="dxa"/>
                <w:vAlign w:val="center"/>
                <w:hideMark/>
              </w:tcPr>
            </w:tcPrChange>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ABBE169" w14:textId="77777777" w:rsidTr="00E419CD">
        <w:trPr>
          <w:trHeight w:val="165"/>
          <w:trPrChange w:id="3815" w:author="Brian Bohman" w:date="2021-10-27T05:58:00Z">
            <w:trPr>
              <w:trHeight w:val="165"/>
            </w:trPr>
          </w:trPrChange>
        </w:trPr>
        <w:tc>
          <w:tcPr>
            <w:tcW w:w="360" w:type="dxa"/>
            <w:vAlign w:val="center"/>
            <w:hideMark/>
            <w:tcPrChange w:id="3816" w:author="Brian Bohman" w:date="2021-10-27T05:58:00Z">
              <w:tcPr>
                <w:tcW w:w="360" w:type="dxa"/>
                <w:vAlign w:val="center"/>
                <w:hideMark/>
              </w:tcPr>
            </w:tcPrChange>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Change w:id="3817" w:author="Brian Bohman" w:date="2021-10-27T05:58:00Z">
              <w:tcPr>
                <w:tcW w:w="864" w:type="dxa"/>
                <w:vAlign w:val="center"/>
                <w:hideMark/>
              </w:tcPr>
            </w:tcPrChange>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18" w:author="Brian Bohman" w:date="2021-10-27T05:58:00Z">
              <w:tcPr>
                <w:tcW w:w="1152" w:type="dxa"/>
                <w:vAlign w:val="center"/>
                <w:hideMark/>
              </w:tcPr>
            </w:tcPrChange>
          </w:tcPr>
          <w:p w14:paraId="3BC1CAB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19" w:author="Brian Bohman" w:date="2021-10-27T05:58:00Z">
              <w:tcPr>
                <w:tcW w:w="504" w:type="dxa"/>
                <w:vAlign w:val="center"/>
                <w:hideMark/>
              </w:tcPr>
            </w:tcPrChange>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20" w:author="Brian Bohman" w:date="2021-10-27T05:58:00Z">
              <w:tcPr>
                <w:tcW w:w="1008" w:type="dxa"/>
                <w:vAlign w:val="center"/>
                <w:hideMark/>
              </w:tcPr>
            </w:tcPrChange>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21" w:author="Brian Bohman" w:date="2021-10-27T05:58:00Z">
              <w:tcPr>
                <w:tcW w:w="1008" w:type="dxa"/>
                <w:vAlign w:val="center"/>
                <w:hideMark/>
              </w:tcPr>
            </w:tcPrChange>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22" w:author="Brian Bohman" w:date="2021-10-27T05:58:00Z">
              <w:tcPr>
                <w:tcW w:w="720" w:type="dxa"/>
                <w:vAlign w:val="center"/>
                <w:hideMark/>
              </w:tcPr>
            </w:tcPrChange>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23" w:author="Brian Bohman" w:date="2021-10-27T05:58:00Z">
              <w:tcPr>
                <w:tcW w:w="1008" w:type="dxa"/>
                <w:vAlign w:val="center"/>
                <w:hideMark/>
              </w:tcPr>
            </w:tcPrChange>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24" w:author="Brian Bohman" w:date="2021-10-27T05:58:00Z">
              <w:tcPr>
                <w:tcW w:w="1152" w:type="dxa"/>
                <w:vAlign w:val="center"/>
                <w:hideMark/>
              </w:tcPr>
            </w:tcPrChange>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3825" w:author="Brian Bohman" w:date="2021-10-27T05:58:00Z">
              <w:tcPr>
                <w:tcW w:w="1008" w:type="dxa"/>
                <w:vAlign w:val="center"/>
                <w:hideMark/>
              </w:tcPr>
            </w:tcPrChange>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19CD" w:rsidRPr="009B3DCC" w14:paraId="74F43377" w14:textId="77777777" w:rsidTr="00E419CD">
        <w:trPr>
          <w:trHeight w:val="165"/>
          <w:trPrChange w:id="3826" w:author="Brian Bohman" w:date="2021-10-27T05:58:00Z">
            <w:trPr>
              <w:trHeight w:val="165"/>
            </w:trPr>
          </w:trPrChange>
        </w:trPr>
        <w:tc>
          <w:tcPr>
            <w:tcW w:w="360" w:type="dxa"/>
            <w:vAlign w:val="center"/>
            <w:hideMark/>
            <w:tcPrChange w:id="3827" w:author="Brian Bohman" w:date="2021-10-27T05:58:00Z">
              <w:tcPr>
                <w:tcW w:w="360" w:type="dxa"/>
                <w:vAlign w:val="center"/>
                <w:hideMark/>
              </w:tcPr>
            </w:tcPrChange>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Change w:id="3828" w:author="Brian Bohman" w:date="2021-10-27T05:58:00Z">
              <w:tcPr>
                <w:tcW w:w="864" w:type="dxa"/>
                <w:vAlign w:val="center"/>
                <w:hideMark/>
              </w:tcPr>
            </w:tcPrChange>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29" w:author="Brian Bohman" w:date="2021-10-27T05:58:00Z">
              <w:tcPr>
                <w:tcW w:w="1152" w:type="dxa"/>
                <w:vAlign w:val="center"/>
                <w:hideMark/>
              </w:tcPr>
            </w:tcPrChange>
          </w:tcPr>
          <w:p w14:paraId="38A69A6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30" w:author="Brian Bohman" w:date="2021-10-27T05:58:00Z">
              <w:tcPr>
                <w:tcW w:w="504" w:type="dxa"/>
                <w:vAlign w:val="center"/>
                <w:hideMark/>
              </w:tcPr>
            </w:tcPrChange>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Change w:id="3831" w:author="Brian Bohman" w:date="2021-10-27T05:58:00Z">
              <w:tcPr>
                <w:tcW w:w="1008" w:type="dxa"/>
                <w:vAlign w:val="center"/>
                <w:hideMark/>
              </w:tcPr>
            </w:tcPrChange>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Change w:id="3832" w:author="Brian Bohman" w:date="2021-10-27T05:58:00Z">
              <w:tcPr>
                <w:tcW w:w="1008" w:type="dxa"/>
                <w:vAlign w:val="center"/>
                <w:hideMark/>
              </w:tcPr>
            </w:tcPrChange>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33" w:author="Brian Bohman" w:date="2021-10-27T05:58:00Z">
              <w:tcPr>
                <w:tcW w:w="720" w:type="dxa"/>
                <w:vAlign w:val="center"/>
                <w:hideMark/>
              </w:tcPr>
            </w:tcPrChange>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3834" w:author="Brian Bohman" w:date="2021-10-27T05:58:00Z">
              <w:tcPr>
                <w:tcW w:w="1008" w:type="dxa"/>
                <w:vAlign w:val="center"/>
                <w:hideMark/>
              </w:tcPr>
            </w:tcPrChange>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835" w:author="Brian Bohman" w:date="2021-10-27T05:58:00Z">
              <w:tcPr>
                <w:tcW w:w="1152" w:type="dxa"/>
                <w:vAlign w:val="center"/>
                <w:hideMark/>
              </w:tcPr>
            </w:tcPrChange>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440" w:type="dxa"/>
            <w:vAlign w:val="center"/>
            <w:hideMark/>
            <w:tcPrChange w:id="3836" w:author="Brian Bohman" w:date="2021-10-27T05:58:00Z">
              <w:tcPr>
                <w:tcW w:w="1008" w:type="dxa"/>
                <w:vAlign w:val="center"/>
                <w:hideMark/>
              </w:tcPr>
            </w:tcPrChange>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19CD" w:rsidRPr="009B3DCC" w14:paraId="6AD5DB9C" w14:textId="77777777" w:rsidTr="00E419CD">
        <w:trPr>
          <w:trHeight w:val="165"/>
          <w:trPrChange w:id="3837" w:author="Brian Bohman" w:date="2021-10-27T05:58:00Z">
            <w:trPr>
              <w:trHeight w:val="165"/>
            </w:trPr>
          </w:trPrChange>
        </w:trPr>
        <w:tc>
          <w:tcPr>
            <w:tcW w:w="360" w:type="dxa"/>
            <w:vAlign w:val="center"/>
            <w:hideMark/>
            <w:tcPrChange w:id="3838" w:author="Brian Bohman" w:date="2021-10-27T05:58:00Z">
              <w:tcPr>
                <w:tcW w:w="360" w:type="dxa"/>
                <w:vAlign w:val="center"/>
                <w:hideMark/>
              </w:tcPr>
            </w:tcPrChange>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Change w:id="3839" w:author="Brian Bohman" w:date="2021-10-27T05:58:00Z">
              <w:tcPr>
                <w:tcW w:w="864" w:type="dxa"/>
                <w:vAlign w:val="center"/>
                <w:hideMark/>
              </w:tcPr>
            </w:tcPrChange>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40" w:author="Brian Bohman" w:date="2021-10-27T05:58:00Z">
              <w:tcPr>
                <w:tcW w:w="1152" w:type="dxa"/>
                <w:vAlign w:val="center"/>
                <w:hideMark/>
              </w:tcPr>
            </w:tcPrChange>
          </w:tcPr>
          <w:p w14:paraId="14E03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41" w:author="Brian Bohman" w:date="2021-10-27T05:58:00Z">
              <w:tcPr>
                <w:tcW w:w="504" w:type="dxa"/>
                <w:vAlign w:val="center"/>
                <w:hideMark/>
              </w:tcPr>
            </w:tcPrChange>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42" w:author="Brian Bohman" w:date="2021-10-27T05:58:00Z">
              <w:tcPr>
                <w:tcW w:w="1008" w:type="dxa"/>
                <w:vAlign w:val="center"/>
                <w:hideMark/>
              </w:tcPr>
            </w:tcPrChange>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43" w:author="Brian Bohman" w:date="2021-10-27T05:58:00Z">
              <w:tcPr>
                <w:tcW w:w="1008" w:type="dxa"/>
                <w:vAlign w:val="center"/>
                <w:hideMark/>
              </w:tcPr>
            </w:tcPrChange>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44" w:author="Brian Bohman" w:date="2021-10-27T05:58:00Z">
              <w:tcPr>
                <w:tcW w:w="720" w:type="dxa"/>
                <w:vAlign w:val="center"/>
                <w:hideMark/>
              </w:tcPr>
            </w:tcPrChange>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45" w:author="Brian Bohman" w:date="2021-10-27T05:58:00Z">
              <w:tcPr>
                <w:tcW w:w="1008" w:type="dxa"/>
                <w:vAlign w:val="center"/>
                <w:hideMark/>
              </w:tcPr>
            </w:tcPrChange>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846" w:author="Brian Bohman" w:date="2021-10-27T05:58:00Z">
              <w:tcPr>
                <w:tcW w:w="1152" w:type="dxa"/>
                <w:vAlign w:val="center"/>
                <w:hideMark/>
              </w:tcPr>
            </w:tcPrChange>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3847" w:author="Brian Bohman" w:date="2021-10-27T05:58:00Z">
              <w:tcPr>
                <w:tcW w:w="1008" w:type="dxa"/>
                <w:vAlign w:val="center"/>
                <w:hideMark/>
              </w:tcPr>
            </w:tcPrChange>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19CD" w:rsidRPr="009B3DCC" w14:paraId="770F4622" w14:textId="77777777" w:rsidTr="00E419CD">
        <w:trPr>
          <w:trHeight w:val="165"/>
          <w:trPrChange w:id="3848" w:author="Brian Bohman" w:date="2021-10-27T05:58:00Z">
            <w:trPr>
              <w:trHeight w:val="165"/>
            </w:trPr>
          </w:trPrChange>
        </w:trPr>
        <w:tc>
          <w:tcPr>
            <w:tcW w:w="360" w:type="dxa"/>
            <w:vAlign w:val="center"/>
            <w:hideMark/>
            <w:tcPrChange w:id="3849" w:author="Brian Bohman" w:date="2021-10-27T05:58:00Z">
              <w:tcPr>
                <w:tcW w:w="360" w:type="dxa"/>
                <w:vAlign w:val="center"/>
                <w:hideMark/>
              </w:tcPr>
            </w:tcPrChange>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Change w:id="3850" w:author="Brian Bohman" w:date="2021-10-27T05:58:00Z">
              <w:tcPr>
                <w:tcW w:w="864" w:type="dxa"/>
                <w:vAlign w:val="center"/>
                <w:hideMark/>
              </w:tcPr>
            </w:tcPrChange>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51" w:author="Brian Bohman" w:date="2021-10-27T05:58:00Z">
              <w:tcPr>
                <w:tcW w:w="1152" w:type="dxa"/>
                <w:vAlign w:val="center"/>
                <w:hideMark/>
              </w:tcPr>
            </w:tcPrChange>
          </w:tcPr>
          <w:p w14:paraId="4C5F3D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52" w:author="Brian Bohman" w:date="2021-10-27T05:58:00Z">
              <w:tcPr>
                <w:tcW w:w="504" w:type="dxa"/>
                <w:vAlign w:val="center"/>
                <w:hideMark/>
              </w:tcPr>
            </w:tcPrChange>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53" w:author="Brian Bohman" w:date="2021-10-27T05:58:00Z">
              <w:tcPr>
                <w:tcW w:w="1008" w:type="dxa"/>
                <w:vAlign w:val="center"/>
                <w:hideMark/>
              </w:tcPr>
            </w:tcPrChange>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54" w:author="Brian Bohman" w:date="2021-10-27T05:58:00Z">
              <w:tcPr>
                <w:tcW w:w="1008" w:type="dxa"/>
                <w:vAlign w:val="center"/>
                <w:hideMark/>
              </w:tcPr>
            </w:tcPrChange>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55" w:author="Brian Bohman" w:date="2021-10-27T05:58:00Z">
              <w:tcPr>
                <w:tcW w:w="720" w:type="dxa"/>
                <w:vAlign w:val="center"/>
                <w:hideMark/>
              </w:tcPr>
            </w:tcPrChange>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56" w:author="Brian Bohman" w:date="2021-10-27T05:58:00Z">
              <w:tcPr>
                <w:tcW w:w="1008" w:type="dxa"/>
                <w:vAlign w:val="center"/>
                <w:hideMark/>
              </w:tcPr>
            </w:tcPrChange>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857" w:author="Brian Bohman" w:date="2021-10-27T05:58:00Z">
              <w:tcPr>
                <w:tcW w:w="1152" w:type="dxa"/>
                <w:vAlign w:val="center"/>
                <w:hideMark/>
              </w:tcPr>
            </w:tcPrChange>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440" w:type="dxa"/>
            <w:vAlign w:val="center"/>
            <w:hideMark/>
            <w:tcPrChange w:id="3858" w:author="Brian Bohman" w:date="2021-10-27T05:58:00Z">
              <w:tcPr>
                <w:tcW w:w="1008" w:type="dxa"/>
                <w:vAlign w:val="center"/>
                <w:hideMark/>
              </w:tcPr>
            </w:tcPrChange>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19CD" w:rsidRPr="009B3DCC" w14:paraId="18A1B61F" w14:textId="77777777" w:rsidTr="00E419CD">
        <w:trPr>
          <w:trHeight w:val="165"/>
          <w:trPrChange w:id="3859" w:author="Brian Bohman" w:date="2021-10-27T05:58:00Z">
            <w:trPr>
              <w:trHeight w:val="165"/>
            </w:trPr>
          </w:trPrChange>
        </w:trPr>
        <w:tc>
          <w:tcPr>
            <w:tcW w:w="360" w:type="dxa"/>
            <w:vAlign w:val="center"/>
            <w:hideMark/>
            <w:tcPrChange w:id="3860" w:author="Brian Bohman" w:date="2021-10-27T05:58:00Z">
              <w:tcPr>
                <w:tcW w:w="360" w:type="dxa"/>
                <w:vAlign w:val="center"/>
                <w:hideMark/>
              </w:tcPr>
            </w:tcPrChange>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Change w:id="3861" w:author="Brian Bohman" w:date="2021-10-27T05:58:00Z">
              <w:tcPr>
                <w:tcW w:w="864" w:type="dxa"/>
                <w:vAlign w:val="center"/>
                <w:hideMark/>
              </w:tcPr>
            </w:tcPrChange>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62" w:author="Brian Bohman" w:date="2021-10-27T05:58:00Z">
              <w:tcPr>
                <w:tcW w:w="1152" w:type="dxa"/>
                <w:vAlign w:val="center"/>
                <w:hideMark/>
              </w:tcPr>
            </w:tcPrChange>
          </w:tcPr>
          <w:p w14:paraId="32BF1DD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63" w:author="Brian Bohman" w:date="2021-10-27T05:58:00Z">
              <w:tcPr>
                <w:tcW w:w="504" w:type="dxa"/>
                <w:vAlign w:val="center"/>
                <w:hideMark/>
              </w:tcPr>
            </w:tcPrChange>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64" w:author="Brian Bohman" w:date="2021-10-27T05:58:00Z">
              <w:tcPr>
                <w:tcW w:w="1008" w:type="dxa"/>
                <w:vAlign w:val="center"/>
                <w:hideMark/>
              </w:tcPr>
            </w:tcPrChange>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65" w:author="Brian Bohman" w:date="2021-10-27T05:58:00Z">
              <w:tcPr>
                <w:tcW w:w="1008" w:type="dxa"/>
                <w:vAlign w:val="center"/>
                <w:hideMark/>
              </w:tcPr>
            </w:tcPrChange>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66" w:author="Brian Bohman" w:date="2021-10-27T05:58:00Z">
              <w:tcPr>
                <w:tcW w:w="720" w:type="dxa"/>
                <w:vAlign w:val="center"/>
                <w:hideMark/>
              </w:tcPr>
            </w:tcPrChange>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67" w:author="Brian Bohman" w:date="2021-10-27T05:58:00Z">
              <w:tcPr>
                <w:tcW w:w="1008" w:type="dxa"/>
                <w:vAlign w:val="center"/>
                <w:hideMark/>
              </w:tcPr>
            </w:tcPrChange>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868" w:author="Brian Bohman" w:date="2021-10-27T05:58:00Z">
              <w:tcPr>
                <w:tcW w:w="1152" w:type="dxa"/>
                <w:vAlign w:val="center"/>
                <w:hideMark/>
              </w:tcPr>
            </w:tcPrChange>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440" w:type="dxa"/>
            <w:vAlign w:val="center"/>
            <w:hideMark/>
            <w:tcPrChange w:id="3869" w:author="Brian Bohman" w:date="2021-10-27T05:58:00Z">
              <w:tcPr>
                <w:tcW w:w="1008" w:type="dxa"/>
                <w:vAlign w:val="center"/>
                <w:hideMark/>
              </w:tcPr>
            </w:tcPrChange>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19CD" w:rsidRPr="009B3DCC" w14:paraId="3F21A368" w14:textId="77777777" w:rsidTr="00E419CD">
        <w:trPr>
          <w:trHeight w:val="165"/>
          <w:trPrChange w:id="3870" w:author="Brian Bohman" w:date="2021-10-27T05:58:00Z">
            <w:trPr>
              <w:trHeight w:val="165"/>
            </w:trPr>
          </w:trPrChange>
        </w:trPr>
        <w:tc>
          <w:tcPr>
            <w:tcW w:w="360" w:type="dxa"/>
            <w:vAlign w:val="center"/>
            <w:hideMark/>
            <w:tcPrChange w:id="3871" w:author="Brian Bohman" w:date="2021-10-27T05:58:00Z">
              <w:tcPr>
                <w:tcW w:w="360" w:type="dxa"/>
                <w:vAlign w:val="center"/>
                <w:hideMark/>
              </w:tcPr>
            </w:tcPrChange>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Change w:id="3872" w:author="Brian Bohman" w:date="2021-10-27T05:58:00Z">
              <w:tcPr>
                <w:tcW w:w="864" w:type="dxa"/>
                <w:vAlign w:val="center"/>
                <w:hideMark/>
              </w:tcPr>
            </w:tcPrChange>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73" w:author="Brian Bohman" w:date="2021-10-27T05:58:00Z">
              <w:tcPr>
                <w:tcW w:w="1152" w:type="dxa"/>
                <w:vAlign w:val="center"/>
                <w:hideMark/>
              </w:tcPr>
            </w:tcPrChange>
          </w:tcPr>
          <w:p w14:paraId="0E9EBB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74" w:author="Brian Bohman" w:date="2021-10-27T05:58:00Z">
              <w:tcPr>
                <w:tcW w:w="504" w:type="dxa"/>
                <w:vAlign w:val="center"/>
                <w:hideMark/>
              </w:tcPr>
            </w:tcPrChange>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75" w:author="Brian Bohman" w:date="2021-10-27T05:58:00Z">
              <w:tcPr>
                <w:tcW w:w="1008" w:type="dxa"/>
                <w:vAlign w:val="center"/>
                <w:hideMark/>
              </w:tcPr>
            </w:tcPrChange>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76" w:author="Brian Bohman" w:date="2021-10-27T05:58:00Z">
              <w:tcPr>
                <w:tcW w:w="1008" w:type="dxa"/>
                <w:vAlign w:val="center"/>
                <w:hideMark/>
              </w:tcPr>
            </w:tcPrChange>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77" w:author="Brian Bohman" w:date="2021-10-27T05:58:00Z">
              <w:tcPr>
                <w:tcW w:w="720" w:type="dxa"/>
                <w:vAlign w:val="center"/>
                <w:hideMark/>
              </w:tcPr>
            </w:tcPrChange>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78" w:author="Brian Bohman" w:date="2021-10-27T05:58:00Z">
              <w:tcPr>
                <w:tcW w:w="1008" w:type="dxa"/>
                <w:vAlign w:val="center"/>
                <w:hideMark/>
              </w:tcPr>
            </w:tcPrChange>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879" w:author="Brian Bohman" w:date="2021-10-27T05:58:00Z">
              <w:tcPr>
                <w:tcW w:w="1152" w:type="dxa"/>
                <w:vAlign w:val="center"/>
                <w:hideMark/>
              </w:tcPr>
            </w:tcPrChange>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440" w:type="dxa"/>
            <w:vAlign w:val="center"/>
            <w:hideMark/>
            <w:tcPrChange w:id="3880" w:author="Brian Bohman" w:date="2021-10-27T05:58:00Z">
              <w:tcPr>
                <w:tcW w:w="1008" w:type="dxa"/>
                <w:vAlign w:val="center"/>
                <w:hideMark/>
              </w:tcPr>
            </w:tcPrChange>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19CD" w:rsidRPr="009B3DCC" w14:paraId="619B9CAA" w14:textId="77777777" w:rsidTr="00E419CD">
        <w:trPr>
          <w:trHeight w:val="165"/>
          <w:trPrChange w:id="3881" w:author="Brian Bohman" w:date="2021-10-27T05:58:00Z">
            <w:trPr>
              <w:trHeight w:val="165"/>
            </w:trPr>
          </w:trPrChange>
        </w:trPr>
        <w:tc>
          <w:tcPr>
            <w:tcW w:w="360" w:type="dxa"/>
            <w:vAlign w:val="center"/>
            <w:hideMark/>
            <w:tcPrChange w:id="3882" w:author="Brian Bohman" w:date="2021-10-27T05:58:00Z">
              <w:tcPr>
                <w:tcW w:w="360" w:type="dxa"/>
                <w:vAlign w:val="center"/>
                <w:hideMark/>
              </w:tcPr>
            </w:tcPrChange>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Change w:id="3883" w:author="Brian Bohman" w:date="2021-10-27T05:58:00Z">
              <w:tcPr>
                <w:tcW w:w="864" w:type="dxa"/>
                <w:vAlign w:val="center"/>
                <w:hideMark/>
              </w:tcPr>
            </w:tcPrChange>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84" w:author="Brian Bohman" w:date="2021-10-27T05:58:00Z">
              <w:tcPr>
                <w:tcW w:w="1152" w:type="dxa"/>
                <w:vAlign w:val="center"/>
                <w:hideMark/>
              </w:tcPr>
            </w:tcPrChange>
          </w:tcPr>
          <w:p w14:paraId="78095EA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85" w:author="Brian Bohman" w:date="2021-10-27T05:58:00Z">
              <w:tcPr>
                <w:tcW w:w="504" w:type="dxa"/>
                <w:vAlign w:val="center"/>
                <w:hideMark/>
              </w:tcPr>
            </w:tcPrChange>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86" w:author="Brian Bohman" w:date="2021-10-27T05:58:00Z">
              <w:tcPr>
                <w:tcW w:w="1008" w:type="dxa"/>
                <w:vAlign w:val="center"/>
                <w:hideMark/>
              </w:tcPr>
            </w:tcPrChange>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87" w:author="Brian Bohman" w:date="2021-10-27T05:58:00Z">
              <w:tcPr>
                <w:tcW w:w="1008" w:type="dxa"/>
                <w:vAlign w:val="center"/>
                <w:hideMark/>
              </w:tcPr>
            </w:tcPrChange>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88" w:author="Brian Bohman" w:date="2021-10-27T05:58:00Z">
              <w:tcPr>
                <w:tcW w:w="720" w:type="dxa"/>
                <w:vAlign w:val="center"/>
                <w:hideMark/>
              </w:tcPr>
            </w:tcPrChange>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889" w:author="Brian Bohman" w:date="2021-10-27T05:58:00Z">
              <w:tcPr>
                <w:tcW w:w="1008" w:type="dxa"/>
                <w:vAlign w:val="center"/>
                <w:hideMark/>
              </w:tcPr>
            </w:tcPrChange>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890" w:author="Brian Bohman" w:date="2021-10-27T05:58:00Z">
              <w:tcPr>
                <w:tcW w:w="1152" w:type="dxa"/>
                <w:vAlign w:val="center"/>
                <w:hideMark/>
              </w:tcPr>
            </w:tcPrChange>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440" w:type="dxa"/>
            <w:vAlign w:val="center"/>
            <w:hideMark/>
            <w:tcPrChange w:id="3891" w:author="Brian Bohman" w:date="2021-10-27T05:58:00Z">
              <w:tcPr>
                <w:tcW w:w="1008" w:type="dxa"/>
                <w:vAlign w:val="center"/>
                <w:hideMark/>
              </w:tcPr>
            </w:tcPrChange>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19CD" w:rsidRPr="009B3DCC" w14:paraId="7D9BDBE7" w14:textId="77777777" w:rsidTr="00E419CD">
        <w:trPr>
          <w:trHeight w:val="165"/>
          <w:trPrChange w:id="3892" w:author="Brian Bohman" w:date="2021-10-27T05:58:00Z">
            <w:trPr>
              <w:trHeight w:val="165"/>
            </w:trPr>
          </w:trPrChange>
        </w:trPr>
        <w:tc>
          <w:tcPr>
            <w:tcW w:w="360" w:type="dxa"/>
            <w:vAlign w:val="center"/>
            <w:hideMark/>
            <w:tcPrChange w:id="3893" w:author="Brian Bohman" w:date="2021-10-27T05:58:00Z">
              <w:tcPr>
                <w:tcW w:w="360" w:type="dxa"/>
                <w:vAlign w:val="center"/>
                <w:hideMark/>
              </w:tcPr>
            </w:tcPrChange>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Change w:id="3894" w:author="Brian Bohman" w:date="2021-10-27T05:58:00Z">
              <w:tcPr>
                <w:tcW w:w="864" w:type="dxa"/>
                <w:vAlign w:val="center"/>
                <w:hideMark/>
              </w:tcPr>
            </w:tcPrChange>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895" w:author="Brian Bohman" w:date="2021-10-27T05:58:00Z">
              <w:tcPr>
                <w:tcW w:w="1152" w:type="dxa"/>
                <w:vAlign w:val="center"/>
                <w:hideMark/>
              </w:tcPr>
            </w:tcPrChange>
          </w:tcPr>
          <w:p w14:paraId="73C61BF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896" w:author="Brian Bohman" w:date="2021-10-27T05:58:00Z">
              <w:tcPr>
                <w:tcW w:w="504" w:type="dxa"/>
                <w:vAlign w:val="center"/>
                <w:hideMark/>
              </w:tcPr>
            </w:tcPrChange>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Change w:id="3897" w:author="Brian Bohman" w:date="2021-10-27T05:58:00Z">
              <w:tcPr>
                <w:tcW w:w="1008" w:type="dxa"/>
                <w:vAlign w:val="center"/>
                <w:hideMark/>
              </w:tcPr>
            </w:tcPrChange>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Change w:id="3898" w:author="Brian Bohman" w:date="2021-10-27T05:58:00Z">
              <w:tcPr>
                <w:tcW w:w="1008" w:type="dxa"/>
                <w:vAlign w:val="center"/>
                <w:hideMark/>
              </w:tcPr>
            </w:tcPrChange>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899" w:author="Brian Bohman" w:date="2021-10-27T05:58:00Z">
              <w:tcPr>
                <w:tcW w:w="720" w:type="dxa"/>
                <w:vAlign w:val="center"/>
                <w:hideMark/>
              </w:tcPr>
            </w:tcPrChange>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00" w:author="Brian Bohman" w:date="2021-10-27T05:58:00Z">
              <w:tcPr>
                <w:tcW w:w="1008" w:type="dxa"/>
                <w:vAlign w:val="center"/>
                <w:hideMark/>
              </w:tcPr>
            </w:tcPrChange>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01" w:author="Brian Bohman" w:date="2021-10-27T05:58:00Z">
              <w:tcPr>
                <w:tcW w:w="1152" w:type="dxa"/>
                <w:vAlign w:val="center"/>
                <w:hideMark/>
              </w:tcPr>
            </w:tcPrChange>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440" w:type="dxa"/>
            <w:vAlign w:val="center"/>
            <w:hideMark/>
            <w:tcPrChange w:id="3902" w:author="Brian Bohman" w:date="2021-10-27T05:58:00Z">
              <w:tcPr>
                <w:tcW w:w="1008" w:type="dxa"/>
                <w:vAlign w:val="center"/>
                <w:hideMark/>
              </w:tcPr>
            </w:tcPrChange>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19CD" w:rsidRPr="009B3DCC" w14:paraId="4FE78FAD" w14:textId="77777777" w:rsidTr="00E419CD">
        <w:trPr>
          <w:trHeight w:val="165"/>
          <w:trPrChange w:id="3903" w:author="Brian Bohman" w:date="2021-10-27T05:58:00Z">
            <w:trPr>
              <w:trHeight w:val="165"/>
            </w:trPr>
          </w:trPrChange>
        </w:trPr>
        <w:tc>
          <w:tcPr>
            <w:tcW w:w="360" w:type="dxa"/>
            <w:vAlign w:val="center"/>
            <w:hideMark/>
            <w:tcPrChange w:id="3904" w:author="Brian Bohman" w:date="2021-10-27T05:58:00Z">
              <w:tcPr>
                <w:tcW w:w="360" w:type="dxa"/>
                <w:vAlign w:val="center"/>
                <w:hideMark/>
              </w:tcPr>
            </w:tcPrChange>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Change w:id="3905" w:author="Brian Bohman" w:date="2021-10-27T05:58:00Z">
              <w:tcPr>
                <w:tcW w:w="864" w:type="dxa"/>
                <w:vAlign w:val="center"/>
                <w:hideMark/>
              </w:tcPr>
            </w:tcPrChange>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06" w:author="Brian Bohman" w:date="2021-10-27T05:58:00Z">
              <w:tcPr>
                <w:tcW w:w="1152" w:type="dxa"/>
                <w:vAlign w:val="center"/>
                <w:hideMark/>
              </w:tcPr>
            </w:tcPrChange>
          </w:tcPr>
          <w:p w14:paraId="328DC36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07" w:author="Brian Bohman" w:date="2021-10-27T05:58:00Z">
              <w:tcPr>
                <w:tcW w:w="504" w:type="dxa"/>
                <w:vAlign w:val="center"/>
                <w:hideMark/>
              </w:tcPr>
            </w:tcPrChange>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08" w:author="Brian Bohman" w:date="2021-10-27T05:58:00Z">
              <w:tcPr>
                <w:tcW w:w="1008" w:type="dxa"/>
                <w:vAlign w:val="center"/>
                <w:hideMark/>
              </w:tcPr>
            </w:tcPrChange>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09" w:author="Brian Bohman" w:date="2021-10-27T05:58:00Z">
              <w:tcPr>
                <w:tcW w:w="1008" w:type="dxa"/>
                <w:vAlign w:val="center"/>
                <w:hideMark/>
              </w:tcPr>
            </w:tcPrChange>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10" w:author="Brian Bohman" w:date="2021-10-27T05:58:00Z">
              <w:tcPr>
                <w:tcW w:w="720" w:type="dxa"/>
                <w:vAlign w:val="center"/>
                <w:hideMark/>
              </w:tcPr>
            </w:tcPrChange>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11" w:author="Brian Bohman" w:date="2021-10-27T05:58:00Z">
              <w:tcPr>
                <w:tcW w:w="1008" w:type="dxa"/>
                <w:vAlign w:val="center"/>
                <w:hideMark/>
              </w:tcPr>
            </w:tcPrChange>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12" w:author="Brian Bohman" w:date="2021-10-27T05:58:00Z">
              <w:tcPr>
                <w:tcW w:w="1152" w:type="dxa"/>
                <w:vAlign w:val="center"/>
                <w:hideMark/>
              </w:tcPr>
            </w:tcPrChange>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3913" w:author="Brian Bohman" w:date="2021-10-27T05:58:00Z">
              <w:tcPr>
                <w:tcW w:w="1008" w:type="dxa"/>
                <w:vAlign w:val="center"/>
                <w:hideMark/>
              </w:tcPr>
            </w:tcPrChange>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942390E" w14:textId="77777777" w:rsidTr="00E419CD">
        <w:trPr>
          <w:trHeight w:val="165"/>
          <w:trPrChange w:id="3914" w:author="Brian Bohman" w:date="2021-10-27T05:58:00Z">
            <w:trPr>
              <w:trHeight w:val="165"/>
            </w:trPr>
          </w:trPrChange>
        </w:trPr>
        <w:tc>
          <w:tcPr>
            <w:tcW w:w="360" w:type="dxa"/>
            <w:vAlign w:val="center"/>
            <w:hideMark/>
            <w:tcPrChange w:id="3915" w:author="Brian Bohman" w:date="2021-10-27T05:58:00Z">
              <w:tcPr>
                <w:tcW w:w="360" w:type="dxa"/>
                <w:vAlign w:val="center"/>
                <w:hideMark/>
              </w:tcPr>
            </w:tcPrChange>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Change w:id="3916" w:author="Brian Bohman" w:date="2021-10-27T05:58:00Z">
              <w:tcPr>
                <w:tcW w:w="864" w:type="dxa"/>
                <w:vAlign w:val="center"/>
                <w:hideMark/>
              </w:tcPr>
            </w:tcPrChange>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17" w:author="Brian Bohman" w:date="2021-10-27T05:58:00Z">
              <w:tcPr>
                <w:tcW w:w="1152" w:type="dxa"/>
                <w:vAlign w:val="center"/>
                <w:hideMark/>
              </w:tcPr>
            </w:tcPrChange>
          </w:tcPr>
          <w:p w14:paraId="19AEDA9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18" w:author="Brian Bohman" w:date="2021-10-27T05:58:00Z">
              <w:tcPr>
                <w:tcW w:w="504" w:type="dxa"/>
                <w:vAlign w:val="center"/>
                <w:hideMark/>
              </w:tcPr>
            </w:tcPrChange>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19" w:author="Brian Bohman" w:date="2021-10-27T05:58:00Z">
              <w:tcPr>
                <w:tcW w:w="1008" w:type="dxa"/>
                <w:vAlign w:val="center"/>
                <w:hideMark/>
              </w:tcPr>
            </w:tcPrChange>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20" w:author="Brian Bohman" w:date="2021-10-27T05:58:00Z">
              <w:tcPr>
                <w:tcW w:w="1008" w:type="dxa"/>
                <w:vAlign w:val="center"/>
                <w:hideMark/>
              </w:tcPr>
            </w:tcPrChange>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21" w:author="Brian Bohman" w:date="2021-10-27T05:58:00Z">
              <w:tcPr>
                <w:tcW w:w="720" w:type="dxa"/>
                <w:vAlign w:val="center"/>
                <w:hideMark/>
              </w:tcPr>
            </w:tcPrChange>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22" w:author="Brian Bohman" w:date="2021-10-27T05:58:00Z">
              <w:tcPr>
                <w:tcW w:w="1008" w:type="dxa"/>
                <w:vAlign w:val="center"/>
                <w:hideMark/>
              </w:tcPr>
            </w:tcPrChange>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23" w:author="Brian Bohman" w:date="2021-10-27T05:58:00Z">
              <w:tcPr>
                <w:tcW w:w="1152" w:type="dxa"/>
                <w:vAlign w:val="center"/>
                <w:hideMark/>
              </w:tcPr>
            </w:tcPrChange>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3924" w:author="Brian Bohman" w:date="2021-10-27T05:58:00Z">
              <w:tcPr>
                <w:tcW w:w="1008" w:type="dxa"/>
                <w:vAlign w:val="center"/>
                <w:hideMark/>
              </w:tcPr>
            </w:tcPrChange>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19CD" w:rsidRPr="009B3DCC" w14:paraId="4AC935A6" w14:textId="77777777" w:rsidTr="00E419CD">
        <w:trPr>
          <w:trHeight w:val="180"/>
          <w:trPrChange w:id="3925" w:author="Brian Bohman" w:date="2021-10-27T05:58:00Z">
            <w:trPr>
              <w:trHeight w:val="180"/>
            </w:trPr>
          </w:trPrChange>
        </w:trPr>
        <w:tc>
          <w:tcPr>
            <w:tcW w:w="360" w:type="dxa"/>
            <w:vAlign w:val="center"/>
            <w:hideMark/>
            <w:tcPrChange w:id="3926" w:author="Brian Bohman" w:date="2021-10-27T05:58:00Z">
              <w:tcPr>
                <w:tcW w:w="360" w:type="dxa"/>
                <w:vAlign w:val="center"/>
                <w:hideMark/>
              </w:tcPr>
            </w:tcPrChange>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Change w:id="3927" w:author="Brian Bohman" w:date="2021-10-27T05:58:00Z">
              <w:tcPr>
                <w:tcW w:w="864" w:type="dxa"/>
                <w:vAlign w:val="center"/>
                <w:hideMark/>
              </w:tcPr>
            </w:tcPrChange>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28" w:author="Brian Bohman" w:date="2021-10-27T05:58:00Z">
              <w:tcPr>
                <w:tcW w:w="1152" w:type="dxa"/>
                <w:vAlign w:val="center"/>
                <w:hideMark/>
              </w:tcPr>
            </w:tcPrChange>
          </w:tcPr>
          <w:p w14:paraId="1B2079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29" w:author="Brian Bohman" w:date="2021-10-27T05:58:00Z">
              <w:tcPr>
                <w:tcW w:w="504" w:type="dxa"/>
                <w:vAlign w:val="center"/>
                <w:hideMark/>
              </w:tcPr>
            </w:tcPrChange>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30" w:author="Brian Bohman" w:date="2021-10-27T05:58:00Z">
              <w:tcPr>
                <w:tcW w:w="1008" w:type="dxa"/>
                <w:vAlign w:val="center"/>
                <w:hideMark/>
              </w:tcPr>
            </w:tcPrChange>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31" w:author="Brian Bohman" w:date="2021-10-27T05:58:00Z">
              <w:tcPr>
                <w:tcW w:w="1008" w:type="dxa"/>
                <w:vAlign w:val="center"/>
                <w:hideMark/>
              </w:tcPr>
            </w:tcPrChange>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32" w:author="Brian Bohman" w:date="2021-10-27T05:58:00Z">
              <w:tcPr>
                <w:tcW w:w="720" w:type="dxa"/>
                <w:vAlign w:val="center"/>
                <w:hideMark/>
              </w:tcPr>
            </w:tcPrChange>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33" w:author="Brian Bohman" w:date="2021-10-27T05:58:00Z">
              <w:tcPr>
                <w:tcW w:w="1008" w:type="dxa"/>
                <w:vAlign w:val="center"/>
                <w:hideMark/>
              </w:tcPr>
            </w:tcPrChange>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3934" w:author="Brian Bohman" w:date="2021-10-27T05:58:00Z">
              <w:tcPr>
                <w:tcW w:w="1152" w:type="dxa"/>
                <w:vAlign w:val="center"/>
                <w:hideMark/>
              </w:tcPr>
            </w:tcPrChange>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440" w:type="dxa"/>
            <w:vAlign w:val="center"/>
            <w:hideMark/>
            <w:tcPrChange w:id="3935" w:author="Brian Bohman" w:date="2021-10-27T05:58:00Z">
              <w:tcPr>
                <w:tcW w:w="1008" w:type="dxa"/>
                <w:vAlign w:val="center"/>
                <w:hideMark/>
              </w:tcPr>
            </w:tcPrChange>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744C0E91" w14:textId="77777777" w:rsidTr="00E419CD">
        <w:trPr>
          <w:trHeight w:val="165"/>
          <w:trPrChange w:id="3936" w:author="Brian Bohman" w:date="2021-10-27T05:58:00Z">
            <w:trPr>
              <w:trHeight w:val="165"/>
            </w:trPr>
          </w:trPrChange>
        </w:trPr>
        <w:tc>
          <w:tcPr>
            <w:tcW w:w="360" w:type="dxa"/>
            <w:vAlign w:val="center"/>
            <w:hideMark/>
            <w:tcPrChange w:id="3937" w:author="Brian Bohman" w:date="2021-10-27T05:58:00Z">
              <w:tcPr>
                <w:tcW w:w="360" w:type="dxa"/>
                <w:vAlign w:val="center"/>
                <w:hideMark/>
              </w:tcPr>
            </w:tcPrChange>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Change w:id="3938" w:author="Brian Bohman" w:date="2021-10-27T05:58:00Z">
              <w:tcPr>
                <w:tcW w:w="864" w:type="dxa"/>
                <w:vAlign w:val="center"/>
                <w:hideMark/>
              </w:tcPr>
            </w:tcPrChange>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39" w:author="Brian Bohman" w:date="2021-10-27T05:58:00Z">
              <w:tcPr>
                <w:tcW w:w="1152" w:type="dxa"/>
                <w:vAlign w:val="center"/>
                <w:hideMark/>
              </w:tcPr>
            </w:tcPrChange>
          </w:tcPr>
          <w:p w14:paraId="387A2C2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40" w:author="Brian Bohman" w:date="2021-10-27T05:58:00Z">
              <w:tcPr>
                <w:tcW w:w="504" w:type="dxa"/>
                <w:vAlign w:val="center"/>
                <w:hideMark/>
              </w:tcPr>
            </w:tcPrChange>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41" w:author="Brian Bohman" w:date="2021-10-27T05:58:00Z">
              <w:tcPr>
                <w:tcW w:w="1008" w:type="dxa"/>
                <w:vAlign w:val="center"/>
                <w:hideMark/>
              </w:tcPr>
            </w:tcPrChange>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42" w:author="Brian Bohman" w:date="2021-10-27T05:58:00Z">
              <w:tcPr>
                <w:tcW w:w="1008" w:type="dxa"/>
                <w:vAlign w:val="center"/>
                <w:hideMark/>
              </w:tcPr>
            </w:tcPrChange>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43" w:author="Brian Bohman" w:date="2021-10-27T05:58:00Z">
              <w:tcPr>
                <w:tcW w:w="720" w:type="dxa"/>
                <w:vAlign w:val="center"/>
                <w:hideMark/>
              </w:tcPr>
            </w:tcPrChange>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44" w:author="Brian Bohman" w:date="2021-10-27T05:58:00Z">
              <w:tcPr>
                <w:tcW w:w="1008" w:type="dxa"/>
                <w:vAlign w:val="center"/>
                <w:hideMark/>
              </w:tcPr>
            </w:tcPrChange>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3945" w:author="Brian Bohman" w:date="2021-10-27T05:58:00Z">
              <w:tcPr>
                <w:tcW w:w="1152" w:type="dxa"/>
                <w:vAlign w:val="center"/>
                <w:hideMark/>
              </w:tcPr>
            </w:tcPrChange>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440" w:type="dxa"/>
            <w:vAlign w:val="center"/>
            <w:hideMark/>
            <w:tcPrChange w:id="3946" w:author="Brian Bohman" w:date="2021-10-27T05:58:00Z">
              <w:tcPr>
                <w:tcW w:w="1008" w:type="dxa"/>
                <w:vAlign w:val="center"/>
                <w:hideMark/>
              </w:tcPr>
            </w:tcPrChange>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49D971F2" w14:textId="77777777" w:rsidTr="00E419CD">
        <w:trPr>
          <w:trHeight w:val="165"/>
          <w:trPrChange w:id="3947" w:author="Brian Bohman" w:date="2021-10-27T05:58:00Z">
            <w:trPr>
              <w:trHeight w:val="165"/>
            </w:trPr>
          </w:trPrChange>
        </w:trPr>
        <w:tc>
          <w:tcPr>
            <w:tcW w:w="360" w:type="dxa"/>
            <w:vAlign w:val="center"/>
            <w:hideMark/>
            <w:tcPrChange w:id="3948" w:author="Brian Bohman" w:date="2021-10-27T05:58:00Z">
              <w:tcPr>
                <w:tcW w:w="360" w:type="dxa"/>
                <w:vAlign w:val="center"/>
                <w:hideMark/>
              </w:tcPr>
            </w:tcPrChange>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Change w:id="3949" w:author="Brian Bohman" w:date="2021-10-27T05:58:00Z">
              <w:tcPr>
                <w:tcW w:w="864" w:type="dxa"/>
                <w:vAlign w:val="center"/>
                <w:hideMark/>
              </w:tcPr>
            </w:tcPrChange>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50" w:author="Brian Bohman" w:date="2021-10-27T05:58:00Z">
              <w:tcPr>
                <w:tcW w:w="1152" w:type="dxa"/>
                <w:vAlign w:val="center"/>
                <w:hideMark/>
              </w:tcPr>
            </w:tcPrChange>
          </w:tcPr>
          <w:p w14:paraId="739A7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51" w:author="Brian Bohman" w:date="2021-10-27T05:58:00Z">
              <w:tcPr>
                <w:tcW w:w="504" w:type="dxa"/>
                <w:vAlign w:val="center"/>
                <w:hideMark/>
              </w:tcPr>
            </w:tcPrChange>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52" w:author="Brian Bohman" w:date="2021-10-27T05:58:00Z">
              <w:tcPr>
                <w:tcW w:w="1008" w:type="dxa"/>
                <w:vAlign w:val="center"/>
                <w:hideMark/>
              </w:tcPr>
            </w:tcPrChange>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53" w:author="Brian Bohman" w:date="2021-10-27T05:58:00Z">
              <w:tcPr>
                <w:tcW w:w="1008" w:type="dxa"/>
                <w:vAlign w:val="center"/>
                <w:hideMark/>
              </w:tcPr>
            </w:tcPrChange>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54" w:author="Brian Bohman" w:date="2021-10-27T05:58:00Z">
              <w:tcPr>
                <w:tcW w:w="720" w:type="dxa"/>
                <w:vAlign w:val="center"/>
                <w:hideMark/>
              </w:tcPr>
            </w:tcPrChange>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55" w:author="Brian Bohman" w:date="2021-10-27T05:58:00Z">
              <w:tcPr>
                <w:tcW w:w="1008" w:type="dxa"/>
                <w:vAlign w:val="center"/>
                <w:hideMark/>
              </w:tcPr>
            </w:tcPrChange>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3956" w:author="Brian Bohman" w:date="2021-10-27T05:58:00Z">
              <w:tcPr>
                <w:tcW w:w="1152" w:type="dxa"/>
                <w:vAlign w:val="center"/>
                <w:hideMark/>
              </w:tcPr>
            </w:tcPrChange>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440" w:type="dxa"/>
            <w:vAlign w:val="center"/>
            <w:hideMark/>
            <w:tcPrChange w:id="3957" w:author="Brian Bohman" w:date="2021-10-27T05:58:00Z">
              <w:tcPr>
                <w:tcW w:w="1008" w:type="dxa"/>
                <w:vAlign w:val="center"/>
                <w:hideMark/>
              </w:tcPr>
            </w:tcPrChange>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76149029" w14:textId="77777777" w:rsidTr="00E419CD">
        <w:trPr>
          <w:trHeight w:val="165"/>
          <w:trPrChange w:id="3958" w:author="Brian Bohman" w:date="2021-10-27T05:58:00Z">
            <w:trPr>
              <w:trHeight w:val="165"/>
            </w:trPr>
          </w:trPrChange>
        </w:trPr>
        <w:tc>
          <w:tcPr>
            <w:tcW w:w="360" w:type="dxa"/>
            <w:vAlign w:val="center"/>
            <w:hideMark/>
            <w:tcPrChange w:id="3959" w:author="Brian Bohman" w:date="2021-10-27T05:58:00Z">
              <w:tcPr>
                <w:tcW w:w="360" w:type="dxa"/>
                <w:vAlign w:val="center"/>
                <w:hideMark/>
              </w:tcPr>
            </w:tcPrChange>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Change w:id="3960" w:author="Brian Bohman" w:date="2021-10-27T05:58:00Z">
              <w:tcPr>
                <w:tcW w:w="864" w:type="dxa"/>
                <w:vAlign w:val="center"/>
                <w:hideMark/>
              </w:tcPr>
            </w:tcPrChange>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61" w:author="Brian Bohman" w:date="2021-10-27T05:58:00Z">
              <w:tcPr>
                <w:tcW w:w="1152" w:type="dxa"/>
                <w:vAlign w:val="center"/>
                <w:hideMark/>
              </w:tcPr>
            </w:tcPrChange>
          </w:tcPr>
          <w:p w14:paraId="37636CD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62" w:author="Brian Bohman" w:date="2021-10-27T05:58:00Z">
              <w:tcPr>
                <w:tcW w:w="504" w:type="dxa"/>
                <w:vAlign w:val="center"/>
                <w:hideMark/>
              </w:tcPr>
            </w:tcPrChange>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Change w:id="3963" w:author="Brian Bohman" w:date="2021-10-27T05:58:00Z">
              <w:tcPr>
                <w:tcW w:w="1008" w:type="dxa"/>
                <w:vAlign w:val="center"/>
                <w:hideMark/>
              </w:tcPr>
            </w:tcPrChange>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Change w:id="3964" w:author="Brian Bohman" w:date="2021-10-27T05:58:00Z">
              <w:tcPr>
                <w:tcW w:w="1008" w:type="dxa"/>
                <w:vAlign w:val="center"/>
                <w:hideMark/>
              </w:tcPr>
            </w:tcPrChange>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65" w:author="Brian Bohman" w:date="2021-10-27T05:58:00Z">
              <w:tcPr>
                <w:tcW w:w="720" w:type="dxa"/>
                <w:vAlign w:val="center"/>
                <w:hideMark/>
              </w:tcPr>
            </w:tcPrChange>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66" w:author="Brian Bohman" w:date="2021-10-27T05:58:00Z">
              <w:tcPr>
                <w:tcW w:w="1008" w:type="dxa"/>
                <w:vAlign w:val="center"/>
                <w:hideMark/>
              </w:tcPr>
            </w:tcPrChange>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3967" w:author="Brian Bohman" w:date="2021-10-27T05:58:00Z">
              <w:tcPr>
                <w:tcW w:w="1152" w:type="dxa"/>
                <w:vAlign w:val="center"/>
                <w:hideMark/>
              </w:tcPr>
            </w:tcPrChange>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3968" w:author="Brian Bohman" w:date="2021-10-27T05:58:00Z">
              <w:tcPr>
                <w:tcW w:w="1008" w:type="dxa"/>
                <w:vAlign w:val="center"/>
                <w:hideMark/>
              </w:tcPr>
            </w:tcPrChange>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19CD" w:rsidRPr="009B3DCC" w14:paraId="1230A39D" w14:textId="77777777" w:rsidTr="00E419CD">
        <w:trPr>
          <w:trHeight w:val="165"/>
          <w:trPrChange w:id="3969" w:author="Brian Bohman" w:date="2021-10-27T05:58:00Z">
            <w:trPr>
              <w:trHeight w:val="165"/>
            </w:trPr>
          </w:trPrChange>
        </w:trPr>
        <w:tc>
          <w:tcPr>
            <w:tcW w:w="360" w:type="dxa"/>
            <w:vAlign w:val="center"/>
            <w:hideMark/>
            <w:tcPrChange w:id="3970" w:author="Brian Bohman" w:date="2021-10-27T05:58:00Z">
              <w:tcPr>
                <w:tcW w:w="360" w:type="dxa"/>
                <w:vAlign w:val="center"/>
                <w:hideMark/>
              </w:tcPr>
            </w:tcPrChange>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Change w:id="3971" w:author="Brian Bohman" w:date="2021-10-27T05:58:00Z">
              <w:tcPr>
                <w:tcW w:w="864" w:type="dxa"/>
                <w:vAlign w:val="center"/>
                <w:hideMark/>
              </w:tcPr>
            </w:tcPrChange>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72" w:author="Brian Bohman" w:date="2021-10-27T05:58:00Z">
              <w:tcPr>
                <w:tcW w:w="1152" w:type="dxa"/>
                <w:vAlign w:val="center"/>
                <w:hideMark/>
              </w:tcPr>
            </w:tcPrChange>
          </w:tcPr>
          <w:p w14:paraId="15BD51B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73" w:author="Brian Bohman" w:date="2021-10-27T05:58:00Z">
              <w:tcPr>
                <w:tcW w:w="504" w:type="dxa"/>
                <w:vAlign w:val="center"/>
                <w:hideMark/>
              </w:tcPr>
            </w:tcPrChange>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74" w:author="Brian Bohman" w:date="2021-10-27T05:58:00Z">
              <w:tcPr>
                <w:tcW w:w="1008" w:type="dxa"/>
                <w:vAlign w:val="center"/>
                <w:hideMark/>
              </w:tcPr>
            </w:tcPrChange>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75" w:author="Brian Bohman" w:date="2021-10-27T05:58:00Z">
              <w:tcPr>
                <w:tcW w:w="1008" w:type="dxa"/>
                <w:vAlign w:val="center"/>
                <w:hideMark/>
              </w:tcPr>
            </w:tcPrChange>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76" w:author="Brian Bohman" w:date="2021-10-27T05:58:00Z">
              <w:tcPr>
                <w:tcW w:w="720" w:type="dxa"/>
                <w:vAlign w:val="center"/>
                <w:hideMark/>
              </w:tcPr>
            </w:tcPrChange>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77" w:author="Brian Bohman" w:date="2021-10-27T05:58:00Z">
              <w:tcPr>
                <w:tcW w:w="1008" w:type="dxa"/>
                <w:vAlign w:val="center"/>
                <w:hideMark/>
              </w:tcPr>
            </w:tcPrChange>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3978" w:author="Brian Bohman" w:date="2021-10-27T05:58:00Z">
              <w:tcPr>
                <w:tcW w:w="1152" w:type="dxa"/>
                <w:vAlign w:val="center"/>
                <w:hideMark/>
              </w:tcPr>
            </w:tcPrChange>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3979" w:author="Brian Bohman" w:date="2021-10-27T05:58:00Z">
              <w:tcPr>
                <w:tcW w:w="1008" w:type="dxa"/>
                <w:vAlign w:val="center"/>
                <w:hideMark/>
              </w:tcPr>
            </w:tcPrChange>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229673" w14:textId="77777777" w:rsidTr="00E419CD">
        <w:trPr>
          <w:trHeight w:val="165"/>
          <w:trPrChange w:id="3980" w:author="Brian Bohman" w:date="2021-10-27T05:58:00Z">
            <w:trPr>
              <w:trHeight w:val="165"/>
            </w:trPr>
          </w:trPrChange>
        </w:trPr>
        <w:tc>
          <w:tcPr>
            <w:tcW w:w="360" w:type="dxa"/>
            <w:vAlign w:val="center"/>
            <w:hideMark/>
            <w:tcPrChange w:id="3981" w:author="Brian Bohman" w:date="2021-10-27T05:58:00Z">
              <w:tcPr>
                <w:tcW w:w="360" w:type="dxa"/>
                <w:vAlign w:val="center"/>
                <w:hideMark/>
              </w:tcPr>
            </w:tcPrChange>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Change w:id="3982" w:author="Brian Bohman" w:date="2021-10-27T05:58:00Z">
              <w:tcPr>
                <w:tcW w:w="864" w:type="dxa"/>
                <w:vAlign w:val="center"/>
                <w:hideMark/>
              </w:tcPr>
            </w:tcPrChange>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83" w:author="Brian Bohman" w:date="2021-10-27T05:58:00Z">
              <w:tcPr>
                <w:tcW w:w="1152" w:type="dxa"/>
                <w:vAlign w:val="center"/>
                <w:hideMark/>
              </w:tcPr>
            </w:tcPrChange>
          </w:tcPr>
          <w:p w14:paraId="1EABF6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84" w:author="Brian Bohman" w:date="2021-10-27T05:58:00Z">
              <w:tcPr>
                <w:tcW w:w="504" w:type="dxa"/>
                <w:vAlign w:val="center"/>
                <w:hideMark/>
              </w:tcPr>
            </w:tcPrChange>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85" w:author="Brian Bohman" w:date="2021-10-27T05:58:00Z">
              <w:tcPr>
                <w:tcW w:w="1008" w:type="dxa"/>
                <w:vAlign w:val="center"/>
                <w:hideMark/>
              </w:tcPr>
            </w:tcPrChange>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86" w:author="Brian Bohman" w:date="2021-10-27T05:58:00Z">
              <w:tcPr>
                <w:tcW w:w="1008" w:type="dxa"/>
                <w:vAlign w:val="center"/>
                <w:hideMark/>
              </w:tcPr>
            </w:tcPrChange>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87" w:author="Brian Bohman" w:date="2021-10-27T05:58:00Z">
              <w:tcPr>
                <w:tcW w:w="720" w:type="dxa"/>
                <w:vAlign w:val="center"/>
                <w:hideMark/>
              </w:tcPr>
            </w:tcPrChange>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88" w:author="Brian Bohman" w:date="2021-10-27T05:58:00Z">
              <w:tcPr>
                <w:tcW w:w="1008" w:type="dxa"/>
                <w:vAlign w:val="center"/>
                <w:hideMark/>
              </w:tcPr>
            </w:tcPrChange>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3989" w:author="Brian Bohman" w:date="2021-10-27T05:58:00Z">
              <w:tcPr>
                <w:tcW w:w="1152" w:type="dxa"/>
                <w:vAlign w:val="center"/>
                <w:hideMark/>
              </w:tcPr>
            </w:tcPrChange>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440" w:type="dxa"/>
            <w:vAlign w:val="center"/>
            <w:hideMark/>
            <w:tcPrChange w:id="3990" w:author="Brian Bohman" w:date="2021-10-27T05:58:00Z">
              <w:tcPr>
                <w:tcW w:w="1008" w:type="dxa"/>
                <w:vAlign w:val="center"/>
                <w:hideMark/>
              </w:tcPr>
            </w:tcPrChange>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4E3F4323" w14:textId="77777777" w:rsidTr="00E419CD">
        <w:trPr>
          <w:trHeight w:val="165"/>
          <w:trPrChange w:id="3991" w:author="Brian Bohman" w:date="2021-10-27T05:58:00Z">
            <w:trPr>
              <w:trHeight w:val="165"/>
            </w:trPr>
          </w:trPrChange>
        </w:trPr>
        <w:tc>
          <w:tcPr>
            <w:tcW w:w="360" w:type="dxa"/>
            <w:vAlign w:val="center"/>
            <w:hideMark/>
            <w:tcPrChange w:id="3992" w:author="Brian Bohman" w:date="2021-10-27T05:58:00Z">
              <w:tcPr>
                <w:tcW w:w="360" w:type="dxa"/>
                <w:vAlign w:val="center"/>
                <w:hideMark/>
              </w:tcPr>
            </w:tcPrChange>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Change w:id="3993" w:author="Brian Bohman" w:date="2021-10-27T05:58:00Z">
              <w:tcPr>
                <w:tcW w:w="864" w:type="dxa"/>
                <w:vAlign w:val="center"/>
                <w:hideMark/>
              </w:tcPr>
            </w:tcPrChange>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3994" w:author="Brian Bohman" w:date="2021-10-27T05:58:00Z">
              <w:tcPr>
                <w:tcW w:w="1152" w:type="dxa"/>
                <w:vAlign w:val="center"/>
                <w:hideMark/>
              </w:tcPr>
            </w:tcPrChange>
          </w:tcPr>
          <w:p w14:paraId="1C7629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3995" w:author="Brian Bohman" w:date="2021-10-27T05:58:00Z">
              <w:tcPr>
                <w:tcW w:w="504" w:type="dxa"/>
                <w:vAlign w:val="center"/>
                <w:hideMark/>
              </w:tcPr>
            </w:tcPrChange>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3996" w:author="Brian Bohman" w:date="2021-10-27T05:58:00Z">
              <w:tcPr>
                <w:tcW w:w="1008" w:type="dxa"/>
                <w:vAlign w:val="center"/>
                <w:hideMark/>
              </w:tcPr>
            </w:tcPrChange>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3997" w:author="Brian Bohman" w:date="2021-10-27T05:58:00Z">
              <w:tcPr>
                <w:tcW w:w="1008" w:type="dxa"/>
                <w:vAlign w:val="center"/>
                <w:hideMark/>
              </w:tcPr>
            </w:tcPrChange>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3998" w:author="Brian Bohman" w:date="2021-10-27T05:58:00Z">
              <w:tcPr>
                <w:tcW w:w="720" w:type="dxa"/>
                <w:vAlign w:val="center"/>
                <w:hideMark/>
              </w:tcPr>
            </w:tcPrChange>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3999" w:author="Brian Bohman" w:date="2021-10-27T05:58:00Z">
              <w:tcPr>
                <w:tcW w:w="1008" w:type="dxa"/>
                <w:vAlign w:val="center"/>
                <w:hideMark/>
              </w:tcPr>
            </w:tcPrChange>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00" w:author="Brian Bohman" w:date="2021-10-27T05:58:00Z">
              <w:tcPr>
                <w:tcW w:w="1152" w:type="dxa"/>
                <w:vAlign w:val="center"/>
                <w:hideMark/>
              </w:tcPr>
            </w:tcPrChange>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4001" w:author="Brian Bohman" w:date="2021-10-27T05:58:00Z">
              <w:tcPr>
                <w:tcW w:w="1008" w:type="dxa"/>
                <w:vAlign w:val="center"/>
                <w:hideMark/>
              </w:tcPr>
            </w:tcPrChange>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27C1CCA5" w14:textId="77777777" w:rsidTr="00E419CD">
        <w:trPr>
          <w:trHeight w:val="165"/>
          <w:trPrChange w:id="4002" w:author="Brian Bohman" w:date="2021-10-27T05:58:00Z">
            <w:trPr>
              <w:trHeight w:val="165"/>
            </w:trPr>
          </w:trPrChange>
        </w:trPr>
        <w:tc>
          <w:tcPr>
            <w:tcW w:w="360" w:type="dxa"/>
            <w:vAlign w:val="center"/>
            <w:hideMark/>
            <w:tcPrChange w:id="4003" w:author="Brian Bohman" w:date="2021-10-27T05:58:00Z">
              <w:tcPr>
                <w:tcW w:w="360" w:type="dxa"/>
                <w:vAlign w:val="center"/>
                <w:hideMark/>
              </w:tcPr>
            </w:tcPrChange>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Change w:id="4004" w:author="Brian Bohman" w:date="2021-10-27T05:58:00Z">
              <w:tcPr>
                <w:tcW w:w="864" w:type="dxa"/>
                <w:vAlign w:val="center"/>
                <w:hideMark/>
              </w:tcPr>
            </w:tcPrChange>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05" w:author="Brian Bohman" w:date="2021-10-27T05:58:00Z">
              <w:tcPr>
                <w:tcW w:w="1152" w:type="dxa"/>
                <w:vAlign w:val="center"/>
                <w:hideMark/>
              </w:tcPr>
            </w:tcPrChange>
          </w:tcPr>
          <w:p w14:paraId="5AA7B1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06" w:author="Brian Bohman" w:date="2021-10-27T05:58:00Z">
              <w:tcPr>
                <w:tcW w:w="504" w:type="dxa"/>
                <w:vAlign w:val="center"/>
                <w:hideMark/>
              </w:tcPr>
            </w:tcPrChange>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07" w:author="Brian Bohman" w:date="2021-10-27T05:58:00Z">
              <w:tcPr>
                <w:tcW w:w="1008" w:type="dxa"/>
                <w:vAlign w:val="center"/>
                <w:hideMark/>
              </w:tcPr>
            </w:tcPrChange>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08" w:author="Brian Bohman" w:date="2021-10-27T05:58:00Z">
              <w:tcPr>
                <w:tcW w:w="1008" w:type="dxa"/>
                <w:vAlign w:val="center"/>
                <w:hideMark/>
              </w:tcPr>
            </w:tcPrChange>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09" w:author="Brian Bohman" w:date="2021-10-27T05:58:00Z">
              <w:tcPr>
                <w:tcW w:w="720" w:type="dxa"/>
                <w:vAlign w:val="center"/>
                <w:hideMark/>
              </w:tcPr>
            </w:tcPrChange>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10" w:author="Brian Bohman" w:date="2021-10-27T05:58:00Z">
              <w:tcPr>
                <w:tcW w:w="1008" w:type="dxa"/>
                <w:vAlign w:val="center"/>
                <w:hideMark/>
              </w:tcPr>
            </w:tcPrChange>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011" w:author="Brian Bohman" w:date="2021-10-27T05:58:00Z">
              <w:tcPr>
                <w:tcW w:w="1152" w:type="dxa"/>
                <w:vAlign w:val="center"/>
                <w:hideMark/>
              </w:tcPr>
            </w:tcPrChange>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440" w:type="dxa"/>
            <w:vAlign w:val="center"/>
            <w:hideMark/>
            <w:tcPrChange w:id="4012" w:author="Brian Bohman" w:date="2021-10-27T05:58:00Z">
              <w:tcPr>
                <w:tcW w:w="1008" w:type="dxa"/>
                <w:vAlign w:val="center"/>
                <w:hideMark/>
              </w:tcPr>
            </w:tcPrChange>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19CD" w:rsidRPr="009B3DCC" w14:paraId="2ECC07F3" w14:textId="77777777" w:rsidTr="00E419CD">
        <w:trPr>
          <w:trHeight w:val="165"/>
          <w:trPrChange w:id="4013" w:author="Brian Bohman" w:date="2021-10-27T05:58:00Z">
            <w:trPr>
              <w:trHeight w:val="165"/>
            </w:trPr>
          </w:trPrChange>
        </w:trPr>
        <w:tc>
          <w:tcPr>
            <w:tcW w:w="360" w:type="dxa"/>
            <w:vAlign w:val="center"/>
            <w:hideMark/>
            <w:tcPrChange w:id="4014" w:author="Brian Bohman" w:date="2021-10-27T05:58:00Z">
              <w:tcPr>
                <w:tcW w:w="360" w:type="dxa"/>
                <w:vAlign w:val="center"/>
                <w:hideMark/>
              </w:tcPr>
            </w:tcPrChange>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Change w:id="4015" w:author="Brian Bohman" w:date="2021-10-27T05:58:00Z">
              <w:tcPr>
                <w:tcW w:w="864" w:type="dxa"/>
                <w:vAlign w:val="center"/>
                <w:hideMark/>
              </w:tcPr>
            </w:tcPrChange>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16" w:author="Brian Bohman" w:date="2021-10-27T05:58:00Z">
              <w:tcPr>
                <w:tcW w:w="1152" w:type="dxa"/>
                <w:vAlign w:val="center"/>
                <w:hideMark/>
              </w:tcPr>
            </w:tcPrChange>
          </w:tcPr>
          <w:p w14:paraId="7A6499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17" w:author="Brian Bohman" w:date="2021-10-27T05:58:00Z">
              <w:tcPr>
                <w:tcW w:w="504" w:type="dxa"/>
                <w:vAlign w:val="center"/>
                <w:hideMark/>
              </w:tcPr>
            </w:tcPrChange>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18" w:author="Brian Bohman" w:date="2021-10-27T05:58:00Z">
              <w:tcPr>
                <w:tcW w:w="1008" w:type="dxa"/>
                <w:vAlign w:val="center"/>
                <w:hideMark/>
              </w:tcPr>
            </w:tcPrChange>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19" w:author="Brian Bohman" w:date="2021-10-27T05:58:00Z">
              <w:tcPr>
                <w:tcW w:w="1008" w:type="dxa"/>
                <w:vAlign w:val="center"/>
                <w:hideMark/>
              </w:tcPr>
            </w:tcPrChange>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20" w:author="Brian Bohman" w:date="2021-10-27T05:58:00Z">
              <w:tcPr>
                <w:tcW w:w="720" w:type="dxa"/>
                <w:vAlign w:val="center"/>
                <w:hideMark/>
              </w:tcPr>
            </w:tcPrChange>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21" w:author="Brian Bohman" w:date="2021-10-27T05:58:00Z">
              <w:tcPr>
                <w:tcW w:w="1008" w:type="dxa"/>
                <w:vAlign w:val="center"/>
                <w:hideMark/>
              </w:tcPr>
            </w:tcPrChange>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22" w:author="Brian Bohman" w:date="2021-10-27T05:58:00Z">
              <w:tcPr>
                <w:tcW w:w="1152" w:type="dxa"/>
                <w:vAlign w:val="center"/>
                <w:hideMark/>
              </w:tcPr>
            </w:tcPrChange>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4023" w:author="Brian Bohman" w:date="2021-10-27T05:58:00Z">
              <w:tcPr>
                <w:tcW w:w="1008" w:type="dxa"/>
                <w:vAlign w:val="center"/>
                <w:hideMark/>
              </w:tcPr>
            </w:tcPrChange>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19CD" w:rsidRPr="009B3DCC" w14:paraId="4DB01C2A" w14:textId="77777777" w:rsidTr="00E419CD">
        <w:trPr>
          <w:trHeight w:val="165"/>
          <w:trPrChange w:id="4024" w:author="Brian Bohman" w:date="2021-10-27T05:58:00Z">
            <w:trPr>
              <w:trHeight w:val="165"/>
            </w:trPr>
          </w:trPrChange>
        </w:trPr>
        <w:tc>
          <w:tcPr>
            <w:tcW w:w="360" w:type="dxa"/>
            <w:vAlign w:val="center"/>
            <w:hideMark/>
            <w:tcPrChange w:id="4025" w:author="Brian Bohman" w:date="2021-10-27T05:58:00Z">
              <w:tcPr>
                <w:tcW w:w="360" w:type="dxa"/>
                <w:vAlign w:val="center"/>
                <w:hideMark/>
              </w:tcPr>
            </w:tcPrChange>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Change w:id="4026" w:author="Brian Bohman" w:date="2021-10-27T05:58:00Z">
              <w:tcPr>
                <w:tcW w:w="864" w:type="dxa"/>
                <w:vAlign w:val="center"/>
                <w:hideMark/>
              </w:tcPr>
            </w:tcPrChange>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27" w:author="Brian Bohman" w:date="2021-10-27T05:58:00Z">
              <w:tcPr>
                <w:tcW w:w="1152" w:type="dxa"/>
                <w:vAlign w:val="center"/>
                <w:hideMark/>
              </w:tcPr>
            </w:tcPrChange>
          </w:tcPr>
          <w:p w14:paraId="44BCF8F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28" w:author="Brian Bohman" w:date="2021-10-27T05:58:00Z">
              <w:tcPr>
                <w:tcW w:w="504" w:type="dxa"/>
                <w:vAlign w:val="center"/>
                <w:hideMark/>
              </w:tcPr>
            </w:tcPrChange>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Change w:id="4029" w:author="Brian Bohman" w:date="2021-10-27T05:58:00Z">
              <w:tcPr>
                <w:tcW w:w="1008" w:type="dxa"/>
                <w:vAlign w:val="center"/>
                <w:hideMark/>
              </w:tcPr>
            </w:tcPrChange>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Change w:id="4030" w:author="Brian Bohman" w:date="2021-10-27T05:58:00Z">
              <w:tcPr>
                <w:tcW w:w="1008" w:type="dxa"/>
                <w:vAlign w:val="center"/>
                <w:hideMark/>
              </w:tcPr>
            </w:tcPrChange>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31" w:author="Brian Bohman" w:date="2021-10-27T05:58:00Z">
              <w:tcPr>
                <w:tcW w:w="720" w:type="dxa"/>
                <w:vAlign w:val="center"/>
                <w:hideMark/>
              </w:tcPr>
            </w:tcPrChange>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032" w:author="Brian Bohman" w:date="2021-10-27T05:58:00Z">
              <w:tcPr>
                <w:tcW w:w="1008" w:type="dxa"/>
                <w:vAlign w:val="center"/>
                <w:hideMark/>
              </w:tcPr>
            </w:tcPrChange>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33" w:author="Brian Bohman" w:date="2021-10-27T05:58:00Z">
              <w:tcPr>
                <w:tcW w:w="1152" w:type="dxa"/>
                <w:vAlign w:val="center"/>
                <w:hideMark/>
              </w:tcPr>
            </w:tcPrChange>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034" w:author="Brian Bohman" w:date="2021-10-27T05:58:00Z">
              <w:tcPr>
                <w:tcW w:w="1008" w:type="dxa"/>
                <w:vAlign w:val="center"/>
                <w:hideMark/>
              </w:tcPr>
            </w:tcPrChange>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5DD273CA" w14:textId="77777777" w:rsidTr="00E419CD">
        <w:trPr>
          <w:trHeight w:val="165"/>
          <w:trPrChange w:id="4035" w:author="Brian Bohman" w:date="2021-10-27T05:58:00Z">
            <w:trPr>
              <w:trHeight w:val="165"/>
            </w:trPr>
          </w:trPrChange>
        </w:trPr>
        <w:tc>
          <w:tcPr>
            <w:tcW w:w="360" w:type="dxa"/>
            <w:vAlign w:val="center"/>
            <w:hideMark/>
            <w:tcPrChange w:id="4036" w:author="Brian Bohman" w:date="2021-10-27T05:58:00Z">
              <w:tcPr>
                <w:tcW w:w="360" w:type="dxa"/>
                <w:vAlign w:val="center"/>
                <w:hideMark/>
              </w:tcPr>
            </w:tcPrChange>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Change w:id="4037" w:author="Brian Bohman" w:date="2021-10-27T05:58:00Z">
              <w:tcPr>
                <w:tcW w:w="864" w:type="dxa"/>
                <w:vAlign w:val="center"/>
                <w:hideMark/>
              </w:tcPr>
            </w:tcPrChange>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38" w:author="Brian Bohman" w:date="2021-10-27T05:58:00Z">
              <w:tcPr>
                <w:tcW w:w="1152" w:type="dxa"/>
                <w:vAlign w:val="center"/>
                <w:hideMark/>
              </w:tcPr>
            </w:tcPrChange>
          </w:tcPr>
          <w:p w14:paraId="6D6129C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39" w:author="Brian Bohman" w:date="2021-10-27T05:58:00Z">
              <w:tcPr>
                <w:tcW w:w="504" w:type="dxa"/>
                <w:vAlign w:val="center"/>
                <w:hideMark/>
              </w:tcPr>
            </w:tcPrChange>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40" w:author="Brian Bohman" w:date="2021-10-27T05:58:00Z">
              <w:tcPr>
                <w:tcW w:w="1008" w:type="dxa"/>
                <w:vAlign w:val="center"/>
                <w:hideMark/>
              </w:tcPr>
            </w:tcPrChange>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41" w:author="Brian Bohman" w:date="2021-10-27T05:58:00Z">
              <w:tcPr>
                <w:tcW w:w="1008" w:type="dxa"/>
                <w:vAlign w:val="center"/>
                <w:hideMark/>
              </w:tcPr>
            </w:tcPrChange>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42" w:author="Brian Bohman" w:date="2021-10-27T05:58:00Z">
              <w:tcPr>
                <w:tcW w:w="720" w:type="dxa"/>
                <w:vAlign w:val="center"/>
                <w:hideMark/>
              </w:tcPr>
            </w:tcPrChange>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43" w:author="Brian Bohman" w:date="2021-10-27T05:58:00Z">
              <w:tcPr>
                <w:tcW w:w="1008" w:type="dxa"/>
                <w:vAlign w:val="center"/>
                <w:hideMark/>
              </w:tcPr>
            </w:tcPrChange>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44" w:author="Brian Bohman" w:date="2021-10-27T05:58:00Z">
              <w:tcPr>
                <w:tcW w:w="1152" w:type="dxa"/>
                <w:vAlign w:val="center"/>
                <w:hideMark/>
              </w:tcPr>
            </w:tcPrChange>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440" w:type="dxa"/>
            <w:vAlign w:val="center"/>
            <w:hideMark/>
            <w:tcPrChange w:id="4045" w:author="Brian Bohman" w:date="2021-10-27T05:58:00Z">
              <w:tcPr>
                <w:tcW w:w="1008" w:type="dxa"/>
                <w:vAlign w:val="center"/>
                <w:hideMark/>
              </w:tcPr>
            </w:tcPrChange>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7C8AE71F" w14:textId="77777777" w:rsidTr="00E419CD">
        <w:trPr>
          <w:trHeight w:val="165"/>
          <w:trPrChange w:id="4046" w:author="Brian Bohman" w:date="2021-10-27T05:58:00Z">
            <w:trPr>
              <w:trHeight w:val="165"/>
            </w:trPr>
          </w:trPrChange>
        </w:trPr>
        <w:tc>
          <w:tcPr>
            <w:tcW w:w="360" w:type="dxa"/>
            <w:vAlign w:val="center"/>
            <w:hideMark/>
            <w:tcPrChange w:id="4047" w:author="Brian Bohman" w:date="2021-10-27T05:58:00Z">
              <w:tcPr>
                <w:tcW w:w="360" w:type="dxa"/>
                <w:vAlign w:val="center"/>
                <w:hideMark/>
              </w:tcPr>
            </w:tcPrChange>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Change w:id="4048" w:author="Brian Bohman" w:date="2021-10-27T05:58:00Z">
              <w:tcPr>
                <w:tcW w:w="864" w:type="dxa"/>
                <w:vAlign w:val="center"/>
                <w:hideMark/>
              </w:tcPr>
            </w:tcPrChange>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49" w:author="Brian Bohman" w:date="2021-10-27T05:58:00Z">
              <w:tcPr>
                <w:tcW w:w="1152" w:type="dxa"/>
                <w:vAlign w:val="center"/>
                <w:hideMark/>
              </w:tcPr>
            </w:tcPrChange>
          </w:tcPr>
          <w:p w14:paraId="4F6DE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50" w:author="Brian Bohman" w:date="2021-10-27T05:58:00Z">
              <w:tcPr>
                <w:tcW w:w="504" w:type="dxa"/>
                <w:vAlign w:val="center"/>
                <w:hideMark/>
              </w:tcPr>
            </w:tcPrChange>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51" w:author="Brian Bohman" w:date="2021-10-27T05:58:00Z">
              <w:tcPr>
                <w:tcW w:w="1008" w:type="dxa"/>
                <w:vAlign w:val="center"/>
                <w:hideMark/>
              </w:tcPr>
            </w:tcPrChange>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52" w:author="Brian Bohman" w:date="2021-10-27T05:58:00Z">
              <w:tcPr>
                <w:tcW w:w="1008" w:type="dxa"/>
                <w:vAlign w:val="center"/>
                <w:hideMark/>
              </w:tcPr>
            </w:tcPrChange>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53" w:author="Brian Bohman" w:date="2021-10-27T05:58:00Z">
              <w:tcPr>
                <w:tcW w:w="720" w:type="dxa"/>
                <w:vAlign w:val="center"/>
                <w:hideMark/>
              </w:tcPr>
            </w:tcPrChange>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54" w:author="Brian Bohman" w:date="2021-10-27T05:58:00Z">
              <w:tcPr>
                <w:tcW w:w="1008" w:type="dxa"/>
                <w:vAlign w:val="center"/>
                <w:hideMark/>
              </w:tcPr>
            </w:tcPrChange>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55" w:author="Brian Bohman" w:date="2021-10-27T05:58:00Z">
              <w:tcPr>
                <w:tcW w:w="1152" w:type="dxa"/>
                <w:vAlign w:val="center"/>
                <w:hideMark/>
              </w:tcPr>
            </w:tcPrChange>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4056" w:author="Brian Bohman" w:date="2021-10-27T05:58:00Z">
              <w:tcPr>
                <w:tcW w:w="1008" w:type="dxa"/>
                <w:vAlign w:val="center"/>
                <w:hideMark/>
              </w:tcPr>
            </w:tcPrChange>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9B8F5E6" w14:textId="77777777" w:rsidTr="00E419CD">
        <w:trPr>
          <w:trHeight w:val="165"/>
          <w:trPrChange w:id="4057" w:author="Brian Bohman" w:date="2021-10-27T05:58:00Z">
            <w:trPr>
              <w:trHeight w:val="165"/>
            </w:trPr>
          </w:trPrChange>
        </w:trPr>
        <w:tc>
          <w:tcPr>
            <w:tcW w:w="360" w:type="dxa"/>
            <w:vAlign w:val="center"/>
            <w:hideMark/>
            <w:tcPrChange w:id="4058" w:author="Brian Bohman" w:date="2021-10-27T05:58:00Z">
              <w:tcPr>
                <w:tcW w:w="360" w:type="dxa"/>
                <w:vAlign w:val="center"/>
                <w:hideMark/>
              </w:tcPr>
            </w:tcPrChange>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Change w:id="4059" w:author="Brian Bohman" w:date="2021-10-27T05:58:00Z">
              <w:tcPr>
                <w:tcW w:w="864" w:type="dxa"/>
                <w:vAlign w:val="center"/>
                <w:hideMark/>
              </w:tcPr>
            </w:tcPrChange>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60" w:author="Brian Bohman" w:date="2021-10-27T05:58:00Z">
              <w:tcPr>
                <w:tcW w:w="1152" w:type="dxa"/>
                <w:vAlign w:val="center"/>
                <w:hideMark/>
              </w:tcPr>
            </w:tcPrChange>
          </w:tcPr>
          <w:p w14:paraId="154288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61" w:author="Brian Bohman" w:date="2021-10-27T05:58:00Z">
              <w:tcPr>
                <w:tcW w:w="504" w:type="dxa"/>
                <w:vAlign w:val="center"/>
                <w:hideMark/>
              </w:tcPr>
            </w:tcPrChange>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62" w:author="Brian Bohman" w:date="2021-10-27T05:58:00Z">
              <w:tcPr>
                <w:tcW w:w="1008" w:type="dxa"/>
                <w:vAlign w:val="center"/>
                <w:hideMark/>
              </w:tcPr>
            </w:tcPrChange>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63" w:author="Brian Bohman" w:date="2021-10-27T05:58:00Z">
              <w:tcPr>
                <w:tcW w:w="1008" w:type="dxa"/>
                <w:vAlign w:val="center"/>
                <w:hideMark/>
              </w:tcPr>
            </w:tcPrChange>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64" w:author="Brian Bohman" w:date="2021-10-27T05:58:00Z">
              <w:tcPr>
                <w:tcW w:w="720" w:type="dxa"/>
                <w:vAlign w:val="center"/>
                <w:hideMark/>
              </w:tcPr>
            </w:tcPrChange>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65" w:author="Brian Bohman" w:date="2021-10-27T05:58:00Z">
              <w:tcPr>
                <w:tcW w:w="1008" w:type="dxa"/>
                <w:vAlign w:val="center"/>
                <w:hideMark/>
              </w:tcPr>
            </w:tcPrChange>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066" w:author="Brian Bohman" w:date="2021-10-27T05:58:00Z">
              <w:tcPr>
                <w:tcW w:w="1152" w:type="dxa"/>
                <w:vAlign w:val="center"/>
                <w:hideMark/>
              </w:tcPr>
            </w:tcPrChange>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4067" w:author="Brian Bohman" w:date="2021-10-27T05:58:00Z">
              <w:tcPr>
                <w:tcW w:w="1008" w:type="dxa"/>
                <w:vAlign w:val="center"/>
                <w:hideMark/>
              </w:tcPr>
            </w:tcPrChange>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7683B424" w14:textId="77777777" w:rsidTr="00E419CD">
        <w:trPr>
          <w:trHeight w:val="165"/>
          <w:trPrChange w:id="4068" w:author="Brian Bohman" w:date="2021-10-27T05:58:00Z">
            <w:trPr>
              <w:trHeight w:val="165"/>
            </w:trPr>
          </w:trPrChange>
        </w:trPr>
        <w:tc>
          <w:tcPr>
            <w:tcW w:w="360" w:type="dxa"/>
            <w:vAlign w:val="center"/>
            <w:hideMark/>
            <w:tcPrChange w:id="4069" w:author="Brian Bohman" w:date="2021-10-27T05:58:00Z">
              <w:tcPr>
                <w:tcW w:w="360" w:type="dxa"/>
                <w:vAlign w:val="center"/>
                <w:hideMark/>
              </w:tcPr>
            </w:tcPrChange>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Change w:id="4070" w:author="Brian Bohman" w:date="2021-10-27T05:58:00Z">
              <w:tcPr>
                <w:tcW w:w="864" w:type="dxa"/>
                <w:vAlign w:val="center"/>
                <w:hideMark/>
              </w:tcPr>
            </w:tcPrChange>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71" w:author="Brian Bohman" w:date="2021-10-27T05:58:00Z">
              <w:tcPr>
                <w:tcW w:w="1152" w:type="dxa"/>
                <w:vAlign w:val="center"/>
                <w:hideMark/>
              </w:tcPr>
            </w:tcPrChange>
          </w:tcPr>
          <w:p w14:paraId="67C652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72" w:author="Brian Bohman" w:date="2021-10-27T05:58:00Z">
              <w:tcPr>
                <w:tcW w:w="504" w:type="dxa"/>
                <w:vAlign w:val="center"/>
                <w:hideMark/>
              </w:tcPr>
            </w:tcPrChange>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Change w:id="4073" w:author="Brian Bohman" w:date="2021-10-27T05:58:00Z">
              <w:tcPr>
                <w:tcW w:w="1008" w:type="dxa"/>
                <w:vAlign w:val="center"/>
                <w:hideMark/>
              </w:tcPr>
            </w:tcPrChange>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Change w:id="4074" w:author="Brian Bohman" w:date="2021-10-27T05:58:00Z">
              <w:tcPr>
                <w:tcW w:w="1008" w:type="dxa"/>
                <w:vAlign w:val="center"/>
                <w:hideMark/>
              </w:tcPr>
            </w:tcPrChange>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75" w:author="Brian Bohman" w:date="2021-10-27T05:58:00Z">
              <w:tcPr>
                <w:tcW w:w="720" w:type="dxa"/>
                <w:vAlign w:val="center"/>
                <w:hideMark/>
              </w:tcPr>
            </w:tcPrChange>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76" w:author="Brian Bohman" w:date="2021-10-27T05:58:00Z">
              <w:tcPr>
                <w:tcW w:w="1008" w:type="dxa"/>
                <w:vAlign w:val="center"/>
                <w:hideMark/>
              </w:tcPr>
            </w:tcPrChange>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077" w:author="Brian Bohman" w:date="2021-10-27T05:58:00Z">
              <w:tcPr>
                <w:tcW w:w="1152" w:type="dxa"/>
                <w:vAlign w:val="center"/>
                <w:hideMark/>
              </w:tcPr>
            </w:tcPrChange>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440" w:type="dxa"/>
            <w:vAlign w:val="center"/>
            <w:hideMark/>
            <w:tcPrChange w:id="4078" w:author="Brian Bohman" w:date="2021-10-27T05:58:00Z">
              <w:tcPr>
                <w:tcW w:w="1008" w:type="dxa"/>
                <w:vAlign w:val="center"/>
                <w:hideMark/>
              </w:tcPr>
            </w:tcPrChange>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1660CA0B" w14:textId="77777777" w:rsidTr="00E419CD">
        <w:trPr>
          <w:trHeight w:val="165"/>
          <w:trPrChange w:id="4079" w:author="Brian Bohman" w:date="2021-10-27T05:58:00Z">
            <w:trPr>
              <w:trHeight w:val="165"/>
            </w:trPr>
          </w:trPrChange>
        </w:trPr>
        <w:tc>
          <w:tcPr>
            <w:tcW w:w="360" w:type="dxa"/>
            <w:vAlign w:val="center"/>
            <w:hideMark/>
            <w:tcPrChange w:id="4080" w:author="Brian Bohman" w:date="2021-10-27T05:58:00Z">
              <w:tcPr>
                <w:tcW w:w="360" w:type="dxa"/>
                <w:vAlign w:val="center"/>
                <w:hideMark/>
              </w:tcPr>
            </w:tcPrChange>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Change w:id="4081" w:author="Brian Bohman" w:date="2021-10-27T05:58:00Z">
              <w:tcPr>
                <w:tcW w:w="864" w:type="dxa"/>
                <w:vAlign w:val="center"/>
                <w:hideMark/>
              </w:tcPr>
            </w:tcPrChange>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82" w:author="Brian Bohman" w:date="2021-10-27T05:58:00Z">
              <w:tcPr>
                <w:tcW w:w="1152" w:type="dxa"/>
                <w:vAlign w:val="center"/>
                <w:hideMark/>
              </w:tcPr>
            </w:tcPrChange>
          </w:tcPr>
          <w:p w14:paraId="3FBA4C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83" w:author="Brian Bohman" w:date="2021-10-27T05:58:00Z">
              <w:tcPr>
                <w:tcW w:w="504" w:type="dxa"/>
                <w:vAlign w:val="center"/>
                <w:hideMark/>
              </w:tcPr>
            </w:tcPrChange>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84" w:author="Brian Bohman" w:date="2021-10-27T05:58:00Z">
              <w:tcPr>
                <w:tcW w:w="1008" w:type="dxa"/>
                <w:vAlign w:val="center"/>
                <w:hideMark/>
              </w:tcPr>
            </w:tcPrChange>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85" w:author="Brian Bohman" w:date="2021-10-27T05:58:00Z">
              <w:tcPr>
                <w:tcW w:w="1008" w:type="dxa"/>
                <w:vAlign w:val="center"/>
                <w:hideMark/>
              </w:tcPr>
            </w:tcPrChange>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86" w:author="Brian Bohman" w:date="2021-10-27T05:58:00Z">
              <w:tcPr>
                <w:tcW w:w="720" w:type="dxa"/>
                <w:vAlign w:val="center"/>
                <w:hideMark/>
              </w:tcPr>
            </w:tcPrChange>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87" w:author="Brian Bohman" w:date="2021-10-27T05:58:00Z">
              <w:tcPr>
                <w:tcW w:w="1008" w:type="dxa"/>
                <w:vAlign w:val="center"/>
                <w:hideMark/>
              </w:tcPr>
            </w:tcPrChange>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088" w:author="Brian Bohman" w:date="2021-10-27T05:58:00Z">
              <w:tcPr>
                <w:tcW w:w="1152" w:type="dxa"/>
                <w:vAlign w:val="center"/>
                <w:hideMark/>
              </w:tcPr>
            </w:tcPrChange>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089" w:author="Brian Bohman" w:date="2021-10-27T05:58:00Z">
              <w:tcPr>
                <w:tcW w:w="1008" w:type="dxa"/>
                <w:vAlign w:val="center"/>
                <w:hideMark/>
              </w:tcPr>
            </w:tcPrChange>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09CB38F9" w14:textId="77777777" w:rsidTr="00E419CD">
        <w:trPr>
          <w:trHeight w:val="180"/>
          <w:trPrChange w:id="4090" w:author="Brian Bohman" w:date="2021-10-27T05:58:00Z">
            <w:trPr>
              <w:trHeight w:val="180"/>
            </w:trPr>
          </w:trPrChange>
        </w:trPr>
        <w:tc>
          <w:tcPr>
            <w:tcW w:w="360" w:type="dxa"/>
            <w:vAlign w:val="center"/>
            <w:hideMark/>
            <w:tcPrChange w:id="4091" w:author="Brian Bohman" w:date="2021-10-27T05:58:00Z">
              <w:tcPr>
                <w:tcW w:w="360" w:type="dxa"/>
                <w:vAlign w:val="center"/>
                <w:hideMark/>
              </w:tcPr>
            </w:tcPrChange>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Change w:id="4092" w:author="Brian Bohman" w:date="2021-10-27T05:58:00Z">
              <w:tcPr>
                <w:tcW w:w="864" w:type="dxa"/>
                <w:vAlign w:val="center"/>
                <w:hideMark/>
              </w:tcPr>
            </w:tcPrChange>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093" w:author="Brian Bohman" w:date="2021-10-27T05:58:00Z">
              <w:tcPr>
                <w:tcW w:w="1152" w:type="dxa"/>
                <w:vAlign w:val="center"/>
                <w:hideMark/>
              </w:tcPr>
            </w:tcPrChange>
          </w:tcPr>
          <w:p w14:paraId="5F856B1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094" w:author="Brian Bohman" w:date="2021-10-27T05:58:00Z">
              <w:tcPr>
                <w:tcW w:w="504" w:type="dxa"/>
                <w:vAlign w:val="center"/>
                <w:hideMark/>
              </w:tcPr>
            </w:tcPrChange>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095" w:author="Brian Bohman" w:date="2021-10-27T05:58:00Z">
              <w:tcPr>
                <w:tcW w:w="1008" w:type="dxa"/>
                <w:vAlign w:val="center"/>
                <w:hideMark/>
              </w:tcPr>
            </w:tcPrChange>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096" w:author="Brian Bohman" w:date="2021-10-27T05:58:00Z">
              <w:tcPr>
                <w:tcW w:w="1008" w:type="dxa"/>
                <w:vAlign w:val="center"/>
                <w:hideMark/>
              </w:tcPr>
            </w:tcPrChange>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097" w:author="Brian Bohman" w:date="2021-10-27T05:58:00Z">
              <w:tcPr>
                <w:tcW w:w="720" w:type="dxa"/>
                <w:vAlign w:val="center"/>
                <w:hideMark/>
              </w:tcPr>
            </w:tcPrChange>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098" w:author="Brian Bohman" w:date="2021-10-27T05:58:00Z">
              <w:tcPr>
                <w:tcW w:w="1008" w:type="dxa"/>
                <w:vAlign w:val="center"/>
                <w:hideMark/>
              </w:tcPr>
            </w:tcPrChange>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099" w:author="Brian Bohman" w:date="2021-10-27T05:58:00Z">
              <w:tcPr>
                <w:tcW w:w="1152" w:type="dxa"/>
                <w:vAlign w:val="center"/>
                <w:hideMark/>
              </w:tcPr>
            </w:tcPrChange>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440" w:type="dxa"/>
            <w:vAlign w:val="center"/>
            <w:hideMark/>
            <w:tcPrChange w:id="4100" w:author="Brian Bohman" w:date="2021-10-27T05:58:00Z">
              <w:tcPr>
                <w:tcW w:w="1008" w:type="dxa"/>
                <w:vAlign w:val="center"/>
                <w:hideMark/>
              </w:tcPr>
            </w:tcPrChange>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19CD" w:rsidRPr="009B3DCC" w14:paraId="1175C09D" w14:textId="77777777" w:rsidTr="00E419CD">
        <w:trPr>
          <w:trHeight w:val="165"/>
          <w:trPrChange w:id="4101" w:author="Brian Bohman" w:date="2021-10-27T05:58:00Z">
            <w:trPr>
              <w:trHeight w:val="165"/>
            </w:trPr>
          </w:trPrChange>
        </w:trPr>
        <w:tc>
          <w:tcPr>
            <w:tcW w:w="360" w:type="dxa"/>
            <w:vAlign w:val="center"/>
            <w:hideMark/>
            <w:tcPrChange w:id="4102" w:author="Brian Bohman" w:date="2021-10-27T05:58:00Z">
              <w:tcPr>
                <w:tcW w:w="360" w:type="dxa"/>
                <w:vAlign w:val="center"/>
                <w:hideMark/>
              </w:tcPr>
            </w:tcPrChange>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Change w:id="4103" w:author="Brian Bohman" w:date="2021-10-27T05:58:00Z">
              <w:tcPr>
                <w:tcW w:w="864" w:type="dxa"/>
                <w:vAlign w:val="center"/>
                <w:hideMark/>
              </w:tcPr>
            </w:tcPrChange>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04" w:author="Brian Bohman" w:date="2021-10-27T05:58:00Z">
              <w:tcPr>
                <w:tcW w:w="1152" w:type="dxa"/>
                <w:vAlign w:val="center"/>
                <w:hideMark/>
              </w:tcPr>
            </w:tcPrChange>
          </w:tcPr>
          <w:p w14:paraId="3A1976A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05" w:author="Brian Bohman" w:date="2021-10-27T05:58:00Z">
              <w:tcPr>
                <w:tcW w:w="504" w:type="dxa"/>
                <w:vAlign w:val="center"/>
                <w:hideMark/>
              </w:tcPr>
            </w:tcPrChange>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06" w:author="Brian Bohman" w:date="2021-10-27T05:58:00Z">
              <w:tcPr>
                <w:tcW w:w="1008" w:type="dxa"/>
                <w:vAlign w:val="center"/>
                <w:hideMark/>
              </w:tcPr>
            </w:tcPrChange>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07" w:author="Brian Bohman" w:date="2021-10-27T05:58:00Z">
              <w:tcPr>
                <w:tcW w:w="1008" w:type="dxa"/>
                <w:vAlign w:val="center"/>
                <w:hideMark/>
              </w:tcPr>
            </w:tcPrChange>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08" w:author="Brian Bohman" w:date="2021-10-27T05:58:00Z">
              <w:tcPr>
                <w:tcW w:w="720" w:type="dxa"/>
                <w:vAlign w:val="center"/>
                <w:hideMark/>
              </w:tcPr>
            </w:tcPrChange>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09" w:author="Brian Bohman" w:date="2021-10-27T05:58:00Z">
              <w:tcPr>
                <w:tcW w:w="1008" w:type="dxa"/>
                <w:vAlign w:val="center"/>
                <w:hideMark/>
              </w:tcPr>
            </w:tcPrChange>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10" w:author="Brian Bohman" w:date="2021-10-27T05:58:00Z">
              <w:tcPr>
                <w:tcW w:w="1152" w:type="dxa"/>
                <w:vAlign w:val="center"/>
                <w:hideMark/>
              </w:tcPr>
            </w:tcPrChange>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4111" w:author="Brian Bohman" w:date="2021-10-27T05:58:00Z">
              <w:tcPr>
                <w:tcW w:w="1008" w:type="dxa"/>
                <w:vAlign w:val="center"/>
                <w:hideMark/>
              </w:tcPr>
            </w:tcPrChange>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2B4380" w14:textId="77777777" w:rsidTr="00E419CD">
        <w:trPr>
          <w:trHeight w:val="165"/>
          <w:trPrChange w:id="4112" w:author="Brian Bohman" w:date="2021-10-27T05:58:00Z">
            <w:trPr>
              <w:trHeight w:val="165"/>
            </w:trPr>
          </w:trPrChange>
        </w:trPr>
        <w:tc>
          <w:tcPr>
            <w:tcW w:w="360" w:type="dxa"/>
            <w:vAlign w:val="center"/>
            <w:hideMark/>
            <w:tcPrChange w:id="4113" w:author="Brian Bohman" w:date="2021-10-27T05:58:00Z">
              <w:tcPr>
                <w:tcW w:w="360" w:type="dxa"/>
                <w:vAlign w:val="center"/>
                <w:hideMark/>
              </w:tcPr>
            </w:tcPrChange>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Change w:id="4114" w:author="Brian Bohman" w:date="2021-10-27T05:58:00Z">
              <w:tcPr>
                <w:tcW w:w="864" w:type="dxa"/>
                <w:vAlign w:val="center"/>
                <w:hideMark/>
              </w:tcPr>
            </w:tcPrChange>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15" w:author="Brian Bohman" w:date="2021-10-27T05:58:00Z">
              <w:tcPr>
                <w:tcW w:w="1152" w:type="dxa"/>
                <w:vAlign w:val="center"/>
                <w:hideMark/>
              </w:tcPr>
            </w:tcPrChange>
          </w:tcPr>
          <w:p w14:paraId="73BAA23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16" w:author="Brian Bohman" w:date="2021-10-27T05:58:00Z">
              <w:tcPr>
                <w:tcW w:w="504" w:type="dxa"/>
                <w:vAlign w:val="center"/>
                <w:hideMark/>
              </w:tcPr>
            </w:tcPrChange>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Change w:id="4117" w:author="Brian Bohman" w:date="2021-10-27T05:58:00Z">
              <w:tcPr>
                <w:tcW w:w="1008" w:type="dxa"/>
                <w:vAlign w:val="center"/>
                <w:hideMark/>
              </w:tcPr>
            </w:tcPrChange>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Change w:id="4118" w:author="Brian Bohman" w:date="2021-10-27T05:58:00Z">
              <w:tcPr>
                <w:tcW w:w="1008" w:type="dxa"/>
                <w:vAlign w:val="center"/>
                <w:hideMark/>
              </w:tcPr>
            </w:tcPrChange>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19" w:author="Brian Bohman" w:date="2021-10-27T05:58:00Z">
              <w:tcPr>
                <w:tcW w:w="720" w:type="dxa"/>
                <w:vAlign w:val="center"/>
                <w:hideMark/>
              </w:tcPr>
            </w:tcPrChange>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20" w:author="Brian Bohman" w:date="2021-10-27T05:58:00Z">
              <w:tcPr>
                <w:tcW w:w="1008" w:type="dxa"/>
                <w:vAlign w:val="center"/>
                <w:hideMark/>
              </w:tcPr>
            </w:tcPrChange>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21" w:author="Brian Bohman" w:date="2021-10-27T05:58:00Z">
              <w:tcPr>
                <w:tcW w:w="1152" w:type="dxa"/>
                <w:vAlign w:val="center"/>
                <w:hideMark/>
              </w:tcPr>
            </w:tcPrChange>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440" w:type="dxa"/>
            <w:vAlign w:val="center"/>
            <w:hideMark/>
            <w:tcPrChange w:id="4122" w:author="Brian Bohman" w:date="2021-10-27T05:58:00Z">
              <w:tcPr>
                <w:tcW w:w="1008" w:type="dxa"/>
                <w:vAlign w:val="center"/>
                <w:hideMark/>
              </w:tcPr>
            </w:tcPrChange>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267653E9" w14:textId="77777777" w:rsidTr="00E419CD">
        <w:trPr>
          <w:trHeight w:val="165"/>
          <w:trPrChange w:id="4123" w:author="Brian Bohman" w:date="2021-10-27T05:58:00Z">
            <w:trPr>
              <w:trHeight w:val="165"/>
            </w:trPr>
          </w:trPrChange>
        </w:trPr>
        <w:tc>
          <w:tcPr>
            <w:tcW w:w="360" w:type="dxa"/>
            <w:vAlign w:val="center"/>
            <w:hideMark/>
            <w:tcPrChange w:id="4124" w:author="Brian Bohman" w:date="2021-10-27T05:58:00Z">
              <w:tcPr>
                <w:tcW w:w="360" w:type="dxa"/>
                <w:vAlign w:val="center"/>
                <w:hideMark/>
              </w:tcPr>
            </w:tcPrChange>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Change w:id="4125" w:author="Brian Bohman" w:date="2021-10-27T05:58:00Z">
              <w:tcPr>
                <w:tcW w:w="864" w:type="dxa"/>
                <w:vAlign w:val="center"/>
                <w:hideMark/>
              </w:tcPr>
            </w:tcPrChange>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26" w:author="Brian Bohman" w:date="2021-10-27T05:58:00Z">
              <w:tcPr>
                <w:tcW w:w="1152" w:type="dxa"/>
                <w:vAlign w:val="center"/>
                <w:hideMark/>
              </w:tcPr>
            </w:tcPrChange>
          </w:tcPr>
          <w:p w14:paraId="7DFA979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27" w:author="Brian Bohman" w:date="2021-10-27T05:58:00Z">
              <w:tcPr>
                <w:tcW w:w="504" w:type="dxa"/>
                <w:vAlign w:val="center"/>
                <w:hideMark/>
              </w:tcPr>
            </w:tcPrChange>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28" w:author="Brian Bohman" w:date="2021-10-27T05:58:00Z">
              <w:tcPr>
                <w:tcW w:w="1008" w:type="dxa"/>
                <w:vAlign w:val="center"/>
                <w:hideMark/>
              </w:tcPr>
            </w:tcPrChange>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29" w:author="Brian Bohman" w:date="2021-10-27T05:58:00Z">
              <w:tcPr>
                <w:tcW w:w="1008" w:type="dxa"/>
                <w:vAlign w:val="center"/>
                <w:hideMark/>
              </w:tcPr>
            </w:tcPrChange>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30" w:author="Brian Bohman" w:date="2021-10-27T05:58:00Z">
              <w:tcPr>
                <w:tcW w:w="720" w:type="dxa"/>
                <w:vAlign w:val="center"/>
                <w:hideMark/>
              </w:tcPr>
            </w:tcPrChange>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31" w:author="Brian Bohman" w:date="2021-10-27T05:58:00Z">
              <w:tcPr>
                <w:tcW w:w="1008" w:type="dxa"/>
                <w:vAlign w:val="center"/>
                <w:hideMark/>
              </w:tcPr>
            </w:tcPrChange>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32" w:author="Brian Bohman" w:date="2021-10-27T05:58:00Z">
              <w:tcPr>
                <w:tcW w:w="1152" w:type="dxa"/>
                <w:vAlign w:val="center"/>
                <w:hideMark/>
              </w:tcPr>
            </w:tcPrChange>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4133" w:author="Brian Bohman" w:date="2021-10-27T05:58:00Z">
              <w:tcPr>
                <w:tcW w:w="1008" w:type="dxa"/>
                <w:vAlign w:val="center"/>
                <w:hideMark/>
              </w:tcPr>
            </w:tcPrChange>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310E73C9" w14:textId="77777777" w:rsidTr="00E419CD">
        <w:trPr>
          <w:trHeight w:val="165"/>
          <w:trPrChange w:id="4134" w:author="Brian Bohman" w:date="2021-10-27T05:58:00Z">
            <w:trPr>
              <w:trHeight w:val="165"/>
            </w:trPr>
          </w:trPrChange>
        </w:trPr>
        <w:tc>
          <w:tcPr>
            <w:tcW w:w="360" w:type="dxa"/>
            <w:vAlign w:val="center"/>
            <w:hideMark/>
            <w:tcPrChange w:id="4135" w:author="Brian Bohman" w:date="2021-10-27T05:58:00Z">
              <w:tcPr>
                <w:tcW w:w="360" w:type="dxa"/>
                <w:vAlign w:val="center"/>
                <w:hideMark/>
              </w:tcPr>
            </w:tcPrChange>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Change w:id="4136" w:author="Brian Bohman" w:date="2021-10-27T05:58:00Z">
              <w:tcPr>
                <w:tcW w:w="864" w:type="dxa"/>
                <w:vAlign w:val="center"/>
                <w:hideMark/>
              </w:tcPr>
            </w:tcPrChange>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37" w:author="Brian Bohman" w:date="2021-10-27T05:58:00Z">
              <w:tcPr>
                <w:tcW w:w="1152" w:type="dxa"/>
                <w:vAlign w:val="center"/>
                <w:hideMark/>
              </w:tcPr>
            </w:tcPrChange>
          </w:tcPr>
          <w:p w14:paraId="1986593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38" w:author="Brian Bohman" w:date="2021-10-27T05:58:00Z">
              <w:tcPr>
                <w:tcW w:w="504" w:type="dxa"/>
                <w:vAlign w:val="center"/>
                <w:hideMark/>
              </w:tcPr>
            </w:tcPrChange>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39" w:author="Brian Bohman" w:date="2021-10-27T05:58:00Z">
              <w:tcPr>
                <w:tcW w:w="1008" w:type="dxa"/>
                <w:vAlign w:val="center"/>
                <w:hideMark/>
              </w:tcPr>
            </w:tcPrChange>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40" w:author="Brian Bohman" w:date="2021-10-27T05:58:00Z">
              <w:tcPr>
                <w:tcW w:w="1008" w:type="dxa"/>
                <w:vAlign w:val="center"/>
                <w:hideMark/>
              </w:tcPr>
            </w:tcPrChange>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41" w:author="Brian Bohman" w:date="2021-10-27T05:58:00Z">
              <w:tcPr>
                <w:tcW w:w="720" w:type="dxa"/>
                <w:vAlign w:val="center"/>
                <w:hideMark/>
              </w:tcPr>
            </w:tcPrChange>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42" w:author="Brian Bohman" w:date="2021-10-27T05:58:00Z">
              <w:tcPr>
                <w:tcW w:w="1008" w:type="dxa"/>
                <w:vAlign w:val="center"/>
                <w:hideMark/>
              </w:tcPr>
            </w:tcPrChange>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143" w:author="Brian Bohman" w:date="2021-10-27T05:58:00Z">
              <w:tcPr>
                <w:tcW w:w="1152" w:type="dxa"/>
                <w:vAlign w:val="center"/>
                <w:hideMark/>
              </w:tcPr>
            </w:tcPrChange>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4144" w:author="Brian Bohman" w:date="2021-10-27T05:58:00Z">
              <w:tcPr>
                <w:tcW w:w="1008" w:type="dxa"/>
                <w:vAlign w:val="center"/>
                <w:hideMark/>
              </w:tcPr>
            </w:tcPrChange>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529BFA7E" w14:textId="77777777" w:rsidTr="00E419CD">
        <w:trPr>
          <w:trHeight w:val="165"/>
          <w:trPrChange w:id="4145" w:author="Brian Bohman" w:date="2021-10-27T05:58:00Z">
            <w:trPr>
              <w:trHeight w:val="165"/>
            </w:trPr>
          </w:trPrChange>
        </w:trPr>
        <w:tc>
          <w:tcPr>
            <w:tcW w:w="360" w:type="dxa"/>
            <w:vAlign w:val="center"/>
            <w:hideMark/>
            <w:tcPrChange w:id="4146" w:author="Brian Bohman" w:date="2021-10-27T05:58:00Z">
              <w:tcPr>
                <w:tcW w:w="360" w:type="dxa"/>
                <w:vAlign w:val="center"/>
                <w:hideMark/>
              </w:tcPr>
            </w:tcPrChange>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Change w:id="4147" w:author="Brian Bohman" w:date="2021-10-27T05:58:00Z">
              <w:tcPr>
                <w:tcW w:w="864" w:type="dxa"/>
                <w:vAlign w:val="center"/>
                <w:hideMark/>
              </w:tcPr>
            </w:tcPrChange>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48" w:author="Brian Bohman" w:date="2021-10-27T05:58:00Z">
              <w:tcPr>
                <w:tcW w:w="1152" w:type="dxa"/>
                <w:vAlign w:val="center"/>
                <w:hideMark/>
              </w:tcPr>
            </w:tcPrChange>
          </w:tcPr>
          <w:p w14:paraId="2951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49" w:author="Brian Bohman" w:date="2021-10-27T05:58:00Z">
              <w:tcPr>
                <w:tcW w:w="504" w:type="dxa"/>
                <w:vAlign w:val="center"/>
                <w:hideMark/>
              </w:tcPr>
            </w:tcPrChange>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50" w:author="Brian Bohman" w:date="2021-10-27T05:58:00Z">
              <w:tcPr>
                <w:tcW w:w="1008" w:type="dxa"/>
                <w:vAlign w:val="center"/>
                <w:hideMark/>
              </w:tcPr>
            </w:tcPrChange>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51" w:author="Brian Bohman" w:date="2021-10-27T05:58:00Z">
              <w:tcPr>
                <w:tcW w:w="1008" w:type="dxa"/>
                <w:vAlign w:val="center"/>
                <w:hideMark/>
              </w:tcPr>
            </w:tcPrChange>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52" w:author="Brian Bohman" w:date="2021-10-27T05:58:00Z">
              <w:tcPr>
                <w:tcW w:w="720" w:type="dxa"/>
                <w:vAlign w:val="center"/>
                <w:hideMark/>
              </w:tcPr>
            </w:tcPrChange>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53" w:author="Brian Bohman" w:date="2021-10-27T05:58:00Z">
              <w:tcPr>
                <w:tcW w:w="1008" w:type="dxa"/>
                <w:vAlign w:val="center"/>
                <w:hideMark/>
              </w:tcPr>
            </w:tcPrChange>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154" w:author="Brian Bohman" w:date="2021-10-27T05:58:00Z">
              <w:tcPr>
                <w:tcW w:w="1152" w:type="dxa"/>
                <w:vAlign w:val="center"/>
                <w:hideMark/>
              </w:tcPr>
            </w:tcPrChange>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4155" w:author="Brian Bohman" w:date="2021-10-27T05:58:00Z">
              <w:tcPr>
                <w:tcW w:w="1008" w:type="dxa"/>
                <w:vAlign w:val="center"/>
                <w:hideMark/>
              </w:tcPr>
            </w:tcPrChange>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4C931D1F" w14:textId="77777777" w:rsidTr="00E419CD">
        <w:trPr>
          <w:trHeight w:val="165"/>
          <w:trPrChange w:id="4156" w:author="Brian Bohman" w:date="2021-10-27T05:58:00Z">
            <w:trPr>
              <w:trHeight w:val="165"/>
            </w:trPr>
          </w:trPrChange>
        </w:trPr>
        <w:tc>
          <w:tcPr>
            <w:tcW w:w="360" w:type="dxa"/>
            <w:vAlign w:val="center"/>
            <w:hideMark/>
            <w:tcPrChange w:id="4157" w:author="Brian Bohman" w:date="2021-10-27T05:58:00Z">
              <w:tcPr>
                <w:tcW w:w="360" w:type="dxa"/>
                <w:vAlign w:val="center"/>
                <w:hideMark/>
              </w:tcPr>
            </w:tcPrChange>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Change w:id="4158" w:author="Brian Bohman" w:date="2021-10-27T05:58:00Z">
              <w:tcPr>
                <w:tcW w:w="864" w:type="dxa"/>
                <w:vAlign w:val="center"/>
                <w:hideMark/>
              </w:tcPr>
            </w:tcPrChange>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59" w:author="Brian Bohman" w:date="2021-10-27T05:58:00Z">
              <w:tcPr>
                <w:tcW w:w="1152" w:type="dxa"/>
                <w:vAlign w:val="center"/>
                <w:hideMark/>
              </w:tcPr>
            </w:tcPrChange>
          </w:tcPr>
          <w:p w14:paraId="4136EFD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4160" w:author="Brian Bohman" w:date="2021-10-27T05:58:00Z">
              <w:tcPr>
                <w:tcW w:w="504" w:type="dxa"/>
                <w:vAlign w:val="center"/>
                <w:hideMark/>
              </w:tcPr>
            </w:tcPrChange>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Change w:id="4161" w:author="Brian Bohman" w:date="2021-10-27T05:58:00Z">
              <w:tcPr>
                <w:tcW w:w="1008" w:type="dxa"/>
                <w:vAlign w:val="center"/>
                <w:hideMark/>
              </w:tcPr>
            </w:tcPrChange>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Change w:id="4162" w:author="Brian Bohman" w:date="2021-10-27T05:58:00Z">
              <w:tcPr>
                <w:tcW w:w="1008" w:type="dxa"/>
                <w:vAlign w:val="center"/>
                <w:hideMark/>
              </w:tcPr>
            </w:tcPrChange>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63" w:author="Brian Bohman" w:date="2021-10-27T05:58:00Z">
              <w:tcPr>
                <w:tcW w:w="720" w:type="dxa"/>
                <w:vAlign w:val="center"/>
                <w:hideMark/>
              </w:tcPr>
            </w:tcPrChange>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4164" w:author="Brian Bohman" w:date="2021-10-27T05:58:00Z">
              <w:tcPr>
                <w:tcW w:w="1008" w:type="dxa"/>
                <w:vAlign w:val="center"/>
                <w:hideMark/>
              </w:tcPr>
            </w:tcPrChange>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165" w:author="Brian Bohman" w:date="2021-10-27T05:58:00Z">
              <w:tcPr>
                <w:tcW w:w="1152" w:type="dxa"/>
                <w:vAlign w:val="center"/>
                <w:hideMark/>
              </w:tcPr>
            </w:tcPrChange>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4166" w:author="Brian Bohman" w:date="2021-10-27T05:58:00Z">
              <w:tcPr>
                <w:tcW w:w="1008" w:type="dxa"/>
                <w:vAlign w:val="center"/>
                <w:hideMark/>
              </w:tcPr>
            </w:tcPrChange>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17A12EE4" w14:textId="77777777" w:rsidTr="00E419CD">
        <w:trPr>
          <w:trHeight w:val="165"/>
          <w:trPrChange w:id="4167" w:author="Brian Bohman" w:date="2021-10-27T05:58:00Z">
            <w:trPr>
              <w:trHeight w:val="165"/>
            </w:trPr>
          </w:trPrChange>
        </w:trPr>
        <w:tc>
          <w:tcPr>
            <w:tcW w:w="360" w:type="dxa"/>
            <w:vAlign w:val="center"/>
            <w:hideMark/>
            <w:tcPrChange w:id="4168" w:author="Brian Bohman" w:date="2021-10-27T05:58:00Z">
              <w:tcPr>
                <w:tcW w:w="360" w:type="dxa"/>
                <w:vAlign w:val="center"/>
                <w:hideMark/>
              </w:tcPr>
            </w:tcPrChange>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Change w:id="4169" w:author="Brian Bohman" w:date="2021-10-27T05:58:00Z">
              <w:tcPr>
                <w:tcW w:w="864" w:type="dxa"/>
                <w:vAlign w:val="center"/>
                <w:hideMark/>
              </w:tcPr>
            </w:tcPrChange>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70" w:author="Brian Bohman" w:date="2021-10-27T05:58:00Z">
              <w:tcPr>
                <w:tcW w:w="1152" w:type="dxa"/>
                <w:vAlign w:val="center"/>
                <w:hideMark/>
              </w:tcPr>
            </w:tcPrChange>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71" w:author="Brian Bohman" w:date="2021-10-27T05:58:00Z">
              <w:tcPr>
                <w:tcW w:w="504" w:type="dxa"/>
                <w:vAlign w:val="center"/>
                <w:hideMark/>
              </w:tcPr>
            </w:tcPrChange>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72" w:author="Brian Bohman" w:date="2021-10-27T05:58:00Z">
              <w:tcPr>
                <w:tcW w:w="1008" w:type="dxa"/>
                <w:vAlign w:val="center"/>
                <w:hideMark/>
              </w:tcPr>
            </w:tcPrChange>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73" w:author="Brian Bohman" w:date="2021-10-27T05:58:00Z">
              <w:tcPr>
                <w:tcW w:w="1008" w:type="dxa"/>
                <w:vAlign w:val="center"/>
                <w:hideMark/>
              </w:tcPr>
            </w:tcPrChange>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74" w:author="Brian Bohman" w:date="2021-10-27T05:58:00Z">
              <w:tcPr>
                <w:tcW w:w="720" w:type="dxa"/>
                <w:vAlign w:val="center"/>
                <w:hideMark/>
              </w:tcPr>
            </w:tcPrChange>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75" w:author="Brian Bohman" w:date="2021-10-27T05:58:00Z">
              <w:tcPr>
                <w:tcW w:w="1008" w:type="dxa"/>
                <w:vAlign w:val="center"/>
                <w:hideMark/>
              </w:tcPr>
            </w:tcPrChange>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176" w:author="Brian Bohman" w:date="2021-10-27T05:58:00Z">
              <w:tcPr>
                <w:tcW w:w="1152" w:type="dxa"/>
                <w:vAlign w:val="center"/>
                <w:hideMark/>
              </w:tcPr>
            </w:tcPrChange>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440" w:type="dxa"/>
            <w:vAlign w:val="center"/>
            <w:hideMark/>
            <w:tcPrChange w:id="4177" w:author="Brian Bohman" w:date="2021-10-27T05:58:00Z">
              <w:tcPr>
                <w:tcW w:w="1008" w:type="dxa"/>
                <w:vAlign w:val="center"/>
                <w:hideMark/>
              </w:tcPr>
            </w:tcPrChange>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5FC98DA4" w14:textId="77777777" w:rsidTr="00E419CD">
        <w:trPr>
          <w:trHeight w:val="165"/>
          <w:trPrChange w:id="4178" w:author="Brian Bohman" w:date="2021-10-27T05:58:00Z">
            <w:trPr>
              <w:trHeight w:val="165"/>
            </w:trPr>
          </w:trPrChange>
        </w:trPr>
        <w:tc>
          <w:tcPr>
            <w:tcW w:w="360" w:type="dxa"/>
            <w:vAlign w:val="center"/>
            <w:hideMark/>
            <w:tcPrChange w:id="4179" w:author="Brian Bohman" w:date="2021-10-27T05:58:00Z">
              <w:tcPr>
                <w:tcW w:w="360" w:type="dxa"/>
                <w:vAlign w:val="center"/>
                <w:hideMark/>
              </w:tcPr>
            </w:tcPrChange>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Change w:id="4180" w:author="Brian Bohman" w:date="2021-10-27T05:58:00Z">
              <w:tcPr>
                <w:tcW w:w="864" w:type="dxa"/>
                <w:vAlign w:val="center"/>
                <w:hideMark/>
              </w:tcPr>
            </w:tcPrChange>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81" w:author="Brian Bohman" w:date="2021-10-27T05:58:00Z">
              <w:tcPr>
                <w:tcW w:w="1152" w:type="dxa"/>
                <w:vAlign w:val="center"/>
                <w:hideMark/>
              </w:tcPr>
            </w:tcPrChange>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82" w:author="Brian Bohman" w:date="2021-10-27T05:58:00Z">
              <w:tcPr>
                <w:tcW w:w="504" w:type="dxa"/>
                <w:vAlign w:val="center"/>
                <w:hideMark/>
              </w:tcPr>
            </w:tcPrChange>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83" w:author="Brian Bohman" w:date="2021-10-27T05:58:00Z">
              <w:tcPr>
                <w:tcW w:w="1008" w:type="dxa"/>
                <w:vAlign w:val="center"/>
                <w:hideMark/>
              </w:tcPr>
            </w:tcPrChange>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84" w:author="Brian Bohman" w:date="2021-10-27T05:58:00Z">
              <w:tcPr>
                <w:tcW w:w="1008" w:type="dxa"/>
                <w:vAlign w:val="center"/>
                <w:hideMark/>
              </w:tcPr>
            </w:tcPrChange>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85" w:author="Brian Bohman" w:date="2021-10-27T05:58:00Z">
              <w:tcPr>
                <w:tcW w:w="720" w:type="dxa"/>
                <w:vAlign w:val="center"/>
                <w:hideMark/>
              </w:tcPr>
            </w:tcPrChange>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86" w:author="Brian Bohman" w:date="2021-10-27T05:58:00Z">
              <w:tcPr>
                <w:tcW w:w="1008" w:type="dxa"/>
                <w:vAlign w:val="center"/>
                <w:hideMark/>
              </w:tcPr>
            </w:tcPrChange>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187" w:author="Brian Bohman" w:date="2021-10-27T05:58:00Z">
              <w:tcPr>
                <w:tcW w:w="1152" w:type="dxa"/>
                <w:vAlign w:val="center"/>
                <w:hideMark/>
              </w:tcPr>
            </w:tcPrChange>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440" w:type="dxa"/>
            <w:vAlign w:val="center"/>
            <w:hideMark/>
            <w:tcPrChange w:id="4188" w:author="Brian Bohman" w:date="2021-10-27T05:58:00Z">
              <w:tcPr>
                <w:tcW w:w="1008" w:type="dxa"/>
                <w:vAlign w:val="center"/>
                <w:hideMark/>
              </w:tcPr>
            </w:tcPrChange>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6D3F879D" w14:textId="77777777" w:rsidTr="00E419CD">
        <w:trPr>
          <w:trHeight w:val="165"/>
          <w:trPrChange w:id="4189" w:author="Brian Bohman" w:date="2021-10-27T05:58:00Z">
            <w:trPr>
              <w:trHeight w:val="165"/>
            </w:trPr>
          </w:trPrChange>
        </w:trPr>
        <w:tc>
          <w:tcPr>
            <w:tcW w:w="360" w:type="dxa"/>
            <w:vAlign w:val="center"/>
            <w:hideMark/>
            <w:tcPrChange w:id="4190" w:author="Brian Bohman" w:date="2021-10-27T05:58:00Z">
              <w:tcPr>
                <w:tcW w:w="360" w:type="dxa"/>
                <w:vAlign w:val="center"/>
                <w:hideMark/>
              </w:tcPr>
            </w:tcPrChange>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Change w:id="4191" w:author="Brian Bohman" w:date="2021-10-27T05:58:00Z">
              <w:tcPr>
                <w:tcW w:w="864" w:type="dxa"/>
                <w:vAlign w:val="center"/>
                <w:hideMark/>
              </w:tcPr>
            </w:tcPrChange>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192" w:author="Brian Bohman" w:date="2021-10-27T05:58:00Z">
              <w:tcPr>
                <w:tcW w:w="1152" w:type="dxa"/>
                <w:vAlign w:val="center"/>
                <w:hideMark/>
              </w:tcPr>
            </w:tcPrChange>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193" w:author="Brian Bohman" w:date="2021-10-27T05:58:00Z">
              <w:tcPr>
                <w:tcW w:w="504" w:type="dxa"/>
                <w:vAlign w:val="center"/>
                <w:hideMark/>
              </w:tcPr>
            </w:tcPrChange>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194" w:author="Brian Bohman" w:date="2021-10-27T05:58:00Z">
              <w:tcPr>
                <w:tcW w:w="1008" w:type="dxa"/>
                <w:vAlign w:val="center"/>
                <w:hideMark/>
              </w:tcPr>
            </w:tcPrChange>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195" w:author="Brian Bohman" w:date="2021-10-27T05:58:00Z">
              <w:tcPr>
                <w:tcW w:w="1008" w:type="dxa"/>
                <w:vAlign w:val="center"/>
                <w:hideMark/>
              </w:tcPr>
            </w:tcPrChange>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196" w:author="Brian Bohman" w:date="2021-10-27T05:58:00Z">
              <w:tcPr>
                <w:tcW w:w="720" w:type="dxa"/>
                <w:vAlign w:val="center"/>
                <w:hideMark/>
              </w:tcPr>
            </w:tcPrChange>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197" w:author="Brian Bohman" w:date="2021-10-27T05:58:00Z">
              <w:tcPr>
                <w:tcW w:w="1008" w:type="dxa"/>
                <w:vAlign w:val="center"/>
                <w:hideMark/>
              </w:tcPr>
            </w:tcPrChange>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198" w:author="Brian Bohman" w:date="2021-10-27T05:58:00Z">
              <w:tcPr>
                <w:tcW w:w="1152" w:type="dxa"/>
                <w:vAlign w:val="center"/>
                <w:hideMark/>
              </w:tcPr>
            </w:tcPrChange>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440" w:type="dxa"/>
            <w:vAlign w:val="center"/>
            <w:hideMark/>
            <w:tcPrChange w:id="4199" w:author="Brian Bohman" w:date="2021-10-27T05:58:00Z">
              <w:tcPr>
                <w:tcW w:w="1008" w:type="dxa"/>
                <w:vAlign w:val="center"/>
                <w:hideMark/>
              </w:tcPr>
            </w:tcPrChange>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19CD" w:rsidRPr="009B3DCC" w14:paraId="515FE897" w14:textId="77777777" w:rsidTr="00E419CD">
        <w:trPr>
          <w:trHeight w:val="165"/>
          <w:trPrChange w:id="4200" w:author="Brian Bohman" w:date="2021-10-27T05:58:00Z">
            <w:trPr>
              <w:trHeight w:val="165"/>
            </w:trPr>
          </w:trPrChange>
        </w:trPr>
        <w:tc>
          <w:tcPr>
            <w:tcW w:w="360" w:type="dxa"/>
            <w:vAlign w:val="center"/>
            <w:hideMark/>
            <w:tcPrChange w:id="4201" w:author="Brian Bohman" w:date="2021-10-27T05:58:00Z">
              <w:tcPr>
                <w:tcW w:w="360" w:type="dxa"/>
                <w:vAlign w:val="center"/>
                <w:hideMark/>
              </w:tcPr>
            </w:tcPrChange>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Change w:id="4202" w:author="Brian Bohman" w:date="2021-10-27T05:58:00Z">
              <w:tcPr>
                <w:tcW w:w="864" w:type="dxa"/>
                <w:vAlign w:val="center"/>
                <w:hideMark/>
              </w:tcPr>
            </w:tcPrChange>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03" w:author="Brian Bohman" w:date="2021-10-27T05:58:00Z">
              <w:tcPr>
                <w:tcW w:w="1152" w:type="dxa"/>
                <w:vAlign w:val="center"/>
                <w:hideMark/>
              </w:tcPr>
            </w:tcPrChange>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04" w:author="Brian Bohman" w:date="2021-10-27T05:58:00Z">
              <w:tcPr>
                <w:tcW w:w="504" w:type="dxa"/>
                <w:vAlign w:val="center"/>
                <w:hideMark/>
              </w:tcPr>
            </w:tcPrChange>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Change w:id="4205" w:author="Brian Bohman" w:date="2021-10-27T05:58:00Z">
              <w:tcPr>
                <w:tcW w:w="1008" w:type="dxa"/>
                <w:vAlign w:val="center"/>
                <w:hideMark/>
              </w:tcPr>
            </w:tcPrChange>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Change w:id="4206" w:author="Brian Bohman" w:date="2021-10-27T05:58:00Z">
              <w:tcPr>
                <w:tcW w:w="1008" w:type="dxa"/>
                <w:vAlign w:val="center"/>
                <w:hideMark/>
              </w:tcPr>
            </w:tcPrChange>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07" w:author="Brian Bohman" w:date="2021-10-27T05:58:00Z">
              <w:tcPr>
                <w:tcW w:w="720" w:type="dxa"/>
                <w:vAlign w:val="center"/>
                <w:hideMark/>
              </w:tcPr>
            </w:tcPrChange>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08" w:author="Brian Bohman" w:date="2021-10-27T05:58:00Z">
              <w:tcPr>
                <w:tcW w:w="1008" w:type="dxa"/>
                <w:vAlign w:val="center"/>
                <w:hideMark/>
              </w:tcPr>
            </w:tcPrChange>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09" w:author="Brian Bohman" w:date="2021-10-27T05:58:00Z">
              <w:tcPr>
                <w:tcW w:w="1152" w:type="dxa"/>
                <w:vAlign w:val="center"/>
                <w:hideMark/>
              </w:tcPr>
            </w:tcPrChange>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440" w:type="dxa"/>
            <w:vAlign w:val="center"/>
            <w:hideMark/>
            <w:tcPrChange w:id="4210" w:author="Brian Bohman" w:date="2021-10-27T05:58:00Z">
              <w:tcPr>
                <w:tcW w:w="1008" w:type="dxa"/>
                <w:vAlign w:val="center"/>
                <w:hideMark/>
              </w:tcPr>
            </w:tcPrChange>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19CD" w:rsidRPr="009B3DCC" w14:paraId="761E3DAD" w14:textId="77777777" w:rsidTr="00E419CD">
        <w:trPr>
          <w:trHeight w:val="165"/>
          <w:trPrChange w:id="4211" w:author="Brian Bohman" w:date="2021-10-27T05:58:00Z">
            <w:trPr>
              <w:trHeight w:val="165"/>
            </w:trPr>
          </w:trPrChange>
        </w:trPr>
        <w:tc>
          <w:tcPr>
            <w:tcW w:w="360" w:type="dxa"/>
            <w:vAlign w:val="center"/>
            <w:hideMark/>
            <w:tcPrChange w:id="4212" w:author="Brian Bohman" w:date="2021-10-27T05:58:00Z">
              <w:tcPr>
                <w:tcW w:w="360" w:type="dxa"/>
                <w:vAlign w:val="center"/>
                <w:hideMark/>
              </w:tcPr>
            </w:tcPrChange>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Change w:id="4213" w:author="Brian Bohman" w:date="2021-10-27T05:58:00Z">
              <w:tcPr>
                <w:tcW w:w="864" w:type="dxa"/>
                <w:vAlign w:val="center"/>
                <w:hideMark/>
              </w:tcPr>
            </w:tcPrChange>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14" w:author="Brian Bohman" w:date="2021-10-27T05:58:00Z">
              <w:tcPr>
                <w:tcW w:w="1152" w:type="dxa"/>
                <w:vAlign w:val="center"/>
                <w:hideMark/>
              </w:tcPr>
            </w:tcPrChange>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15" w:author="Brian Bohman" w:date="2021-10-27T05:58:00Z">
              <w:tcPr>
                <w:tcW w:w="504" w:type="dxa"/>
                <w:vAlign w:val="center"/>
                <w:hideMark/>
              </w:tcPr>
            </w:tcPrChange>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16" w:author="Brian Bohman" w:date="2021-10-27T05:58:00Z">
              <w:tcPr>
                <w:tcW w:w="1008" w:type="dxa"/>
                <w:vAlign w:val="center"/>
                <w:hideMark/>
              </w:tcPr>
            </w:tcPrChange>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17" w:author="Brian Bohman" w:date="2021-10-27T05:58:00Z">
              <w:tcPr>
                <w:tcW w:w="1008" w:type="dxa"/>
                <w:vAlign w:val="center"/>
                <w:hideMark/>
              </w:tcPr>
            </w:tcPrChange>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18" w:author="Brian Bohman" w:date="2021-10-27T05:58:00Z">
              <w:tcPr>
                <w:tcW w:w="720" w:type="dxa"/>
                <w:vAlign w:val="center"/>
                <w:hideMark/>
              </w:tcPr>
            </w:tcPrChange>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19" w:author="Brian Bohman" w:date="2021-10-27T05:58:00Z">
              <w:tcPr>
                <w:tcW w:w="1008" w:type="dxa"/>
                <w:vAlign w:val="center"/>
                <w:hideMark/>
              </w:tcPr>
            </w:tcPrChange>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20" w:author="Brian Bohman" w:date="2021-10-27T05:58:00Z">
              <w:tcPr>
                <w:tcW w:w="1152" w:type="dxa"/>
                <w:vAlign w:val="center"/>
                <w:hideMark/>
              </w:tcPr>
            </w:tcPrChange>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4221" w:author="Brian Bohman" w:date="2021-10-27T05:58:00Z">
              <w:tcPr>
                <w:tcW w:w="1008" w:type="dxa"/>
                <w:vAlign w:val="center"/>
                <w:hideMark/>
              </w:tcPr>
            </w:tcPrChange>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7FE5B967" w14:textId="77777777" w:rsidTr="00E419CD">
        <w:trPr>
          <w:trHeight w:val="165"/>
          <w:trPrChange w:id="4222" w:author="Brian Bohman" w:date="2021-10-27T05:58:00Z">
            <w:trPr>
              <w:trHeight w:val="165"/>
            </w:trPr>
          </w:trPrChange>
        </w:trPr>
        <w:tc>
          <w:tcPr>
            <w:tcW w:w="360" w:type="dxa"/>
            <w:vAlign w:val="center"/>
            <w:hideMark/>
            <w:tcPrChange w:id="4223" w:author="Brian Bohman" w:date="2021-10-27T05:58:00Z">
              <w:tcPr>
                <w:tcW w:w="360" w:type="dxa"/>
                <w:vAlign w:val="center"/>
                <w:hideMark/>
              </w:tcPr>
            </w:tcPrChange>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Change w:id="4224" w:author="Brian Bohman" w:date="2021-10-27T05:58:00Z">
              <w:tcPr>
                <w:tcW w:w="864" w:type="dxa"/>
                <w:vAlign w:val="center"/>
                <w:hideMark/>
              </w:tcPr>
            </w:tcPrChange>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25" w:author="Brian Bohman" w:date="2021-10-27T05:58:00Z">
              <w:tcPr>
                <w:tcW w:w="1152" w:type="dxa"/>
                <w:vAlign w:val="center"/>
                <w:hideMark/>
              </w:tcPr>
            </w:tcPrChange>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26" w:author="Brian Bohman" w:date="2021-10-27T05:58:00Z">
              <w:tcPr>
                <w:tcW w:w="504" w:type="dxa"/>
                <w:vAlign w:val="center"/>
                <w:hideMark/>
              </w:tcPr>
            </w:tcPrChange>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27" w:author="Brian Bohman" w:date="2021-10-27T05:58:00Z">
              <w:tcPr>
                <w:tcW w:w="1008" w:type="dxa"/>
                <w:vAlign w:val="center"/>
                <w:hideMark/>
              </w:tcPr>
            </w:tcPrChange>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28" w:author="Brian Bohman" w:date="2021-10-27T05:58:00Z">
              <w:tcPr>
                <w:tcW w:w="1008" w:type="dxa"/>
                <w:vAlign w:val="center"/>
                <w:hideMark/>
              </w:tcPr>
            </w:tcPrChange>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29" w:author="Brian Bohman" w:date="2021-10-27T05:58:00Z">
              <w:tcPr>
                <w:tcW w:w="720" w:type="dxa"/>
                <w:vAlign w:val="center"/>
                <w:hideMark/>
              </w:tcPr>
            </w:tcPrChange>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30" w:author="Brian Bohman" w:date="2021-10-27T05:58:00Z">
              <w:tcPr>
                <w:tcW w:w="1008" w:type="dxa"/>
                <w:vAlign w:val="center"/>
                <w:hideMark/>
              </w:tcPr>
            </w:tcPrChange>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231" w:author="Brian Bohman" w:date="2021-10-27T05:58:00Z">
              <w:tcPr>
                <w:tcW w:w="1152" w:type="dxa"/>
                <w:vAlign w:val="center"/>
                <w:hideMark/>
              </w:tcPr>
            </w:tcPrChange>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4232" w:author="Brian Bohman" w:date="2021-10-27T05:58:00Z">
              <w:tcPr>
                <w:tcW w:w="1008" w:type="dxa"/>
                <w:vAlign w:val="center"/>
                <w:hideMark/>
              </w:tcPr>
            </w:tcPrChange>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F1F4876" w14:textId="77777777" w:rsidTr="00E419CD">
        <w:trPr>
          <w:trHeight w:val="165"/>
          <w:trPrChange w:id="4233" w:author="Brian Bohman" w:date="2021-10-27T05:58:00Z">
            <w:trPr>
              <w:trHeight w:val="165"/>
            </w:trPr>
          </w:trPrChange>
        </w:trPr>
        <w:tc>
          <w:tcPr>
            <w:tcW w:w="360" w:type="dxa"/>
            <w:vAlign w:val="center"/>
            <w:hideMark/>
            <w:tcPrChange w:id="4234" w:author="Brian Bohman" w:date="2021-10-27T05:58:00Z">
              <w:tcPr>
                <w:tcW w:w="360" w:type="dxa"/>
                <w:vAlign w:val="center"/>
                <w:hideMark/>
              </w:tcPr>
            </w:tcPrChange>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Change w:id="4235" w:author="Brian Bohman" w:date="2021-10-27T05:58:00Z">
              <w:tcPr>
                <w:tcW w:w="864" w:type="dxa"/>
                <w:vAlign w:val="center"/>
                <w:hideMark/>
              </w:tcPr>
            </w:tcPrChange>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36" w:author="Brian Bohman" w:date="2021-10-27T05:58:00Z">
              <w:tcPr>
                <w:tcW w:w="1152" w:type="dxa"/>
                <w:vAlign w:val="center"/>
                <w:hideMark/>
              </w:tcPr>
            </w:tcPrChange>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37" w:author="Brian Bohman" w:date="2021-10-27T05:58:00Z">
              <w:tcPr>
                <w:tcW w:w="504" w:type="dxa"/>
                <w:vAlign w:val="center"/>
                <w:hideMark/>
              </w:tcPr>
            </w:tcPrChange>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38" w:author="Brian Bohman" w:date="2021-10-27T05:58:00Z">
              <w:tcPr>
                <w:tcW w:w="1008" w:type="dxa"/>
                <w:vAlign w:val="center"/>
                <w:hideMark/>
              </w:tcPr>
            </w:tcPrChange>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39" w:author="Brian Bohman" w:date="2021-10-27T05:58:00Z">
              <w:tcPr>
                <w:tcW w:w="1008" w:type="dxa"/>
                <w:vAlign w:val="center"/>
                <w:hideMark/>
              </w:tcPr>
            </w:tcPrChange>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40" w:author="Brian Bohman" w:date="2021-10-27T05:58:00Z">
              <w:tcPr>
                <w:tcW w:w="720" w:type="dxa"/>
                <w:vAlign w:val="center"/>
                <w:hideMark/>
              </w:tcPr>
            </w:tcPrChange>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41" w:author="Brian Bohman" w:date="2021-10-27T05:58:00Z">
              <w:tcPr>
                <w:tcW w:w="1008" w:type="dxa"/>
                <w:vAlign w:val="center"/>
                <w:hideMark/>
              </w:tcPr>
            </w:tcPrChange>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242" w:author="Brian Bohman" w:date="2021-10-27T05:58:00Z">
              <w:tcPr>
                <w:tcW w:w="1152" w:type="dxa"/>
                <w:vAlign w:val="center"/>
                <w:hideMark/>
              </w:tcPr>
            </w:tcPrChange>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4243" w:author="Brian Bohman" w:date="2021-10-27T05:58:00Z">
              <w:tcPr>
                <w:tcW w:w="1008" w:type="dxa"/>
                <w:vAlign w:val="center"/>
                <w:hideMark/>
              </w:tcPr>
            </w:tcPrChange>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BC9F662" w14:textId="77777777" w:rsidTr="00E419CD">
        <w:trPr>
          <w:trHeight w:val="180"/>
          <w:trPrChange w:id="4244" w:author="Brian Bohman" w:date="2021-10-27T05:58:00Z">
            <w:trPr>
              <w:trHeight w:val="180"/>
            </w:trPr>
          </w:trPrChange>
        </w:trPr>
        <w:tc>
          <w:tcPr>
            <w:tcW w:w="360" w:type="dxa"/>
            <w:vAlign w:val="center"/>
            <w:hideMark/>
            <w:tcPrChange w:id="4245" w:author="Brian Bohman" w:date="2021-10-27T05:58:00Z">
              <w:tcPr>
                <w:tcW w:w="360" w:type="dxa"/>
                <w:vAlign w:val="center"/>
                <w:hideMark/>
              </w:tcPr>
            </w:tcPrChange>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Change w:id="4246" w:author="Brian Bohman" w:date="2021-10-27T05:58:00Z">
              <w:tcPr>
                <w:tcW w:w="864" w:type="dxa"/>
                <w:vAlign w:val="center"/>
                <w:hideMark/>
              </w:tcPr>
            </w:tcPrChange>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47" w:author="Brian Bohman" w:date="2021-10-27T05:58:00Z">
              <w:tcPr>
                <w:tcW w:w="1152" w:type="dxa"/>
                <w:vAlign w:val="center"/>
                <w:hideMark/>
              </w:tcPr>
            </w:tcPrChange>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48" w:author="Brian Bohman" w:date="2021-10-27T05:58:00Z">
              <w:tcPr>
                <w:tcW w:w="504" w:type="dxa"/>
                <w:vAlign w:val="center"/>
                <w:hideMark/>
              </w:tcPr>
            </w:tcPrChange>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Change w:id="4249" w:author="Brian Bohman" w:date="2021-10-27T05:58:00Z">
              <w:tcPr>
                <w:tcW w:w="1008" w:type="dxa"/>
                <w:vAlign w:val="center"/>
                <w:hideMark/>
              </w:tcPr>
            </w:tcPrChange>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Change w:id="4250" w:author="Brian Bohman" w:date="2021-10-27T05:58:00Z">
              <w:tcPr>
                <w:tcW w:w="1008" w:type="dxa"/>
                <w:vAlign w:val="center"/>
                <w:hideMark/>
              </w:tcPr>
            </w:tcPrChange>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51" w:author="Brian Bohman" w:date="2021-10-27T05:58:00Z">
              <w:tcPr>
                <w:tcW w:w="720" w:type="dxa"/>
                <w:vAlign w:val="center"/>
                <w:hideMark/>
              </w:tcPr>
            </w:tcPrChange>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4252" w:author="Brian Bohman" w:date="2021-10-27T05:58:00Z">
              <w:tcPr>
                <w:tcW w:w="1008" w:type="dxa"/>
                <w:vAlign w:val="center"/>
                <w:hideMark/>
              </w:tcPr>
            </w:tcPrChange>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253" w:author="Brian Bohman" w:date="2021-10-27T05:58:00Z">
              <w:tcPr>
                <w:tcW w:w="1152" w:type="dxa"/>
                <w:vAlign w:val="center"/>
                <w:hideMark/>
              </w:tcPr>
            </w:tcPrChange>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440" w:type="dxa"/>
            <w:vAlign w:val="center"/>
            <w:hideMark/>
            <w:tcPrChange w:id="4254" w:author="Brian Bohman" w:date="2021-10-27T05:58:00Z">
              <w:tcPr>
                <w:tcW w:w="1008" w:type="dxa"/>
                <w:vAlign w:val="center"/>
                <w:hideMark/>
              </w:tcPr>
            </w:tcPrChange>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07502930" w14:textId="77777777" w:rsidTr="00E419CD">
        <w:trPr>
          <w:trHeight w:val="165"/>
          <w:trPrChange w:id="4255" w:author="Brian Bohman" w:date="2021-10-27T05:58:00Z">
            <w:trPr>
              <w:trHeight w:val="165"/>
            </w:trPr>
          </w:trPrChange>
        </w:trPr>
        <w:tc>
          <w:tcPr>
            <w:tcW w:w="360" w:type="dxa"/>
            <w:vAlign w:val="center"/>
            <w:hideMark/>
            <w:tcPrChange w:id="4256" w:author="Brian Bohman" w:date="2021-10-27T05:58:00Z">
              <w:tcPr>
                <w:tcW w:w="360" w:type="dxa"/>
                <w:vAlign w:val="center"/>
                <w:hideMark/>
              </w:tcPr>
            </w:tcPrChange>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Change w:id="4257" w:author="Brian Bohman" w:date="2021-10-27T05:58:00Z">
              <w:tcPr>
                <w:tcW w:w="864" w:type="dxa"/>
                <w:vAlign w:val="center"/>
                <w:hideMark/>
              </w:tcPr>
            </w:tcPrChange>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58" w:author="Brian Bohman" w:date="2021-10-27T05:58:00Z">
              <w:tcPr>
                <w:tcW w:w="1152" w:type="dxa"/>
                <w:vAlign w:val="center"/>
                <w:hideMark/>
              </w:tcPr>
            </w:tcPrChange>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59" w:author="Brian Bohman" w:date="2021-10-27T05:58:00Z">
              <w:tcPr>
                <w:tcW w:w="504" w:type="dxa"/>
                <w:vAlign w:val="center"/>
                <w:hideMark/>
              </w:tcPr>
            </w:tcPrChange>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60" w:author="Brian Bohman" w:date="2021-10-27T05:58:00Z">
              <w:tcPr>
                <w:tcW w:w="1008" w:type="dxa"/>
                <w:vAlign w:val="center"/>
                <w:hideMark/>
              </w:tcPr>
            </w:tcPrChange>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61" w:author="Brian Bohman" w:date="2021-10-27T05:58:00Z">
              <w:tcPr>
                <w:tcW w:w="1008" w:type="dxa"/>
                <w:vAlign w:val="center"/>
                <w:hideMark/>
              </w:tcPr>
            </w:tcPrChange>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62" w:author="Brian Bohman" w:date="2021-10-27T05:58:00Z">
              <w:tcPr>
                <w:tcW w:w="720" w:type="dxa"/>
                <w:vAlign w:val="center"/>
                <w:hideMark/>
              </w:tcPr>
            </w:tcPrChange>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63" w:author="Brian Bohman" w:date="2021-10-27T05:58:00Z">
              <w:tcPr>
                <w:tcW w:w="1008" w:type="dxa"/>
                <w:vAlign w:val="center"/>
                <w:hideMark/>
              </w:tcPr>
            </w:tcPrChange>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264" w:author="Brian Bohman" w:date="2021-10-27T05:58:00Z">
              <w:tcPr>
                <w:tcW w:w="1152" w:type="dxa"/>
                <w:vAlign w:val="center"/>
                <w:hideMark/>
              </w:tcPr>
            </w:tcPrChange>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440" w:type="dxa"/>
            <w:vAlign w:val="center"/>
            <w:hideMark/>
            <w:tcPrChange w:id="4265" w:author="Brian Bohman" w:date="2021-10-27T05:58:00Z">
              <w:tcPr>
                <w:tcW w:w="1008" w:type="dxa"/>
                <w:vAlign w:val="center"/>
                <w:hideMark/>
              </w:tcPr>
            </w:tcPrChange>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18D74747" w14:textId="77777777" w:rsidTr="00E419CD">
        <w:trPr>
          <w:trHeight w:val="165"/>
          <w:trPrChange w:id="4266" w:author="Brian Bohman" w:date="2021-10-27T05:58:00Z">
            <w:trPr>
              <w:trHeight w:val="165"/>
            </w:trPr>
          </w:trPrChange>
        </w:trPr>
        <w:tc>
          <w:tcPr>
            <w:tcW w:w="360" w:type="dxa"/>
            <w:vAlign w:val="center"/>
            <w:hideMark/>
            <w:tcPrChange w:id="4267" w:author="Brian Bohman" w:date="2021-10-27T05:58:00Z">
              <w:tcPr>
                <w:tcW w:w="360" w:type="dxa"/>
                <w:vAlign w:val="center"/>
                <w:hideMark/>
              </w:tcPr>
            </w:tcPrChange>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Change w:id="4268" w:author="Brian Bohman" w:date="2021-10-27T05:58:00Z">
              <w:tcPr>
                <w:tcW w:w="864" w:type="dxa"/>
                <w:vAlign w:val="center"/>
                <w:hideMark/>
              </w:tcPr>
            </w:tcPrChange>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69" w:author="Brian Bohman" w:date="2021-10-27T05:58:00Z">
              <w:tcPr>
                <w:tcW w:w="1152" w:type="dxa"/>
                <w:vAlign w:val="center"/>
                <w:hideMark/>
              </w:tcPr>
            </w:tcPrChange>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70" w:author="Brian Bohman" w:date="2021-10-27T05:58:00Z">
              <w:tcPr>
                <w:tcW w:w="504" w:type="dxa"/>
                <w:vAlign w:val="center"/>
                <w:hideMark/>
              </w:tcPr>
            </w:tcPrChange>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71" w:author="Brian Bohman" w:date="2021-10-27T05:58:00Z">
              <w:tcPr>
                <w:tcW w:w="1008" w:type="dxa"/>
                <w:vAlign w:val="center"/>
                <w:hideMark/>
              </w:tcPr>
            </w:tcPrChange>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72" w:author="Brian Bohman" w:date="2021-10-27T05:58:00Z">
              <w:tcPr>
                <w:tcW w:w="1008" w:type="dxa"/>
                <w:vAlign w:val="center"/>
                <w:hideMark/>
              </w:tcPr>
            </w:tcPrChange>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73" w:author="Brian Bohman" w:date="2021-10-27T05:58:00Z">
              <w:tcPr>
                <w:tcW w:w="720" w:type="dxa"/>
                <w:vAlign w:val="center"/>
                <w:hideMark/>
              </w:tcPr>
            </w:tcPrChange>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74" w:author="Brian Bohman" w:date="2021-10-27T05:58:00Z">
              <w:tcPr>
                <w:tcW w:w="1008" w:type="dxa"/>
                <w:vAlign w:val="center"/>
                <w:hideMark/>
              </w:tcPr>
            </w:tcPrChange>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275" w:author="Brian Bohman" w:date="2021-10-27T05:58:00Z">
              <w:tcPr>
                <w:tcW w:w="1152" w:type="dxa"/>
                <w:vAlign w:val="center"/>
                <w:hideMark/>
              </w:tcPr>
            </w:tcPrChange>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440" w:type="dxa"/>
            <w:vAlign w:val="center"/>
            <w:hideMark/>
            <w:tcPrChange w:id="4276" w:author="Brian Bohman" w:date="2021-10-27T05:58:00Z">
              <w:tcPr>
                <w:tcW w:w="1008" w:type="dxa"/>
                <w:vAlign w:val="center"/>
                <w:hideMark/>
              </w:tcPr>
            </w:tcPrChange>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084730A4" w14:textId="77777777" w:rsidTr="00E419CD">
        <w:trPr>
          <w:trHeight w:val="165"/>
          <w:trPrChange w:id="4277" w:author="Brian Bohman" w:date="2021-10-27T05:58:00Z">
            <w:trPr>
              <w:trHeight w:val="165"/>
            </w:trPr>
          </w:trPrChange>
        </w:trPr>
        <w:tc>
          <w:tcPr>
            <w:tcW w:w="360" w:type="dxa"/>
            <w:vAlign w:val="center"/>
            <w:hideMark/>
            <w:tcPrChange w:id="4278" w:author="Brian Bohman" w:date="2021-10-27T05:58:00Z">
              <w:tcPr>
                <w:tcW w:w="360" w:type="dxa"/>
                <w:vAlign w:val="center"/>
                <w:hideMark/>
              </w:tcPr>
            </w:tcPrChange>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Change w:id="4279" w:author="Brian Bohman" w:date="2021-10-27T05:58:00Z">
              <w:tcPr>
                <w:tcW w:w="864" w:type="dxa"/>
                <w:vAlign w:val="center"/>
                <w:hideMark/>
              </w:tcPr>
            </w:tcPrChange>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80" w:author="Brian Bohman" w:date="2021-10-27T05:58:00Z">
              <w:tcPr>
                <w:tcW w:w="1152" w:type="dxa"/>
                <w:vAlign w:val="center"/>
                <w:hideMark/>
              </w:tcPr>
            </w:tcPrChange>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81" w:author="Brian Bohman" w:date="2021-10-27T05:58:00Z">
              <w:tcPr>
                <w:tcW w:w="504" w:type="dxa"/>
                <w:vAlign w:val="center"/>
                <w:hideMark/>
              </w:tcPr>
            </w:tcPrChange>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82" w:author="Brian Bohman" w:date="2021-10-27T05:58:00Z">
              <w:tcPr>
                <w:tcW w:w="1008" w:type="dxa"/>
                <w:vAlign w:val="center"/>
                <w:hideMark/>
              </w:tcPr>
            </w:tcPrChange>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83" w:author="Brian Bohman" w:date="2021-10-27T05:58:00Z">
              <w:tcPr>
                <w:tcW w:w="1008" w:type="dxa"/>
                <w:vAlign w:val="center"/>
                <w:hideMark/>
              </w:tcPr>
            </w:tcPrChange>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84" w:author="Brian Bohman" w:date="2021-10-27T05:58:00Z">
              <w:tcPr>
                <w:tcW w:w="720" w:type="dxa"/>
                <w:vAlign w:val="center"/>
                <w:hideMark/>
              </w:tcPr>
            </w:tcPrChange>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85" w:author="Brian Bohman" w:date="2021-10-27T05:58:00Z">
              <w:tcPr>
                <w:tcW w:w="1008" w:type="dxa"/>
                <w:vAlign w:val="center"/>
                <w:hideMark/>
              </w:tcPr>
            </w:tcPrChange>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286" w:author="Brian Bohman" w:date="2021-10-27T05:58:00Z">
              <w:tcPr>
                <w:tcW w:w="1152" w:type="dxa"/>
                <w:vAlign w:val="center"/>
                <w:hideMark/>
              </w:tcPr>
            </w:tcPrChange>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440" w:type="dxa"/>
            <w:vAlign w:val="center"/>
            <w:hideMark/>
            <w:tcPrChange w:id="4287" w:author="Brian Bohman" w:date="2021-10-27T05:58:00Z">
              <w:tcPr>
                <w:tcW w:w="1008" w:type="dxa"/>
                <w:vAlign w:val="center"/>
                <w:hideMark/>
              </w:tcPr>
            </w:tcPrChange>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385CF5DA" w14:textId="77777777" w:rsidTr="00E419CD">
        <w:trPr>
          <w:trHeight w:val="165"/>
          <w:trPrChange w:id="4288" w:author="Brian Bohman" w:date="2021-10-27T05:58:00Z">
            <w:trPr>
              <w:trHeight w:val="165"/>
            </w:trPr>
          </w:trPrChange>
        </w:trPr>
        <w:tc>
          <w:tcPr>
            <w:tcW w:w="360" w:type="dxa"/>
            <w:vAlign w:val="center"/>
            <w:hideMark/>
            <w:tcPrChange w:id="4289" w:author="Brian Bohman" w:date="2021-10-27T05:58:00Z">
              <w:tcPr>
                <w:tcW w:w="360" w:type="dxa"/>
                <w:vAlign w:val="center"/>
                <w:hideMark/>
              </w:tcPr>
            </w:tcPrChange>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Change w:id="4290" w:author="Brian Bohman" w:date="2021-10-27T05:58:00Z">
              <w:tcPr>
                <w:tcW w:w="864" w:type="dxa"/>
                <w:vAlign w:val="center"/>
                <w:hideMark/>
              </w:tcPr>
            </w:tcPrChange>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291" w:author="Brian Bohman" w:date="2021-10-27T05:58:00Z">
              <w:tcPr>
                <w:tcW w:w="1152" w:type="dxa"/>
                <w:vAlign w:val="center"/>
                <w:hideMark/>
              </w:tcPr>
            </w:tcPrChange>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292" w:author="Brian Bohman" w:date="2021-10-27T05:58:00Z">
              <w:tcPr>
                <w:tcW w:w="504" w:type="dxa"/>
                <w:vAlign w:val="center"/>
                <w:hideMark/>
              </w:tcPr>
            </w:tcPrChange>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293" w:author="Brian Bohman" w:date="2021-10-27T05:58:00Z">
              <w:tcPr>
                <w:tcW w:w="1008" w:type="dxa"/>
                <w:vAlign w:val="center"/>
                <w:hideMark/>
              </w:tcPr>
            </w:tcPrChange>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294" w:author="Brian Bohman" w:date="2021-10-27T05:58:00Z">
              <w:tcPr>
                <w:tcW w:w="1008" w:type="dxa"/>
                <w:vAlign w:val="center"/>
                <w:hideMark/>
              </w:tcPr>
            </w:tcPrChange>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295" w:author="Brian Bohman" w:date="2021-10-27T05:58:00Z">
              <w:tcPr>
                <w:tcW w:w="720" w:type="dxa"/>
                <w:vAlign w:val="center"/>
                <w:hideMark/>
              </w:tcPr>
            </w:tcPrChange>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296" w:author="Brian Bohman" w:date="2021-10-27T05:58:00Z">
              <w:tcPr>
                <w:tcW w:w="1008" w:type="dxa"/>
                <w:vAlign w:val="center"/>
                <w:hideMark/>
              </w:tcPr>
            </w:tcPrChange>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297" w:author="Brian Bohman" w:date="2021-10-27T05:58:00Z">
              <w:tcPr>
                <w:tcW w:w="1152" w:type="dxa"/>
                <w:vAlign w:val="center"/>
                <w:hideMark/>
              </w:tcPr>
            </w:tcPrChange>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4298" w:author="Brian Bohman" w:date="2021-10-27T05:58:00Z">
              <w:tcPr>
                <w:tcW w:w="1008" w:type="dxa"/>
                <w:vAlign w:val="center"/>
                <w:hideMark/>
              </w:tcPr>
            </w:tcPrChange>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294F98B8" w14:textId="77777777" w:rsidTr="00E419CD">
        <w:trPr>
          <w:trHeight w:val="165"/>
          <w:trPrChange w:id="4299" w:author="Brian Bohman" w:date="2021-10-27T05:58:00Z">
            <w:trPr>
              <w:trHeight w:val="165"/>
            </w:trPr>
          </w:trPrChange>
        </w:trPr>
        <w:tc>
          <w:tcPr>
            <w:tcW w:w="360" w:type="dxa"/>
            <w:vAlign w:val="center"/>
            <w:hideMark/>
            <w:tcPrChange w:id="4300" w:author="Brian Bohman" w:date="2021-10-27T05:58:00Z">
              <w:tcPr>
                <w:tcW w:w="360" w:type="dxa"/>
                <w:vAlign w:val="center"/>
                <w:hideMark/>
              </w:tcPr>
            </w:tcPrChange>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Change w:id="4301" w:author="Brian Bohman" w:date="2021-10-27T05:58:00Z">
              <w:tcPr>
                <w:tcW w:w="864" w:type="dxa"/>
                <w:vAlign w:val="center"/>
                <w:hideMark/>
              </w:tcPr>
            </w:tcPrChange>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02" w:author="Brian Bohman" w:date="2021-10-27T05:58:00Z">
              <w:tcPr>
                <w:tcW w:w="1152" w:type="dxa"/>
                <w:vAlign w:val="center"/>
                <w:hideMark/>
              </w:tcPr>
            </w:tcPrChange>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03" w:author="Brian Bohman" w:date="2021-10-27T05:58:00Z">
              <w:tcPr>
                <w:tcW w:w="504" w:type="dxa"/>
                <w:vAlign w:val="center"/>
                <w:hideMark/>
              </w:tcPr>
            </w:tcPrChange>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Change w:id="4304" w:author="Brian Bohman" w:date="2021-10-27T05:58:00Z">
              <w:tcPr>
                <w:tcW w:w="1008" w:type="dxa"/>
                <w:vAlign w:val="center"/>
                <w:hideMark/>
              </w:tcPr>
            </w:tcPrChange>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Change w:id="4305" w:author="Brian Bohman" w:date="2021-10-27T05:58:00Z">
              <w:tcPr>
                <w:tcW w:w="1008" w:type="dxa"/>
                <w:vAlign w:val="center"/>
                <w:hideMark/>
              </w:tcPr>
            </w:tcPrChange>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06" w:author="Brian Bohman" w:date="2021-10-27T05:58:00Z">
              <w:tcPr>
                <w:tcW w:w="720" w:type="dxa"/>
                <w:vAlign w:val="center"/>
                <w:hideMark/>
              </w:tcPr>
            </w:tcPrChange>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07" w:author="Brian Bohman" w:date="2021-10-27T05:58:00Z">
              <w:tcPr>
                <w:tcW w:w="1008" w:type="dxa"/>
                <w:vAlign w:val="center"/>
                <w:hideMark/>
              </w:tcPr>
            </w:tcPrChange>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08" w:author="Brian Bohman" w:date="2021-10-27T05:58:00Z">
              <w:tcPr>
                <w:tcW w:w="1152" w:type="dxa"/>
                <w:vAlign w:val="center"/>
                <w:hideMark/>
              </w:tcPr>
            </w:tcPrChange>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440" w:type="dxa"/>
            <w:vAlign w:val="center"/>
            <w:hideMark/>
            <w:tcPrChange w:id="4309" w:author="Brian Bohman" w:date="2021-10-27T05:58:00Z">
              <w:tcPr>
                <w:tcW w:w="1008" w:type="dxa"/>
                <w:vAlign w:val="center"/>
                <w:hideMark/>
              </w:tcPr>
            </w:tcPrChange>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1F779429" w14:textId="77777777" w:rsidTr="00E419CD">
        <w:trPr>
          <w:trHeight w:val="165"/>
          <w:trPrChange w:id="4310" w:author="Brian Bohman" w:date="2021-10-27T05:58:00Z">
            <w:trPr>
              <w:trHeight w:val="165"/>
            </w:trPr>
          </w:trPrChange>
        </w:trPr>
        <w:tc>
          <w:tcPr>
            <w:tcW w:w="360" w:type="dxa"/>
            <w:vAlign w:val="center"/>
            <w:hideMark/>
            <w:tcPrChange w:id="4311" w:author="Brian Bohman" w:date="2021-10-27T05:58:00Z">
              <w:tcPr>
                <w:tcW w:w="360" w:type="dxa"/>
                <w:vAlign w:val="center"/>
                <w:hideMark/>
              </w:tcPr>
            </w:tcPrChange>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Change w:id="4312" w:author="Brian Bohman" w:date="2021-10-27T05:58:00Z">
              <w:tcPr>
                <w:tcW w:w="864" w:type="dxa"/>
                <w:vAlign w:val="center"/>
                <w:hideMark/>
              </w:tcPr>
            </w:tcPrChange>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13" w:author="Brian Bohman" w:date="2021-10-27T05:58:00Z">
              <w:tcPr>
                <w:tcW w:w="1152" w:type="dxa"/>
                <w:vAlign w:val="center"/>
                <w:hideMark/>
              </w:tcPr>
            </w:tcPrChange>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14" w:author="Brian Bohman" w:date="2021-10-27T05:58:00Z">
              <w:tcPr>
                <w:tcW w:w="504" w:type="dxa"/>
                <w:vAlign w:val="center"/>
                <w:hideMark/>
              </w:tcPr>
            </w:tcPrChange>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15" w:author="Brian Bohman" w:date="2021-10-27T05:58:00Z">
              <w:tcPr>
                <w:tcW w:w="1008" w:type="dxa"/>
                <w:vAlign w:val="center"/>
                <w:hideMark/>
              </w:tcPr>
            </w:tcPrChange>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16" w:author="Brian Bohman" w:date="2021-10-27T05:58:00Z">
              <w:tcPr>
                <w:tcW w:w="1008" w:type="dxa"/>
                <w:vAlign w:val="center"/>
                <w:hideMark/>
              </w:tcPr>
            </w:tcPrChange>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17" w:author="Brian Bohman" w:date="2021-10-27T05:58:00Z">
              <w:tcPr>
                <w:tcW w:w="720" w:type="dxa"/>
                <w:vAlign w:val="center"/>
                <w:hideMark/>
              </w:tcPr>
            </w:tcPrChange>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18" w:author="Brian Bohman" w:date="2021-10-27T05:58:00Z">
              <w:tcPr>
                <w:tcW w:w="1008" w:type="dxa"/>
                <w:vAlign w:val="center"/>
                <w:hideMark/>
              </w:tcPr>
            </w:tcPrChange>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19" w:author="Brian Bohman" w:date="2021-10-27T05:58:00Z">
              <w:tcPr>
                <w:tcW w:w="1152" w:type="dxa"/>
                <w:vAlign w:val="center"/>
                <w:hideMark/>
              </w:tcPr>
            </w:tcPrChange>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440" w:type="dxa"/>
            <w:vAlign w:val="center"/>
            <w:hideMark/>
            <w:tcPrChange w:id="4320" w:author="Brian Bohman" w:date="2021-10-27T05:58:00Z">
              <w:tcPr>
                <w:tcW w:w="1008" w:type="dxa"/>
                <w:vAlign w:val="center"/>
                <w:hideMark/>
              </w:tcPr>
            </w:tcPrChange>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6C75E2F" w14:textId="77777777" w:rsidTr="00E419CD">
        <w:trPr>
          <w:trHeight w:val="165"/>
          <w:trPrChange w:id="4321" w:author="Brian Bohman" w:date="2021-10-27T05:58:00Z">
            <w:trPr>
              <w:trHeight w:val="165"/>
            </w:trPr>
          </w:trPrChange>
        </w:trPr>
        <w:tc>
          <w:tcPr>
            <w:tcW w:w="360" w:type="dxa"/>
            <w:vAlign w:val="center"/>
            <w:hideMark/>
            <w:tcPrChange w:id="4322" w:author="Brian Bohman" w:date="2021-10-27T05:58:00Z">
              <w:tcPr>
                <w:tcW w:w="360" w:type="dxa"/>
                <w:vAlign w:val="center"/>
                <w:hideMark/>
              </w:tcPr>
            </w:tcPrChange>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Change w:id="4323" w:author="Brian Bohman" w:date="2021-10-27T05:58:00Z">
              <w:tcPr>
                <w:tcW w:w="864" w:type="dxa"/>
                <w:vAlign w:val="center"/>
                <w:hideMark/>
              </w:tcPr>
            </w:tcPrChange>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24" w:author="Brian Bohman" w:date="2021-10-27T05:58:00Z">
              <w:tcPr>
                <w:tcW w:w="1152" w:type="dxa"/>
                <w:vAlign w:val="center"/>
                <w:hideMark/>
              </w:tcPr>
            </w:tcPrChange>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25" w:author="Brian Bohman" w:date="2021-10-27T05:58:00Z">
              <w:tcPr>
                <w:tcW w:w="504" w:type="dxa"/>
                <w:vAlign w:val="center"/>
                <w:hideMark/>
              </w:tcPr>
            </w:tcPrChange>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26" w:author="Brian Bohman" w:date="2021-10-27T05:58:00Z">
              <w:tcPr>
                <w:tcW w:w="1008" w:type="dxa"/>
                <w:vAlign w:val="center"/>
                <w:hideMark/>
              </w:tcPr>
            </w:tcPrChange>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27" w:author="Brian Bohman" w:date="2021-10-27T05:58:00Z">
              <w:tcPr>
                <w:tcW w:w="1008" w:type="dxa"/>
                <w:vAlign w:val="center"/>
                <w:hideMark/>
              </w:tcPr>
            </w:tcPrChange>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28" w:author="Brian Bohman" w:date="2021-10-27T05:58:00Z">
              <w:tcPr>
                <w:tcW w:w="720" w:type="dxa"/>
                <w:vAlign w:val="center"/>
                <w:hideMark/>
              </w:tcPr>
            </w:tcPrChange>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29" w:author="Brian Bohman" w:date="2021-10-27T05:58:00Z">
              <w:tcPr>
                <w:tcW w:w="1008" w:type="dxa"/>
                <w:vAlign w:val="center"/>
                <w:hideMark/>
              </w:tcPr>
            </w:tcPrChange>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30" w:author="Brian Bohman" w:date="2021-10-27T05:58:00Z">
              <w:tcPr>
                <w:tcW w:w="1152" w:type="dxa"/>
                <w:vAlign w:val="center"/>
                <w:hideMark/>
              </w:tcPr>
            </w:tcPrChange>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440" w:type="dxa"/>
            <w:vAlign w:val="center"/>
            <w:hideMark/>
            <w:tcPrChange w:id="4331" w:author="Brian Bohman" w:date="2021-10-27T05:58:00Z">
              <w:tcPr>
                <w:tcW w:w="1008" w:type="dxa"/>
                <w:vAlign w:val="center"/>
                <w:hideMark/>
              </w:tcPr>
            </w:tcPrChange>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19CD" w:rsidRPr="009B3DCC" w14:paraId="0313401E" w14:textId="77777777" w:rsidTr="00E419CD">
        <w:trPr>
          <w:trHeight w:val="165"/>
          <w:trPrChange w:id="4332" w:author="Brian Bohman" w:date="2021-10-27T05:58:00Z">
            <w:trPr>
              <w:trHeight w:val="165"/>
            </w:trPr>
          </w:trPrChange>
        </w:trPr>
        <w:tc>
          <w:tcPr>
            <w:tcW w:w="360" w:type="dxa"/>
            <w:vAlign w:val="center"/>
            <w:hideMark/>
            <w:tcPrChange w:id="4333" w:author="Brian Bohman" w:date="2021-10-27T05:58:00Z">
              <w:tcPr>
                <w:tcW w:w="360" w:type="dxa"/>
                <w:vAlign w:val="center"/>
                <w:hideMark/>
              </w:tcPr>
            </w:tcPrChange>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Change w:id="4334" w:author="Brian Bohman" w:date="2021-10-27T05:58:00Z">
              <w:tcPr>
                <w:tcW w:w="864" w:type="dxa"/>
                <w:vAlign w:val="center"/>
                <w:hideMark/>
              </w:tcPr>
            </w:tcPrChange>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35" w:author="Brian Bohman" w:date="2021-10-27T05:58:00Z">
              <w:tcPr>
                <w:tcW w:w="1152" w:type="dxa"/>
                <w:vAlign w:val="center"/>
                <w:hideMark/>
              </w:tcPr>
            </w:tcPrChange>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36" w:author="Brian Bohman" w:date="2021-10-27T05:58:00Z">
              <w:tcPr>
                <w:tcW w:w="504" w:type="dxa"/>
                <w:vAlign w:val="center"/>
                <w:hideMark/>
              </w:tcPr>
            </w:tcPrChange>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37" w:author="Brian Bohman" w:date="2021-10-27T05:58:00Z">
              <w:tcPr>
                <w:tcW w:w="1008" w:type="dxa"/>
                <w:vAlign w:val="center"/>
                <w:hideMark/>
              </w:tcPr>
            </w:tcPrChange>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38" w:author="Brian Bohman" w:date="2021-10-27T05:58:00Z">
              <w:tcPr>
                <w:tcW w:w="1008" w:type="dxa"/>
                <w:vAlign w:val="center"/>
                <w:hideMark/>
              </w:tcPr>
            </w:tcPrChange>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39" w:author="Brian Bohman" w:date="2021-10-27T05:58:00Z">
              <w:tcPr>
                <w:tcW w:w="720" w:type="dxa"/>
                <w:vAlign w:val="center"/>
                <w:hideMark/>
              </w:tcPr>
            </w:tcPrChange>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40" w:author="Brian Bohman" w:date="2021-10-27T05:58:00Z">
              <w:tcPr>
                <w:tcW w:w="1008" w:type="dxa"/>
                <w:vAlign w:val="center"/>
                <w:hideMark/>
              </w:tcPr>
            </w:tcPrChange>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41" w:author="Brian Bohman" w:date="2021-10-27T05:58:00Z">
              <w:tcPr>
                <w:tcW w:w="1152" w:type="dxa"/>
                <w:vAlign w:val="center"/>
                <w:hideMark/>
              </w:tcPr>
            </w:tcPrChange>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4342" w:author="Brian Bohman" w:date="2021-10-27T05:58:00Z">
              <w:tcPr>
                <w:tcW w:w="1008" w:type="dxa"/>
                <w:vAlign w:val="center"/>
                <w:hideMark/>
              </w:tcPr>
            </w:tcPrChange>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66E505C3" w14:textId="77777777" w:rsidTr="00E419CD">
        <w:trPr>
          <w:trHeight w:val="165"/>
          <w:trPrChange w:id="4343" w:author="Brian Bohman" w:date="2021-10-27T05:58:00Z">
            <w:trPr>
              <w:trHeight w:val="165"/>
            </w:trPr>
          </w:trPrChange>
        </w:trPr>
        <w:tc>
          <w:tcPr>
            <w:tcW w:w="360" w:type="dxa"/>
            <w:vAlign w:val="center"/>
            <w:hideMark/>
            <w:tcPrChange w:id="4344" w:author="Brian Bohman" w:date="2021-10-27T05:58:00Z">
              <w:tcPr>
                <w:tcW w:w="360" w:type="dxa"/>
                <w:vAlign w:val="center"/>
                <w:hideMark/>
              </w:tcPr>
            </w:tcPrChange>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Change w:id="4345" w:author="Brian Bohman" w:date="2021-10-27T05:58:00Z">
              <w:tcPr>
                <w:tcW w:w="864" w:type="dxa"/>
                <w:vAlign w:val="center"/>
                <w:hideMark/>
              </w:tcPr>
            </w:tcPrChange>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46" w:author="Brian Bohman" w:date="2021-10-27T05:58:00Z">
              <w:tcPr>
                <w:tcW w:w="1152" w:type="dxa"/>
                <w:vAlign w:val="center"/>
                <w:hideMark/>
              </w:tcPr>
            </w:tcPrChange>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47" w:author="Brian Bohman" w:date="2021-10-27T05:58:00Z">
              <w:tcPr>
                <w:tcW w:w="504" w:type="dxa"/>
                <w:vAlign w:val="center"/>
                <w:hideMark/>
              </w:tcPr>
            </w:tcPrChange>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48" w:author="Brian Bohman" w:date="2021-10-27T05:58:00Z">
              <w:tcPr>
                <w:tcW w:w="1008" w:type="dxa"/>
                <w:vAlign w:val="center"/>
                <w:hideMark/>
              </w:tcPr>
            </w:tcPrChange>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49" w:author="Brian Bohman" w:date="2021-10-27T05:58:00Z">
              <w:tcPr>
                <w:tcW w:w="1008" w:type="dxa"/>
                <w:vAlign w:val="center"/>
                <w:hideMark/>
              </w:tcPr>
            </w:tcPrChange>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50" w:author="Brian Bohman" w:date="2021-10-27T05:58:00Z">
              <w:tcPr>
                <w:tcW w:w="720" w:type="dxa"/>
                <w:vAlign w:val="center"/>
                <w:hideMark/>
              </w:tcPr>
            </w:tcPrChange>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51" w:author="Brian Bohman" w:date="2021-10-27T05:58:00Z">
              <w:tcPr>
                <w:tcW w:w="1008" w:type="dxa"/>
                <w:vAlign w:val="center"/>
                <w:hideMark/>
              </w:tcPr>
            </w:tcPrChange>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352" w:author="Brian Bohman" w:date="2021-10-27T05:58:00Z">
              <w:tcPr>
                <w:tcW w:w="1152" w:type="dxa"/>
                <w:vAlign w:val="center"/>
                <w:hideMark/>
              </w:tcPr>
            </w:tcPrChange>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440" w:type="dxa"/>
            <w:vAlign w:val="center"/>
            <w:hideMark/>
            <w:tcPrChange w:id="4353" w:author="Brian Bohman" w:date="2021-10-27T05:58:00Z">
              <w:tcPr>
                <w:tcW w:w="1008" w:type="dxa"/>
                <w:vAlign w:val="center"/>
                <w:hideMark/>
              </w:tcPr>
            </w:tcPrChange>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86EE523" w14:textId="77777777" w:rsidTr="00E419CD">
        <w:trPr>
          <w:trHeight w:val="165"/>
          <w:trPrChange w:id="4354" w:author="Brian Bohman" w:date="2021-10-27T05:58:00Z">
            <w:trPr>
              <w:trHeight w:val="165"/>
            </w:trPr>
          </w:trPrChange>
        </w:trPr>
        <w:tc>
          <w:tcPr>
            <w:tcW w:w="360" w:type="dxa"/>
            <w:vAlign w:val="center"/>
            <w:hideMark/>
            <w:tcPrChange w:id="4355" w:author="Brian Bohman" w:date="2021-10-27T05:58:00Z">
              <w:tcPr>
                <w:tcW w:w="360" w:type="dxa"/>
                <w:vAlign w:val="center"/>
                <w:hideMark/>
              </w:tcPr>
            </w:tcPrChange>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Change w:id="4356" w:author="Brian Bohman" w:date="2021-10-27T05:58:00Z">
              <w:tcPr>
                <w:tcW w:w="864" w:type="dxa"/>
                <w:vAlign w:val="center"/>
                <w:hideMark/>
              </w:tcPr>
            </w:tcPrChange>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57" w:author="Brian Bohman" w:date="2021-10-27T05:58:00Z">
              <w:tcPr>
                <w:tcW w:w="1152" w:type="dxa"/>
                <w:vAlign w:val="center"/>
                <w:hideMark/>
              </w:tcPr>
            </w:tcPrChange>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58" w:author="Brian Bohman" w:date="2021-10-27T05:58:00Z">
              <w:tcPr>
                <w:tcW w:w="504" w:type="dxa"/>
                <w:vAlign w:val="center"/>
                <w:hideMark/>
              </w:tcPr>
            </w:tcPrChange>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Change w:id="4359" w:author="Brian Bohman" w:date="2021-10-27T05:58:00Z">
              <w:tcPr>
                <w:tcW w:w="1008" w:type="dxa"/>
                <w:vAlign w:val="center"/>
                <w:hideMark/>
              </w:tcPr>
            </w:tcPrChange>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Change w:id="4360" w:author="Brian Bohman" w:date="2021-10-27T05:58:00Z">
              <w:tcPr>
                <w:tcW w:w="1008" w:type="dxa"/>
                <w:vAlign w:val="center"/>
                <w:hideMark/>
              </w:tcPr>
            </w:tcPrChange>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61" w:author="Brian Bohman" w:date="2021-10-27T05:58:00Z">
              <w:tcPr>
                <w:tcW w:w="720" w:type="dxa"/>
                <w:vAlign w:val="center"/>
                <w:hideMark/>
              </w:tcPr>
            </w:tcPrChange>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62" w:author="Brian Bohman" w:date="2021-10-27T05:58:00Z">
              <w:tcPr>
                <w:tcW w:w="1008" w:type="dxa"/>
                <w:vAlign w:val="center"/>
                <w:hideMark/>
              </w:tcPr>
            </w:tcPrChange>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363" w:author="Brian Bohman" w:date="2021-10-27T05:58:00Z">
              <w:tcPr>
                <w:tcW w:w="1152" w:type="dxa"/>
                <w:vAlign w:val="center"/>
                <w:hideMark/>
              </w:tcPr>
            </w:tcPrChange>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440" w:type="dxa"/>
            <w:vAlign w:val="center"/>
            <w:hideMark/>
            <w:tcPrChange w:id="4364" w:author="Brian Bohman" w:date="2021-10-27T05:58:00Z">
              <w:tcPr>
                <w:tcW w:w="1008" w:type="dxa"/>
                <w:vAlign w:val="center"/>
                <w:hideMark/>
              </w:tcPr>
            </w:tcPrChange>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0380B565" w14:textId="77777777" w:rsidTr="00E419CD">
        <w:trPr>
          <w:trHeight w:val="165"/>
          <w:trPrChange w:id="4365" w:author="Brian Bohman" w:date="2021-10-27T05:58:00Z">
            <w:trPr>
              <w:trHeight w:val="165"/>
            </w:trPr>
          </w:trPrChange>
        </w:trPr>
        <w:tc>
          <w:tcPr>
            <w:tcW w:w="360" w:type="dxa"/>
            <w:vAlign w:val="center"/>
            <w:hideMark/>
            <w:tcPrChange w:id="4366" w:author="Brian Bohman" w:date="2021-10-27T05:58:00Z">
              <w:tcPr>
                <w:tcW w:w="360" w:type="dxa"/>
                <w:vAlign w:val="center"/>
                <w:hideMark/>
              </w:tcPr>
            </w:tcPrChange>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Change w:id="4367" w:author="Brian Bohman" w:date="2021-10-27T05:58:00Z">
              <w:tcPr>
                <w:tcW w:w="864" w:type="dxa"/>
                <w:vAlign w:val="center"/>
                <w:hideMark/>
              </w:tcPr>
            </w:tcPrChange>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68" w:author="Brian Bohman" w:date="2021-10-27T05:58:00Z">
              <w:tcPr>
                <w:tcW w:w="1152" w:type="dxa"/>
                <w:vAlign w:val="center"/>
                <w:hideMark/>
              </w:tcPr>
            </w:tcPrChange>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69" w:author="Brian Bohman" w:date="2021-10-27T05:58:00Z">
              <w:tcPr>
                <w:tcW w:w="504" w:type="dxa"/>
                <w:vAlign w:val="center"/>
                <w:hideMark/>
              </w:tcPr>
            </w:tcPrChange>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70" w:author="Brian Bohman" w:date="2021-10-27T05:58:00Z">
              <w:tcPr>
                <w:tcW w:w="1008" w:type="dxa"/>
                <w:vAlign w:val="center"/>
                <w:hideMark/>
              </w:tcPr>
            </w:tcPrChange>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71" w:author="Brian Bohman" w:date="2021-10-27T05:58:00Z">
              <w:tcPr>
                <w:tcW w:w="1008" w:type="dxa"/>
                <w:vAlign w:val="center"/>
                <w:hideMark/>
              </w:tcPr>
            </w:tcPrChange>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72" w:author="Brian Bohman" w:date="2021-10-27T05:58:00Z">
              <w:tcPr>
                <w:tcW w:w="720" w:type="dxa"/>
                <w:vAlign w:val="center"/>
                <w:hideMark/>
              </w:tcPr>
            </w:tcPrChange>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73" w:author="Brian Bohman" w:date="2021-10-27T05:58:00Z">
              <w:tcPr>
                <w:tcW w:w="1008" w:type="dxa"/>
                <w:vAlign w:val="center"/>
                <w:hideMark/>
              </w:tcPr>
            </w:tcPrChange>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374" w:author="Brian Bohman" w:date="2021-10-27T05:58:00Z">
              <w:tcPr>
                <w:tcW w:w="1152" w:type="dxa"/>
                <w:vAlign w:val="center"/>
                <w:hideMark/>
              </w:tcPr>
            </w:tcPrChange>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440" w:type="dxa"/>
            <w:vAlign w:val="center"/>
            <w:hideMark/>
            <w:tcPrChange w:id="4375" w:author="Brian Bohman" w:date="2021-10-27T05:58:00Z">
              <w:tcPr>
                <w:tcW w:w="1008" w:type="dxa"/>
                <w:vAlign w:val="center"/>
                <w:hideMark/>
              </w:tcPr>
            </w:tcPrChange>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5F74CB4E" w14:textId="77777777" w:rsidTr="00E419CD">
        <w:trPr>
          <w:trHeight w:val="165"/>
          <w:trPrChange w:id="4376" w:author="Brian Bohman" w:date="2021-10-27T05:58:00Z">
            <w:trPr>
              <w:trHeight w:val="165"/>
            </w:trPr>
          </w:trPrChange>
        </w:trPr>
        <w:tc>
          <w:tcPr>
            <w:tcW w:w="360" w:type="dxa"/>
            <w:vAlign w:val="center"/>
            <w:hideMark/>
            <w:tcPrChange w:id="4377" w:author="Brian Bohman" w:date="2021-10-27T05:58:00Z">
              <w:tcPr>
                <w:tcW w:w="360" w:type="dxa"/>
                <w:vAlign w:val="center"/>
                <w:hideMark/>
              </w:tcPr>
            </w:tcPrChange>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Change w:id="4378" w:author="Brian Bohman" w:date="2021-10-27T05:58:00Z">
              <w:tcPr>
                <w:tcW w:w="864" w:type="dxa"/>
                <w:vAlign w:val="center"/>
                <w:hideMark/>
              </w:tcPr>
            </w:tcPrChange>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79" w:author="Brian Bohman" w:date="2021-10-27T05:58:00Z">
              <w:tcPr>
                <w:tcW w:w="1152" w:type="dxa"/>
                <w:vAlign w:val="center"/>
                <w:hideMark/>
              </w:tcPr>
            </w:tcPrChange>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80" w:author="Brian Bohman" w:date="2021-10-27T05:58:00Z">
              <w:tcPr>
                <w:tcW w:w="504" w:type="dxa"/>
                <w:vAlign w:val="center"/>
                <w:hideMark/>
              </w:tcPr>
            </w:tcPrChange>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81" w:author="Brian Bohman" w:date="2021-10-27T05:58:00Z">
              <w:tcPr>
                <w:tcW w:w="1008" w:type="dxa"/>
                <w:vAlign w:val="center"/>
                <w:hideMark/>
              </w:tcPr>
            </w:tcPrChange>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82" w:author="Brian Bohman" w:date="2021-10-27T05:58:00Z">
              <w:tcPr>
                <w:tcW w:w="1008" w:type="dxa"/>
                <w:vAlign w:val="center"/>
                <w:hideMark/>
              </w:tcPr>
            </w:tcPrChange>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83" w:author="Brian Bohman" w:date="2021-10-27T05:58:00Z">
              <w:tcPr>
                <w:tcW w:w="720" w:type="dxa"/>
                <w:vAlign w:val="center"/>
                <w:hideMark/>
              </w:tcPr>
            </w:tcPrChange>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84" w:author="Brian Bohman" w:date="2021-10-27T05:58:00Z">
              <w:tcPr>
                <w:tcW w:w="1008" w:type="dxa"/>
                <w:vAlign w:val="center"/>
                <w:hideMark/>
              </w:tcPr>
            </w:tcPrChange>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385" w:author="Brian Bohman" w:date="2021-10-27T05:58:00Z">
              <w:tcPr>
                <w:tcW w:w="1152" w:type="dxa"/>
                <w:vAlign w:val="center"/>
                <w:hideMark/>
              </w:tcPr>
            </w:tcPrChange>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440" w:type="dxa"/>
            <w:vAlign w:val="center"/>
            <w:hideMark/>
            <w:tcPrChange w:id="4386" w:author="Brian Bohman" w:date="2021-10-27T05:58:00Z">
              <w:tcPr>
                <w:tcW w:w="1008" w:type="dxa"/>
                <w:vAlign w:val="center"/>
                <w:hideMark/>
              </w:tcPr>
            </w:tcPrChange>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6D70AA6C" w14:textId="77777777" w:rsidTr="00E419CD">
        <w:trPr>
          <w:trHeight w:val="165"/>
          <w:trPrChange w:id="4387" w:author="Brian Bohman" w:date="2021-10-27T05:58:00Z">
            <w:trPr>
              <w:trHeight w:val="165"/>
            </w:trPr>
          </w:trPrChange>
        </w:trPr>
        <w:tc>
          <w:tcPr>
            <w:tcW w:w="360" w:type="dxa"/>
            <w:vAlign w:val="center"/>
            <w:hideMark/>
            <w:tcPrChange w:id="4388" w:author="Brian Bohman" w:date="2021-10-27T05:58:00Z">
              <w:tcPr>
                <w:tcW w:w="360" w:type="dxa"/>
                <w:vAlign w:val="center"/>
                <w:hideMark/>
              </w:tcPr>
            </w:tcPrChange>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Change w:id="4389" w:author="Brian Bohman" w:date="2021-10-27T05:58:00Z">
              <w:tcPr>
                <w:tcW w:w="864" w:type="dxa"/>
                <w:vAlign w:val="center"/>
                <w:hideMark/>
              </w:tcPr>
            </w:tcPrChange>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390" w:author="Brian Bohman" w:date="2021-10-27T05:58:00Z">
              <w:tcPr>
                <w:tcW w:w="1152" w:type="dxa"/>
                <w:vAlign w:val="center"/>
                <w:hideMark/>
              </w:tcPr>
            </w:tcPrChange>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391" w:author="Brian Bohman" w:date="2021-10-27T05:58:00Z">
              <w:tcPr>
                <w:tcW w:w="504" w:type="dxa"/>
                <w:vAlign w:val="center"/>
                <w:hideMark/>
              </w:tcPr>
            </w:tcPrChange>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392" w:author="Brian Bohman" w:date="2021-10-27T05:58:00Z">
              <w:tcPr>
                <w:tcW w:w="1008" w:type="dxa"/>
                <w:vAlign w:val="center"/>
                <w:hideMark/>
              </w:tcPr>
            </w:tcPrChange>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393" w:author="Brian Bohman" w:date="2021-10-27T05:58:00Z">
              <w:tcPr>
                <w:tcW w:w="1008" w:type="dxa"/>
                <w:vAlign w:val="center"/>
                <w:hideMark/>
              </w:tcPr>
            </w:tcPrChange>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394" w:author="Brian Bohman" w:date="2021-10-27T05:58:00Z">
              <w:tcPr>
                <w:tcW w:w="720" w:type="dxa"/>
                <w:vAlign w:val="center"/>
                <w:hideMark/>
              </w:tcPr>
            </w:tcPrChange>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395" w:author="Brian Bohman" w:date="2021-10-27T05:58:00Z">
              <w:tcPr>
                <w:tcW w:w="1008" w:type="dxa"/>
                <w:vAlign w:val="center"/>
                <w:hideMark/>
              </w:tcPr>
            </w:tcPrChange>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396" w:author="Brian Bohman" w:date="2021-10-27T05:58:00Z">
              <w:tcPr>
                <w:tcW w:w="1152" w:type="dxa"/>
                <w:vAlign w:val="center"/>
                <w:hideMark/>
              </w:tcPr>
            </w:tcPrChange>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4397" w:author="Brian Bohman" w:date="2021-10-27T05:58:00Z">
              <w:tcPr>
                <w:tcW w:w="1008" w:type="dxa"/>
                <w:vAlign w:val="center"/>
                <w:hideMark/>
              </w:tcPr>
            </w:tcPrChange>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530C163" w14:textId="77777777" w:rsidTr="00E419CD">
        <w:trPr>
          <w:trHeight w:val="180"/>
          <w:trPrChange w:id="4398" w:author="Brian Bohman" w:date="2021-10-27T05:58:00Z">
            <w:trPr>
              <w:trHeight w:val="180"/>
            </w:trPr>
          </w:trPrChange>
        </w:trPr>
        <w:tc>
          <w:tcPr>
            <w:tcW w:w="360" w:type="dxa"/>
            <w:vAlign w:val="center"/>
            <w:hideMark/>
            <w:tcPrChange w:id="4399" w:author="Brian Bohman" w:date="2021-10-27T05:58:00Z">
              <w:tcPr>
                <w:tcW w:w="360" w:type="dxa"/>
                <w:vAlign w:val="center"/>
                <w:hideMark/>
              </w:tcPr>
            </w:tcPrChange>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Change w:id="4400" w:author="Brian Bohman" w:date="2021-10-27T05:58:00Z">
              <w:tcPr>
                <w:tcW w:w="864" w:type="dxa"/>
                <w:vAlign w:val="center"/>
                <w:hideMark/>
              </w:tcPr>
            </w:tcPrChange>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01" w:author="Brian Bohman" w:date="2021-10-27T05:58:00Z">
              <w:tcPr>
                <w:tcW w:w="1152" w:type="dxa"/>
                <w:vAlign w:val="center"/>
                <w:hideMark/>
              </w:tcPr>
            </w:tcPrChange>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02" w:author="Brian Bohman" w:date="2021-10-27T05:58:00Z">
              <w:tcPr>
                <w:tcW w:w="504" w:type="dxa"/>
                <w:vAlign w:val="center"/>
                <w:hideMark/>
              </w:tcPr>
            </w:tcPrChange>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03" w:author="Brian Bohman" w:date="2021-10-27T05:58:00Z">
              <w:tcPr>
                <w:tcW w:w="1008" w:type="dxa"/>
                <w:vAlign w:val="center"/>
                <w:hideMark/>
              </w:tcPr>
            </w:tcPrChange>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04" w:author="Brian Bohman" w:date="2021-10-27T05:58:00Z">
              <w:tcPr>
                <w:tcW w:w="1008" w:type="dxa"/>
                <w:vAlign w:val="center"/>
                <w:hideMark/>
              </w:tcPr>
            </w:tcPrChange>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05" w:author="Brian Bohman" w:date="2021-10-27T05:58:00Z">
              <w:tcPr>
                <w:tcW w:w="720" w:type="dxa"/>
                <w:vAlign w:val="center"/>
                <w:hideMark/>
              </w:tcPr>
            </w:tcPrChange>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06" w:author="Brian Bohman" w:date="2021-10-27T05:58:00Z">
              <w:tcPr>
                <w:tcW w:w="1008" w:type="dxa"/>
                <w:vAlign w:val="center"/>
                <w:hideMark/>
              </w:tcPr>
            </w:tcPrChange>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07" w:author="Brian Bohman" w:date="2021-10-27T05:58:00Z">
              <w:tcPr>
                <w:tcW w:w="1152" w:type="dxa"/>
                <w:vAlign w:val="center"/>
                <w:hideMark/>
              </w:tcPr>
            </w:tcPrChange>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408" w:author="Brian Bohman" w:date="2021-10-27T05:58:00Z">
              <w:tcPr>
                <w:tcW w:w="1008" w:type="dxa"/>
                <w:vAlign w:val="center"/>
                <w:hideMark/>
              </w:tcPr>
            </w:tcPrChange>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19CD" w:rsidRPr="009B3DCC" w14:paraId="0F717805" w14:textId="77777777" w:rsidTr="00E419CD">
        <w:trPr>
          <w:trHeight w:val="165"/>
          <w:trPrChange w:id="4409" w:author="Brian Bohman" w:date="2021-10-27T05:58:00Z">
            <w:trPr>
              <w:trHeight w:val="165"/>
            </w:trPr>
          </w:trPrChange>
        </w:trPr>
        <w:tc>
          <w:tcPr>
            <w:tcW w:w="360" w:type="dxa"/>
            <w:vAlign w:val="center"/>
            <w:hideMark/>
            <w:tcPrChange w:id="4410" w:author="Brian Bohman" w:date="2021-10-27T05:58:00Z">
              <w:tcPr>
                <w:tcW w:w="360" w:type="dxa"/>
                <w:vAlign w:val="center"/>
                <w:hideMark/>
              </w:tcPr>
            </w:tcPrChange>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Change w:id="4411" w:author="Brian Bohman" w:date="2021-10-27T05:58:00Z">
              <w:tcPr>
                <w:tcW w:w="864" w:type="dxa"/>
                <w:vAlign w:val="center"/>
                <w:hideMark/>
              </w:tcPr>
            </w:tcPrChange>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12" w:author="Brian Bohman" w:date="2021-10-27T05:58:00Z">
              <w:tcPr>
                <w:tcW w:w="1152" w:type="dxa"/>
                <w:vAlign w:val="center"/>
                <w:hideMark/>
              </w:tcPr>
            </w:tcPrChange>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13" w:author="Brian Bohman" w:date="2021-10-27T05:58:00Z">
              <w:tcPr>
                <w:tcW w:w="504" w:type="dxa"/>
                <w:vAlign w:val="center"/>
                <w:hideMark/>
              </w:tcPr>
            </w:tcPrChange>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Change w:id="4414" w:author="Brian Bohman" w:date="2021-10-27T05:58:00Z">
              <w:tcPr>
                <w:tcW w:w="1008" w:type="dxa"/>
                <w:vAlign w:val="center"/>
                <w:hideMark/>
              </w:tcPr>
            </w:tcPrChange>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Change w:id="4415" w:author="Brian Bohman" w:date="2021-10-27T05:58:00Z">
              <w:tcPr>
                <w:tcW w:w="1008" w:type="dxa"/>
                <w:vAlign w:val="center"/>
                <w:hideMark/>
              </w:tcPr>
            </w:tcPrChange>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16" w:author="Brian Bohman" w:date="2021-10-27T05:58:00Z">
              <w:tcPr>
                <w:tcW w:w="720" w:type="dxa"/>
                <w:vAlign w:val="center"/>
                <w:hideMark/>
              </w:tcPr>
            </w:tcPrChange>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17" w:author="Brian Bohman" w:date="2021-10-27T05:58:00Z">
              <w:tcPr>
                <w:tcW w:w="1008" w:type="dxa"/>
                <w:vAlign w:val="center"/>
                <w:hideMark/>
              </w:tcPr>
            </w:tcPrChange>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18" w:author="Brian Bohman" w:date="2021-10-27T05:58:00Z">
              <w:tcPr>
                <w:tcW w:w="1152" w:type="dxa"/>
                <w:vAlign w:val="center"/>
                <w:hideMark/>
              </w:tcPr>
            </w:tcPrChange>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440" w:type="dxa"/>
            <w:vAlign w:val="center"/>
            <w:hideMark/>
            <w:tcPrChange w:id="4419" w:author="Brian Bohman" w:date="2021-10-27T05:58:00Z">
              <w:tcPr>
                <w:tcW w:w="1008" w:type="dxa"/>
                <w:vAlign w:val="center"/>
                <w:hideMark/>
              </w:tcPr>
            </w:tcPrChange>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895732C" w14:textId="77777777" w:rsidTr="00E419CD">
        <w:trPr>
          <w:trHeight w:val="165"/>
          <w:trPrChange w:id="4420" w:author="Brian Bohman" w:date="2021-10-27T05:58:00Z">
            <w:trPr>
              <w:trHeight w:val="165"/>
            </w:trPr>
          </w:trPrChange>
        </w:trPr>
        <w:tc>
          <w:tcPr>
            <w:tcW w:w="360" w:type="dxa"/>
            <w:vAlign w:val="center"/>
            <w:hideMark/>
            <w:tcPrChange w:id="4421" w:author="Brian Bohman" w:date="2021-10-27T05:58:00Z">
              <w:tcPr>
                <w:tcW w:w="360" w:type="dxa"/>
                <w:vAlign w:val="center"/>
                <w:hideMark/>
              </w:tcPr>
            </w:tcPrChange>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Change w:id="4422" w:author="Brian Bohman" w:date="2021-10-27T05:58:00Z">
              <w:tcPr>
                <w:tcW w:w="864" w:type="dxa"/>
                <w:vAlign w:val="center"/>
                <w:hideMark/>
              </w:tcPr>
            </w:tcPrChange>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23" w:author="Brian Bohman" w:date="2021-10-27T05:58:00Z">
              <w:tcPr>
                <w:tcW w:w="1152" w:type="dxa"/>
                <w:vAlign w:val="center"/>
                <w:hideMark/>
              </w:tcPr>
            </w:tcPrChange>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24" w:author="Brian Bohman" w:date="2021-10-27T05:58:00Z">
              <w:tcPr>
                <w:tcW w:w="504" w:type="dxa"/>
                <w:vAlign w:val="center"/>
                <w:hideMark/>
              </w:tcPr>
            </w:tcPrChange>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25" w:author="Brian Bohman" w:date="2021-10-27T05:58:00Z">
              <w:tcPr>
                <w:tcW w:w="1008" w:type="dxa"/>
                <w:vAlign w:val="center"/>
                <w:hideMark/>
              </w:tcPr>
            </w:tcPrChange>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26" w:author="Brian Bohman" w:date="2021-10-27T05:58:00Z">
              <w:tcPr>
                <w:tcW w:w="1008" w:type="dxa"/>
                <w:vAlign w:val="center"/>
                <w:hideMark/>
              </w:tcPr>
            </w:tcPrChange>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27" w:author="Brian Bohman" w:date="2021-10-27T05:58:00Z">
              <w:tcPr>
                <w:tcW w:w="720" w:type="dxa"/>
                <w:vAlign w:val="center"/>
                <w:hideMark/>
              </w:tcPr>
            </w:tcPrChange>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28" w:author="Brian Bohman" w:date="2021-10-27T05:58:00Z">
              <w:tcPr>
                <w:tcW w:w="1008" w:type="dxa"/>
                <w:vAlign w:val="center"/>
                <w:hideMark/>
              </w:tcPr>
            </w:tcPrChange>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29" w:author="Brian Bohman" w:date="2021-10-27T05:58:00Z">
              <w:tcPr>
                <w:tcW w:w="1152" w:type="dxa"/>
                <w:vAlign w:val="center"/>
                <w:hideMark/>
              </w:tcPr>
            </w:tcPrChange>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440" w:type="dxa"/>
            <w:vAlign w:val="center"/>
            <w:hideMark/>
            <w:tcPrChange w:id="4430" w:author="Brian Bohman" w:date="2021-10-27T05:58:00Z">
              <w:tcPr>
                <w:tcW w:w="1008" w:type="dxa"/>
                <w:vAlign w:val="center"/>
                <w:hideMark/>
              </w:tcPr>
            </w:tcPrChange>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66711C10" w14:textId="77777777" w:rsidTr="00E419CD">
        <w:trPr>
          <w:trHeight w:val="165"/>
          <w:trPrChange w:id="4431" w:author="Brian Bohman" w:date="2021-10-27T05:58:00Z">
            <w:trPr>
              <w:trHeight w:val="165"/>
            </w:trPr>
          </w:trPrChange>
        </w:trPr>
        <w:tc>
          <w:tcPr>
            <w:tcW w:w="360" w:type="dxa"/>
            <w:vAlign w:val="center"/>
            <w:hideMark/>
            <w:tcPrChange w:id="4432" w:author="Brian Bohman" w:date="2021-10-27T05:58:00Z">
              <w:tcPr>
                <w:tcW w:w="360" w:type="dxa"/>
                <w:vAlign w:val="center"/>
                <w:hideMark/>
              </w:tcPr>
            </w:tcPrChange>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Change w:id="4433" w:author="Brian Bohman" w:date="2021-10-27T05:58:00Z">
              <w:tcPr>
                <w:tcW w:w="864" w:type="dxa"/>
                <w:vAlign w:val="center"/>
                <w:hideMark/>
              </w:tcPr>
            </w:tcPrChange>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34" w:author="Brian Bohman" w:date="2021-10-27T05:58:00Z">
              <w:tcPr>
                <w:tcW w:w="1152" w:type="dxa"/>
                <w:vAlign w:val="center"/>
                <w:hideMark/>
              </w:tcPr>
            </w:tcPrChange>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35" w:author="Brian Bohman" w:date="2021-10-27T05:58:00Z">
              <w:tcPr>
                <w:tcW w:w="504" w:type="dxa"/>
                <w:vAlign w:val="center"/>
                <w:hideMark/>
              </w:tcPr>
            </w:tcPrChange>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36" w:author="Brian Bohman" w:date="2021-10-27T05:58:00Z">
              <w:tcPr>
                <w:tcW w:w="1008" w:type="dxa"/>
                <w:vAlign w:val="center"/>
                <w:hideMark/>
              </w:tcPr>
            </w:tcPrChange>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37" w:author="Brian Bohman" w:date="2021-10-27T05:58:00Z">
              <w:tcPr>
                <w:tcW w:w="1008" w:type="dxa"/>
                <w:vAlign w:val="center"/>
                <w:hideMark/>
              </w:tcPr>
            </w:tcPrChange>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38" w:author="Brian Bohman" w:date="2021-10-27T05:58:00Z">
              <w:tcPr>
                <w:tcW w:w="720" w:type="dxa"/>
                <w:vAlign w:val="center"/>
                <w:hideMark/>
              </w:tcPr>
            </w:tcPrChange>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39" w:author="Brian Bohman" w:date="2021-10-27T05:58:00Z">
              <w:tcPr>
                <w:tcW w:w="1008" w:type="dxa"/>
                <w:vAlign w:val="center"/>
                <w:hideMark/>
              </w:tcPr>
            </w:tcPrChange>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440" w:author="Brian Bohman" w:date="2021-10-27T05:58:00Z">
              <w:tcPr>
                <w:tcW w:w="1152" w:type="dxa"/>
                <w:vAlign w:val="center"/>
                <w:hideMark/>
              </w:tcPr>
            </w:tcPrChange>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440" w:type="dxa"/>
            <w:vAlign w:val="center"/>
            <w:hideMark/>
            <w:tcPrChange w:id="4441" w:author="Brian Bohman" w:date="2021-10-27T05:58:00Z">
              <w:tcPr>
                <w:tcW w:w="1008" w:type="dxa"/>
                <w:vAlign w:val="center"/>
                <w:hideMark/>
              </w:tcPr>
            </w:tcPrChange>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30768259" w14:textId="77777777" w:rsidTr="00E419CD">
        <w:trPr>
          <w:trHeight w:val="165"/>
          <w:trPrChange w:id="4442" w:author="Brian Bohman" w:date="2021-10-27T05:58:00Z">
            <w:trPr>
              <w:trHeight w:val="165"/>
            </w:trPr>
          </w:trPrChange>
        </w:trPr>
        <w:tc>
          <w:tcPr>
            <w:tcW w:w="360" w:type="dxa"/>
            <w:vAlign w:val="center"/>
            <w:hideMark/>
            <w:tcPrChange w:id="4443" w:author="Brian Bohman" w:date="2021-10-27T05:58:00Z">
              <w:tcPr>
                <w:tcW w:w="360" w:type="dxa"/>
                <w:vAlign w:val="center"/>
                <w:hideMark/>
              </w:tcPr>
            </w:tcPrChange>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Change w:id="4444" w:author="Brian Bohman" w:date="2021-10-27T05:58:00Z">
              <w:tcPr>
                <w:tcW w:w="864" w:type="dxa"/>
                <w:vAlign w:val="center"/>
                <w:hideMark/>
              </w:tcPr>
            </w:tcPrChange>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45" w:author="Brian Bohman" w:date="2021-10-27T05:58:00Z">
              <w:tcPr>
                <w:tcW w:w="1152" w:type="dxa"/>
                <w:vAlign w:val="center"/>
                <w:hideMark/>
              </w:tcPr>
            </w:tcPrChange>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46" w:author="Brian Bohman" w:date="2021-10-27T05:58:00Z">
              <w:tcPr>
                <w:tcW w:w="504" w:type="dxa"/>
                <w:vAlign w:val="center"/>
                <w:hideMark/>
              </w:tcPr>
            </w:tcPrChange>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47" w:author="Brian Bohman" w:date="2021-10-27T05:58:00Z">
              <w:tcPr>
                <w:tcW w:w="1008" w:type="dxa"/>
                <w:vAlign w:val="center"/>
                <w:hideMark/>
              </w:tcPr>
            </w:tcPrChange>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48" w:author="Brian Bohman" w:date="2021-10-27T05:58:00Z">
              <w:tcPr>
                <w:tcW w:w="1008" w:type="dxa"/>
                <w:vAlign w:val="center"/>
                <w:hideMark/>
              </w:tcPr>
            </w:tcPrChange>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49" w:author="Brian Bohman" w:date="2021-10-27T05:58:00Z">
              <w:tcPr>
                <w:tcW w:w="720" w:type="dxa"/>
                <w:vAlign w:val="center"/>
                <w:hideMark/>
              </w:tcPr>
            </w:tcPrChange>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50" w:author="Brian Bohman" w:date="2021-10-27T05:58:00Z">
              <w:tcPr>
                <w:tcW w:w="1008" w:type="dxa"/>
                <w:vAlign w:val="center"/>
                <w:hideMark/>
              </w:tcPr>
            </w:tcPrChange>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152" w:type="dxa"/>
            <w:vAlign w:val="center"/>
            <w:hideMark/>
            <w:tcPrChange w:id="4451" w:author="Brian Bohman" w:date="2021-10-27T05:58:00Z">
              <w:tcPr>
                <w:tcW w:w="1152" w:type="dxa"/>
                <w:vAlign w:val="center"/>
                <w:hideMark/>
              </w:tcPr>
            </w:tcPrChange>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440" w:type="dxa"/>
            <w:vAlign w:val="center"/>
            <w:hideMark/>
            <w:tcPrChange w:id="4452" w:author="Brian Bohman" w:date="2021-10-27T05:58:00Z">
              <w:tcPr>
                <w:tcW w:w="1008" w:type="dxa"/>
                <w:vAlign w:val="center"/>
                <w:hideMark/>
              </w:tcPr>
            </w:tcPrChange>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19CD" w:rsidRPr="009B3DCC" w14:paraId="507BD047" w14:textId="77777777" w:rsidTr="00E419CD">
        <w:trPr>
          <w:trHeight w:val="165"/>
          <w:trPrChange w:id="4453" w:author="Brian Bohman" w:date="2021-10-27T05:58:00Z">
            <w:trPr>
              <w:trHeight w:val="165"/>
            </w:trPr>
          </w:trPrChange>
        </w:trPr>
        <w:tc>
          <w:tcPr>
            <w:tcW w:w="360" w:type="dxa"/>
            <w:vAlign w:val="center"/>
            <w:hideMark/>
            <w:tcPrChange w:id="4454" w:author="Brian Bohman" w:date="2021-10-27T05:58:00Z">
              <w:tcPr>
                <w:tcW w:w="360" w:type="dxa"/>
                <w:vAlign w:val="center"/>
                <w:hideMark/>
              </w:tcPr>
            </w:tcPrChange>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Change w:id="4455" w:author="Brian Bohman" w:date="2021-10-27T05:58:00Z">
              <w:tcPr>
                <w:tcW w:w="864" w:type="dxa"/>
                <w:vAlign w:val="center"/>
                <w:hideMark/>
              </w:tcPr>
            </w:tcPrChange>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56" w:author="Brian Bohman" w:date="2021-10-27T05:58:00Z">
              <w:tcPr>
                <w:tcW w:w="1152" w:type="dxa"/>
                <w:vAlign w:val="center"/>
                <w:hideMark/>
              </w:tcPr>
            </w:tcPrChange>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57" w:author="Brian Bohman" w:date="2021-10-27T05:58:00Z">
              <w:tcPr>
                <w:tcW w:w="504" w:type="dxa"/>
                <w:vAlign w:val="center"/>
                <w:hideMark/>
              </w:tcPr>
            </w:tcPrChange>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58" w:author="Brian Bohman" w:date="2021-10-27T05:58:00Z">
              <w:tcPr>
                <w:tcW w:w="1008" w:type="dxa"/>
                <w:vAlign w:val="center"/>
                <w:hideMark/>
              </w:tcPr>
            </w:tcPrChange>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59" w:author="Brian Bohman" w:date="2021-10-27T05:58:00Z">
              <w:tcPr>
                <w:tcW w:w="1008" w:type="dxa"/>
                <w:vAlign w:val="center"/>
                <w:hideMark/>
              </w:tcPr>
            </w:tcPrChange>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60" w:author="Brian Bohman" w:date="2021-10-27T05:58:00Z">
              <w:tcPr>
                <w:tcW w:w="720" w:type="dxa"/>
                <w:vAlign w:val="center"/>
                <w:hideMark/>
              </w:tcPr>
            </w:tcPrChange>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61" w:author="Brian Bohman" w:date="2021-10-27T05:58:00Z">
              <w:tcPr>
                <w:tcW w:w="1008" w:type="dxa"/>
                <w:vAlign w:val="center"/>
                <w:hideMark/>
              </w:tcPr>
            </w:tcPrChange>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462" w:author="Brian Bohman" w:date="2021-10-27T05:58:00Z">
              <w:tcPr>
                <w:tcW w:w="1152" w:type="dxa"/>
                <w:vAlign w:val="center"/>
                <w:hideMark/>
              </w:tcPr>
            </w:tcPrChange>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440" w:type="dxa"/>
            <w:vAlign w:val="center"/>
            <w:hideMark/>
            <w:tcPrChange w:id="4463" w:author="Brian Bohman" w:date="2021-10-27T05:58:00Z">
              <w:tcPr>
                <w:tcW w:w="1008" w:type="dxa"/>
                <w:vAlign w:val="center"/>
                <w:hideMark/>
              </w:tcPr>
            </w:tcPrChange>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4ABE979" w14:textId="77777777" w:rsidTr="00E419CD">
        <w:trPr>
          <w:trHeight w:val="165"/>
          <w:trPrChange w:id="4464" w:author="Brian Bohman" w:date="2021-10-27T05:58:00Z">
            <w:trPr>
              <w:trHeight w:val="165"/>
            </w:trPr>
          </w:trPrChange>
        </w:trPr>
        <w:tc>
          <w:tcPr>
            <w:tcW w:w="360" w:type="dxa"/>
            <w:vAlign w:val="center"/>
            <w:hideMark/>
            <w:tcPrChange w:id="4465" w:author="Brian Bohman" w:date="2021-10-27T05:58:00Z">
              <w:tcPr>
                <w:tcW w:w="360" w:type="dxa"/>
                <w:vAlign w:val="center"/>
                <w:hideMark/>
              </w:tcPr>
            </w:tcPrChange>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Change w:id="4466" w:author="Brian Bohman" w:date="2021-10-27T05:58:00Z">
              <w:tcPr>
                <w:tcW w:w="864" w:type="dxa"/>
                <w:vAlign w:val="center"/>
                <w:hideMark/>
              </w:tcPr>
            </w:tcPrChange>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67" w:author="Brian Bohman" w:date="2021-10-27T05:58:00Z">
              <w:tcPr>
                <w:tcW w:w="1152" w:type="dxa"/>
                <w:vAlign w:val="center"/>
                <w:hideMark/>
              </w:tcPr>
            </w:tcPrChange>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68" w:author="Brian Bohman" w:date="2021-10-27T05:58:00Z">
              <w:tcPr>
                <w:tcW w:w="504" w:type="dxa"/>
                <w:vAlign w:val="center"/>
                <w:hideMark/>
              </w:tcPr>
            </w:tcPrChange>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Change w:id="4469" w:author="Brian Bohman" w:date="2021-10-27T05:58:00Z">
              <w:tcPr>
                <w:tcW w:w="1008" w:type="dxa"/>
                <w:vAlign w:val="center"/>
                <w:hideMark/>
              </w:tcPr>
            </w:tcPrChange>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Change w:id="4470" w:author="Brian Bohman" w:date="2021-10-27T05:58:00Z">
              <w:tcPr>
                <w:tcW w:w="1008" w:type="dxa"/>
                <w:vAlign w:val="center"/>
                <w:hideMark/>
              </w:tcPr>
            </w:tcPrChange>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71" w:author="Brian Bohman" w:date="2021-10-27T05:58:00Z">
              <w:tcPr>
                <w:tcW w:w="720" w:type="dxa"/>
                <w:vAlign w:val="center"/>
                <w:hideMark/>
              </w:tcPr>
            </w:tcPrChange>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Change w:id="4472" w:author="Brian Bohman" w:date="2021-10-27T05:58:00Z">
              <w:tcPr>
                <w:tcW w:w="1008" w:type="dxa"/>
                <w:vAlign w:val="center"/>
                <w:hideMark/>
              </w:tcPr>
            </w:tcPrChange>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152" w:type="dxa"/>
            <w:vAlign w:val="center"/>
            <w:hideMark/>
            <w:tcPrChange w:id="4473" w:author="Brian Bohman" w:date="2021-10-27T05:58:00Z">
              <w:tcPr>
                <w:tcW w:w="1152" w:type="dxa"/>
                <w:vAlign w:val="center"/>
                <w:hideMark/>
              </w:tcPr>
            </w:tcPrChange>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440" w:type="dxa"/>
            <w:vAlign w:val="center"/>
            <w:hideMark/>
            <w:tcPrChange w:id="4474" w:author="Brian Bohman" w:date="2021-10-27T05:58:00Z">
              <w:tcPr>
                <w:tcW w:w="1008" w:type="dxa"/>
                <w:vAlign w:val="center"/>
                <w:hideMark/>
              </w:tcPr>
            </w:tcPrChange>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001E0D04" w14:textId="77777777" w:rsidTr="00E419CD">
        <w:trPr>
          <w:trHeight w:val="165"/>
          <w:trPrChange w:id="4475" w:author="Brian Bohman" w:date="2021-10-27T05:58:00Z">
            <w:trPr>
              <w:trHeight w:val="165"/>
            </w:trPr>
          </w:trPrChange>
        </w:trPr>
        <w:tc>
          <w:tcPr>
            <w:tcW w:w="360" w:type="dxa"/>
            <w:vAlign w:val="center"/>
            <w:hideMark/>
            <w:tcPrChange w:id="4476" w:author="Brian Bohman" w:date="2021-10-27T05:58:00Z">
              <w:tcPr>
                <w:tcW w:w="360" w:type="dxa"/>
                <w:vAlign w:val="center"/>
                <w:hideMark/>
              </w:tcPr>
            </w:tcPrChange>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Change w:id="4477" w:author="Brian Bohman" w:date="2021-10-27T05:58:00Z">
              <w:tcPr>
                <w:tcW w:w="864" w:type="dxa"/>
                <w:vAlign w:val="center"/>
                <w:hideMark/>
              </w:tcPr>
            </w:tcPrChange>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78" w:author="Brian Bohman" w:date="2021-10-27T05:58:00Z">
              <w:tcPr>
                <w:tcW w:w="1152" w:type="dxa"/>
                <w:vAlign w:val="center"/>
                <w:hideMark/>
              </w:tcPr>
            </w:tcPrChange>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79" w:author="Brian Bohman" w:date="2021-10-27T05:58:00Z">
              <w:tcPr>
                <w:tcW w:w="504" w:type="dxa"/>
                <w:vAlign w:val="center"/>
                <w:hideMark/>
              </w:tcPr>
            </w:tcPrChange>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80" w:author="Brian Bohman" w:date="2021-10-27T05:58:00Z">
              <w:tcPr>
                <w:tcW w:w="1008" w:type="dxa"/>
                <w:vAlign w:val="center"/>
                <w:hideMark/>
              </w:tcPr>
            </w:tcPrChange>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81" w:author="Brian Bohman" w:date="2021-10-27T05:58:00Z">
              <w:tcPr>
                <w:tcW w:w="1008" w:type="dxa"/>
                <w:vAlign w:val="center"/>
                <w:hideMark/>
              </w:tcPr>
            </w:tcPrChange>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82" w:author="Brian Bohman" w:date="2021-10-27T05:58:00Z">
              <w:tcPr>
                <w:tcW w:w="720" w:type="dxa"/>
                <w:vAlign w:val="center"/>
                <w:hideMark/>
              </w:tcPr>
            </w:tcPrChange>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83" w:author="Brian Bohman" w:date="2021-10-27T05:58:00Z">
              <w:tcPr>
                <w:tcW w:w="1008" w:type="dxa"/>
                <w:vAlign w:val="center"/>
                <w:hideMark/>
              </w:tcPr>
            </w:tcPrChange>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484" w:author="Brian Bohman" w:date="2021-10-27T05:58:00Z">
              <w:tcPr>
                <w:tcW w:w="1152" w:type="dxa"/>
                <w:vAlign w:val="center"/>
                <w:hideMark/>
              </w:tcPr>
            </w:tcPrChange>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4485" w:author="Brian Bohman" w:date="2021-10-27T05:58:00Z">
              <w:tcPr>
                <w:tcW w:w="1008" w:type="dxa"/>
                <w:vAlign w:val="center"/>
                <w:hideMark/>
              </w:tcPr>
            </w:tcPrChange>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400E1C1F" w14:textId="77777777" w:rsidTr="00E419CD">
        <w:trPr>
          <w:trHeight w:val="165"/>
          <w:trPrChange w:id="4486" w:author="Brian Bohman" w:date="2021-10-27T05:58:00Z">
            <w:trPr>
              <w:trHeight w:val="165"/>
            </w:trPr>
          </w:trPrChange>
        </w:trPr>
        <w:tc>
          <w:tcPr>
            <w:tcW w:w="360" w:type="dxa"/>
            <w:vAlign w:val="center"/>
            <w:hideMark/>
            <w:tcPrChange w:id="4487" w:author="Brian Bohman" w:date="2021-10-27T05:58:00Z">
              <w:tcPr>
                <w:tcW w:w="360" w:type="dxa"/>
                <w:vAlign w:val="center"/>
                <w:hideMark/>
              </w:tcPr>
            </w:tcPrChange>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Change w:id="4488" w:author="Brian Bohman" w:date="2021-10-27T05:58:00Z">
              <w:tcPr>
                <w:tcW w:w="864" w:type="dxa"/>
                <w:vAlign w:val="center"/>
                <w:hideMark/>
              </w:tcPr>
            </w:tcPrChange>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489" w:author="Brian Bohman" w:date="2021-10-27T05:58:00Z">
              <w:tcPr>
                <w:tcW w:w="1152" w:type="dxa"/>
                <w:vAlign w:val="center"/>
                <w:hideMark/>
              </w:tcPr>
            </w:tcPrChange>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490" w:author="Brian Bohman" w:date="2021-10-27T05:58:00Z">
              <w:tcPr>
                <w:tcW w:w="504" w:type="dxa"/>
                <w:vAlign w:val="center"/>
                <w:hideMark/>
              </w:tcPr>
            </w:tcPrChange>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491" w:author="Brian Bohman" w:date="2021-10-27T05:58:00Z">
              <w:tcPr>
                <w:tcW w:w="1008" w:type="dxa"/>
                <w:vAlign w:val="center"/>
                <w:hideMark/>
              </w:tcPr>
            </w:tcPrChange>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492" w:author="Brian Bohman" w:date="2021-10-27T05:58:00Z">
              <w:tcPr>
                <w:tcW w:w="1008" w:type="dxa"/>
                <w:vAlign w:val="center"/>
                <w:hideMark/>
              </w:tcPr>
            </w:tcPrChange>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493" w:author="Brian Bohman" w:date="2021-10-27T05:58:00Z">
              <w:tcPr>
                <w:tcW w:w="720" w:type="dxa"/>
                <w:vAlign w:val="center"/>
                <w:hideMark/>
              </w:tcPr>
            </w:tcPrChange>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494" w:author="Brian Bohman" w:date="2021-10-27T05:58:00Z">
              <w:tcPr>
                <w:tcW w:w="1008" w:type="dxa"/>
                <w:vAlign w:val="center"/>
                <w:hideMark/>
              </w:tcPr>
            </w:tcPrChange>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495" w:author="Brian Bohman" w:date="2021-10-27T05:58:00Z">
              <w:tcPr>
                <w:tcW w:w="1152" w:type="dxa"/>
                <w:vAlign w:val="center"/>
                <w:hideMark/>
              </w:tcPr>
            </w:tcPrChange>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496" w:author="Brian Bohman" w:date="2021-10-27T05:58:00Z">
              <w:tcPr>
                <w:tcW w:w="1008" w:type="dxa"/>
                <w:vAlign w:val="center"/>
                <w:hideMark/>
              </w:tcPr>
            </w:tcPrChange>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FB4F5B" w14:textId="77777777" w:rsidTr="00E419CD">
        <w:trPr>
          <w:trHeight w:val="165"/>
          <w:trPrChange w:id="4497" w:author="Brian Bohman" w:date="2021-10-27T05:58:00Z">
            <w:trPr>
              <w:trHeight w:val="165"/>
            </w:trPr>
          </w:trPrChange>
        </w:trPr>
        <w:tc>
          <w:tcPr>
            <w:tcW w:w="360" w:type="dxa"/>
            <w:vAlign w:val="center"/>
            <w:hideMark/>
            <w:tcPrChange w:id="4498" w:author="Brian Bohman" w:date="2021-10-27T05:58:00Z">
              <w:tcPr>
                <w:tcW w:w="360" w:type="dxa"/>
                <w:vAlign w:val="center"/>
                <w:hideMark/>
              </w:tcPr>
            </w:tcPrChange>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Change w:id="4499" w:author="Brian Bohman" w:date="2021-10-27T05:58:00Z">
              <w:tcPr>
                <w:tcW w:w="864" w:type="dxa"/>
                <w:vAlign w:val="center"/>
                <w:hideMark/>
              </w:tcPr>
            </w:tcPrChange>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00" w:author="Brian Bohman" w:date="2021-10-27T05:58:00Z">
              <w:tcPr>
                <w:tcW w:w="1152" w:type="dxa"/>
                <w:vAlign w:val="center"/>
                <w:hideMark/>
              </w:tcPr>
            </w:tcPrChange>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01" w:author="Brian Bohman" w:date="2021-10-27T05:58:00Z">
              <w:tcPr>
                <w:tcW w:w="504" w:type="dxa"/>
                <w:vAlign w:val="center"/>
                <w:hideMark/>
              </w:tcPr>
            </w:tcPrChange>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02" w:author="Brian Bohman" w:date="2021-10-27T05:58:00Z">
              <w:tcPr>
                <w:tcW w:w="1008" w:type="dxa"/>
                <w:vAlign w:val="center"/>
                <w:hideMark/>
              </w:tcPr>
            </w:tcPrChange>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03" w:author="Brian Bohman" w:date="2021-10-27T05:58:00Z">
              <w:tcPr>
                <w:tcW w:w="1008" w:type="dxa"/>
                <w:vAlign w:val="center"/>
                <w:hideMark/>
              </w:tcPr>
            </w:tcPrChange>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04" w:author="Brian Bohman" w:date="2021-10-27T05:58:00Z">
              <w:tcPr>
                <w:tcW w:w="720" w:type="dxa"/>
                <w:vAlign w:val="center"/>
                <w:hideMark/>
              </w:tcPr>
            </w:tcPrChange>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05" w:author="Brian Bohman" w:date="2021-10-27T05:58:00Z">
              <w:tcPr>
                <w:tcW w:w="1008" w:type="dxa"/>
                <w:vAlign w:val="center"/>
                <w:hideMark/>
              </w:tcPr>
            </w:tcPrChange>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06" w:author="Brian Bohman" w:date="2021-10-27T05:58:00Z">
              <w:tcPr>
                <w:tcW w:w="1152" w:type="dxa"/>
                <w:vAlign w:val="center"/>
                <w:hideMark/>
              </w:tcPr>
            </w:tcPrChange>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440" w:type="dxa"/>
            <w:vAlign w:val="center"/>
            <w:hideMark/>
            <w:tcPrChange w:id="4507" w:author="Brian Bohman" w:date="2021-10-27T05:58:00Z">
              <w:tcPr>
                <w:tcW w:w="1008" w:type="dxa"/>
                <w:vAlign w:val="center"/>
                <w:hideMark/>
              </w:tcPr>
            </w:tcPrChange>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6FC60FC4" w14:textId="77777777" w:rsidTr="00E419CD">
        <w:trPr>
          <w:trHeight w:val="165"/>
          <w:trPrChange w:id="4508" w:author="Brian Bohman" w:date="2021-10-27T05:58:00Z">
            <w:trPr>
              <w:trHeight w:val="165"/>
            </w:trPr>
          </w:trPrChange>
        </w:trPr>
        <w:tc>
          <w:tcPr>
            <w:tcW w:w="360" w:type="dxa"/>
            <w:vAlign w:val="center"/>
            <w:hideMark/>
            <w:tcPrChange w:id="4509" w:author="Brian Bohman" w:date="2021-10-27T05:58:00Z">
              <w:tcPr>
                <w:tcW w:w="360" w:type="dxa"/>
                <w:vAlign w:val="center"/>
                <w:hideMark/>
              </w:tcPr>
            </w:tcPrChange>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Change w:id="4510" w:author="Brian Bohman" w:date="2021-10-27T05:58:00Z">
              <w:tcPr>
                <w:tcW w:w="864" w:type="dxa"/>
                <w:vAlign w:val="center"/>
                <w:hideMark/>
              </w:tcPr>
            </w:tcPrChange>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11" w:author="Brian Bohman" w:date="2021-10-27T05:58:00Z">
              <w:tcPr>
                <w:tcW w:w="1152" w:type="dxa"/>
                <w:vAlign w:val="center"/>
                <w:hideMark/>
              </w:tcPr>
            </w:tcPrChange>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12" w:author="Brian Bohman" w:date="2021-10-27T05:58:00Z">
              <w:tcPr>
                <w:tcW w:w="504" w:type="dxa"/>
                <w:vAlign w:val="center"/>
                <w:hideMark/>
              </w:tcPr>
            </w:tcPrChange>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13" w:author="Brian Bohman" w:date="2021-10-27T05:58:00Z">
              <w:tcPr>
                <w:tcW w:w="1008" w:type="dxa"/>
                <w:vAlign w:val="center"/>
                <w:hideMark/>
              </w:tcPr>
            </w:tcPrChange>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14" w:author="Brian Bohman" w:date="2021-10-27T05:58:00Z">
              <w:tcPr>
                <w:tcW w:w="1008" w:type="dxa"/>
                <w:vAlign w:val="center"/>
                <w:hideMark/>
              </w:tcPr>
            </w:tcPrChange>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15" w:author="Brian Bohman" w:date="2021-10-27T05:58:00Z">
              <w:tcPr>
                <w:tcW w:w="720" w:type="dxa"/>
                <w:vAlign w:val="center"/>
                <w:hideMark/>
              </w:tcPr>
            </w:tcPrChange>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16" w:author="Brian Bohman" w:date="2021-10-27T05:58:00Z">
              <w:tcPr>
                <w:tcW w:w="1008" w:type="dxa"/>
                <w:vAlign w:val="center"/>
                <w:hideMark/>
              </w:tcPr>
            </w:tcPrChange>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17" w:author="Brian Bohman" w:date="2021-10-27T05:58:00Z">
              <w:tcPr>
                <w:tcW w:w="1152" w:type="dxa"/>
                <w:vAlign w:val="center"/>
                <w:hideMark/>
              </w:tcPr>
            </w:tcPrChange>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440" w:type="dxa"/>
            <w:vAlign w:val="center"/>
            <w:hideMark/>
            <w:tcPrChange w:id="4518" w:author="Brian Bohman" w:date="2021-10-27T05:58:00Z">
              <w:tcPr>
                <w:tcW w:w="1008" w:type="dxa"/>
                <w:vAlign w:val="center"/>
                <w:hideMark/>
              </w:tcPr>
            </w:tcPrChange>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A358426" w14:textId="77777777" w:rsidTr="00E419CD">
        <w:trPr>
          <w:trHeight w:val="165"/>
          <w:trPrChange w:id="4519" w:author="Brian Bohman" w:date="2021-10-27T05:58:00Z">
            <w:trPr>
              <w:trHeight w:val="165"/>
            </w:trPr>
          </w:trPrChange>
        </w:trPr>
        <w:tc>
          <w:tcPr>
            <w:tcW w:w="360" w:type="dxa"/>
            <w:vAlign w:val="center"/>
            <w:hideMark/>
            <w:tcPrChange w:id="4520" w:author="Brian Bohman" w:date="2021-10-27T05:58:00Z">
              <w:tcPr>
                <w:tcW w:w="360" w:type="dxa"/>
                <w:vAlign w:val="center"/>
                <w:hideMark/>
              </w:tcPr>
            </w:tcPrChange>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Change w:id="4521" w:author="Brian Bohman" w:date="2021-10-27T05:58:00Z">
              <w:tcPr>
                <w:tcW w:w="864" w:type="dxa"/>
                <w:vAlign w:val="center"/>
                <w:hideMark/>
              </w:tcPr>
            </w:tcPrChange>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22" w:author="Brian Bohman" w:date="2021-10-27T05:58:00Z">
              <w:tcPr>
                <w:tcW w:w="1152" w:type="dxa"/>
                <w:vAlign w:val="center"/>
                <w:hideMark/>
              </w:tcPr>
            </w:tcPrChange>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23" w:author="Brian Bohman" w:date="2021-10-27T05:58:00Z">
              <w:tcPr>
                <w:tcW w:w="504" w:type="dxa"/>
                <w:vAlign w:val="center"/>
                <w:hideMark/>
              </w:tcPr>
            </w:tcPrChange>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Change w:id="4524" w:author="Brian Bohman" w:date="2021-10-27T05:58:00Z">
              <w:tcPr>
                <w:tcW w:w="1008" w:type="dxa"/>
                <w:vAlign w:val="center"/>
                <w:hideMark/>
              </w:tcPr>
            </w:tcPrChange>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Change w:id="4525" w:author="Brian Bohman" w:date="2021-10-27T05:58:00Z">
              <w:tcPr>
                <w:tcW w:w="1008" w:type="dxa"/>
                <w:vAlign w:val="center"/>
                <w:hideMark/>
              </w:tcPr>
            </w:tcPrChange>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26" w:author="Brian Bohman" w:date="2021-10-27T05:58:00Z">
              <w:tcPr>
                <w:tcW w:w="720" w:type="dxa"/>
                <w:vAlign w:val="center"/>
                <w:hideMark/>
              </w:tcPr>
            </w:tcPrChange>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27" w:author="Brian Bohman" w:date="2021-10-27T05:58:00Z">
              <w:tcPr>
                <w:tcW w:w="1008" w:type="dxa"/>
                <w:vAlign w:val="center"/>
                <w:hideMark/>
              </w:tcPr>
            </w:tcPrChange>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28" w:author="Brian Bohman" w:date="2021-10-27T05:58:00Z">
              <w:tcPr>
                <w:tcW w:w="1152" w:type="dxa"/>
                <w:vAlign w:val="center"/>
                <w:hideMark/>
              </w:tcPr>
            </w:tcPrChange>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4529" w:author="Brian Bohman" w:date="2021-10-27T05:58:00Z">
              <w:tcPr>
                <w:tcW w:w="1008" w:type="dxa"/>
                <w:vAlign w:val="center"/>
                <w:hideMark/>
              </w:tcPr>
            </w:tcPrChange>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19CD" w:rsidRPr="009B3DCC" w14:paraId="7A74D69F" w14:textId="77777777" w:rsidTr="00E419CD">
        <w:trPr>
          <w:trHeight w:val="165"/>
          <w:trPrChange w:id="4530" w:author="Brian Bohman" w:date="2021-10-27T05:58:00Z">
            <w:trPr>
              <w:trHeight w:val="165"/>
            </w:trPr>
          </w:trPrChange>
        </w:trPr>
        <w:tc>
          <w:tcPr>
            <w:tcW w:w="360" w:type="dxa"/>
            <w:vAlign w:val="center"/>
            <w:hideMark/>
            <w:tcPrChange w:id="4531" w:author="Brian Bohman" w:date="2021-10-27T05:58:00Z">
              <w:tcPr>
                <w:tcW w:w="360" w:type="dxa"/>
                <w:vAlign w:val="center"/>
                <w:hideMark/>
              </w:tcPr>
            </w:tcPrChange>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Change w:id="4532" w:author="Brian Bohman" w:date="2021-10-27T05:58:00Z">
              <w:tcPr>
                <w:tcW w:w="864" w:type="dxa"/>
                <w:vAlign w:val="center"/>
                <w:hideMark/>
              </w:tcPr>
            </w:tcPrChange>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33" w:author="Brian Bohman" w:date="2021-10-27T05:58:00Z">
              <w:tcPr>
                <w:tcW w:w="1152" w:type="dxa"/>
                <w:vAlign w:val="center"/>
                <w:hideMark/>
              </w:tcPr>
            </w:tcPrChange>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34" w:author="Brian Bohman" w:date="2021-10-27T05:58:00Z">
              <w:tcPr>
                <w:tcW w:w="504" w:type="dxa"/>
                <w:vAlign w:val="center"/>
                <w:hideMark/>
              </w:tcPr>
            </w:tcPrChange>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35" w:author="Brian Bohman" w:date="2021-10-27T05:58:00Z">
              <w:tcPr>
                <w:tcW w:w="1008" w:type="dxa"/>
                <w:vAlign w:val="center"/>
                <w:hideMark/>
              </w:tcPr>
            </w:tcPrChange>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36" w:author="Brian Bohman" w:date="2021-10-27T05:58:00Z">
              <w:tcPr>
                <w:tcW w:w="1008" w:type="dxa"/>
                <w:vAlign w:val="center"/>
                <w:hideMark/>
              </w:tcPr>
            </w:tcPrChange>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37" w:author="Brian Bohman" w:date="2021-10-27T05:58:00Z">
              <w:tcPr>
                <w:tcW w:w="720" w:type="dxa"/>
                <w:vAlign w:val="center"/>
                <w:hideMark/>
              </w:tcPr>
            </w:tcPrChange>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38" w:author="Brian Bohman" w:date="2021-10-27T05:58:00Z">
              <w:tcPr>
                <w:tcW w:w="1008" w:type="dxa"/>
                <w:vAlign w:val="center"/>
                <w:hideMark/>
              </w:tcPr>
            </w:tcPrChange>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39" w:author="Brian Bohman" w:date="2021-10-27T05:58:00Z">
              <w:tcPr>
                <w:tcW w:w="1152" w:type="dxa"/>
                <w:vAlign w:val="center"/>
                <w:hideMark/>
              </w:tcPr>
            </w:tcPrChange>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440" w:type="dxa"/>
            <w:vAlign w:val="center"/>
            <w:hideMark/>
            <w:tcPrChange w:id="4540" w:author="Brian Bohman" w:date="2021-10-27T05:58:00Z">
              <w:tcPr>
                <w:tcW w:w="1008" w:type="dxa"/>
                <w:vAlign w:val="center"/>
                <w:hideMark/>
              </w:tcPr>
            </w:tcPrChange>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A9F72AE" w14:textId="77777777" w:rsidTr="00E419CD">
        <w:trPr>
          <w:trHeight w:val="165"/>
          <w:trPrChange w:id="4541" w:author="Brian Bohman" w:date="2021-10-27T05:58:00Z">
            <w:trPr>
              <w:trHeight w:val="165"/>
            </w:trPr>
          </w:trPrChange>
        </w:trPr>
        <w:tc>
          <w:tcPr>
            <w:tcW w:w="360" w:type="dxa"/>
            <w:vAlign w:val="center"/>
            <w:hideMark/>
            <w:tcPrChange w:id="4542" w:author="Brian Bohman" w:date="2021-10-27T05:58:00Z">
              <w:tcPr>
                <w:tcW w:w="360" w:type="dxa"/>
                <w:vAlign w:val="center"/>
                <w:hideMark/>
              </w:tcPr>
            </w:tcPrChange>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Change w:id="4543" w:author="Brian Bohman" w:date="2021-10-27T05:58:00Z">
              <w:tcPr>
                <w:tcW w:w="864" w:type="dxa"/>
                <w:vAlign w:val="center"/>
                <w:hideMark/>
              </w:tcPr>
            </w:tcPrChange>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44" w:author="Brian Bohman" w:date="2021-10-27T05:58:00Z">
              <w:tcPr>
                <w:tcW w:w="1152" w:type="dxa"/>
                <w:vAlign w:val="center"/>
                <w:hideMark/>
              </w:tcPr>
            </w:tcPrChange>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45" w:author="Brian Bohman" w:date="2021-10-27T05:58:00Z">
              <w:tcPr>
                <w:tcW w:w="504" w:type="dxa"/>
                <w:vAlign w:val="center"/>
                <w:hideMark/>
              </w:tcPr>
            </w:tcPrChange>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46" w:author="Brian Bohman" w:date="2021-10-27T05:58:00Z">
              <w:tcPr>
                <w:tcW w:w="1008" w:type="dxa"/>
                <w:vAlign w:val="center"/>
                <w:hideMark/>
              </w:tcPr>
            </w:tcPrChange>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47" w:author="Brian Bohman" w:date="2021-10-27T05:58:00Z">
              <w:tcPr>
                <w:tcW w:w="1008" w:type="dxa"/>
                <w:vAlign w:val="center"/>
                <w:hideMark/>
              </w:tcPr>
            </w:tcPrChange>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48" w:author="Brian Bohman" w:date="2021-10-27T05:58:00Z">
              <w:tcPr>
                <w:tcW w:w="720" w:type="dxa"/>
                <w:vAlign w:val="center"/>
                <w:hideMark/>
              </w:tcPr>
            </w:tcPrChange>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49" w:author="Brian Bohman" w:date="2021-10-27T05:58:00Z">
              <w:tcPr>
                <w:tcW w:w="1008" w:type="dxa"/>
                <w:vAlign w:val="center"/>
                <w:hideMark/>
              </w:tcPr>
            </w:tcPrChange>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550" w:author="Brian Bohman" w:date="2021-10-27T05:58:00Z">
              <w:tcPr>
                <w:tcW w:w="1152" w:type="dxa"/>
                <w:vAlign w:val="center"/>
                <w:hideMark/>
              </w:tcPr>
            </w:tcPrChange>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4551" w:author="Brian Bohman" w:date="2021-10-27T05:58:00Z">
              <w:tcPr>
                <w:tcW w:w="1008" w:type="dxa"/>
                <w:vAlign w:val="center"/>
                <w:hideMark/>
              </w:tcPr>
            </w:tcPrChange>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721C8E0" w14:textId="77777777" w:rsidTr="00E419CD">
        <w:trPr>
          <w:trHeight w:val="165"/>
          <w:trPrChange w:id="4552" w:author="Brian Bohman" w:date="2021-10-27T05:58:00Z">
            <w:trPr>
              <w:trHeight w:val="165"/>
            </w:trPr>
          </w:trPrChange>
        </w:trPr>
        <w:tc>
          <w:tcPr>
            <w:tcW w:w="360" w:type="dxa"/>
            <w:vAlign w:val="center"/>
            <w:hideMark/>
            <w:tcPrChange w:id="4553" w:author="Brian Bohman" w:date="2021-10-27T05:58:00Z">
              <w:tcPr>
                <w:tcW w:w="360" w:type="dxa"/>
                <w:vAlign w:val="center"/>
                <w:hideMark/>
              </w:tcPr>
            </w:tcPrChange>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Change w:id="4554" w:author="Brian Bohman" w:date="2021-10-27T05:58:00Z">
              <w:tcPr>
                <w:tcW w:w="864" w:type="dxa"/>
                <w:vAlign w:val="center"/>
                <w:hideMark/>
              </w:tcPr>
            </w:tcPrChange>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55" w:author="Brian Bohman" w:date="2021-10-27T05:58:00Z">
              <w:tcPr>
                <w:tcW w:w="1152" w:type="dxa"/>
                <w:vAlign w:val="center"/>
                <w:hideMark/>
              </w:tcPr>
            </w:tcPrChange>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56" w:author="Brian Bohman" w:date="2021-10-27T05:58:00Z">
              <w:tcPr>
                <w:tcW w:w="504" w:type="dxa"/>
                <w:vAlign w:val="center"/>
                <w:hideMark/>
              </w:tcPr>
            </w:tcPrChange>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57" w:author="Brian Bohman" w:date="2021-10-27T05:58:00Z">
              <w:tcPr>
                <w:tcW w:w="1008" w:type="dxa"/>
                <w:vAlign w:val="center"/>
                <w:hideMark/>
              </w:tcPr>
            </w:tcPrChange>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58" w:author="Brian Bohman" w:date="2021-10-27T05:58:00Z">
              <w:tcPr>
                <w:tcW w:w="1008" w:type="dxa"/>
                <w:vAlign w:val="center"/>
                <w:hideMark/>
              </w:tcPr>
            </w:tcPrChange>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59" w:author="Brian Bohman" w:date="2021-10-27T05:58:00Z">
              <w:tcPr>
                <w:tcW w:w="720" w:type="dxa"/>
                <w:vAlign w:val="center"/>
                <w:hideMark/>
              </w:tcPr>
            </w:tcPrChange>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60" w:author="Brian Bohman" w:date="2021-10-27T05:58:00Z">
              <w:tcPr>
                <w:tcW w:w="1008" w:type="dxa"/>
                <w:vAlign w:val="center"/>
                <w:hideMark/>
              </w:tcPr>
            </w:tcPrChange>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561" w:author="Brian Bohman" w:date="2021-10-27T05:58:00Z">
              <w:tcPr>
                <w:tcW w:w="1152" w:type="dxa"/>
                <w:vAlign w:val="center"/>
                <w:hideMark/>
              </w:tcPr>
            </w:tcPrChange>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4562" w:author="Brian Bohman" w:date="2021-10-27T05:58:00Z">
              <w:tcPr>
                <w:tcW w:w="1008" w:type="dxa"/>
                <w:vAlign w:val="center"/>
                <w:hideMark/>
              </w:tcPr>
            </w:tcPrChange>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19CD" w:rsidRPr="009B3DCC" w14:paraId="39051D8D" w14:textId="77777777" w:rsidTr="00E419CD">
        <w:trPr>
          <w:trHeight w:val="180"/>
          <w:trPrChange w:id="4563" w:author="Brian Bohman" w:date="2021-10-27T05:58:00Z">
            <w:trPr>
              <w:trHeight w:val="180"/>
            </w:trPr>
          </w:trPrChange>
        </w:trPr>
        <w:tc>
          <w:tcPr>
            <w:tcW w:w="360" w:type="dxa"/>
            <w:vAlign w:val="center"/>
            <w:hideMark/>
            <w:tcPrChange w:id="4564" w:author="Brian Bohman" w:date="2021-10-27T05:58:00Z">
              <w:tcPr>
                <w:tcW w:w="360" w:type="dxa"/>
                <w:vAlign w:val="center"/>
                <w:hideMark/>
              </w:tcPr>
            </w:tcPrChange>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Change w:id="4565" w:author="Brian Bohman" w:date="2021-10-27T05:58:00Z">
              <w:tcPr>
                <w:tcW w:w="864" w:type="dxa"/>
                <w:vAlign w:val="center"/>
                <w:hideMark/>
              </w:tcPr>
            </w:tcPrChange>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66" w:author="Brian Bohman" w:date="2021-10-27T05:58:00Z">
              <w:tcPr>
                <w:tcW w:w="1152" w:type="dxa"/>
                <w:vAlign w:val="center"/>
                <w:hideMark/>
              </w:tcPr>
            </w:tcPrChange>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67" w:author="Brian Bohman" w:date="2021-10-27T05:58:00Z">
              <w:tcPr>
                <w:tcW w:w="504" w:type="dxa"/>
                <w:vAlign w:val="center"/>
                <w:hideMark/>
              </w:tcPr>
            </w:tcPrChange>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68" w:author="Brian Bohman" w:date="2021-10-27T05:58:00Z">
              <w:tcPr>
                <w:tcW w:w="1008" w:type="dxa"/>
                <w:vAlign w:val="center"/>
                <w:hideMark/>
              </w:tcPr>
            </w:tcPrChange>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69" w:author="Brian Bohman" w:date="2021-10-27T05:58:00Z">
              <w:tcPr>
                <w:tcW w:w="1008" w:type="dxa"/>
                <w:vAlign w:val="center"/>
                <w:hideMark/>
              </w:tcPr>
            </w:tcPrChange>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70" w:author="Brian Bohman" w:date="2021-10-27T05:58:00Z">
              <w:tcPr>
                <w:tcW w:w="720" w:type="dxa"/>
                <w:vAlign w:val="center"/>
                <w:hideMark/>
              </w:tcPr>
            </w:tcPrChange>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71" w:author="Brian Bohman" w:date="2021-10-27T05:58:00Z">
              <w:tcPr>
                <w:tcW w:w="1008" w:type="dxa"/>
                <w:vAlign w:val="center"/>
                <w:hideMark/>
              </w:tcPr>
            </w:tcPrChange>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572" w:author="Brian Bohman" w:date="2021-10-27T05:58:00Z">
              <w:tcPr>
                <w:tcW w:w="1152" w:type="dxa"/>
                <w:vAlign w:val="center"/>
                <w:hideMark/>
              </w:tcPr>
            </w:tcPrChange>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440" w:type="dxa"/>
            <w:vAlign w:val="center"/>
            <w:hideMark/>
            <w:tcPrChange w:id="4573" w:author="Brian Bohman" w:date="2021-10-27T05:58:00Z">
              <w:tcPr>
                <w:tcW w:w="1008" w:type="dxa"/>
                <w:vAlign w:val="center"/>
                <w:hideMark/>
              </w:tcPr>
            </w:tcPrChange>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19CD" w:rsidRPr="009B3DCC" w14:paraId="3E05CE32" w14:textId="77777777" w:rsidTr="00E419CD">
        <w:trPr>
          <w:trHeight w:val="165"/>
          <w:trPrChange w:id="4574" w:author="Brian Bohman" w:date="2021-10-27T05:58:00Z">
            <w:trPr>
              <w:trHeight w:val="165"/>
            </w:trPr>
          </w:trPrChange>
        </w:trPr>
        <w:tc>
          <w:tcPr>
            <w:tcW w:w="360" w:type="dxa"/>
            <w:vAlign w:val="center"/>
            <w:hideMark/>
            <w:tcPrChange w:id="4575" w:author="Brian Bohman" w:date="2021-10-27T05:58:00Z">
              <w:tcPr>
                <w:tcW w:w="360" w:type="dxa"/>
                <w:vAlign w:val="center"/>
                <w:hideMark/>
              </w:tcPr>
            </w:tcPrChange>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Change w:id="4576" w:author="Brian Bohman" w:date="2021-10-27T05:58:00Z">
              <w:tcPr>
                <w:tcW w:w="864" w:type="dxa"/>
                <w:vAlign w:val="center"/>
                <w:hideMark/>
              </w:tcPr>
            </w:tcPrChange>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77" w:author="Brian Bohman" w:date="2021-10-27T05:58:00Z">
              <w:tcPr>
                <w:tcW w:w="1152" w:type="dxa"/>
                <w:vAlign w:val="center"/>
                <w:hideMark/>
              </w:tcPr>
            </w:tcPrChange>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78" w:author="Brian Bohman" w:date="2021-10-27T05:58:00Z">
              <w:tcPr>
                <w:tcW w:w="504" w:type="dxa"/>
                <w:vAlign w:val="center"/>
                <w:hideMark/>
              </w:tcPr>
            </w:tcPrChange>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Change w:id="4579" w:author="Brian Bohman" w:date="2021-10-27T05:58:00Z">
              <w:tcPr>
                <w:tcW w:w="1008" w:type="dxa"/>
                <w:vAlign w:val="center"/>
                <w:hideMark/>
              </w:tcPr>
            </w:tcPrChange>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Change w:id="4580" w:author="Brian Bohman" w:date="2021-10-27T05:58:00Z">
              <w:tcPr>
                <w:tcW w:w="1008" w:type="dxa"/>
                <w:vAlign w:val="center"/>
                <w:hideMark/>
              </w:tcPr>
            </w:tcPrChange>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81" w:author="Brian Bohman" w:date="2021-10-27T05:58:00Z">
              <w:tcPr>
                <w:tcW w:w="720" w:type="dxa"/>
                <w:vAlign w:val="center"/>
                <w:hideMark/>
              </w:tcPr>
            </w:tcPrChange>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82" w:author="Brian Bohman" w:date="2021-10-27T05:58:00Z">
              <w:tcPr>
                <w:tcW w:w="1008" w:type="dxa"/>
                <w:vAlign w:val="center"/>
                <w:hideMark/>
              </w:tcPr>
            </w:tcPrChange>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583" w:author="Brian Bohman" w:date="2021-10-27T05:58:00Z">
              <w:tcPr>
                <w:tcW w:w="1152" w:type="dxa"/>
                <w:vAlign w:val="center"/>
                <w:hideMark/>
              </w:tcPr>
            </w:tcPrChange>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4584" w:author="Brian Bohman" w:date="2021-10-27T05:58:00Z">
              <w:tcPr>
                <w:tcW w:w="1008" w:type="dxa"/>
                <w:vAlign w:val="center"/>
                <w:hideMark/>
              </w:tcPr>
            </w:tcPrChange>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7D50A24B" w14:textId="77777777" w:rsidTr="00E419CD">
        <w:trPr>
          <w:trHeight w:val="165"/>
          <w:trPrChange w:id="4585" w:author="Brian Bohman" w:date="2021-10-27T05:58:00Z">
            <w:trPr>
              <w:trHeight w:val="165"/>
            </w:trPr>
          </w:trPrChange>
        </w:trPr>
        <w:tc>
          <w:tcPr>
            <w:tcW w:w="360" w:type="dxa"/>
            <w:vAlign w:val="center"/>
            <w:hideMark/>
            <w:tcPrChange w:id="4586" w:author="Brian Bohman" w:date="2021-10-27T05:58:00Z">
              <w:tcPr>
                <w:tcW w:w="360" w:type="dxa"/>
                <w:vAlign w:val="center"/>
                <w:hideMark/>
              </w:tcPr>
            </w:tcPrChange>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Change w:id="4587" w:author="Brian Bohman" w:date="2021-10-27T05:58:00Z">
              <w:tcPr>
                <w:tcW w:w="864" w:type="dxa"/>
                <w:vAlign w:val="center"/>
                <w:hideMark/>
              </w:tcPr>
            </w:tcPrChange>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88" w:author="Brian Bohman" w:date="2021-10-27T05:58:00Z">
              <w:tcPr>
                <w:tcW w:w="1152" w:type="dxa"/>
                <w:vAlign w:val="center"/>
                <w:hideMark/>
              </w:tcPr>
            </w:tcPrChange>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589" w:author="Brian Bohman" w:date="2021-10-27T05:58:00Z">
              <w:tcPr>
                <w:tcW w:w="504" w:type="dxa"/>
                <w:vAlign w:val="center"/>
                <w:hideMark/>
              </w:tcPr>
            </w:tcPrChange>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590" w:author="Brian Bohman" w:date="2021-10-27T05:58:00Z">
              <w:tcPr>
                <w:tcW w:w="1008" w:type="dxa"/>
                <w:vAlign w:val="center"/>
                <w:hideMark/>
              </w:tcPr>
            </w:tcPrChange>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591" w:author="Brian Bohman" w:date="2021-10-27T05:58:00Z">
              <w:tcPr>
                <w:tcW w:w="1008" w:type="dxa"/>
                <w:vAlign w:val="center"/>
                <w:hideMark/>
              </w:tcPr>
            </w:tcPrChange>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592" w:author="Brian Bohman" w:date="2021-10-27T05:58:00Z">
              <w:tcPr>
                <w:tcW w:w="720" w:type="dxa"/>
                <w:vAlign w:val="center"/>
                <w:hideMark/>
              </w:tcPr>
            </w:tcPrChange>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593" w:author="Brian Bohman" w:date="2021-10-27T05:58:00Z">
              <w:tcPr>
                <w:tcW w:w="1008" w:type="dxa"/>
                <w:vAlign w:val="center"/>
                <w:hideMark/>
              </w:tcPr>
            </w:tcPrChange>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594" w:author="Brian Bohman" w:date="2021-10-27T05:58:00Z">
              <w:tcPr>
                <w:tcW w:w="1152" w:type="dxa"/>
                <w:vAlign w:val="center"/>
                <w:hideMark/>
              </w:tcPr>
            </w:tcPrChange>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440" w:type="dxa"/>
            <w:vAlign w:val="center"/>
            <w:hideMark/>
            <w:tcPrChange w:id="4595" w:author="Brian Bohman" w:date="2021-10-27T05:58:00Z">
              <w:tcPr>
                <w:tcW w:w="1008" w:type="dxa"/>
                <w:vAlign w:val="center"/>
                <w:hideMark/>
              </w:tcPr>
            </w:tcPrChange>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33C1C329" w14:textId="77777777" w:rsidTr="00E419CD">
        <w:trPr>
          <w:trHeight w:val="165"/>
          <w:trPrChange w:id="4596" w:author="Brian Bohman" w:date="2021-10-27T05:58:00Z">
            <w:trPr>
              <w:trHeight w:val="165"/>
            </w:trPr>
          </w:trPrChange>
        </w:trPr>
        <w:tc>
          <w:tcPr>
            <w:tcW w:w="360" w:type="dxa"/>
            <w:vAlign w:val="center"/>
            <w:hideMark/>
            <w:tcPrChange w:id="4597" w:author="Brian Bohman" w:date="2021-10-27T05:58:00Z">
              <w:tcPr>
                <w:tcW w:w="360" w:type="dxa"/>
                <w:vAlign w:val="center"/>
                <w:hideMark/>
              </w:tcPr>
            </w:tcPrChange>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Change w:id="4598" w:author="Brian Bohman" w:date="2021-10-27T05:58:00Z">
              <w:tcPr>
                <w:tcW w:w="864" w:type="dxa"/>
                <w:vAlign w:val="center"/>
                <w:hideMark/>
              </w:tcPr>
            </w:tcPrChange>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599" w:author="Brian Bohman" w:date="2021-10-27T05:58:00Z">
              <w:tcPr>
                <w:tcW w:w="1152" w:type="dxa"/>
                <w:vAlign w:val="center"/>
                <w:hideMark/>
              </w:tcPr>
            </w:tcPrChange>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00" w:author="Brian Bohman" w:date="2021-10-27T05:58:00Z">
              <w:tcPr>
                <w:tcW w:w="504" w:type="dxa"/>
                <w:vAlign w:val="center"/>
                <w:hideMark/>
              </w:tcPr>
            </w:tcPrChange>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01" w:author="Brian Bohman" w:date="2021-10-27T05:58:00Z">
              <w:tcPr>
                <w:tcW w:w="1008" w:type="dxa"/>
                <w:vAlign w:val="center"/>
                <w:hideMark/>
              </w:tcPr>
            </w:tcPrChange>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02" w:author="Brian Bohman" w:date="2021-10-27T05:58:00Z">
              <w:tcPr>
                <w:tcW w:w="1008" w:type="dxa"/>
                <w:vAlign w:val="center"/>
                <w:hideMark/>
              </w:tcPr>
            </w:tcPrChange>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03" w:author="Brian Bohman" w:date="2021-10-27T05:58:00Z">
              <w:tcPr>
                <w:tcW w:w="720" w:type="dxa"/>
                <w:vAlign w:val="center"/>
                <w:hideMark/>
              </w:tcPr>
            </w:tcPrChange>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04" w:author="Brian Bohman" w:date="2021-10-27T05:58:00Z">
              <w:tcPr>
                <w:tcW w:w="1008" w:type="dxa"/>
                <w:vAlign w:val="center"/>
                <w:hideMark/>
              </w:tcPr>
            </w:tcPrChange>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05" w:author="Brian Bohman" w:date="2021-10-27T05:58:00Z">
              <w:tcPr>
                <w:tcW w:w="1152" w:type="dxa"/>
                <w:vAlign w:val="center"/>
                <w:hideMark/>
              </w:tcPr>
            </w:tcPrChange>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4606" w:author="Brian Bohman" w:date="2021-10-27T05:58:00Z">
              <w:tcPr>
                <w:tcW w:w="1008" w:type="dxa"/>
                <w:vAlign w:val="center"/>
                <w:hideMark/>
              </w:tcPr>
            </w:tcPrChange>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433DF3FA" w14:textId="77777777" w:rsidTr="00E419CD">
        <w:trPr>
          <w:trHeight w:val="165"/>
          <w:trPrChange w:id="4607" w:author="Brian Bohman" w:date="2021-10-27T05:58:00Z">
            <w:trPr>
              <w:trHeight w:val="165"/>
            </w:trPr>
          </w:trPrChange>
        </w:trPr>
        <w:tc>
          <w:tcPr>
            <w:tcW w:w="360" w:type="dxa"/>
            <w:vAlign w:val="center"/>
            <w:hideMark/>
            <w:tcPrChange w:id="4608" w:author="Brian Bohman" w:date="2021-10-27T05:58:00Z">
              <w:tcPr>
                <w:tcW w:w="360" w:type="dxa"/>
                <w:vAlign w:val="center"/>
                <w:hideMark/>
              </w:tcPr>
            </w:tcPrChange>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Change w:id="4609" w:author="Brian Bohman" w:date="2021-10-27T05:58:00Z">
              <w:tcPr>
                <w:tcW w:w="864" w:type="dxa"/>
                <w:vAlign w:val="center"/>
                <w:hideMark/>
              </w:tcPr>
            </w:tcPrChange>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10" w:author="Brian Bohman" w:date="2021-10-27T05:58:00Z">
              <w:tcPr>
                <w:tcW w:w="1152" w:type="dxa"/>
                <w:vAlign w:val="center"/>
                <w:hideMark/>
              </w:tcPr>
            </w:tcPrChange>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11" w:author="Brian Bohman" w:date="2021-10-27T05:58:00Z">
              <w:tcPr>
                <w:tcW w:w="504" w:type="dxa"/>
                <w:vAlign w:val="center"/>
                <w:hideMark/>
              </w:tcPr>
            </w:tcPrChange>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12" w:author="Brian Bohman" w:date="2021-10-27T05:58:00Z">
              <w:tcPr>
                <w:tcW w:w="1008" w:type="dxa"/>
                <w:vAlign w:val="center"/>
                <w:hideMark/>
              </w:tcPr>
            </w:tcPrChange>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13" w:author="Brian Bohman" w:date="2021-10-27T05:58:00Z">
              <w:tcPr>
                <w:tcW w:w="1008" w:type="dxa"/>
                <w:vAlign w:val="center"/>
                <w:hideMark/>
              </w:tcPr>
            </w:tcPrChange>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14" w:author="Brian Bohman" w:date="2021-10-27T05:58:00Z">
              <w:tcPr>
                <w:tcW w:w="720" w:type="dxa"/>
                <w:vAlign w:val="center"/>
                <w:hideMark/>
              </w:tcPr>
            </w:tcPrChange>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15" w:author="Brian Bohman" w:date="2021-10-27T05:58:00Z">
              <w:tcPr>
                <w:tcW w:w="1008" w:type="dxa"/>
                <w:vAlign w:val="center"/>
                <w:hideMark/>
              </w:tcPr>
            </w:tcPrChange>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16" w:author="Brian Bohman" w:date="2021-10-27T05:58:00Z">
              <w:tcPr>
                <w:tcW w:w="1152" w:type="dxa"/>
                <w:vAlign w:val="center"/>
                <w:hideMark/>
              </w:tcPr>
            </w:tcPrChange>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440" w:type="dxa"/>
            <w:vAlign w:val="center"/>
            <w:hideMark/>
            <w:tcPrChange w:id="4617" w:author="Brian Bohman" w:date="2021-10-27T05:58:00Z">
              <w:tcPr>
                <w:tcW w:w="1008" w:type="dxa"/>
                <w:vAlign w:val="center"/>
                <w:hideMark/>
              </w:tcPr>
            </w:tcPrChange>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C7646C5" w14:textId="77777777" w:rsidTr="00E419CD">
        <w:trPr>
          <w:trHeight w:val="165"/>
          <w:trPrChange w:id="4618" w:author="Brian Bohman" w:date="2021-10-27T05:58:00Z">
            <w:trPr>
              <w:trHeight w:val="165"/>
            </w:trPr>
          </w:trPrChange>
        </w:trPr>
        <w:tc>
          <w:tcPr>
            <w:tcW w:w="360" w:type="dxa"/>
            <w:vAlign w:val="center"/>
            <w:hideMark/>
            <w:tcPrChange w:id="4619" w:author="Brian Bohman" w:date="2021-10-27T05:58:00Z">
              <w:tcPr>
                <w:tcW w:w="360" w:type="dxa"/>
                <w:vAlign w:val="center"/>
                <w:hideMark/>
              </w:tcPr>
            </w:tcPrChange>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Change w:id="4620" w:author="Brian Bohman" w:date="2021-10-27T05:58:00Z">
              <w:tcPr>
                <w:tcW w:w="864" w:type="dxa"/>
                <w:vAlign w:val="center"/>
                <w:hideMark/>
              </w:tcPr>
            </w:tcPrChange>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21" w:author="Brian Bohman" w:date="2021-10-27T05:58:00Z">
              <w:tcPr>
                <w:tcW w:w="1152" w:type="dxa"/>
                <w:vAlign w:val="center"/>
                <w:hideMark/>
              </w:tcPr>
            </w:tcPrChange>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22" w:author="Brian Bohman" w:date="2021-10-27T05:58:00Z">
              <w:tcPr>
                <w:tcW w:w="504" w:type="dxa"/>
                <w:vAlign w:val="center"/>
                <w:hideMark/>
              </w:tcPr>
            </w:tcPrChange>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23" w:author="Brian Bohman" w:date="2021-10-27T05:58:00Z">
              <w:tcPr>
                <w:tcW w:w="1008" w:type="dxa"/>
                <w:vAlign w:val="center"/>
                <w:hideMark/>
              </w:tcPr>
            </w:tcPrChange>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24" w:author="Brian Bohman" w:date="2021-10-27T05:58:00Z">
              <w:tcPr>
                <w:tcW w:w="1008" w:type="dxa"/>
                <w:vAlign w:val="center"/>
                <w:hideMark/>
              </w:tcPr>
            </w:tcPrChange>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25" w:author="Brian Bohman" w:date="2021-10-27T05:58:00Z">
              <w:tcPr>
                <w:tcW w:w="720" w:type="dxa"/>
                <w:vAlign w:val="center"/>
                <w:hideMark/>
              </w:tcPr>
            </w:tcPrChange>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26" w:author="Brian Bohman" w:date="2021-10-27T05:58:00Z">
              <w:tcPr>
                <w:tcW w:w="1008" w:type="dxa"/>
                <w:vAlign w:val="center"/>
                <w:hideMark/>
              </w:tcPr>
            </w:tcPrChange>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27" w:author="Brian Bohman" w:date="2021-10-27T05:58:00Z">
              <w:tcPr>
                <w:tcW w:w="1152" w:type="dxa"/>
                <w:vAlign w:val="center"/>
                <w:hideMark/>
              </w:tcPr>
            </w:tcPrChange>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440" w:type="dxa"/>
            <w:vAlign w:val="center"/>
            <w:hideMark/>
            <w:tcPrChange w:id="4628" w:author="Brian Bohman" w:date="2021-10-27T05:58:00Z">
              <w:tcPr>
                <w:tcW w:w="1008" w:type="dxa"/>
                <w:vAlign w:val="center"/>
                <w:hideMark/>
              </w:tcPr>
            </w:tcPrChange>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4DB06935" w14:textId="77777777" w:rsidTr="00E419CD">
        <w:trPr>
          <w:trHeight w:val="165"/>
          <w:trPrChange w:id="4629" w:author="Brian Bohman" w:date="2021-10-27T05:58:00Z">
            <w:trPr>
              <w:trHeight w:val="165"/>
            </w:trPr>
          </w:trPrChange>
        </w:trPr>
        <w:tc>
          <w:tcPr>
            <w:tcW w:w="360" w:type="dxa"/>
            <w:vAlign w:val="center"/>
            <w:hideMark/>
            <w:tcPrChange w:id="4630" w:author="Brian Bohman" w:date="2021-10-27T05:58:00Z">
              <w:tcPr>
                <w:tcW w:w="360" w:type="dxa"/>
                <w:vAlign w:val="center"/>
                <w:hideMark/>
              </w:tcPr>
            </w:tcPrChange>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Change w:id="4631" w:author="Brian Bohman" w:date="2021-10-27T05:58:00Z">
              <w:tcPr>
                <w:tcW w:w="864" w:type="dxa"/>
                <w:vAlign w:val="center"/>
                <w:hideMark/>
              </w:tcPr>
            </w:tcPrChange>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32" w:author="Brian Bohman" w:date="2021-10-27T05:58:00Z">
              <w:tcPr>
                <w:tcW w:w="1152" w:type="dxa"/>
                <w:vAlign w:val="center"/>
                <w:hideMark/>
              </w:tcPr>
            </w:tcPrChange>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33" w:author="Brian Bohman" w:date="2021-10-27T05:58:00Z">
              <w:tcPr>
                <w:tcW w:w="504" w:type="dxa"/>
                <w:vAlign w:val="center"/>
                <w:hideMark/>
              </w:tcPr>
            </w:tcPrChange>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Change w:id="4634" w:author="Brian Bohman" w:date="2021-10-27T05:58:00Z">
              <w:tcPr>
                <w:tcW w:w="1008" w:type="dxa"/>
                <w:vAlign w:val="center"/>
                <w:hideMark/>
              </w:tcPr>
            </w:tcPrChange>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Change w:id="4635" w:author="Brian Bohman" w:date="2021-10-27T05:58:00Z">
              <w:tcPr>
                <w:tcW w:w="1008" w:type="dxa"/>
                <w:vAlign w:val="center"/>
                <w:hideMark/>
              </w:tcPr>
            </w:tcPrChange>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36" w:author="Brian Bohman" w:date="2021-10-27T05:58:00Z">
              <w:tcPr>
                <w:tcW w:w="720" w:type="dxa"/>
                <w:vAlign w:val="center"/>
                <w:hideMark/>
              </w:tcPr>
            </w:tcPrChange>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37" w:author="Brian Bohman" w:date="2021-10-27T05:58:00Z">
              <w:tcPr>
                <w:tcW w:w="1008" w:type="dxa"/>
                <w:vAlign w:val="center"/>
                <w:hideMark/>
              </w:tcPr>
            </w:tcPrChange>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38" w:author="Brian Bohman" w:date="2021-10-27T05:58:00Z">
              <w:tcPr>
                <w:tcW w:w="1152" w:type="dxa"/>
                <w:vAlign w:val="center"/>
                <w:hideMark/>
              </w:tcPr>
            </w:tcPrChange>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440" w:type="dxa"/>
            <w:vAlign w:val="center"/>
            <w:hideMark/>
            <w:tcPrChange w:id="4639" w:author="Brian Bohman" w:date="2021-10-27T05:58:00Z">
              <w:tcPr>
                <w:tcW w:w="1008" w:type="dxa"/>
                <w:vAlign w:val="center"/>
                <w:hideMark/>
              </w:tcPr>
            </w:tcPrChange>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19CD" w:rsidRPr="009B3DCC" w14:paraId="18F8F65C" w14:textId="77777777" w:rsidTr="00E419CD">
        <w:trPr>
          <w:trHeight w:val="165"/>
          <w:trPrChange w:id="4640" w:author="Brian Bohman" w:date="2021-10-27T05:58:00Z">
            <w:trPr>
              <w:trHeight w:val="165"/>
            </w:trPr>
          </w:trPrChange>
        </w:trPr>
        <w:tc>
          <w:tcPr>
            <w:tcW w:w="360" w:type="dxa"/>
            <w:vAlign w:val="center"/>
            <w:hideMark/>
            <w:tcPrChange w:id="4641" w:author="Brian Bohman" w:date="2021-10-27T05:58:00Z">
              <w:tcPr>
                <w:tcW w:w="360" w:type="dxa"/>
                <w:vAlign w:val="center"/>
                <w:hideMark/>
              </w:tcPr>
            </w:tcPrChange>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Change w:id="4642" w:author="Brian Bohman" w:date="2021-10-27T05:58:00Z">
              <w:tcPr>
                <w:tcW w:w="864" w:type="dxa"/>
                <w:vAlign w:val="center"/>
                <w:hideMark/>
              </w:tcPr>
            </w:tcPrChange>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43" w:author="Brian Bohman" w:date="2021-10-27T05:58:00Z">
              <w:tcPr>
                <w:tcW w:w="1152" w:type="dxa"/>
                <w:vAlign w:val="center"/>
                <w:hideMark/>
              </w:tcPr>
            </w:tcPrChange>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44" w:author="Brian Bohman" w:date="2021-10-27T05:58:00Z">
              <w:tcPr>
                <w:tcW w:w="504" w:type="dxa"/>
                <w:vAlign w:val="center"/>
                <w:hideMark/>
              </w:tcPr>
            </w:tcPrChange>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45" w:author="Brian Bohman" w:date="2021-10-27T05:58:00Z">
              <w:tcPr>
                <w:tcW w:w="1008" w:type="dxa"/>
                <w:vAlign w:val="center"/>
                <w:hideMark/>
              </w:tcPr>
            </w:tcPrChange>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46" w:author="Brian Bohman" w:date="2021-10-27T05:58:00Z">
              <w:tcPr>
                <w:tcW w:w="1008" w:type="dxa"/>
                <w:vAlign w:val="center"/>
                <w:hideMark/>
              </w:tcPr>
            </w:tcPrChange>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47" w:author="Brian Bohman" w:date="2021-10-27T05:58:00Z">
              <w:tcPr>
                <w:tcW w:w="720" w:type="dxa"/>
                <w:vAlign w:val="center"/>
                <w:hideMark/>
              </w:tcPr>
            </w:tcPrChange>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48" w:author="Brian Bohman" w:date="2021-10-27T05:58:00Z">
              <w:tcPr>
                <w:tcW w:w="1008" w:type="dxa"/>
                <w:vAlign w:val="center"/>
                <w:hideMark/>
              </w:tcPr>
            </w:tcPrChange>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649" w:author="Brian Bohman" w:date="2021-10-27T05:58:00Z">
              <w:tcPr>
                <w:tcW w:w="1152" w:type="dxa"/>
                <w:vAlign w:val="center"/>
                <w:hideMark/>
              </w:tcPr>
            </w:tcPrChange>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440" w:type="dxa"/>
            <w:vAlign w:val="center"/>
            <w:hideMark/>
            <w:tcPrChange w:id="4650" w:author="Brian Bohman" w:date="2021-10-27T05:58:00Z">
              <w:tcPr>
                <w:tcW w:w="1008" w:type="dxa"/>
                <w:vAlign w:val="center"/>
                <w:hideMark/>
              </w:tcPr>
            </w:tcPrChange>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047094AF" w14:textId="77777777" w:rsidTr="00E419CD">
        <w:trPr>
          <w:trHeight w:val="165"/>
          <w:trPrChange w:id="4651" w:author="Brian Bohman" w:date="2021-10-27T05:58:00Z">
            <w:trPr>
              <w:trHeight w:val="165"/>
            </w:trPr>
          </w:trPrChange>
        </w:trPr>
        <w:tc>
          <w:tcPr>
            <w:tcW w:w="360" w:type="dxa"/>
            <w:vAlign w:val="center"/>
            <w:hideMark/>
            <w:tcPrChange w:id="4652" w:author="Brian Bohman" w:date="2021-10-27T05:58:00Z">
              <w:tcPr>
                <w:tcW w:w="360" w:type="dxa"/>
                <w:vAlign w:val="center"/>
                <w:hideMark/>
              </w:tcPr>
            </w:tcPrChange>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Change w:id="4653" w:author="Brian Bohman" w:date="2021-10-27T05:58:00Z">
              <w:tcPr>
                <w:tcW w:w="864" w:type="dxa"/>
                <w:vAlign w:val="center"/>
                <w:hideMark/>
              </w:tcPr>
            </w:tcPrChange>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54" w:author="Brian Bohman" w:date="2021-10-27T05:58:00Z">
              <w:tcPr>
                <w:tcW w:w="1152" w:type="dxa"/>
                <w:vAlign w:val="center"/>
                <w:hideMark/>
              </w:tcPr>
            </w:tcPrChange>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55" w:author="Brian Bohman" w:date="2021-10-27T05:58:00Z">
              <w:tcPr>
                <w:tcW w:w="504" w:type="dxa"/>
                <w:vAlign w:val="center"/>
                <w:hideMark/>
              </w:tcPr>
            </w:tcPrChange>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56" w:author="Brian Bohman" w:date="2021-10-27T05:58:00Z">
              <w:tcPr>
                <w:tcW w:w="1008" w:type="dxa"/>
                <w:vAlign w:val="center"/>
                <w:hideMark/>
              </w:tcPr>
            </w:tcPrChange>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57" w:author="Brian Bohman" w:date="2021-10-27T05:58:00Z">
              <w:tcPr>
                <w:tcW w:w="1008" w:type="dxa"/>
                <w:vAlign w:val="center"/>
                <w:hideMark/>
              </w:tcPr>
            </w:tcPrChange>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58" w:author="Brian Bohman" w:date="2021-10-27T05:58:00Z">
              <w:tcPr>
                <w:tcW w:w="720" w:type="dxa"/>
                <w:vAlign w:val="center"/>
                <w:hideMark/>
              </w:tcPr>
            </w:tcPrChange>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59" w:author="Brian Bohman" w:date="2021-10-27T05:58:00Z">
              <w:tcPr>
                <w:tcW w:w="1008" w:type="dxa"/>
                <w:vAlign w:val="center"/>
                <w:hideMark/>
              </w:tcPr>
            </w:tcPrChange>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152" w:type="dxa"/>
            <w:vAlign w:val="center"/>
            <w:hideMark/>
            <w:tcPrChange w:id="4660" w:author="Brian Bohman" w:date="2021-10-27T05:58:00Z">
              <w:tcPr>
                <w:tcW w:w="1152" w:type="dxa"/>
                <w:vAlign w:val="center"/>
                <w:hideMark/>
              </w:tcPr>
            </w:tcPrChange>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440" w:type="dxa"/>
            <w:vAlign w:val="center"/>
            <w:hideMark/>
            <w:tcPrChange w:id="4661" w:author="Brian Bohman" w:date="2021-10-27T05:58:00Z">
              <w:tcPr>
                <w:tcW w:w="1008" w:type="dxa"/>
                <w:vAlign w:val="center"/>
                <w:hideMark/>
              </w:tcPr>
            </w:tcPrChange>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AC65C6F" w14:textId="77777777" w:rsidTr="00E419CD">
        <w:trPr>
          <w:trHeight w:val="165"/>
          <w:trPrChange w:id="4662" w:author="Brian Bohman" w:date="2021-10-27T05:58:00Z">
            <w:trPr>
              <w:trHeight w:val="165"/>
            </w:trPr>
          </w:trPrChange>
        </w:trPr>
        <w:tc>
          <w:tcPr>
            <w:tcW w:w="360" w:type="dxa"/>
            <w:vAlign w:val="center"/>
            <w:hideMark/>
            <w:tcPrChange w:id="4663" w:author="Brian Bohman" w:date="2021-10-27T05:58:00Z">
              <w:tcPr>
                <w:tcW w:w="360" w:type="dxa"/>
                <w:vAlign w:val="center"/>
                <w:hideMark/>
              </w:tcPr>
            </w:tcPrChange>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Change w:id="4664" w:author="Brian Bohman" w:date="2021-10-27T05:58:00Z">
              <w:tcPr>
                <w:tcW w:w="864" w:type="dxa"/>
                <w:vAlign w:val="center"/>
                <w:hideMark/>
              </w:tcPr>
            </w:tcPrChange>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65" w:author="Brian Bohman" w:date="2021-10-27T05:58:00Z">
              <w:tcPr>
                <w:tcW w:w="1152" w:type="dxa"/>
                <w:vAlign w:val="center"/>
                <w:hideMark/>
              </w:tcPr>
            </w:tcPrChange>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66" w:author="Brian Bohman" w:date="2021-10-27T05:58:00Z">
              <w:tcPr>
                <w:tcW w:w="504" w:type="dxa"/>
                <w:vAlign w:val="center"/>
                <w:hideMark/>
              </w:tcPr>
            </w:tcPrChange>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67" w:author="Brian Bohman" w:date="2021-10-27T05:58:00Z">
              <w:tcPr>
                <w:tcW w:w="1008" w:type="dxa"/>
                <w:vAlign w:val="center"/>
                <w:hideMark/>
              </w:tcPr>
            </w:tcPrChange>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68" w:author="Brian Bohman" w:date="2021-10-27T05:58:00Z">
              <w:tcPr>
                <w:tcW w:w="1008" w:type="dxa"/>
                <w:vAlign w:val="center"/>
                <w:hideMark/>
              </w:tcPr>
            </w:tcPrChange>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69" w:author="Brian Bohman" w:date="2021-10-27T05:58:00Z">
              <w:tcPr>
                <w:tcW w:w="720" w:type="dxa"/>
                <w:vAlign w:val="center"/>
                <w:hideMark/>
              </w:tcPr>
            </w:tcPrChange>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70" w:author="Brian Bohman" w:date="2021-10-27T05:58:00Z">
              <w:tcPr>
                <w:tcW w:w="1008" w:type="dxa"/>
                <w:vAlign w:val="center"/>
                <w:hideMark/>
              </w:tcPr>
            </w:tcPrChange>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152" w:type="dxa"/>
            <w:vAlign w:val="center"/>
            <w:hideMark/>
            <w:tcPrChange w:id="4671" w:author="Brian Bohman" w:date="2021-10-27T05:58:00Z">
              <w:tcPr>
                <w:tcW w:w="1152" w:type="dxa"/>
                <w:vAlign w:val="center"/>
                <w:hideMark/>
              </w:tcPr>
            </w:tcPrChange>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4672" w:author="Brian Bohman" w:date="2021-10-27T05:58:00Z">
              <w:tcPr>
                <w:tcW w:w="1008" w:type="dxa"/>
                <w:vAlign w:val="center"/>
                <w:hideMark/>
              </w:tcPr>
            </w:tcPrChange>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19CD" w:rsidRPr="009B3DCC" w14:paraId="63D7716A" w14:textId="77777777" w:rsidTr="00E419CD">
        <w:trPr>
          <w:trHeight w:val="165"/>
          <w:trPrChange w:id="4673" w:author="Brian Bohman" w:date="2021-10-27T05:58:00Z">
            <w:trPr>
              <w:trHeight w:val="165"/>
            </w:trPr>
          </w:trPrChange>
        </w:trPr>
        <w:tc>
          <w:tcPr>
            <w:tcW w:w="360" w:type="dxa"/>
            <w:vAlign w:val="center"/>
            <w:hideMark/>
            <w:tcPrChange w:id="4674" w:author="Brian Bohman" w:date="2021-10-27T05:58:00Z">
              <w:tcPr>
                <w:tcW w:w="360" w:type="dxa"/>
                <w:vAlign w:val="center"/>
                <w:hideMark/>
              </w:tcPr>
            </w:tcPrChange>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Change w:id="4675" w:author="Brian Bohman" w:date="2021-10-27T05:58:00Z">
              <w:tcPr>
                <w:tcW w:w="864" w:type="dxa"/>
                <w:vAlign w:val="center"/>
                <w:hideMark/>
              </w:tcPr>
            </w:tcPrChange>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76" w:author="Brian Bohman" w:date="2021-10-27T05:58:00Z">
              <w:tcPr>
                <w:tcW w:w="1152" w:type="dxa"/>
                <w:vAlign w:val="center"/>
                <w:hideMark/>
              </w:tcPr>
            </w:tcPrChange>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77" w:author="Brian Bohman" w:date="2021-10-27T05:58:00Z">
              <w:tcPr>
                <w:tcW w:w="504" w:type="dxa"/>
                <w:vAlign w:val="center"/>
                <w:hideMark/>
              </w:tcPr>
            </w:tcPrChange>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78" w:author="Brian Bohman" w:date="2021-10-27T05:58:00Z">
              <w:tcPr>
                <w:tcW w:w="1008" w:type="dxa"/>
                <w:vAlign w:val="center"/>
                <w:hideMark/>
              </w:tcPr>
            </w:tcPrChange>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79" w:author="Brian Bohman" w:date="2021-10-27T05:58:00Z">
              <w:tcPr>
                <w:tcW w:w="1008" w:type="dxa"/>
                <w:vAlign w:val="center"/>
                <w:hideMark/>
              </w:tcPr>
            </w:tcPrChange>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80" w:author="Brian Bohman" w:date="2021-10-27T05:58:00Z">
              <w:tcPr>
                <w:tcW w:w="720" w:type="dxa"/>
                <w:vAlign w:val="center"/>
                <w:hideMark/>
              </w:tcPr>
            </w:tcPrChange>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81" w:author="Brian Bohman" w:date="2021-10-27T05:58:00Z">
              <w:tcPr>
                <w:tcW w:w="1008" w:type="dxa"/>
                <w:vAlign w:val="center"/>
                <w:hideMark/>
              </w:tcPr>
            </w:tcPrChange>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152" w:type="dxa"/>
            <w:vAlign w:val="center"/>
            <w:hideMark/>
            <w:tcPrChange w:id="4682" w:author="Brian Bohman" w:date="2021-10-27T05:58:00Z">
              <w:tcPr>
                <w:tcW w:w="1152" w:type="dxa"/>
                <w:vAlign w:val="center"/>
                <w:hideMark/>
              </w:tcPr>
            </w:tcPrChange>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440" w:type="dxa"/>
            <w:vAlign w:val="center"/>
            <w:hideMark/>
            <w:tcPrChange w:id="4683" w:author="Brian Bohman" w:date="2021-10-27T05:58:00Z">
              <w:tcPr>
                <w:tcW w:w="1008" w:type="dxa"/>
                <w:vAlign w:val="center"/>
                <w:hideMark/>
              </w:tcPr>
            </w:tcPrChange>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7E57F682" w14:textId="77777777" w:rsidTr="00E419CD">
        <w:trPr>
          <w:trHeight w:val="165"/>
          <w:trPrChange w:id="4684" w:author="Brian Bohman" w:date="2021-10-27T05:58:00Z">
            <w:trPr>
              <w:trHeight w:val="165"/>
            </w:trPr>
          </w:trPrChange>
        </w:trPr>
        <w:tc>
          <w:tcPr>
            <w:tcW w:w="360" w:type="dxa"/>
            <w:vAlign w:val="center"/>
            <w:hideMark/>
            <w:tcPrChange w:id="4685" w:author="Brian Bohman" w:date="2021-10-27T05:58:00Z">
              <w:tcPr>
                <w:tcW w:w="360" w:type="dxa"/>
                <w:vAlign w:val="center"/>
                <w:hideMark/>
              </w:tcPr>
            </w:tcPrChange>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Change w:id="4686" w:author="Brian Bohman" w:date="2021-10-27T05:58:00Z">
              <w:tcPr>
                <w:tcW w:w="864" w:type="dxa"/>
                <w:vAlign w:val="center"/>
                <w:hideMark/>
              </w:tcPr>
            </w:tcPrChange>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87" w:author="Brian Bohman" w:date="2021-10-27T05:58:00Z">
              <w:tcPr>
                <w:tcW w:w="1152" w:type="dxa"/>
                <w:vAlign w:val="center"/>
                <w:hideMark/>
              </w:tcPr>
            </w:tcPrChange>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88" w:author="Brian Bohman" w:date="2021-10-27T05:58:00Z">
              <w:tcPr>
                <w:tcW w:w="504" w:type="dxa"/>
                <w:vAlign w:val="center"/>
                <w:hideMark/>
              </w:tcPr>
            </w:tcPrChange>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Change w:id="4689" w:author="Brian Bohman" w:date="2021-10-27T05:58:00Z">
              <w:tcPr>
                <w:tcW w:w="1008" w:type="dxa"/>
                <w:vAlign w:val="center"/>
                <w:hideMark/>
              </w:tcPr>
            </w:tcPrChange>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Change w:id="4690" w:author="Brian Bohman" w:date="2021-10-27T05:58:00Z">
              <w:tcPr>
                <w:tcW w:w="1008" w:type="dxa"/>
                <w:vAlign w:val="center"/>
                <w:hideMark/>
              </w:tcPr>
            </w:tcPrChange>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691" w:author="Brian Bohman" w:date="2021-10-27T05:58:00Z">
              <w:tcPr>
                <w:tcW w:w="720" w:type="dxa"/>
                <w:vAlign w:val="center"/>
                <w:hideMark/>
              </w:tcPr>
            </w:tcPrChange>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Change w:id="4692" w:author="Brian Bohman" w:date="2021-10-27T05:58:00Z">
              <w:tcPr>
                <w:tcW w:w="1008" w:type="dxa"/>
                <w:vAlign w:val="center"/>
                <w:hideMark/>
              </w:tcPr>
            </w:tcPrChange>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152" w:type="dxa"/>
            <w:vAlign w:val="center"/>
            <w:hideMark/>
            <w:tcPrChange w:id="4693" w:author="Brian Bohman" w:date="2021-10-27T05:58:00Z">
              <w:tcPr>
                <w:tcW w:w="1152" w:type="dxa"/>
                <w:vAlign w:val="center"/>
                <w:hideMark/>
              </w:tcPr>
            </w:tcPrChange>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440" w:type="dxa"/>
            <w:vAlign w:val="center"/>
            <w:hideMark/>
            <w:tcPrChange w:id="4694" w:author="Brian Bohman" w:date="2021-10-27T05:58:00Z">
              <w:tcPr>
                <w:tcW w:w="1008" w:type="dxa"/>
                <w:vAlign w:val="center"/>
                <w:hideMark/>
              </w:tcPr>
            </w:tcPrChange>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E001527" w14:textId="77777777" w:rsidTr="00E419CD">
        <w:trPr>
          <w:trHeight w:val="165"/>
          <w:trPrChange w:id="4695" w:author="Brian Bohman" w:date="2021-10-27T05:58:00Z">
            <w:trPr>
              <w:trHeight w:val="165"/>
            </w:trPr>
          </w:trPrChange>
        </w:trPr>
        <w:tc>
          <w:tcPr>
            <w:tcW w:w="360" w:type="dxa"/>
            <w:vAlign w:val="center"/>
            <w:hideMark/>
            <w:tcPrChange w:id="4696" w:author="Brian Bohman" w:date="2021-10-27T05:58:00Z">
              <w:tcPr>
                <w:tcW w:w="360" w:type="dxa"/>
                <w:vAlign w:val="center"/>
                <w:hideMark/>
              </w:tcPr>
            </w:tcPrChange>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Change w:id="4697" w:author="Brian Bohman" w:date="2021-10-27T05:58:00Z">
              <w:tcPr>
                <w:tcW w:w="864" w:type="dxa"/>
                <w:vAlign w:val="center"/>
                <w:hideMark/>
              </w:tcPr>
            </w:tcPrChange>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698" w:author="Brian Bohman" w:date="2021-10-27T05:58:00Z">
              <w:tcPr>
                <w:tcW w:w="1152" w:type="dxa"/>
                <w:vAlign w:val="center"/>
                <w:hideMark/>
              </w:tcPr>
            </w:tcPrChange>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699" w:author="Brian Bohman" w:date="2021-10-27T05:58:00Z">
              <w:tcPr>
                <w:tcW w:w="504" w:type="dxa"/>
                <w:vAlign w:val="center"/>
                <w:hideMark/>
              </w:tcPr>
            </w:tcPrChange>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00" w:author="Brian Bohman" w:date="2021-10-27T05:58:00Z">
              <w:tcPr>
                <w:tcW w:w="1008" w:type="dxa"/>
                <w:vAlign w:val="center"/>
                <w:hideMark/>
              </w:tcPr>
            </w:tcPrChange>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01" w:author="Brian Bohman" w:date="2021-10-27T05:58:00Z">
              <w:tcPr>
                <w:tcW w:w="1008" w:type="dxa"/>
                <w:vAlign w:val="center"/>
                <w:hideMark/>
              </w:tcPr>
            </w:tcPrChange>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02" w:author="Brian Bohman" w:date="2021-10-27T05:58:00Z">
              <w:tcPr>
                <w:tcW w:w="720" w:type="dxa"/>
                <w:vAlign w:val="center"/>
                <w:hideMark/>
              </w:tcPr>
            </w:tcPrChange>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03" w:author="Brian Bohman" w:date="2021-10-27T05:58:00Z">
              <w:tcPr>
                <w:tcW w:w="1008" w:type="dxa"/>
                <w:vAlign w:val="center"/>
                <w:hideMark/>
              </w:tcPr>
            </w:tcPrChange>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04" w:author="Brian Bohman" w:date="2021-10-27T05:58:00Z">
              <w:tcPr>
                <w:tcW w:w="1152" w:type="dxa"/>
                <w:vAlign w:val="center"/>
                <w:hideMark/>
              </w:tcPr>
            </w:tcPrChange>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4705" w:author="Brian Bohman" w:date="2021-10-27T05:58:00Z">
              <w:tcPr>
                <w:tcW w:w="1008" w:type="dxa"/>
                <w:vAlign w:val="center"/>
                <w:hideMark/>
              </w:tcPr>
            </w:tcPrChange>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19CD" w:rsidRPr="009B3DCC" w14:paraId="02FCDF86" w14:textId="77777777" w:rsidTr="00E419CD">
        <w:trPr>
          <w:trHeight w:val="165"/>
          <w:trPrChange w:id="4706" w:author="Brian Bohman" w:date="2021-10-27T05:58:00Z">
            <w:trPr>
              <w:trHeight w:val="165"/>
            </w:trPr>
          </w:trPrChange>
        </w:trPr>
        <w:tc>
          <w:tcPr>
            <w:tcW w:w="360" w:type="dxa"/>
            <w:vAlign w:val="center"/>
            <w:hideMark/>
            <w:tcPrChange w:id="4707" w:author="Brian Bohman" w:date="2021-10-27T05:58:00Z">
              <w:tcPr>
                <w:tcW w:w="360" w:type="dxa"/>
                <w:vAlign w:val="center"/>
                <w:hideMark/>
              </w:tcPr>
            </w:tcPrChange>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Change w:id="4708" w:author="Brian Bohman" w:date="2021-10-27T05:58:00Z">
              <w:tcPr>
                <w:tcW w:w="864" w:type="dxa"/>
                <w:vAlign w:val="center"/>
                <w:hideMark/>
              </w:tcPr>
            </w:tcPrChange>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09" w:author="Brian Bohman" w:date="2021-10-27T05:58:00Z">
              <w:tcPr>
                <w:tcW w:w="1152" w:type="dxa"/>
                <w:vAlign w:val="center"/>
                <w:hideMark/>
              </w:tcPr>
            </w:tcPrChange>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10" w:author="Brian Bohman" w:date="2021-10-27T05:58:00Z">
              <w:tcPr>
                <w:tcW w:w="504" w:type="dxa"/>
                <w:vAlign w:val="center"/>
                <w:hideMark/>
              </w:tcPr>
            </w:tcPrChange>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11" w:author="Brian Bohman" w:date="2021-10-27T05:58:00Z">
              <w:tcPr>
                <w:tcW w:w="1008" w:type="dxa"/>
                <w:vAlign w:val="center"/>
                <w:hideMark/>
              </w:tcPr>
            </w:tcPrChange>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12" w:author="Brian Bohman" w:date="2021-10-27T05:58:00Z">
              <w:tcPr>
                <w:tcW w:w="1008" w:type="dxa"/>
                <w:vAlign w:val="center"/>
                <w:hideMark/>
              </w:tcPr>
            </w:tcPrChange>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13" w:author="Brian Bohman" w:date="2021-10-27T05:58:00Z">
              <w:tcPr>
                <w:tcW w:w="720" w:type="dxa"/>
                <w:vAlign w:val="center"/>
                <w:hideMark/>
              </w:tcPr>
            </w:tcPrChange>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14" w:author="Brian Bohman" w:date="2021-10-27T05:58:00Z">
              <w:tcPr>
                <w:tcW w:w="1008" w:type="dxa"/>
                <w:vAlign w:val="center"/>
                <w:hideMark/>
              </w:tcPr>
            </w:tcPrChange>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15" w:author="Brian Bohman" w:date="2021-10-27T05:58:00Z">
              <w:tcPr>
                <w:tcW w:w="1152" w:type="dxa"/>
                <w:vAlign w:val="center"/>
                <w:hideMark/>
              </w:tcPr>
            </w:tcPrChange>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440" w:type="dxa"/>
            <w:vAlign w:val="center"/>
            <w:hideMark/>
            <w:tcPrChange w:id="4716" w:author="Brian Bohman" w:date="2021-10-27T05:58:00Z">
              <w:tcPr>
                <w:tcW w:w="1008" w:type="dxa"/>
                <w:vAlign w:val="center"/>
                <w:hideMark/>
              </w:tcPr>
            </w:tcPrChange>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3142DB8B" w14:textId="77777777" w:rsidTr="00E419CD">
        <w:trPr>
          <w:trHeight w:val="180"/>
          <w:trPrChange w:id="4717" w:author="Brian Bohman" w:date="2021-10-27T05:58:00Z">
            <w:trPr>
              <w:trHeight w:val="180"/>
            </w:trPr>
          </w:trPrChange>
        </w:trPr>
        <w:tc>
          <w:tcPr>
            <w:tcW w:w="360" w:type="dxa"/>
            <w:vAlign w:val="center"/>
            <w:hideMark/>
            <w:tcPrChange w:id="4718" w:author="Brian Bohman" w:date="2021-10-27T05:58:00Z">
              <w:tcPr>
                <w:tcW w:w="360" w:type="dxa"/>
                <w:vAlign w:val="center"/>
                <w:hideMark/>
              </w:tcPr>
            </w:tcPrChange>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Change w:id="4719" w:author="Brian Bohman" w:date="2021-10-27T05:58:00Z">
              <w:tcPr>
                <w:tcW w:w="864" w:type="dxa"/>
                <w:vAlign w:val="center"/>
                <w:hideMark/>
              </w:tcPr>
            </w:tcPrChange>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20" w:author="Brian Bohman" w:date="2021-10-27T05:58:00Z">
              <w:tcPr>
                <w:tcW w:w="1152" w:type="dxa"/>
                <w:vAlign w:val="center"/>
                <w:hideMark/>
              </w:tcPr>
            </w:tcPrChange>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21" w:author="Brian Bohman" w:date="2021-10-27T05:58:00Z">
              <w:tcPr>
                <w:tcW w:w="504" w:type="dxa"/>
                <w:vAlign w:val="center"/>
                <w:hideMark/>
              </w:tcPr>
            </w:tcPrChange>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22" w:author="Brian Bohman" w:date="2021-10-27T05:58:00Z">
              <w:tcPr>
                <w:tcW w:w="1008" w:type="dxa"/>
                <w:vAlign w:val="center"/>
                <w:hideMark/>
              </w:tcPr>
            </w:tcPrChange>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23" w:author="Brian Bohman" w:date="2021-10-27T05:58:00Z">
              <w:tcPr>
                <w:tcW w:w="1008" w:type="dxa"/>
                <w:vAlign w:val="center"/>
                <w:hideMark/>
              </w:tcPr>
            </w:tcPrChange>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24" w:author="Brian Bohman" w:date="2021-10-27T05:58:00Z">
              <w:tcPr>
                <w:tcW w:w="720" w:type="dxa"/>
                <w:vAlign w:val="center"/>
                <w:hideMark/>
              </w:tcPr>
            </w:tcPrChange>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25" w:author="Brian Bohman" w:date="2021-10-27T05:58:00Z">
              <w:tcPr>
                <w:tcW w:w="1008" w:type="dxa"/>
                <w:vAlign w:val="center"/>
                <w:hideMark/>
              </w:tcPr>
            </w:tcPrChange>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26" w:author="Brian Bohman" w:date="2021-10-27T05:58:00Z">
              <w:tcPr>
                <w:tcW w:w="1152" w:type="dxa"/>
                <w:vAlign w:val="center"/>
                <w:hideMark/>
              </w:tcPr>
            </w:tcPrChange>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27" w:author="Brian Bohman" w:date="2021-10-27T05:58:00Z">
              <w:tcPr>
                <w:tcW w:w="1008" w:type="dxa"/>
                <w:vAlign w:val="center"/>
                <w:hideMark/>
              </w:tcPr>
            </w:tcPrChange>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2BC81D46" w14:textId="77777777" w:rsidTr="00E419CD">
        <w:trPr>
          <w:trHeight w:val="165"/>
          <w:trPrChange w:id="4728" w:author="Brian Bohman" w:date="2021-10-27T05:58:00Z">
            <w:trPr>
              <w:trHeight w:val="165"/>
            </w:trPr>
          </w:trPrChange>
        </w:trPr>
        <w:tc>
          <w:tcPr>
            <w:tcW w:w="360" w:type="dxa"/>
            <w:vAlign w:val="center"/>
            <w:hideMark/>
            <w:tcPrChange w:id="4729" w:author="Brian Bohman" w:date="2021-10-27T05:58:00Z">
              <w:tcPr>
                <w:tcW w:w="360" w:type="dxa"/>
                <w:vAlign w:val="center"/>
                <w:hideMark/>
              </w:tcPr>
            </w:tcPrChange>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Change w:id="4730" w:author="Brian Bohman" w:date="2021-10-27T05:58:00Z">
              <w:tcPr>
                <w:tcW w:w="864" w:type="dxa"/>
                <w:vAlign w:val="center"/>
                <w:hideMark/>
              </w:tcPr>
            </w:tcPrChange>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31" w:author="Brian Bohman" w:date="2021-10-27T05:58:00Z">
              <w:tcPr>
                <w:tcW w:w="1152" w:type="dxa"/>
                <w:vAlign w:val="center"/>
                <w:hideMark/>
              </w:tcPr>
            </w:tcPrChange>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32" w:author="Brian Bohman" w:date="2021-10-27T05:58:00Z">
              <w:tcPr>
                <w:tcW w:w="504" w:type="dxa"/>
                <w:vAlign w:val="center"/>
                <w:hideMark/>
              </w:tcPr>
            </w:tcPrChange>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33" w:author="Brian Bohman" w:date="2021-10-27T05:58:00Z">
              <w:tcPr>
                <w:tcW w:w="1008" w:type="dxa"/>
                <w:vAlign w:val="center"/>
                <w:hideMark/>
              </w:tcPr>
            </w:tcPrChange>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34" w:author="Brian Bohman" w:date="2021-10-27T05:58:00Z">
              <w:tcPr>
                <w:tcW w:w="1008" w:type="dxa"/>
                <w:vAlign w:val="center"/>
                <w:hideMark/>
              </w:tcPr>
            </w:tcPrChange>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35" w:author="Brian Bohman" w:date="2021-10-27T05:58:00Z">
              <w:tcPr>
                <w:tcW w:w="720" w:type="dxa"/>
                <w:vAlign w:val="center"/>
                <w:hideMark/>
              </w:tcPr>
            </w:tcPrChange>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36" w:author="Brian Bohman" w:date="2021-10-27T05:58:00Z">
              <w:tcPr>
                <w:tcW w:w="1008" w:type="dxa"/>
                <w:vAlign w:val="center"/>
                <w:hideMark/>
              </w:tcPr>
            </w:tcPrChange>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737" w:author="Brian Bohman" w:date="2021-10-27T05:58:00Z">
              <w:tcPr>
                <w:tcW w:w="1152" w:type="dxa"/>
                <w:vAlign w:val="center"/>
                <w:hideMark/>
              </w:tcPr>
            </w:tcPrChange>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440" w:type="dxa"/>
            <w:vAlign w:val="center"/>
            <w:hideMark/>
            <w:tcPrChange w:id="4738" w:author="Brian Bohman" w:date="2021-10-27T05:58:00Z">
              <w:tcPr>
                <w:tcW w:w="1008" w:type="dxa"/>
                <w:vAlign w:val="center"/>
                <w:hideMark/>
              </w:tcPr>
            </w:tcPrChange>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3308313F" w14:textId="77777777" w:rsidTr="00E419CD">
        <w:trPr>
          <w:trHeight w:val="165"/>
          <w:trPrChange w:id="4739" w:author="Brian Bohman" w:date="2021-10-27T05:58:00Z">
            <w:trPr>
              <w:trHeight w:val="165"/>
            </w:trPr>
          </w:trPrChange>
        </w:trPr>
        <w:tc>
          <w:tcPr>
            <w:tcW w:w="360" w:type="dxa"/>
            <w:vAlign w:val="center"/>
            <w:hideMark/>
            <w:tcPrChange w:id="4740" w:author="Brian Bohman" w:date="2021-10-27T05:58:00Z">
              <w:tcPr>
                <w:tcW w:w="360" w:type="dxa"/>
                <w:vAlign w:val="center"/>
                <w:hideMark/>
              </w:tcPr>
            </w:tcPrChange>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Change w:id="4741" w:author="Brian Bohman" w:date="2021-10-27T05:58:00Z">
              <w:tcPr>
                <w:tcW w:w="864" w:type="dxa"/>
                <w:vAlign w:val="center"/>
                <w:hideMark/>
              </w:tcPr>
            </w:tcPrChange>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42" w:author="Brian Bohman" w:date="2021-10-27T05:58:00Z">
              <w:tcPr>
                <w:tcW w:w="1152" w:type="dxa"/>
                <w:vAlign w:val="center"/>
                <w:hideMark/>
              </w:tcPr>
            </w:tcPrChange>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43" w:author="Brian Bohman" w:date="2021-10-27T05:58:00Z">
              <w:tcPr>
                <w:tcW w:w="504" w:type="dxa"/>
                <w:vAlign w:val="center"/>
                <w:hideMark/>
              </w:tcPr>
            </w:tcPrChange>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44" w:author="Brian Bohman" w:date="2021-10-27T05:58:00Z">
              <w:tcPr>
                <w:tcW w:w="1008" w:type="dxa"/>
                <w:vAlign w:val="center"/>
                <w:hideMark/>
              </w:tcPr>
            </w:tcPrChange>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45" w:author="Brian Bohman" w:date="2021-10-27T05:58:00Z">
              <w:tcPr>
                <w:tcW w:w="1008" w:type="dxa"/>
                <w:vAlign w:val="center"/>
                <w:hideMark/>
              </w:tcPr>
            </w:tcPrChange>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46" w:author="Brian Bohman" w:date="2021-10-27T05:58:00Z">
              <w:tcPr>
                <w:tcW w:w="720" w:type="dxa"/>
                <w:vAlign w:val="center"/>
                <w:hideMark/>
              </w:tcPr>
            </w:tcPrChange>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47" w:author="Brian Bohman" w:date="2021-10-27T05:58:00Z">
              <w:tcPr>
                <w:tcW w:w="1008" w:type="dxa"/>
                <w:vAlign w:val="center"/>
                <w:hideMark/>
              </w:tcPr>
            </w:tcPrChange>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748" w:author="Brian Bohman" w:date="2021-10-27T05:58:00Z">
              <w:tcPr>
                <w:tcW w:w="1152" w:type="dxa"/>
                <w:vAlign w:val="center"/>
                <w:hideMark/>
              </w:tcPr>
            </w:tcPrChange>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4749" w:author="Brian Bohman" w:date="2021-10-27T05:58:00Z">
              <w:tcPr>
                <w:tcW w:w="1008" w:type="dxa"/>
                <w:vAlign w:val="center"/>
                <w:hideMark/>
              </w:tcPr>
            </w:tcPrChange>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19CD" w:rsidRPr="009B3DCC" w14:paraId="6F076B9F" w14:textId="77777777" w:rsidTr="00E419CD">
        <w:trPr>
          <w:trHeight w:val="165"/>
          <w:trPrChange w:id="4750" w:author="Brian Bohman" w:date="2021-10-27T05:58:00Z">
            <w:trPr>
              <w:trHeight w:val="165"/>
            </w:trPr>
          </w:trPrChange>
        </w:trPr>
        <w:tc>
          <w:tcPr>
            <w:tcW w:w="360" w:type="dxa"/>
            <w:vAlign w:val="center"/>
            <w:hideMark/>
            <w:tcPrChange w:id="4751" w:author="Brian Bohman" w:date="2021-10-27T05:58:00Z">
              <w:tcPr>
                <w:tcW w:w="360" w:type="dxa"/>
                <w:vAlign w:val="center"/>
                <w:hideMark/>
              </w:tcPr>
            </w:tcPrChange>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Change w:id="4752" w:author="Brian Bohman" w:date="2021-10-27T05:58:00Z">
              <w:tcPr>
                <w:tcW w:w="864" w:type="dxa"/>
                <w:vAlign w:val="center"/>
                <w:hideMark/>
              </w:tcPr>
            </w:tcPrChange>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53" w:author="Brian Bohman" w:date="2021-10-27T05:58:00Z">
              <w:tcPr>
                <w:tcW w:w="1152" w:type="dxa"/>
                <w:vAlign w:val="center"/>
                <w:hideMark/>
              </w:tcPr>
            </w:tcPrChange>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54" w:author="Brian Bohman" w:date="2021-10-27T05:58:00Z">
              <w:tcPr>
                <w:tcW w:w="504" w:type="dxa"/>
                <w:vAlign w:val="center"/>
                <w:hideMark/>
              </w:tcPr>
            </w:tcPrChange>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Change w:id="4755" w:author="Brian Bohman" w:date="2021-10-27T05:58:00Z">
              <w:tcPr>
                <w:tcW w:w="1008" w:type="dxa"/>
                <w:vAlign w:val="center"/>
                <w:hideMark/>
              </w:tcPr>
            </w:tcPrChange>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Change w:id="4756" w:author="Brian Bohman" w:date="2021-10-27T05:58:00Z">
              <w:tcPr>
                <w:tcW w:w="1008" w:type="dxa"/>
                <w:vAlign w:val="center"/>
                <w:hideMark/>
              </w:tcPr>
            </w:tcPrChange>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57" w:author="Brian Bohman" w:date="2021-10-27T05:58:00Z">
              <w:tcPr>
                <w:tcW w:w="720" w:type="dxa"/>
                <w:vAlign w:val="center"/>
                <w:hideMark/>
              </w:tcPr>
            </w:tcPrChange>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58" w:author="Brian Bohman" w:date="2021-10-27T05:58:00Z">
              <w:tcPr>
                <w:tcW w:w="1008" w:type="dxa"/>
                <w:vAlign w:val="center"/>
                <w:hideMark/>
              </w:tcPr>
            </w:tcPrChange>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759" w:author="Brian Bohman" w:date="2021-10-27T05:58:00Z">
              <w:tcPr>
                <w:tcW w:w="1152" w:type="dxa"/>
                <w:vAlign w:val="center"/>
                <w:hideMark/>
              </w:tcPr>
            </w:tcPrChange>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440" w:type="dxa"/>
            <w:vAlign w:val="center"/>
            <w:hideMark/>
            <w:tcPrChange w:id="4760" w:author="Brian Bohman" w:date="2021-10-27T05:58:00Z">
              <w:tcPr>
                <w:tcW w:w="1008" w:type="dxa"/>
                <w:vAlign w:val="center"/>
                <w:hideMark/>
              </w:tcPr>
            </w:tcPrChange>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19CD" w:rsidRPr="009B3DCC" w14:paraId="5340494A" w14:textId="77777777" w:rsidTr="00E419CD">
        <w:trPr>
          <w:trHeight w:val="165"/>
          <w:trPrChange w:id="4761" w:author="Brian Bohman" w:date="2021-10-27T05:58:00Z">
            <w:trPr>
              <w:trHeight w:val="165"/>
            </w:trPr>
          </w:trPrChange>
        </w:trPr>
        <w:tc>
          <w:tcPr>
            <w:tcW w:w="360" w:type="dxa"/>
            <w:vAlign w:val="center"/>
            <w:hideMark/>
            <w:tcPrChange w:id="4762" w:author="Brian Bohman" w:date="2021-10-27T05:58:00Z">
              <w:tcPr>
                <w:tcW w:w="360" w:type="dxa"/>
                <w:vAlign w:val="center"/>
                <w:hideMark/>
              </w:tcPr>
            </w:tcPrChange>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Change w:id="4763" w:author="Brian Bohman" w:date="2021-10-27T05:58:00Z">
              <w:tcPr>
                <w:tcW w:w="864" w:type="dxa"/>
                <w:vAlign w:val="center"/>
                <w:hideMark/>
              </w:tcPr>
            </w:tcPrChange>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64" w:author="Brian Bohman" w:date="2021-10-27T05:58:00Z">
              <w:tcPr>
                <w:tcW w:w="1152" w:type="dxa"/>
                <w:vAlign w:val="center"/>
                <w:hideMark/>
              </w:tcPr>
            </w:tcPrChange>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65" w:author="Brian Bohman" w:date="2021-10-27T05:58:00Z">
              <w:tcPr>
                <w:tcW w:w="504" w:type="dxa"/>
                <w:vAlign w:val="center"/>
                <w:hideMark/>
              </w:tcPr>
            </w:tcPrChange>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66" w:author="Brian Bohman" w:date="2021-10-27T05:58:00Z">
              <w:tcPr>
                <w:tcW w:w="1008" w:type="dxa"/>
                <w:vAlign w:val="center"/>
                <w:hideMark/>
              </w:tcPr>
            </w:tcPrChange>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67" w:author="Brian Bohman" w:date="2021-10-27T05:58:00Z">
              <w:tcPr>
                <w:tcW w:w="1008" w:type="dxa"/>
                <w:vAlign w:val="center"/>
                <w:hideMark/>
              </w:tcPr>
            </w:tcPrChange>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68" w:author="Brian Bohman" w:date="2021-10-27T05:58:00Z">
              <w:tcPr>
                <w:tcW w:w="720" w:type="dxa"/>
                <w:vAlign w:val="center"/>
                <w:hideMark/>
              </w:tcPr>
            </w:tcPrChange>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69" w:author="Brian Bohman" w:date="2021-10-27T05:58:00Z">
              <w:tcPr>
                <w:tcW w:w="1008" w:type="dxa"/>
                <w:vAlign w:val="center"/>
                <w:hideMark/>
              </w:tcPr>
            </w:tcPrChange>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770" w:author="Brian Bohman" w:date="2021-10-27T05:58:00Z">
              <w:tcPr>
                <w:tcW w:w="1152" w:type="dxa"/>
                <w:vAlign w:val="center"/>
                <w:hideMark/>
              </w:tcPr>
            </w:tcPrChange>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440" w:type="dxa"/>
            <w:vAlign w:val="center"/>
            <w:hideMark/>
            <w:tcPrChange w:id="4771" w:author="Brian Bohman" w:date="2021-10-27T05:58:00Z">
              <w:tcPr>
                <w:tcW w:w="1008" w:type="dxa"/>
                <w:vAlign w:val="center"/>
                <w:hideMark/>
              </w:tcPr>
            </w:tcPrChange>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3541AA2F" w14:textId="77777777" w:rsidTr="00E419CD">
        <w:trPr>
          <w:trHeight w:val="165"/>
          <w:trPrChange w:id="4772" w:author="Brian Bohman" w:date="2021-10-27T05:58:00Z">
            <w:trPr>
              <w:trHeight w:val="165"/>
            </w:trPr>
          </w:trPrChange>
        </w:trPr>
        <w:tc>
          <w:tcPr>
            <w:tcW w:w="360" w:type="dxa"/>
            <w:vAlign w:val="center"/>
            <w:hideMark/>
            <w:tcPrChange w:id="4773" w:author="Brian Bohman" w:date="2021-10-27T05:58:00Z">
              <w:tcPr>
                <w:tcW w:w="360" w:type="dxa"/>
                <w:vAlign w:val="center"/>
                <w:hideMark/>
              </w:tcPr>
            </w:tcPrChange>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Change w:id="4774" w:author="Brian Bohman" w:date="2021-10-27T05:58:00Z">
              <w:tcPr>
                <w:tcW w:w="864" w:type="dxa"/>
                <w:vAlign w:val="center"/>
                <w:hideMark/>
              </w:tcPr>
            </w:tcPrChange>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75" w:author="Brian Bohman" w:date="2021-10-27T05:58:00Z">
              <w:tcPr>
                <w:tcW w:w="1152" w:type="dxa"/>
                <w:vAlign w:val="center"/>
                <w:hideMark/>
              </w:tcPr>
            </w:tcPrChange>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76" w:author="Brian Bohman" w:date="2021-10-27T05:58:00Z">
              <w:tcPr>
                <w:tcW w:w="504" w:type="dxa"/>
                <w:vAlign w:val="center"/>
                <w:hideMark/>
              </w:tcPr>
            </w:tcPrChange>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77" w:author="Brian Bohman" w:date="2021-10-27T05:58:00Z">
              <w:tcPr>
                <w:tcW w:w="1008" w:type="dxa"/>
                <w:vAlign w:val="center"/>
                <w:hideMark/>
              </w:tcPr>
            </w:tcPrChange>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78" w:author="Brian Bohman" w:date="2021-10-27T05:58:00Z">
              <w:tcPr>
                <w:tcW w:w="1008" w:type="dxa"/>
                <w:vAlign w:val="center"/>
                <w:hideMark/>
              </w:tcPr>
            </w:tcPrChange>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79" w:author="Brian Bohman" w:date="2021-10-27T05:58:00Z">
              <w:tcPr>
                <w:tcW w:w="720" w:type="dxa"/>
                <w:vAlign w:val="center"/>
                <w:hideMark/>
              </w:tcPr>
            </w:tcPrChange>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80" w:author="Brian Bohman" w:date="2021-10-27T05:58:00Z">
              <w:tcPr>
                <w:tcW w:w="1008" w:type="dxa"/>
                <w:vAlign w:val="center"/>
                <w:hideMark/>
              </w:tcPr>
            </w:tcPrChange>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781" w:author="Brian Bohman" w:date="2021-10-27T05:58:00Z">
              <w:tcPr>
                <w:tcW w:w="1152" w:type="dxa"/>
                <w:vAlign w:val="center"/>
                <w:hideMark/>
              </w:tcPr>
            </w:tcPrChange>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440" w:type="dxa"/>
            <w:vAlign w:val="center"/>
            <w:hideMark/>
            <w:tcPrChange w:id="4782" w:author="Brian Bohman" w:date="2021-10-27T05:58:00Z">
              <w:tcPr>
                <w:tcW w:w="1008" w:type="dxa"/>
                <w:vAlign w:val="center"/>
                <w:hideMark/>
              </w:tcPr>
            </w:tcPrChange>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19CD" w:rsidRPr="009B3DCC" w14:paraId="0BF3B796" w14:textId="77777777" w:rsidTr="00E419CD">
        <w:trPr>
          <w:trHeight w:val="165"/>
          <w:trPrChange w:id="4783" w:author="Brian Bohman" w:date="2021-10-27T05:58:00Z">
            <w:trPr>
              <w:trHeight w:val="165"/>
            </w:trPr>
          </w:trPrChange>
        </w:trPr>
        <w:tc>
          <w:tcPr>
            <w:tcW w:w="360" w:type="dxa"/>
            <w:vAlign w:val="center"/>
            <w:hideMark/>
            <w:tcPrChange w:id="4784" w:author="Brian Bohman" w:date="2021-10-27T05:58:00Z">
              <w:tcPr>
                <w:tcW w:w="360" w:type="dxa"/>
                <w:vAlign w:val="center"/>
                <w:hideMark/>
              </w:tcPr>
            </w:tcPrChange>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Change w:id="4785" w:author="Brian Bohman" w:date="2021-10-27T05:58:00Z">
              <w:tcPr>
                <w:tcW w:w="864" w:type="dxa"/>
                <w:vAlign w:val="center"/>
                <w:hideMark/>
              </w:tcPr>
            </w:tcPrChange>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86" w:author="Brian Bohman" w:date="2021-10-27T05:58:00Z">
              <w:tcPr>
                <w:tcW w:w="1152" w:type="dxa"/>
                <w:vAlign w:val="center"/>
                <w:hideMark/>
              </w:tcPr>
            </w:tcPrChange>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87" w:author="Brian Bohman" w:date="2021-10-27T05:58:00Z">
              <w:tcPr>
                <w:tcW w:w="504" w:type="dxa"/>
                <w:vAlign w:val="center"/>
                <w:hideMark/>
              </w:tcPr>
            </w:tcPrChange>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88" w:author="Brian Bohman" w:date="2021-10-27T05:58:00Z">
              <w:tcPr>
                <w:tcW w:w="1008" w:type="dxa"/>
                <w:vAlign w:val="center"/>
                <w:hideMark/>
              </w:tcPr>
            </w:tcPrChange>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789" w:author="Brian Bohman" w:date="2021-10-27T05:58:00Z">
              <w:tcPr>
                <w:tcW w:w="1008" w:type="dxa"/>
                <w:vAlign w:val="center"/>
                <w:hideMark/>
              </w:tcPr>
            </w:tcPrChange>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790" w:author="Brian Bohman" w:date="2021-10-27T05:58:00Z">
              <w:tcPr>
                <w:tcW w:w="720" w:type="dxa"/>
                <w:vAlign w:val="center"/>
                <w:hideMark/>
              </w:tcPr>
            </w:tcPrChange>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791" w:author="Brian Bohman" w:date="2021-10-27T05:58:00Z">
              <w:tcPr>
                <w:tcW w:w="1008" w:type="dxa"/>
                <w:vAlign w:val="center"/>
                <w:hideMark/>
              </w:tcPr>
            </w:tcPrChange>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792" w:author="Brian Bohman" w:date="2021-10-27T05:58:00Z">
              <w:tcPr>
                <w:tcW w:w="1152" w:type="dxa"/>
                <w:vAlign w:val="center"/>
                <w:hideMark/>
              </w:tcPr>
            </w:tcPrChange>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440" w:type="dxa"/>
            <w:vAlign w:val="center"/>
            <w:hideMark/>
            <w:tcPrChange w:id="4793" w:author="Brian Bohman" w:date="2021-10-27T05:58:00Z">
              <w:tcPr>
                <w:tcW w:w="1008" w:type="dxa"/>
                <w:vAlign w:val="center"/>
                <w:hideMark/>
              </w:tcPr>
            </w:tcPrChange>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7536AE6B" w14:textId="77777777" w:rsidTr="00E419CD">
        <w:trPr>
          <w:trHeight w:val="165"/>
          <w:trPrChange w:id="4794" w:author="Brian Bohman" w:date="2021-10-27T05:58:00Z">
            <w:trPr>
              <w:trHeight w:val="165"/>
            </w:trPr>
          </w:trPrChange>
        </w:trPr>
        <w:tc>
          <w:tcPr>
            <w:tcW w:w="360" w:type="dxa"/>
            <w:vAlign w:val="center"/>
            <w:hideMark/>
            <w:tcPrChange w:id="4795" w:author="Brian Bohman" w:date="2021-10-27T05:58:00Z">
              <w:tcPr>
                <w:tcW w:w="360" w:type="dxa"/>
                <w:vAlign w:val="center"/>
                <w:hideMark/>
              </w:tcPr>
            </w:tcPrChange>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Change w:id="4796" w:author="Brian Bohman" w:date="2021-10-27T05:58:00Z">
              <w:tcPr>
                <w:tcW w:w="864" w:type="dxa"/>
                <w:vAlign w:val="center"/>
                <w:hideMark/>
              </w:tcPr>
            </w:tcPrChange>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797" w:author="Brian Bohman" w:date="2021-10-27T05:58:00Z">
              <w:tcPr>
                <w:tcW w:w="1152" w:type="dxa"/>
                <w:vAlign w:val="center"/>
                <w:hideMark/>
              </w:tcPr>
            </w:tcPrChange>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798" w:author="Brian Bohman" w:date="2021-10-27T05:58:00Z">
              <w:tcPr>
                <w:tcW w:w="504" w:type="dxa"/>
                <w:vAlign w:val="center"/>
                <w:hideMark/>
              </w:tcPr>
            </w:tcPrChange>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799" w:author="Brian Bohman" w:date="2021-10-27T05:58:00Z">
              <w:tcPr>
                <w:tcW w:w="1008" w:type="dxa"/>
                <w:vAlign w:val="center"/>
                <w:hideMark/>
              </w:tcPr>
            </w:tcPrChange>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00" w:author="Brian Bohman" w:date="2021-10-27T05:58:00Z">
              <w:tcPr>
                <w:tcW w:w="1008" w:type="dxa"/>
                <w:vAlign w:val="center"/>
                <w:hideMark/>
              </w:tcPr>
            </w:tcPrChange>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01" w:author="Brian Bohman" w:date="2021-10-27T05:58:00Z">
              <w:tcPr>
                <w:tcW w:w="720" w:type="dxa"/>
                <w:vAlign w:val="center"/>
                <w:hideMark/>
              </w:tcPr>
            </w:tcPrChange>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02" w:author="Brian Bohman" w:date="2021-10-27T05:58:00Z">
              <w:tcPr>
                <w:tcW w:w="1008" w:type="dxa"/>
                <w:vAlign w:val="center"/>
                <w:hideMark/>
              </w:tcPr>
            </w:tcPrChange>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03" w:author="Brian Bohman" w:date="2021-10-27T05:58:00Z">
              <w:tcPr>
                <w:tcW w:w="1152" w:type="dxa"/>
                <w:vAlign w:val="center"/>
                <w:hideMark/>
              </w:tcPr>
            </w:tcPrChange>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4804" w:author="Brian Bohman" w:date="2021-10-27T05:58:00Z">
              <w:tcPr>
                <w:tcW w:w="1008" w:type="dxa"/>
                <w:vAlign w:val="center"/>
                <w:hideMark/>
              </w:tcPr>
            </w:tcPrChange>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748D66C3" w14:textId="77777777" w:rsidTr="00E419CD">
        <w:trPr>
          <w:trHeight w:val="165"/>
          <w:trPrChange w:id="4805" w:author="Brian Bohman" w:date="2021-10-27T05:58:00Z">
            <w:trPr>
              <w:trHeight w:val="165"/>
            </w:trPr>
          </w:trPrChange>
        </w:trPr>
        <w:tc>
          <w:tcPr>
            <w:tcW w:w="360" w:type="dxa"/>
            <w:vAlign w:val="center"/>
            <w:hideMark/>
            <w:tcPrChange w:id="4806" w:author="Brian Bohman" w:date="2021-10-27T05:58:00Z">
              <w:tcPr>
                <w:tcW w:w="360" w:type="dxa"/>
                <w:vAlign w:val="center"/>
                <w:hideMark/>
              </w:tcPr>
            </w:tcPrChange>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Change w:id="4807" w:author="Brian Bohman" w:date="2021-10-27T05:58:00Z">
              <w:tcPr>
                <w:tcW w:w="864" w:type="dxa"/>
                <w:vAlign w:val="center"/>
                <w:hideMark/>
              </w:tcPr>
            </w:tcPrChange>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08" w:author="Brian Bohman" w:date="2021-10-27T05:58:00Z">
              <w:tcPr>
                <w:tcW w:w="1152" w:type="dxa"/>
                <w:vAlign w:val="center"/>
                <w:hideMark/>
              </w:tcPr>
            </w:tcPrChange>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09" w:author="Brian Bohman" w:date="2021-10-27T05:58:00Z">
              <w:tcPr>
                <w:tcW w:w="504" w:type="dxa"/>
                <w:vAlign w:val="center"/>
                <w:hideMark/>
              </w:tcPr>
            </w:tcPrChange>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10" w:author="Brian Bohman" w:date="2021-10-27T05:58:00Z">
              <w:tcPr>
                <w:tcW w:w="1008" w:type="dxa"/>
                <w:vAlign w:val="center"/>
                <w:hideMark/>
              </w:tcPr>
            </w:tcPrChange>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11" w:author="Brian Bohman" w:date="2021-10-27T05:58:00Z">
              <w:tcPr>
                <w:tcW w:w="1008" w:type="dxa"/>
                <w:vAlign w:val="center"/>
                <w:hideMark/>
              </w:tcPr>
            </w:tcPrChange>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12" w:author="Brian Bohman" w:date="2021-10-27T05:58:00Z">
              <w:tcPr>
                <w:tcW w:w="720" w:type="dxa"/>
                <w:vAlign w:val="center"/>
                <w:hideMark/>
              </w:tcPr>
            </w:tcPrChange>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13" w:author="Brian Bohman" w:date="2021-10-27T05:58:00Z">
              <w:tcPr>
                <w:tcW w:w="1008" w:type="dxa"/>
                <w:vAlign w:val="center"/>
                <w:hideMark/>
              </w:tcPr>
            </w:tcPrChange>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14" w:author="Brian Bohman" w:date="2021-10-27T05:58:00Z">
              <w:tcPr>
                <w:tcW w:w="1152" w:type="dxa"/>
                <w:vAlign w:val="center"/>
                <w:hideMark/>
              </w:tcPr>
            </w:tcPrChange>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4815" w:author="Brian Bohman" w:date="2021-10-27T05:58:00Z">
              <w:tcPr>
                <w:tcW w:w="1008" w:type="dxa"/>
                <w:vAlign w:val="center"/>
                <w:hideMark/>
              </w:tcPr>
            </w:tcPrChange>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19CD" w:rsidRPr="009B3DCC" w14:paraId="000CA261" w14:textId="77777777" w:rsidTr="00E419CD">
        <w:trPr>
          <w:trHeight w:val="165"/>
          <w:trPrChange w:id="4816" w:author="Brian Bohman" w:date="2021-10-27T05:58:00Z">
            <w:trPr>
              <w:trHeight w:val="165"/>
            </w:trPr>
          </w:trPrChange>
        </w:trPr>
        <w:tc>
          <w:tcPr>
            <w:tcW w:w="360" w:type="dxa"/>
            <w:vAlign w:val="center"/>
            <w:hideMark/>
            <w:tcPrChange w:id="4817" w:author="Brian Bohman" w:date="2021-10-27T05:58:00Z">
              <w:tcPr>
                <w:tcW w:w="360" w:type="dxa"/>
                <w:vAlign w:val="center"/>
                <w:hideMark/>
              </w:tcPr>
            </w:tcPrChange>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Change w:id="4818" w:author="Brian Bohman" w:date="2021-10-27T05:58:00Z">
              <w:tcPr>
                <w:tcW w:w="864" w:type="dxa"/>
                <w:vAlign w:val="center"/>
                <w:hideMark/>
              </w:tcPr>
            </w:tcPrChange>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19" w:author="Brian Bohman" w:date="2021-10-27T05:58:00Z">
              <w:tcPr>
                <w:tcW w:w="1152" w:type="dxa"/>
                <w:vAlign w:val="center"/>
                <w:hideMark/>
              </w:tcPr>
            </w:tcPrChange>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20" w:author="Brian Bohman" w:date="2021-10-27T05:58:00Z">
              <w:tcPr>
                <w:tcW w:w="504" w:type="dxa"/>
                <w:vAlign w:val="center"/>
                <w:hideMark/>
              </w:tcPr>
            </w:tcPrChange>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Change w:id="4821" w:author="Brian Bohman" w:date="2021-10-27T05:58:00Z">
              <w:tcPr>
                <w:tcW w:w="1008" w:type="dxa"/>
                <w:vAlign w:val="center"/>
                <w:hideMark/>
              </w:tcPr>
            </w:tcPrChange>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Change w:id="4822" w:author="Brian Bohman" w:date="2021-10-27T05:58:00Z">
              <w:tcPr>
                <w:tcW w:w="1008" w:type="dxa"/>
                <w:vAlign w:val="center"/>
                <w:hideMark/>
              </w:tcPr>
            </w:tcPrChange>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23" w:author="Brian Bohman" w:date="2021-10-27T05:58:00Z">
              <w:tcPr>
                <w:tcW w:w="720" w:type="dxa"/>
                <w:vAlign w:val="center"/>
                <w:hideMark/>
              </w:tcPr>
            </w:tcPrChange>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24" w:author="Brian Bohman" w:date="2021-10-27T05:58:00Z">
              <w:tcPr>
                <w:tcW w:w="1008" w:type="dxa"/>
                <w:vAlign w:val="center"/>
                <w:hideMark/>
              </w:tcPr>
            </w:tcPrChange>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25" w:author="Brian Bohman" w:date="2021-10-27T05:58:00Z">
              <w:tcPr>
                <w:tcW w:w="1152" w:type="dxa"/>
                <w:vAlign w:val="center"/>
                <w:hideMark/>
              </w:tcPr>
            </w:tcPrChange>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440" w:type="dxa"/>
            <w:vAlign w:val="center"/>
            <w:hideMark/>
            <w:tcPrChange w:id="4826" w:author="Brian Bohman" w:date="2021-10-27T05:58:00Z">
              <w:tcPr>
                <w:tcW w:w="1008" w:type="dxa"/>
                <w:vAlign w:val="center"/>
                <w:hideMark/>
              </w:tcPr>
            </w:tcPrChange>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15330FBF" w14:textId="77777777" w:rsidTr="00E419CD">
        <w:trPr>
          <w:trHeight w:val="165"/>
          <w:trPrChange w:id="4827" w:author="Brian Bohman" w:date="2021-10-27T05:58:00Z">
            <w:trPr>
              <w:trHeight w:val="165"/>
            </w:trPr>
          </w:trPrChange>
        </w:trPr>
        <w:tc>
          <w:tcPr>
            <w:tcW w:w="360" w:type="dxa"/>
            <w:vAlign w:val="center"/>
            <w:hideMark/>
            <w:tcPrChange w:id="4828" w:author="Brian Bohman" w:date="2021-10-27T05:58:00Z">
              <w:tcPr>
                <w:tcW w:w="360" w:type="dxa"/>
                <w:vAlign w:val="center"/>
                <w:hideMark/>
              </w:tcPr>
            </w:tcPrChange>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Change w:id="4829" w:author="Brian Bohman" w:date="2021-10-27T05:58:00Z">
              <w:tcPr>
                <w:tcW w:w="864" w:type="dxa"/>
                <w:vAlign w:val="center"/>
                <w:hideMark/>
              </w:tcPr>
            </w:tcPrChange>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30" w:author="Brian Bohman" w:date="2021-10-27T05:58:00Z">
              <w:tcPr>
                <w:tcW w:w="1152" w:type="dxa"/>
                <w:vAlign w:val="center"/>
                <w:hideMark/>
              </w:tcPr>
            </w:tcPrChange>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31" w:author="Brian Bohman" w:date="2021-10-27T05:58:00Z">
              <w:tcPr>
                <w:tcW w:w="504" w:type="dxa"/>
                <w:vAlign w:val="center"/>
                <w:hideMark/>
              </w:tcPr>
            </w:tcPrChange>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32" w:author="Brian Bohman" w:date="2021-10-27T05:58:00Z">
              <w:tcPr>
                <w:tcW w:w="1008" w:type="dxa"/>
                <w:vAlign w:val="center"/>
                <w:hideMark/>
              </w:tcPr>
            </w:tcPrChange>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33" w:author="Brian Bohman" w:date="2021-10-27T05:58:00Z">
              <w:tcPr>
                <w:tcW w:w="1008" w:type="dxa"/>
                <w:vAlign w:val="center"/>
                <w:hideMark/>
              </w:tcPr>
            </w:tcPrChange>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34" w:author="Brian Bohman" w:date="2021-10-27T05:58:00Z">
              <w:tcPr>
                <w:tcW w:w="720" w:type="dxa"/>
                <w:vAlign w:val="center"/>
                <w:hideMark/>
              </w:tcPr>
            </w:tcPrChange>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35" w:author="Brian Bohman" w:date="2021-10-27T05:58:00Z">
              <w:tcPr>
                <w:tcW w:w="1008" w:type="dxa"/>
                <w:vAlign w:val="center"/>
                <w:hideMark/>
              </w:tcPr>
            </w:tcPrChange>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836" w:author="Brian Bohman" w:date="2021-10-27T05:58:00Z">
              <w:tcPr>
                <w:tcW w:w="1152" w:type="dxa"/>
                <w:vAlign w:val="center"/>
                <w:hideMark/>
              </w:tcPr>
            </w:tcPrChange>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440" w:type="dxa"/>
            <w:vAlign w:val="center"/>
            <w:hideMark/>
            <w:tcPrChange w:id="4837" w:author="Brian Bohman" w:date="2021-10-27T05:58:00Z">
              <w:tcPr>
                <w:tcW w:w="1008" w:type="dxa"/>
                <w:vAlign w:val="center"/>
                <w:hideMark/>
              </w:tcPr>
            </w:tcPrChange>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534B8277" w14:textId="77777777" w:rsidTr="00E419CD">
        <w:trPr>
          <w:trHeight w:val="165"/>
          <w:trPrChange w:id="4838" w:author="Brian Bohman" w:date="2021-10-27T05:58:00Z">
            <w:trPr>
              <w:trHeight w:val="165"/>
            </w:trPr>
          </w:trPrChange>
        </w:trPr>
        <w:tc>
          <w:tcPr>
            <w:tcW w:w="360" w:type="dxa"/>
            <w:vAlign w:val="center"/>
            <w:hideMark/>
            <w:tcPrChange w:id="4839" w:author="Brian Bohman" w:date="2021-10-27T05:58:00Z">
              <w:tcPr>
                <w:tcW w:w="360" w:type="dxa"/>
                <w:vAlign w:val="center"/>
                <w:hideMark/>
              </w:tcPr>
            </w:tcPrChange>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Change w:id="4840" w:author="Brian Bohman" w:date="2021-10-27T05:58:00Z">
              <w:tcPr>
                <w:tcW w:w="864" w:type="dxa"/>
                <w:vAlign w:val="center"/>
                <w:hideMark/>
              </w:tcPr>
            </w:tcPrChange>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41" w:author="Brian Bohman" w:date="2021-10-27T05:58:00Z">
              <w:tcPr>
                <w:tcW w:w="1152" w:type="dxa"/>
                <w:vAlign w:val="center"/>
                <w:hideMark/>
              </w:tcPr>
            </w:tcPrChange>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42" w:author="Brian Bohman" w:date="2021-10-27T05:58:00Z">
              <w:tcPr>
                <w:tcW w:w="504" w:type="dxa"/>
                <w:vAlign w:val="center"/>
                <w:hideMark/>
              </w:tcPr>
            </w:tcPrChange>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43" w:author="Brian Bohman" w:date="2021-10-27T05:58:00Z">
              <w:tcPr>
                <w:tcW w:w="1008" w:type="dxa"/>
                <w:vAlign w:val="center"/>
                <w:hideMark/>
              </w:tcPr>
            </w:tcPrChange>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44" w:author="Brian Bohman" w:date="2021-10-27T05:58:00Z">
              <w:tcPr>
                <w:tcW w:w="1008" w:type="dxa"/>
                <w:vAlign w:val="center"/>
                <w:hideMark/>
              </w:tcPr>
            </w:tcPrChange>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45" w:author="Brian Bohman" w:date="2021-10-27T05:58:00Z">
              <w:tcPr>
                <w:tcW w:w="720" w:type="dxa"/>
                <w:vAlign w:val="center"/>
                <w:hideMark/>
              </w:tcPr>
            </w:tcPrChange>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46" w:author="Brian Bohman" w:date="2021-10-27T05:58:00Z">
              <w:tcPr>
                <w:tcW w:w="1008" w:type="dxa"/>
                <w:vAlign w:val="center"/>
                <w:hideMark/>
              </w:tcPr>
            </w:tcPrChange>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847" w:author="Brian Bohman" w:date="2021-10-27T05:58:00Z">
              <w:tcPr>
                <w:tcW w:w="1152" w:type="dxa"/>
                <w:vAlign w:val="center"/>
                <w:hideMark/>
              </w:tcPr>
            </w:tcPrChange>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48" w:author="Brian Bohman" w:date="2021-10-27T05:58:00Z">
              <w:tcPr>
                <w:tcW w:w="1008" w:type="dxa"/>
                <w:vAlign w:val="center"/>
                <w:hideMark/>
              </w:tcPr>
            </w:tcPrChange>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A370740" w14:textId="77777777" w:rsidTr="00E419CD">
        <w:trPr>
          <w:trHeight w:val="165"/>
          <w:trPrChange w:id="4849" w:author="Brian Bohman" w:date="2021-10-27T05:58:00Z">
            <w:trPr>
              <w:trHeight w:val="165"/>
            </w:trPr>
          </w:trPrChange>
        </w:trPr>
        <w:tc>
          <w:tcPr>
            <w:tcW w:w="360" w:type="dxa"/>
            <w:vAlign w:val="center"/>
            <w:hideMark/>
            <w:tcPrChange w:id="4850" w:author="Brian Bohman" w:date="2021-10-27T05:58:00Z">
              <w:tcPr>
                <w:tcW w:w="360" w:type="dxa"/>
                <w:vAlign w:val="center"/>
                <w:hideMark/>
              </w:tcPr>
            </w:tcPrChange>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Change w:id="4851" w:author="Brian Bohman" w:date="2021-10-27T05:58:00Z">
              <w:tcPr>
                <w:tcW w:w="864" w:type="dxa"/>
                <w:vAlign w:val="center"/>
                <w:hideMark/>
              </w:tcPr>
            </w:tcPrChange>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52" w:author="Brian Bohman" w:date="2021-10-27T05:58:00Z">
              <w:tcPr>
                <w:tcW w:w="1152" w:type="dxa"/>
                <w:vAlign w:val="center"/>
                <w:hideMark/>
              </w:tcPr>
            </w:tcPrChange>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53" w:author="Brian Bohman" w:date="2021-10-27T05:58:00Z">
              <w:tcPr>
                <w:tcW w:w="504" w:type="dxa"/>
                <w:vAlign w:val="center"/>
                <w:hideMark/>
              </w:tcPr>
            </w:tcPrChange>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54" w:author="Brian Bohman" w:date="2021-10-27T05:58:00Z">
              <w:tcPr>
                <w:tcW w:w="1008" w:type="dxa"/>
                <w:vAlign w:val="center"/>
                <w:hideMark/>
              </w:tcPr>
            </w:tcPrChange>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55" w:author="Brian Bohman" w:date="2021-10-27T05:58:00Z">
              <w:tcPr>
                <w:tcW w:w="1008" w:type="dxa"/>
                <w:vAlign w:val="center"/>
                <w:hideMark/>
              </w:tcPr>
            </w:tcPrChange>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56" w:author="Brian Bohman" w:date="2021-10-27T05:58:00Z">
              <w:tcPr>
                <w:tcW w:w="720" w:type="dxa"/>
                <w:vAlign w:val="center"/>
                <w:hideMark/>
              </w:tcPr>
            </w:tcPrChange>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57" w:author="Brian Bohman" w:date="2021-10-27T05:58:00Z">
              <w:tcPr>
                <w:tcW w:w="1008" w:type="dxa"/>
                <w:vAlign w:val="center"/>
                <w:hideMark/>
              </w:tcPr>
            </w:tcPrChange>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858" w:author="Brian Bohman" w:date="2021-10-27T05:58:00Z">
              <w:tcPr>
                <w:tcW w:w="1152" w:type="dxa"/>
                <w:vAlign w:val="center"/>
                <w:hideMark/>
              </w:tcPr>
            </w:tcPrChange>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4859" w:author="Brian Bohman" w:date="2021-10-27T05:58:00Z">
              <w:tcPr>
                <w:tcW w:w="1008" w:type="dxa"/>
                <w:vAlign w:val="center"/>
                <w:hideMark/>
              </w:tcPr>
            </w:tcPrChange>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779F227" w14:textId="77777777" w:rsidTr="00E419CD">
        <w:trPr>
          <w:trHeight w:val="165"/>
          <w:trPrChange w:id="4860" w:author="Brian Bohman" w:date="2021-10-27T05:58:00Z">
            <w:trPr>
              <w:trHeight w:val="165"/>
            </w:trPr>
          </w:trPrChange>
        </w:trPr>
        <w:tc>
          <w:tcPr>
            <w:tcW w:w="360" w:type="dxa"/>
            <w:vAlign w:val="center"/>
            <w:hideMark/>
            <w:tcPrChange w:id="4861" w:author="Brian Bohman" w:date="2021-10-27T05:58:00Z">
              <w:tcPr>
                <w:tcW w:w="360" w:type="dxa"/>
                <w:vAlign w:val="center"/>
                <w:hideMark/>
              </w:tcPr>
            </w:tcPrChange>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Change w:id="4862" w:author="Brian Bohman" w:date="2021-10-27T05:58:00Z">
              <w:tcPr>
                <w:tcW w:w="864" w:type="dxa"/>
                <w:vAlign w:val="center"/>
                <w:hideMark/>
              </w:tcPr>
            </w:tcPrChange>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63" w:author="Brian Bohman" w:date="2021-10-27T05:58:00Z">
              <w:tcPr>
                <w:tcW w:w="1152" w:type="dxa"/>
                <w:vAlign w:val="center"/>
                <w:hideMark/>
              </w:tcPr>
            </w:tcPrChange>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64" w:author="Brian Bohman" w:date="2021-10-27T05:58:00Z">
              <w:tcPr>
                <w:tcW w:w="504" w:type="dxa"/>
                <w:vAlign w:val="center"/>
                <w:hideMark/>
              </w:tcPr>
            </w:tcPrChange>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65" w:author="Brian Bohman" w:date="2021-10-27T05:58:00Z">
              <w:tcPr>
                <w:tcW w:w="1008" w:type="dxa"/>
                <w:vAlign w:val="center"/>
                <w:hideMark/>
              </w:tcPr>
            </w:tcPrChange>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66" w:author="Brian Bohman" w:date="2021-10-27T05:58:00Z">
              <w:tcPr>
                <w:tcW w:w="1008" w:type="dxa"/>
                <w:vAlign w:val="center"/>
                <w:hideMark/>
              </w:tcPr>
            </w:tcPrChange>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67" w:author="Brian Bohman" w:date="2021-10-27T05:58:00Z">
              <w:tcPr>
                <w:tcW w:w="720" w:type="dxa"/>
                <w:vAlign w:val="center"/>
                <w:hideMark/>
              </w:tcPr>
            </w:tcPrChange>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68" w:author="Brian Bohman" w:date="2021-10-27T05:58:00Z">
              <w:tcPr>
                <w:tcW w:w="1008" w:type="dxa"/>
                <w:vAlign w:val="center"/>
                <w:hideMark/>
              </w:tcPr>
            </w:tcPrChange>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869" w:author="Brian Bohman" w:date="2021-10-27T05:58:00Z">
              <w:tcPr>
                <w:tcW w:w="1152" w:type="dxa"/>
                <w:vAlign w:val="center"/>
                <w:hideMark/>
              </w:tcPr>
            </w:tcPrChange>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440" w:type="dxa"/>
            <w:vAlign w:val="center"/>
            <w:hideMark/>
            <w:tcPrChange w:id="4870" w:author="Brian Bohman" w:date="2021-10-27T05:58:00Z">
              <w:tcPr>
                <w:tcW w:w="1008" w:type="dxa"/>
                <w:vAlign w:val="center"/>
                <w:hideMark/>
              </w:tcPr>
            </w:tcPrChange>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19CD" w:rsidRPr="009B3DCC" w14:paraId="7E754184" w14:textId="77777777" w:rsidTr="00E419CD">
        <w:trPr>
          <w:trHeight w:val="180"/>
          <w:trPrChange w:id="4871" w:author="Brian Bohman" w:date="2021-10-27T05:58:00Z">
            <w:trPr>
              <w:trHeight w:val="180"/>
            </w:trPr>
          </w:trPrChange>
        </w:trPr>
        <w:tc>
          <w:tcPr>
            <w:tcW w:w="360" w:type="dxa"/>
            <w:vAlign w:val="center"/>
            <w:hideMark/>
            <w:tcPrChange w:id="4872" w:author="Brian Bohman" w:date="2021-10-27T05:58:00Z">
              <w:tcPr>
                <w:tcW w:w="360" w:type="dxa"/>
                <w:vAlign w:val="center"/>
                <w:hideMark/>
              </w:tcPr>
            </w:tcPrChange>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Change w:id="4873" w:author="Brian Bohman" w:date="2021-10-27T05:58:00Z">
              <w:tcPr>
                <w:tcW w:w="864" w:type="dxa"/>
                <w:vAlign w:val="center"/>
                <w:hideMark/>
              </w:tcPr>
            </w:tcPrChange>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74" w:author="Brian Bohman" w:date="2021-10-27T05:58:00Z">
              <w:tcPr>
                <w:tcW w:w="1152" w:type="dxa"/>
                <w:vAlign w:val="center"/>
                <w:hideMark/>
              </w:tcPr>
            </w:tcPrChange>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75" w:author="Brian Bohman" w:date="2021-10-27T05:58:00Z">
              <w:tcPr>
                <w:tcW w:w="504" w:type="dxa"/>
                <w:vAlign w:val="center"/>
                <w:hideMark/>
              </w:tcPr>
            </w:tcPrChange>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76" w:author="Brian Bohman" w:date="2021-10-27T05:58:00Z">
              <w:tcPr>
                <w:tcW w:w="1008" w:type="dxa"/>
                <w:vAlign w:val="center"/>
                <w:hideMark/>
              </w:tcPr>
            </w:tcPrChange>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77" w:author="Brian Bohman" w:date="2021-10-27T05:58:00Z">
              <w:tcPr>
                <w:tcW w:w="1008" w:type="dxa"/>
                <w:vAlign w:val="center"/>
                <w:hideMark/>
              </w:tcPr>
            </w:tcPrChange>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78" w:author="Brian Bohman" w:date="2021-10-27T05:58:00Z">
              <w:tcPr>
                <w:tcW w:w="720" w:type="dxa"/>
                <w:vAlign w:val="center"/>
                <w:hideMark/>
              </w:tcPr>
            </w:tcPrChange>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79" w:author="Brian Bohman" w:date="2021-10-27T05:58:00Z">
              <w:tcPr>
                <w:tcW w:w="1008" w:type="dxa"/>
                <w:vAlign w:val="center"/>
                <w:hideMark/>
              </w:tcPr>
            </w:tcPrChange>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880" w:author="Brian Bohman" w:date="2021-10-27T05:58:00Z">
              <w:tcPr>
                <w:tcW w:w="1152" w:type="dxa"/>
                <w:vAlign w:val="center"/>
                <w:hideMark/>
              </w:tcPr>
            </w:tcPrChange>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440" w:type="dxa"/>
            <w:vAlign w:val="center"/>
            <w:hideMark/>
            <w:tcPrChange w:id="4881" w:author="Brian Bohman" w:date="2021-10-27T05:58:00Z">
              <w:tcPr>
                <w:tcW w:w="1008" w:type="dxa"/>
                <w:vAlign w:val="center"/>
                <w:hideMark/>
              </w:tcPr>
            </w:tcPrChange>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098C8583" w14:textId="77777777" w:rsidTr="00E419CD">
        <w:trPr>
          <w:trHeight w:val="165"/>
          <w:trPrChange w:id="4882" w:author="Brian Bohman" w:date="2021-10-27T05:58:00Z">
            <w:trPr>
              <w:trHeight w:val="165"/>
            </w:trPr>
          </w:trPrChange>
        </w:trPr>
        <w:tc>
          <w:tcPr>
            <w:tcW w:w="360" w:type="dxa"/>
            <w:vAlign w:val="center"/>
            <w:hideMark/>
            <w:tcPrChange w:id="4883" w:author="Brian Bohman" w:date="2021-10-27T05:58:00Z">
              <w:tcPr>
                <w:tcW w:w="360" w:type="dxa"/>
                <w:vAlign w:val="center"/>
                <w:hideMark/>
              </w:tcPr>
            </w:tcPrChange>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Change w:id="4884" w:author="Brian Bohman" w:date="2021-10-27T05:58:00Z">
              <w:tcPr>
                <w:tcW w:w="864" w:type="dxa"/>
                <w:vAlign w:val="center"/>
                <w:hideMark/>
              </w:tcPr>
            </w:tcPrChange>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85" w:author="Brian Bohman" w:date="2021-10-27T05:58:00Z">
              <w:tcPr>
                <w:tcW w:w="1152" w:type="dxa"/>
                <w:vAlign w:val="center"/>
                <w:hideMark/>
              </w:tcPr>
            </w:tcPrChange>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86" w:author="Brian Bohman" w:date="2021-10-27T05:58:00Z">
              <w:tcPr>
                <w:tcW w:w="504" w:type="dxa"/>
                <w:vAlign w:val="center"/>
                <w:hideMark/>
              </w:tcPr>
            </w:tcPrChange>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Change w:id="4887" w:author="Brian Bohman" w:date="2021-10-27T05:58:00Z">
              <w:tcPr>
                <w:tcW w:w="1008" w:type="dxa"/>
                <w:vAlign w:val="center"/>
                <w:hideMark/>
              </w:tcPr>
            </w:tcPrChange>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Change w:id="4888" w:author="Brian Bohman" w:date="2021-10-27T05:58:00Z">
              <w:tcPr>
                <w:tcW w:w="1008" w:type="dxa"/>
                <w:vAlign w:val="center"/>
                <w:hideMark/>
              </w:tcPr>
            </w:tcPrChange>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889" w:author="Brian Bohman" w:date="2021-10-27T05:58:00Z">
              <w:tcPr>
                <w:tcW w:w="720" w:type="dxa"/>
                <w:vAlign w:val="center"/>
                <w:hideMark/>
              </w:tcPr>
            </w:tcPrChange>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890" w:author="Brian Bohman" w:date="2021-10-27T05:58:00Z">
              <w:tcPr>
                <w:tcW w:w="1008" w:type="dxa"/>
                <w:vAlign w:val="center"/>
                <w:hideMark/>
              </w:tcPr>
            </w:tcPrChange>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891" w:author="Brian Bohman" w:date="2021-10-27T05:58:00Z">
              <w:tcPr>
                <w:tcW w:w="1152" w:type="dxa"/>
                <w:vAlign w:val="center"/>
                <w:hideMark/>
              </w:tcPr>
            </w:tcPrChange>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4892" w:author="Brian Bohman" w:date="2021-10-27T05:58:00Z">
              <w:tcPr>
                <w:tcW w:w="1008" w:type="dxa"/>
                <w:vAlign w:val="center"/>
                <w:hideMark/>
              </w:tcPr>
            </w:tcPrChange>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6A43D07B" w14:textId="77777777" w:rsidTr="00E419CD">
        <w:trPr>
          <w:trHeight w:val="165"/>
          <w:trPrChange w:id="4893" w:author="Brian Bohman" w:date="2021-10-27T05:58:00Z">
            <w:trPr>
              <w:trHeight w:val="165"/>
            </w:trPr>
          </w:trPrChange>
        </w:trPr>
        <w:tc>
          <w:tcPr>
            <w:tcW w:w="360" w:type="dxa"/>
            <w:vAlign w:val="center"/>
            <w:hideMark/>
            <w:tcPrChange w:id="4894" w:author="Brian Bohman" w:date="2021-10-27T05:58:00Z">
              <w:tcPr>
                <w:tcW w:w="360" w:type="dxa"/>
                <w:vAlign w:val="center"/>
                <w:hideMark/>
              </w:tcPr>
            </w:tcPrChange>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Change w:id="4895" w:author="Brian Bohman" w:date="2021-10-27T05:58:00Z">
              <w:tcPr>
                <w:tcW w:w="864" w:type="dxa"/>
                <w:vAlign w:val="center"/>
                <w:hideMark/>
              </w:tcPr>
            </w:tcPrChange>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896" w:author="Brian Bohman" w:date="2021-10-27T05:58:00Z">
              <w:tcPr>
                <w:tcW w:w="1152" w:type="dxa"/>
                <w:vAlign w:val="center"/>
                <w:hideMark/>
              </w:tcPr>
            </w:tcPrChange>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897" w:author="Brian Bohman" w:date="2021-10-27T05:58:00Z">
              <w:tcPr>
                <w:tcW w:w="504" w:type="dxa"/>
                <w:vAlign w:val="center"/>
                <w:hideMark/>
              </w:tcPr>
            </w:tcPrChange>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898" w:author="Brian Bohman" w:date="2021-10-27T05:58:00Z">
              <w:tcPr>
                <w:tcW w:w="1008" w:type="dxa"/>
                <w:vAlign w:val="center"/>
                <w:hideMark/>
              </w:tcPr>
            </w:tcPrChange>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899" w:author="Brian Bohman" w:date="2021-10-27T05:58:00Z">
              <w:tcPr>
                <w:tcW w:w="1008" w:type="dxa"/>
                <w:vAlign w:val="center"/>
                <w:hideMark/>
              </w:tcPr>
            </w:tcPrChange>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00" w:author="Brian Bohman" w:date="2021-10-27T05:58:00Z">
              <w:tcPr>
                <w:tcW w:w="720" w:type="dxa"/>
                <w:vAlign w:val="center"/>
                <w:hideMark/>
              </w:tcPr>
            </w:tcPrChange>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01" w:author="Brian Bohman" w:date="2021-10-27T05:58:00Z">
              <w:tcPr>
                <w:tcW w:w="1008" w:type="dxa"/>
                <w:vAlign w:val="center"/>
                <w:hideMark/>
              </w:tcPr>
            </w:tcPrChange>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02" w:author="Brian Bohman" w:date="2021-10-27T05:58:00Z">
              <w:tcPr>
                <w:tcW w:w="1152" w:type="dxa"/>
                <w:vAlign w:val="center"/>
                <w:hideMark/>
              </w:tcPr>
            </w:tcPrChange>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4903" w:author="Brian Bohman" w:date="2021-10-27T05:58:00Z">
              <w:tcPr>
                <w:tcW w:w="1008" w:type="dxa"/>
                <w:vAlign w:val="center"/>
                <w:hideMark/>
              </w:tcPr>
            </w:tcPrChange>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4E88CE7" w14:textId="77777777" w:rsidTr="00E419CD">
        <w:trPr>
          <w:trHeight w:val="165"/>
          <w:trPrChange w:id="4904" w:author="Brian Bohman" w:date="2021-10-27T05:58:00Z">
            <w:trPr>
              <w:trHeight w:val="165"/>
            </w:trPr>
          </w:trPrChange>
        </w:trPr>
        <w:tc>
          <w:tcPr>
            <w:tcW w:w="360" w:type="dxa"/>
            <w:vAlign w:val="center"/>
            <w:hideMark/>
            <w:tcPrChange w:id="4905" w:author="Brian Bohman" w:date="2021-10-27T05:58:00Z">
              <w:tcPr>
                <w:tcW w:w="360" w:type="dxa"/>
                <w:vAlign w:val="center"/>
                <w:hideMark/>
              </w:tcPr>
            </w:tcPrChange>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Change w:id="4906" w:author="Brian Bohman" w:date="2021-10-27T05:58:00Z">
              <w:tcPr>
                <w:tcW w:w="864" w:type="dxa"/>
                <w:vAlign w:val="center"/>
                <w:hideMark/>
              </w:tcPr>
            </w:tcPrChange>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07" w:author="Brian Bohman" w:date="2021-10-27T05:58:00Z">
              <w:tcPr>
                <w:tcW w:w="1152" w:type="dxa"/>
                <w:vAlign w:val="center"/>
                <w:hideMark/>
              </w:tcPr>
            </w:tcPrChange>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08" w:author="Brian Bohman" w:date="2021-10-27T05:58:00Z">
              <w:tcPr>
                <w:tcW w:w="504" w:type="dxa"/>
                <w:vAlign w:val="center"/>
                <w:hideMark/>
              </w:tcPr>
            </w:tcPrChange>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09" w:author="Brian Bohman" w:date="2021-10-27T05:58:00Z">
              <w:tcPr>
                <w:tcW w:w="1008" w:type="dxa"/>
                <w:vAlign w:val="center"/>
                <w:hideMark/>
              </w:tcPr>
            </w:tcPrChange>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10" w:author="Brian Bohman" w:date="2021-10-27T05:58:00Z">
              <w:tcPr>
                <w:tcW w:w="1008" w:type="dxa"/>
                <w:vAlign w:val="center"/>
                <w:hideMark/>
              </w:tcPr>
            </w:tcPrChange>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11" w:author="Brian Bohman" w:date="2021-10-27T05:58:00Z">
              <w:tcPr>
                <w:tcW w:w="720" w:type="dxa"/>
                <w:vAlign w:val="center"/>
                <w:hideMark/>
              </w:tcPr>
            </w:tcPrChange>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12" w:author="Brian Bohman" w:date="2021-10-27T05:58:00Z">
              <w:tcPr>
                <w:tcW w:w="1008" w:type="dxa"/>
                <w:vAlign w:val="center"/>
                <w:hideMark/>
              </w:tcPr>
            </w:tcPrChange>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13" w:author="Brian Bohman" w:date="2021-10-27T05:58:00Z">
              <w:tcPr>
                <w:tcW w:w="1152" w:type="dxa"/>
                <w:vAlign w:val="center"/>
                <w:hideMark/>
              </w:tcPr>
            </w:tcPrChange>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4914" w:author="Brian Bohman" w:date="2021-10-27T05:58:00Z">
              <w:tcPr>
                <w:tcW w:w="1008" w:type="dxa"/>
                <w:vAlign w:val="center"/>
                <w:hideMark/>
              </w:tcPr>
            </w:tcPrChange>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2FE07861" w14:textId="77777777" w:rsidTr="00E419CD">
        <w:trPr>
          <w:trHeight w:val="165"/>
          <w:trPrChange w:id="4915" w:author="Brian Bohman" w:date="2021-10-27T05:58:00Z">
            <w:trPr>
              <w:trHeight w:val="165"/>
            </w:trPr>
          </w:trPrChange>
        </w:trPr>
        <w:tc>
          <w:tcPr>
            <w:tcW w:w="360" w:type="dxa"/>
            <w:vAlign w:val="center"/>
            <w:hideMark/>
            <w:tcPrChange w:id="4916" w:author="Brian Bohman" w:date="2021-10-27T05:58:00Z">
              <w:tcPr>
                <w:tcW w:w="360" w:type="dxa"/>
                <w:vAlign w:val="center"/>
                <w:hideMark/>
              </w:tcPr>
            </w:tcPrChange>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Change w:id="4917" w:author="Brian Bohman" w:date="2021-10-27T05:58:00Z">
              <w:tcPr>
                <w:tcW w:w="864" w:type="dxa"/>
                <w:vAlign w:val="center"/>
                <w:hideMark/>
              </w:tcPr>
            </w:tcPrChange>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18" w:author="Brian Bohman" w:date="2021-10-27T05:58:00Z">
              <w:tcPr>
                <w:tcW w:w="1152" w:type="dxa"/>
                <w:vAlign w:val="center"/>
                <w:hideMark/>
              </w:tcPr>
            </w:tcPrChange>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19" w:author="Brian Bohman" w:date="2021-10-27T05:58:00Z">
              <w:tcPr>
                <w:tcW w:w="504" w:type="dxa"/>
                <w:vAlign w:val="center"/>
                <w:hideMark/>
              </w:tcPr>
            </w:tcPrChange>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20" w:author="Brian Bohman" w:date="2021-10-27T05:58:00Z">
              <w:tcPr>
                <w:tcW w:w="1008" w:type="dxa"/>
                <w:vAlign w:val="center"/>
                <w:hideMark/>
              </w:tcPr>
            </w:tcPrChange>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21" w:author="Brian Bohman" w:date="2021-10-27T05:58:00Z">
              <w:tcPr>
                <w:tcW w:w="1008" w:type="dxa"/>
                <w:vAlign w:val="center"/>
                <w:hideMark/>
              </w:tcPr>
            </w:tcPrChange>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22" w:author="Brian Bohman" w:date="2021-10-27T05:58:00Z">
              <w:tcPr>
                <w:tcW w:w="720" w:type="dxa"/>
                <w:vAlign w:val="center"/>
                <w:hideMark/>
              </w:tcPr>
            </w:tcPrChange>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23" w:author="Brian Bohman" w:date="2021-10-27T05:58:00Z">
              <w:tcPr>
                <w:tcW w:w="1008" w:type="dxa"/>
                <w:vAlign w:val="center"/>
                <w:hideMark/>
              </w:tcPr>
            </w:tcPrChange>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24" w:author="Brian Bohman" w:date="2021-10-27T05:58:00Z">
              <w:tcPr>
                <w:tcW w:w="1152" w:type="dxa"/>
                <w:vAlign w:val="center"/>
                <w:hideMark/>
              </w:tcPr>
            </w:tcPrChange>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4925" w:author="Brian Bohman" w:date="2021-10-27T05:58:00Z">
              <w:tcPr>
                <w:tcW w:w="1008" w:type="dxa"/>
                <w:vAlign w:val="center"/>
                <w:hideMark/>
              </w:tcPr>
            </w:tcPrChange>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0512F2C6" w14:textId="77777777" w:rsidTr="00E419CD">
        <w:trPr>
          <w:trHeight w:val="165"/>
          <w:trPrChange w:id="4926" w:author="Brian Bohman" w:date="2021-10-27T05:58:00Z">
            <w:trPr>
              <w:trHeight w:val="165"/>
            </w:trPr>
          </w:trPrChange>
        </w:trPr>
        <w:tc>
          <w:tcPr>
            <w:tcW w:w="360" w:type="dxa"/>
            <w:vAlign w:val="center"/>
            <w:hideMark/>
            <w:tcPrChange w:id="4927" w:author="Brian Bohman" w:date="2021-10-27T05:58:00Z">
              <w:tcPr>
                <w:tcW w:w="360" w:type="dxa"/>
                <w:vAlign w:val="center"/>
                <w:hideMark/>
              </w:tcPr>
            </w:tcPrChange>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Change w:id="4928" w:author="Brian Bohman" w:date="2021-10-27T05:58:00Z">
              <w:tcPr>
                <w:tcW w:w="864" w:type="dxa"/>
                <w:vAlign w:val="center"/>
                <w:hideMark/>
              </w:tcPr>
            </w:tcPrChange>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29" w:author="Brian Bohman" w:date="2021-10-27T05:58:00Z">
              <w:tcPr>
                <w:tcW w:w="1152" w:type="dxa"/>
                <w:vAlign w:val="center"/>
                <w:hideMark/>
              </w:tcPr>
            </w:tcPrChange>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30" w:author="Brian Bohman" w:date="2021-10-27T05:58:00Z">
              <w:tcPr>
                <w:tcW w:w="504" w:type="dxa"/>
                <w:vAlign w:val="center"/>
                <w:hideMark/>
              </w:tcPr>
            </w:tcPrChange>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31" w:author="Brian Bohman" w:date="2021-10-27T05:58:00Z">
              <w:tcPr>
                <w:tcW w:w="1008" w:type="dxa"/>
                <w:vAlign w:val="center"/>
                <w:hideMark/>
              </w:tcPr>
            </w:tcPrChange>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32" w:author="Brian Bohman" w:date="2021-10-27T05:58:00Z">
              <w:tcPr>
                <w:tcW w:w="1008" w:type="dxa"/>
                <w:vAlign w:val="center"/>
                <w:hideMark/>
              </w:tcPr>
            </w:tcPrChange>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33" w:author="Brian Bohman" w:date="2021-10-27T05:58:00Z">
              <w:tcPr>
                <w:tcW w:w="720" w:type="dxa"/>
                <w:vAlign w:val="center"/>
                <w:hideMark/>
              </w:tcPr>
            </w:tcPrChange>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34" w:author="Brian Bohman" w:date="2021-10-27T05:58:00Z">
              <w:tcPr>
                <w:tcW w:w="1008" w:type="dxa"/>
                <w:vAlign w:val="center"/>
                <w:hideMark/>
              </w:tcPr>
            </w:tcPrChange>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4935" w:author="Brian Bohman" w:date="2021-10-27T05:58:00Z">
              <w:tcPr>
                <w:tcW w:w="1152" w:type="dxa"/>
                <w:vAlign w:val="center"/>
                <w:hideMark/>
              </w:tcPr>
            </w:tcPrChange>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440" w:type="dxa"/>
            <w:vAlign w:val="center"/>
            <w:hideMark/>
            <w:tcPrChange w:id="4936" w:author="Brian Bohman" w:date="2021-10-27T05:58:00Z">
              <w:tcPr>
                <w:tcW w:w="1008" w:type="dxa"/>
                <w:vAlign w:val="center"/>
                <w:hideMark/>
              </w:tcPr>
            </w:tcPrChange>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4B2FE164" w14:textId="77777777" w:rsidTr="00E419CD">
        <w:trPr>
          <w:trHeight w:val="165"/>
          <w:trPrChange w:id="4937" w:author="Brian Bohman" w:date="2021-10-27T05:58:00Z">
            <w:trPr>
              <w:trHeight w:val="165"/>
            </w:trPr>
          </w:trPrChange>
        </w:trPr>
        <w:tc>
          <w:tcPr>
            <w:tcW w:w="360" w:type="dxa"/>
            <w:vAlign w:val="center"/>
            <w:hideMark/>
            <w:tcPrChange w:id="4938" w:author="Brian Bohman" w:date="2021-10-27T05:58:00Z">
              <w:tcPr>
                <w:tcW w:w="360" w:type="dxa"/>
                <w:vAlign w:val="center"/>
                <w:hideMark/>
              </w:tcPr>
            </w:tcPrChange>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Change w:id="4939" w:author="Brian Bohman" w:date="2021-10-27T05:58:00Z">
              <w:tcPr>
                <w:tcW w:w="864" w:type="dxa"/>
                <w:vAlign w:val="center"/>
                <w:hideMark/>
              </w:tcPr>
            </w:tcPrChange>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40" w:author="Brian Bohman" w:date="2021-10-27T05:58:00Z">
              <w:tcPr>
                <w:tcW w:w="1152" w:type="dxa"/>
                <w:vAlign w:val="center"/>
                <w:hideMark/>
              </w:tcPr>
            </w:tcPrChange>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41" w:author="Brian Bohman" w:date="2021-10-27T05:58:00Z">
              <w:tcPr>
                <w:tcW w:w="504" w:type="dxa"/>
                <w:vAlign w:val="center"/>
                <w:hideMark/>
              </w:tcPr>
            </w:tcPrChange>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42" w:author="Brian Bohman" w:date="2021-10-27T05:58:00Z">
              <w:tcPr>
                <w:tcW w:w="1008" w:type="dxa"/>
                <w:vAlign w:val="center"/>
                <w:hideMark/>
              </w:tcPr>
            </w:tcPrChange>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43" w:author="Brian Bohman" w:date="2021-10-27T05:58:00Z">
              <w:tcPr>
                <w:tcW w:w="1008" w:type="dxa"/>
                <w:vAlign w:val="center"/>
                <w:hideMark/>
              </w:tcPr>
            </w:tcPrChange>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44" w:author="Brian Bohman" w:date="2021-10-27T05:58:00Z">
              <w:tcPr>
                <w:tcW w:w="720" w:type="dxa"/>
                <w:vAlign w:val="center"/>
                <w:hideMark/>
              </w:tcPr>
            </w:tcPrChange>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45" w:author="Brian Bohman" w:date="2021-10-27T05:58:00Z">
              <w:tcPr>
                <w:tcW w:w="1008" w:type="dxa"/>
                <w:vAlign w:val="center"/>
                <w:hideMark/>
              </w:tcPr>
            </w:tcPrChange>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4946" w:author="Brian Bohman" w:date="2021-10-27T05:58:00Z">
              <w:tcPr>
                <w:tcW w:w="1152" w:type="dxa"/>
                <w:vAlign w:val="center"/>
                <w:hideMark/>
              </w:tcPr>
            </w:tcPrChange>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440" w:type="dxa"/>
            <w:vAlign w:val="center"/>
            <w:hideMark/>
            <w:tcPrChange w:id="4947" w:author="Brian Bohman" w:date="2021-10-27T05:58:00Z">
              <w:tcPr>
                <w:tcW w:w="1008" w:type="dxa"/>
                <w:vAlign w:val="center"/>
                <w:hideMark/>
              </w:tcPr>
            </w:tcPrChange>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508BCC59" w14:textId="77777777" w:rsidTr="00E419CD">
        <w:trPr>
          <w:trHeight w:val="165"/>
          <w:trPrChange w:id="4948" w:author="Brian Bohman" w:date="2021-10-27T05:58:00Z">
            <w:trPr>
              <w:trHeight w:val="165"/>
            </w:trPr>
          </w:trPrChange>
        </w:trPr>
        <w:tc>
          <w:tcPr>
            <w:tcW w:w="360" w:type="dxa"/>
            <w:vAlign w:val="center"/>
            <w:hideMark/>
            <w:tcPrChange w:id="4949" w:author="Brian Bohman" w:date="2021-10-27T05:58:00Z">
              <w:tcPr>
                <w:tcW w:w="360" w:type="dxa"/>
                <w:vAlign w:val="center"/>
                <w:hideMark/>
              </w:tcPr>
            </w:tcPrChange>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Change w:id="4950" w:author="Brian Bohman" w:date="2021-10-27T05:58:00Z">
              <w:tcPr>
                <w:tcW w:w="864" w:type="dxa"/>
                <w:vAlign w:val="center"/>
                <w:hideMark/>
              </w:tcPr>
            </w:tcPrChange>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51" w:author="Brian Bohman" w:date="2021-10-27T05:58:00Z">
              <w:tcPr>
                <w:tcW w:w="1152" w:type="dxa"/>
                <w:vAlign w:val="center"/>
                <w:hideMark/>
              </w:tcPr>
            </w:tcPrChange>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52" w:author="Brian Bohman" w:date="2021-10-27T05:58:00Z">
              <w:tcPr>
                <w:tcW w:w="504" w:type="dxa"/>
                <w:vAlign w:val="center"/>
                <w:hideMark/>
              </w:tcPr>
            </w:tcPrChange>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Change w:id="4953" w:author="Brian Bohman" w:date="2021-10-27T05:58:00Z">
              <w:tcPr>
                <w:tcW w:w="1008" w:type="dxa"/>
                <w:vAlign w:val="center"/>
                <w:hideMark/>
              </w:tcPr>
            </w:tcPrChange>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Change w:id="4954" w:author="Brian Bohman" w:date="2021-10-27T05:58:00Z">
              <w:tcPr>
                <w:tcW w:w="1008" w:type="dxa"/>
                <w:vAlign w:val="center"/>
                <w:hideMark/>
              </w:tcPr>
            </w:tcPrChange>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55" w:author="Brian Bohman" w:date="2021-10-27T05:58:00Z">
              <w:tcPr>
                <w:tcW w:w="720" w:type="dxa"/>
                <w:vAlign w:val="center"/>
                <w:hideMark/>
              </w:tcPr>
            </w:tcPrChange>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Change w:id="4956" w:author="Brian Bohman" w:date="2021-10-27T05:58:00Z">
              <w:tcPr>
                <w:tcW w:w="1008" w:type="dxa"/>
                <w:vAlign w:val="center"/>
                <w:hideMark/>
              </w:tcPr>
            </w:tcPrChange>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4957" w:author="Brian Bohman" w:date="2021-10-27T05:58:00Z">
              <w:tcPr>
                <w:tcW w:w="1152" w:type="dxa"/>
                <w:vAlign w:val="center"/>
                <w:hideMark/>
              </w:tcPr>
            </w:tcPrChange>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440" w:type="dxa"/>
            <w:vAlign w:val="center"/>
            <w:hideMark/>
            <w:tcPrChange w:id="4958" w:author="Brian Bohman" w:date="2021-10-27T05:58:00Z">
              <w:tcPr>
                <w:tcW w:w="1008" w:type="dxa"/>
                <w:vAlign w:val="center"/>
                <w:hideMark/>
              </w:tcPr>
            </w:tcPrChange>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B7874E1" w14:textId="77777777" w:rsidTr="00E419CD">
        <w:trPr>
          <w:trHeight w:val="165"/>
          <w:trPrChange w:id="4959" w:author="Brian Bohman" w:date="2021-10-27T05:58:00Z">
            <w:trPr>
              <w:trHeight w:val="165"/>
            </w:trPr>
          </w:trPrChange>
        </w:trPr>
        <w:tc>
          <w:tcPr>
            <w:tcW w:w="360" w:type="dxa"/>
            <w:vAlign w:val="center"/>
            <w:hideMark/>
            <w:tcPrChange w:id="4960" w:author="Brian Bohman" w:date="2021-10-27T05:58:00Z">
              <w:tcPr>
                <w:tcW w:w="360" w:type="dxa"/>
                <w:vAlign w:val="center"/>
                <w:hideMark/>
              </w:tcPr>
            </w:tcPrChange>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Change w:id="4961" w:author="Brian Bohman" w:date="2021-10-27T05:58:00Z">
              <w:tcPr>
                <w:tcW w:w="864" w:type="dxa"/>
                <w:vAlign w:val="center"/>
                <w:hideMark/>
              </w:tcPr>
            </w:tcPrChange>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62" w:author="Brian Bohman" w:date="2021-10-27T05:58:00Z">
              <w:tcPr>
                <w:tcW w:w="1152" w:type="dxa"/>
                <w:vAlign w:val="center"/>
                <w:hideMark/>
              </w:tcPr>
            </w:tcPrChange>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63" w:author="Brian Bohman" w:date="2021-10-27T05:58:00Z">
              <w:tcPr>
                <w:tcW w:w="504" w:type="dxa"/>
                <w:vAlign w:val="center"/>
                <w:hideMark/>
              </w:tcPr>
            </w:tcPrChange>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64" w:author="Brian Bohman" w:date="2021-10-27T05:58:00Z">
              <w:tcPr>
                <w:tcW w:w="1008" w:type="dxa"/>
                <w:vAlign w:val="center"/>
                <w:hideMark/>
              </w:tcPr>
            </w:tcPrChange>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65" w:author="Brian Bohman" w:date="2021-10-27T05:58:00Z">
              <w:tcPr>
                <w:tcW w:w="1008" w:type="dxa"/>
                <w:vAlign w:val="center"/>
                <w:hideMark/>
              </w:tcPr>
            </w:tcPrChange>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66" w:author="Brian Bohman" w:date="2021-10-27T05:58:00Z">
              <w:tcPr>
                <w:tcW w:w="720" w:type="dxa"/>
                <w:vAlign w:val="center"/>
                <w:hideMark/>
              </w:tcPr>
            </w:tcPrChange>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67" w:author="Brian Bohman" w:date="2021-10-27T05:58:00Z">
              <w:tcPr>
                <w:tcW w:w="1008" w:type="dxa"/>
                <w:vAlign w:val="center"/>
                <w:hideMark/>
              </w:tcPr>
            </w:tcPrChange>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4968" w:author="Brian Bohman" w:date="2021-10-27T05:58:00Z">
              <w:tcPr>
                <w:tcW w:w="1152" w:type="dxa"/>
                <w:vAlign w:val="center"/>
                <w:hideMark/>
              </w:tcPr>
            </w:tcPrChange>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440" w:type="dxa"/>
            <w:vAlign w:val="center"/>
            <w:hideMark/>
            <w:tcPrChange w:id="4969" w:author="Brian Bohman" w:date="2021-10-27T05:58:00Z">
              <w:tcPr>
                <w:tcW w:w="1008" w:type="dxa"/>
                <w:vAlign w:val="center"/>
                <w:hideMark/>
              </w:tcPr>
            </w:tcPrChange>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19CD" w:rsidRPr="009B3DCC" w14:paraId="31FEFDB7" w14:textId="77777777" w:rsidTr="00E419CD">
        <w:trPr>
          <w:trHeight w:val="165"/>
          <w:trPrChange w:id="4970" w:author="Brian Bohman" w:date="2021-10-27T05:58:00Z">
            <w:trPr>
              <w:trHeight w:val="165"/>
            </w:trPr>
          </w:trPrChange>
        </w:trPr>
        <w:tc>
          <w:tcPr>
            <w:tcW w:w="360" w:type="dxa"/>
            <w:vAlign w:val="center"/>
            <w:hideMark/>
            <w:tcPrChange w:id="4971" w:author="Brian Bohman" w:date="2021-10-27T05:58:00Z">
              <w:tcPr>
                <w:tcW w:w="360" w:type="dxa"/>
                <w:vAlign w:val="center"/>
                <w:hideMark/>
              </w:tcPr>
            </w:tcPrChange>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Change w:id="4972" w:author="Brian Bohman" w:date="2021-10-27T05:58:00Z">
              <w:tcPr>
                <w:tcW w:w="864" w:type="dxa"/>
                <w:vAlign w:val="center"/>
                <w:hideMark/>
              </w:tcPr>
            </w:tcPrChange>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73" w:author="Brian Bohman" w:date="2021-10-27T05:58:00Z">
              <w:tcPr>
                <w:tcW w:w="1152" w:type="dxa"/>
                <w:vAlign w:val="center"/>
                <w:hideMark/>
              </w:tcPr>
            </w:tcPrChange>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74" w:author="Brian Bohman" w:date="2021-10-27T05:58:00Z">
              <w:tcPr>
                <w:tcW w:w="504" w:type="dxa"/>
                <w:vAlign w:val="center"/>
                <w:hideMark/>
              </w:tcPr>
            </w:tcPrChange>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75" w:author="Brian Bohman" w:date="2021-10-27T05:58:00Z">
              <w:tcPr>
                <w:tcW w:w="1008" w:type="dxa"/>
                <w:vAlign w:val="center"/>
                <w:hideMark/>
              </w:tcPr>
            </w:tcPrChange>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76" w:author="Brian Bohman" w:date="2021-10-27T05:58:00Z">
              <w:tcPr>
                <w:tcW w:w="1008" w:type="dxa"/>
                <w:vAlign w:val="center"/>
                <w:hideMark/>
              </w:tcPr>
            </w:tcPrChange>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77" w:author="Brian Bohman" w:date="2021-10-27T05:58:00Z">
              <w:tcPr>
                <w:tcW w:w="720" w:type="dxa"/>
                <w:vAlign w:val="center"/>
                <w:hideMark/>
              </w:tcPr>
            </w:tcPrChange>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78" w:author="Brian Bohman" w:date="2021-10-27T05:58:00Z">
              <w:tcPr>
                <w:tcW w:w="1008" w:type="dxa"/>
                <w:vAlign w:val="center"/>
                <w:hideMark/>
              </w:tcPr>
            </w:tcPrChange>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4979" w:author="Brian Bohman" w:date="2021-10-27T05:58:00Z">
              <w:tcPr>
                <w:tcW w:w="1152" w:type="dxa"/>
                <w:vAlign w:val="center"/>
                <w:hideMark/>
              </w:tcPr>
            </w:tcPrChange>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440" w:type="dxa"/>
            <w:vAlign w:val="center"/>
            <w:hideMark/>
            <w:tcPrChange w:id="4980" w:author="Brian Bohman" w:date="2021-10-27T05:58:00Z">
              <w:tcPr>
                <w:tcW w:w="1008" w:type="dxa"/>
                <w:vAlign w:val="center"/>
                <w:hideMark/>
              </w:tcPr>
            </w:tcPrChange>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6DADCA01" w14:textId="77777777" w:rsidTr="00E419CD">
        <w:trPr>
          <w:trHeight w:val="165"/>
          <w:trPrChange w:id="4981" w:author="Brian Bohman" w:date="2021-10-27T05:58:00Z">
            <w:trPr>
              <w:trHeight w:val="165"/>
            </w:trPr>
          </w:trPrChange>
        </w:trPr>
        <w:tc>
          <w:tcPr>
            <w:tcW w:w="360" w:type="dxa"/>
            <w:vAlign w:val="center"/>
            <w:hideMark/>
            <w:tcPrChange w:id="4982" w:author="Brian Bohman" w:date="2021-10-27T05:58:00Z">
              <w:tcPr>
                <w:tcW w:w="360" w:type="dxa"/>
                <w:vAlign w:val="center"/>
                <w:hideMark/>
              </w:tcPr>
            </w:tcPrChange>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Change w:id="4983" w:author="Brian Bohman" w:date="2021-10-27T05:58:00Z">
              <w:tcPr>
                <w:tcW w:w="864" w:type="dxa"/>
                <w:vAlign w:val="center"/>
                <w:hideMark/>
              </w:tcPr>
            </w:tcPrChange>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84" w:author="Brian Bohman" w:date="2021-10-27T05:58:00Z">
              <w:tcPr>
                <w:tcW w:w="1152" w:type="dxa"/>
                <w:vAlign w:val="center"/>
                <w:hideMark/>
              </w:tcPr>
            </w:tcPrChange>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85" w:author="Brian Bohman" w:date="2021-10-27T05:58:00Z">
              <w:tcPr>
                <w:tcW w:w="504" w:type="dxa"/>
                <w:vAlign w:val="center"/>
                <w:hideMark/>
              </w:tcPr>
            </w:tcPrChange>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86" w:author="Brian Bohman" w:date="2021-10-27T05:58:00Z">
              <w:tcPr>
                <w:tcW w:w="1008" w:type="dxa"/>
                <w:vAlign w:val="center"/>
                <w:hideMark/>
              </w:tcPr>
            </w:tcPrChange>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87" w:author="Brian Bohman" w:date="2021-10-27T05:58:00Z">
              <w:tcPr>
                <w:tcW w:w="1008" w:type="dxa"/>
                <w:vAlign w:val="center"/>
                <w:hideMark/>
              </w:tcPr>
            </w:tcPrChange>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88" w:author="Brian Bohman" w:date="2021-10-27T05:58:00Z">
              <w:tcPr>
                <w:tcW w:w="720" w:type="dxa"/>
                <w:vAlign w:val="center"/>
                <w:hideMark/>
              </w:tcPr>
            </w:tcPrChange>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4989" w:author="Brian Bohman" w:date="2021-10-27T05:58:00Z">
              <w:tcPr>
                <w:tcW w:w="1008" w:type="dxa"/>
                <w:vAlign w:val="center"/>
                <w:hideMark/>
              </w:tcPr>
            </w:tcPrChange>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4990" w:author="Brian Bohman" w:date="2021-10-27T05:58:00Z">
              <w:tcPr>
                <w:tcW w:w="1152" w:type="dxa"/>
                <w:vAlign w:val="center"/>
                <w:hideMark/>
              </w:tcPr>
            </w:tcPrChange>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4991" w:author="Brian Bohman" w:date="2021-10-27T05:58:00Z">
              <w:tcPr>
                <w:tcW w:w="1008" w:type="dxa"/>
                <w:vAlign w:val="center"/>
                <w:hideMark/>
              </w:tcPr>
            </w:tcPrChange>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7AB64D71" w14:textId="77777777" w:rsidTr="00E419CD">
        <w:trPr>
          <w:trHeight w:val="165"/>
          <w:trPrChange w:id="4992" w:author="Brian Bohman" w:date="2021-10-27T05:58:00Z">
            <w:trPr>
              <w:trHeight w:val="165"/>
            </w:trPr>
          </w:trPrChange>
        </w:trPr>
        <w:tc>
          <w:tcPr>
            <w:tcW w:w="360" w:type="dxa"/>
            <w:vAlign w:val="center"/>
            <w:hideMark/>
            <w:tcPrChange w:id="4993" w:author="Brian Bohman" w:date="2021-10-27T05:58:00Z">
              <w:tcPr>
                <w:tcW w:w="360" w:type="dxa"/>
                <w:vAlign w:val="center"/>
                <w:hideMark/>
              </w:tcPr>
            </w:tcPrChange>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Change w:id="4994" w:author="Brian Bohman" w:date="2021-10-27T05:58:00Z">
              <w:tcPr>
                <w:tcW w:w="864" w:type="dxa"/>
                <w:vAlign w:val="center"/>
                <w:hideMark/>
              </w:tcPr>
            </w:tcPrChange>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4995" w:author="Brian Bohman" w:date="2021-10-27T05:58:00Z">
              <w:tcPr>
                <w:tcW w:w="1152" w:type="dxa"/>
                <w:vAlign w:val="center"/>
                <w:hideMark/>
              </w:tcPr>
            </w:tcPrChange>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4996" w:author="Brian Bohman" w:date="2021-10-27T05:58:00Z">
              <w:tcPr>
                <w:tcW w:w="504" w:type="dxa"/>
                <w:vAlign w:val="center"/>
                <w:hideMark/>
              </w:tcPr>
            </w:tcPrChange>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4997" w:author="Brian Bohman" w:date="2021-10-27T05:58:00Z">
              <w:tcPr>
                <w:tcW w:w="1008" w:type="dxa"/>
                <w:vAlign w:val="center"/>
                <w:hideMark/>
              </w:tcPr>
            </w:tcPrChange>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4998" w:author="Brian Bohman" w:date="2021-10-27T05:58:00Z">
              <w:tcPr>
                <w:tcW w:w="1008" w:type="dxa"/>
                <w:vAlign w:val="center"/>
                <w:hideMark/>
              </w:tcPr>
            </w:tcPrChange>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4999" w:author="Brian Bohman" w:date="2021-10-27T05:58:00Z">
              <w:tcPr>
                <w:tcW w:w="720" w:type="dxa"/>
                <w:vAlign w:val="center"/>
                <w:hideMark/>
              </w:tcPr>
            </w:tcPrChange>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00" w:author="Brian Bohman" w:date="2021-10-27T05:58:00Z">
              <w:tcPr>
                <w:tcW w:w="1008" w:type="dxa"/>
                <w:vAlign w:val="center"/>
                <w:hideMark/>
              </w:tcPr>
            </w:tcPrChange>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01" w:author="Brian Bohman" w:date="2021-10-27T05:58:00Z">
              <w:tcPr>
                <w:tcW w:w="1152" w:type="dxa"/>
                <w:vAlign w:val="center"/>
                <w:hideMark/>
              </w:tcPr>
            </w:tcPrChange>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440" w:type="dxa"/>
            <w:vAlign w:val="center"/>
            <w:hideMark/>
            <w:tcPrChange w:id="5002" w:author="Brian Bohman" w:date="2021-10-27T05:58:00Z">
              <w:tcPr>
                <w:tcW w:w="1008" w:type="dxa"/>
                <w:vAlign w:val="center"/>
                <w:hideMark/>
              </w:tcPr>
            </w:tcPrChange>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19CD" w:rsidRPr="009B3DCC" w14:paraId="16FF41A3" w14:textId="77777777" w:rsidTr="00E419CD">
        <w:trPr>
          <w:trHeight w:val="165"/>
          <w:trPrChange w:id="5003" w:author="Brian Bohman" w:date="2021-10-27T05:58:00Z">
            <w:trPr>
              <w:trHeight w:val="165"/>
            </w:trPr>
          </w:trPrChange>
        </w:trPr>
        <w:tc>
          <w:tcPr>
            <w:tcW w:w="360" w:type="dxa"/>
            <w:vAlign w:val="center"/>
            <w:hideMark/>
            <w:tcPrChange w:id="5004" w:author="Brian Bohman" w:date="2021-10-27T05:58:00Z">
              <w:tcPr>
                <w:tcW w:w="360" w:type="dxa"/>
                <w:vAlign w:val="center"/>
                <w:hideMark/>
              </w:tcPr>
            </w:tcPrChange>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Change w:id="5005" w:author="Brian Bohman" w:date="2021-10-27T05:58:00Z">
              <w:tcPr>
                <w:tcW w:w="864" w:type="dxa"/>
                <w:vAlign w:val="center"/>
                <w:hideMark/>
              </w:tcPr>
            </w:tcPrChange>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06" w:author="Brian Bohman" w:date="2021-10-27T05:58:00Z">
              <w:tcPr>
                <w:tcW w:w="1152" w:type="dxa"/>
                <w:vAlign w:val="center"/>
                <w:hideMark/>
              </w:tcPr>
            </w:tcPrChange>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07" w:author="Brian Bohman" w:date="2021-10-27T05:58:00Z">
              <w:tcPr>
                <w:tcW w:w="504" w:type="dxa"/>
                <w:vAlign w:val="center"/>
                <w:hideMark/>
              </w:tcPr>
            </w:tcPrChange>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08" w:author="Brian Bohman" w:date="2021-10-27T05:58:00Z">
              <w:tcPr>
                <w:tcW w:w="1008" w:type="dxa"/>
                <w:vAlign w:val="center"/>
                <w:hideMark/>
              </w:tcPr>
            </w:tcPrChange>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09" w:author="Brian Bohman" w:date="2021-10-27T05:58:00Z">
              <w:tcPr>
                <w:tcW w:w="1008" w:type="dxa"/>
                <w:vAlign w:val="center"/>
                <w:hideMark/>
              </w:tcPr>
            </w:tcPrChange>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10" w:author="Brian Bohman" w:date="2021-10-27T05:58:00Z">
              <w:tcPr>
                <w:tcW w:w="720" w:type="dxa"/>
                <w:vAlign w:val="center"/>
                <w:hideMark/>
              </w:tcPr>
            </w:tcPrChange>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11" w:author="Brian Bohman" w:date="2021-10-27T05:58:00Z">
              <w:tcPr>
                <w:tcW w:w="1008" w:type="dxa"/>
                <w:vAlign w:val="center"/>
                <w:hideMark/>
              </w:tcPr>
            </w:tcPrChange>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12" w:author="Brian Bohman" w:date="2021-10-27T05:58:00Z">
              <w:tcPr>
                <w:tcW w:w="1152" w:type="dxa"/>
                <w:vAlign w:val="center"/>
                <w:hideMark/>
              </w:tcPr>
            </w:tcPrChange>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5013" w:author="Brian Bohman" w:date="2021-10-27T05:58:00Z">
              <w:tcPr>
                <w:tcW w:w="1008" w:type="dxa"/>
                <w:vAlign w:val="center"/>
                <w:hideMark/>
              </w:tcPr>
            </w:tcPrChange>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77C13CD2" w14:textId="77777777" w:rsidTr="00E419CD">
        <w:trPr>
          <w:trHeight w:val="165"/>
          <w:trPrChange w:id="5014" w:author="Brian Bohman" w:date="2021-10-27T05:58:00Z">
            <w:trPr>
              <w:trHeight w:val="165"/>
            </w:trPr>
          </w:trPrChange>
        </w:trPr>
        <w:tc>
          <w:tcPr>
            <w:tcW w:w="360" w:type="dxa"/>
            <w:vAlign w:val="center"/>
            <w:hideMark/>
            <w:tcPrChange w:id="5015" w:author="Brian Bohman" w:date="2021-10-27T05:58:00Z">
              <w:tcPr>
                <w:tcW w:w="360" w:type="dxa"/>
                <w:vAlign w:val="center"/>
                <w:hideMark/>
              </w:tcPr>
            </w:tcPrChange>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Change w:id="5016" w:author="Brian Bohman" w:date="2021-10-27T05:58:00Z">
              <w:tcPr>
                <w:tcW w:w="864" w:type="dxa"/>
                <w:vAlign w:val="center"/>
                <w:hideMark/>
              </w:tcPr>
            </w:tcPrChange>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17" w:author="Brian Bohman" w:date="2021-10-27T05:58:00Z">
              <w:tcPr>
                <w:tcW w:w="1152" w:type="dxa"/>
                <w:vAlign w:val="center"/>
                <w:hideMark/>
              </w:tcPr>
            </w:tcPrChange>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18" w:author="Brian Bohman" w:date="2021-10-27T05:58:00Z">
              <w:tcPr>
                <w:tcW w:w="504" w:type="dxa"/>
                <w:vAlign w:val="center"/>
                <w:hideMark/>
              </w:tcPr>
            </w:tcPrChange>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Change w:id="5019" w:author="Brian Bohman" w:date="2021-10-27T05:58:00Z">
              <w:tcPr>
                <w:tcW w:w="1008" w:type="dxa"/>
                <w:vAlign w:val="center"/>
                <w:hideMark/>
              </w:tcPr>
            </w:tcPrChange>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Change w:id="5020" w:author="Brian Bohman" w:date="2021-10-27T05:58:00Z">
              <w:tcPr>
                <w:tcW w:w="1008" w:type="dxa"/>
                <w:vAlign w:val="center"/>
                <w:hideMark/>
              </w:tcPr>
            </w:tcPrChange>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21" w:author="Brian Bohman" w:date="2021-10-27T05:58:00Z">
              <w:tcPr>
                <w:tcW w:w="720" w:type="dxa"/>
                <w:vAlign w:val="center"/>
                <w:hideMark/>
              </w:tcPr>
            </w:tcPrChange>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22" w:author="Brian Bohman" w:date="2021-10-27T05:58:00Z">
              <w:tcPr>
                <w:tcW w:w="1008" w:type="dxa"/>
                <w:vAlign w:val="center"/>
                <w:hideMark/>
              </w:tcPr>
            </w:tcPrChange>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23" w:author="Brian Bohman" w:date="2021-10-27T05:58:00Z">
              <w:tcPr>
                <w:tcW w:w="1152" w:type="dxa"/>
                <w:vAlign w:val="center"/>
                <w:hideMark/>
              </w:tcPr>
            </w:tcPrChange>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440" w:type="dxa"/>
            <w:vAlign w:val="center"/>
            <w:hideMark/>
            <w:tcPrChange w:id="5024" w:author="Brian Bohman" w:date="2021-10-27T05:58:00Z">
              <w:tcPr>
                <w:tcW w:w="1008" w:type="dxa"/>
                <w:vAlign w:val="center"/>
                <w:hideMark/>
              </w:tcPr>
            </w:tcPrChange>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19CD" w:rsidRPr="009B3DCC" w14:paraId="39F17AE0" w14:textId="77777777" w:rsidTr="00E419CD">
        <w:trPr>
          <w:trHeight w:val="180"/>
          <w:trPrChange w:id="5025" w:author="Brian Bohman" w:date="2021-10-27T05:58:00Z">
            <w:trPr>
              <w:trHeight w:val="180"/>
            </w:trPr>
          </w:trPrChange>
        </w:trPr>
        <w:tc>
          <w:tcPr>
            <w:tcW w:w="360" w:type="dxa"/>
            <w:vAlign w:val="center"/>
            <w:hideMark/>
            <w:tcPrChange w:id="5026" w:author="Brian Bohman" w:date="2021-10-27T05:58:00Z">
              <w:tcPr>
                <w:tcW w:w="360" w:type="dxa"/>
                <w:vAlign w:val="center"/>
                <w:hideMark/>
              </w:tcPr>
            </w:tcPrChange>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Change w:id="5027" w:author="Brian Bohman" w:date="2021-10-27T05:58:00Z">
              <w:tcPr>
                <w:tcW w:w="864" w:type="dxa"/>
                <w:vAlign w:val="center"/>
                <w:hideMark/>
              </w:tcPr>
            </w:tcPrChange>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28" w:author="Brian Bohman" w:date="2021-10-27T05:58:00Z">
              <w:tcPr>
                <w:tcW w:w="1152" w:type="dxa"/>
                <w:vAlign w:val="center"/>
                <w:hideMark/>
              </w:tcPr>
            </w:tcPrChange>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29" w:author="Brian Bohman" w:date="2021-10-27T05:58:00Z">
              <w:tcPr>
                <w:tcW w:w="504" w:type="dxa"/>
                <w:vAlign w:val="center"/>
                <w:hideMark/>
              </w:tcPr>
            </w:tcPrChange>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30" w:author="Brian Bohman" w:date="2021-10-27T05:58:00Z">
              <w:tcPr>
                <w:tcW w:w="1008" w:type="dxa"/>
                <w:vAlign w:val="center"/>
                <w:hideMark/>
              </w:tcPr>
            </w:tcPrChange>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31" w:author="Brian Bohman" w:date="2021-10-27T05:58:00Z">
              <w:tcPr>
                <w:tcW w:w="1008" w:type="dxa"/>
                <w:vAlign w:val="center"/>
                <w:hideMark/>
              </w:tcPr>
            </w:tcPrChange>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32" w:author="Brian Bohman" w:date="2021-10-27T05:58:00Z">
              <w:tcPr>
                <w:tcW w:w="720" w:type="dxa"/>
                <w:vAlign w:val="center"/>
                <w:hideMark/>
              </w:tcPr>
            </w:tcPrChange>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33" w:author="Brian Bohman" w:date="2021-10-27T05:58:00Z">
              <w:tcPr>
                <w:tcW w:w="1008" w:type="dxa"/>
                <w:vAlign w:val="center"/>
                <w:hideMark/>
              </w:tcPr>
            </w:tcPrChange>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034" w:author="Brian Bohman" w:date="2021-10-27T05:58:00Z">
              <w:tcPr>
                <w:tcW w:w="1152" w:type="dxa"/>
                <w:vAlign w:val="center"/>
                <w:hideMark/>
              </w:tcPr>
            </w:tcPrChange>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440" w:type="dxa"/>
            <w:vAlign w:val="center"/>
            <w:hideMark/>
            <w:tcPrChange w:id="5035" w:author="Brian Bohman" w:date="2021-10-27T05:58:00Z">
              <w:tcPr>
                <w:tcW w:w="1008" w:type="dxa"/>
                <w:vAlign w:val="center"/>
                <w:hideMark/>
              </w:tcPr>
            </w:tcPrChange>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19CD" w:rsidRPr="009B3DCC" w14:paraId="3474C301" w14:textId="77777777" w:rsidTr="00E419CD">
        <w:trPr>
          <w:trHeight w:val="165"/>
          <w:trPrChange w:id="5036" w:author="Brian Bohman" w:date="2021-10-27T05:58:00Z">
            <w:trPr>
              <w:trHeight w:val="165"/>
            </w:trPr>
          </w:trPrChange>
        </w:trPr>
        <w:tc>
          <w:tcPr>
            <w:tcW w:w="360" w:type="dxa"/>
            <w:vAlign w:val="center"/>
            <w:hideMark/>
            <w:tcPrChange w:id="5037" w:author="Brian Bohman" w:date="2021-10-27T05:58:00Z">
              <w:tcPr>
                <w:tcW w:w="360" w:type="dxa"/>
                <w:vAlign w:val="center"/>
                <w:hideMark/>
              </w:tcPr>
            </w:tcPrChange>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Change w:id="5038" w:author="Brian Bohman" w:date="2021-10-27T05:58:00Z">
              <w:tcPr>
                <w:tcW w:w="864" w:type="dxa"/>
                <w:vAlign w:val="center"/>
                <w:hideMark/>
              </w:tcPr>
            </w:tcPrChange>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39" w:author="Brian Bohman" w:date="2021-10-27T05:58:00Z">
              <w:tcPr>
                <w:tcW w:w="1152" w:type="dxa"/>
                <w:vAlign w:val="center"/>
                <w:hideMark/>
              </w:tcPr>
            </w:tcPrChange>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40" w:author="Brian Bohman" w:date="2021-10-27T05:58:00Z">
              <w:tcPr>
                <w:tcW w:w="504" w:type="dxa"/>
                <w:vAlign w:val="center"/>
                <w:hideMark/>
              </w:tcPr>
            </w:tcPrChange>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41" w:author="Brian Bohman" w:date="2021-10-27T05:58:00Z">
              <w:tcPr>
                <w:tcW w:w="1008" w:type="dxa"/>
                <w:vAlign w:val="center"/>
                <w:hideMark/>
              </w:tcPr>
            </w:tcPrChange>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42" w:author="Brian Bohman" w:date="2021-10-27T05:58:00Z">
              <w:tcPr>
                <w:tcW w:w="1008" w:type="dxa"/>
                <w:vAlign w:val="center"/>
                <w:hideMark/>
              </w:tcPr>
            </w:tcPrChange>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43" w:author="Brian Bohman" w:date="2021-10-27T05:58:00Z">
              <w:tcPr>
                <w:tcW w:w="720" w:type="dxa"/>
                <w:vAlign w:val="center"/>
                <w:hideMark/>
              </w:tcPr>
            </w:tcPrChange>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44" w:author="Brian Bohman" w:date="2021-10-27T05:58:00Z">
              <w:tcPr>
                <w:tcW w:w="1008" w:type="dxa"/>
                <w:vAlign w:val="center"/>
                <w:hideMark/>
              </w:tcPr>
            </w:tcPrChange>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045" w:author="Brian Bohman" w:date="2021-10-27T05:58:00Z">
              <w:tcPr>
                <w:tcW w:w="1152" w:type="dxa"/>
                <w:vAlign w:val="center"/>
                <w:hideMark/>
              </w:tcPr>
            </w:tcPrChange>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046" w:author="Brian Bohman" w:date="2021-10-27T05:58:00Z">
              <w:tcPr>
                <w:tcW w:w="1008" w:type="dxa"/>
                <w:vAlign w:val="center"/>
                <w:hideMark/>
              </w:tcPr>
            </w:tcPrChange>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19CD" w:rsidRPr="009B3DCC" w14:paraId="743EEF35" w14:textId="77777777" w:rsidTr="00E419CD">
        <w:trPr>
          <w:trHeight w:val="165"/>
          <w:trPrChange w:id="5047" w:author="Brian Bohman" w:date="2021-10-27T05:58:00Z">
            <w:trPr>
              <w:trHeight w:val="165"/>
            </w:trPr>
          </w:trPrChange>
        </w:trPr>
        <w:tc>
          <w:tcPr>
            <w:tcW w:w="360" w:type="dxa"/>
            <w:vAlign w:val="center"/>
            <w:hideMark/>
            <w:tcPrChange w:id="5048" w:author="Brian Bohman" w:date="2021-10-27T05:58:00Z">
              <w:tcPr>
                <w:tcW w:w="360" w:type="dxa"/>
                <w:vAlign w:val="center"/>
                <w:hideMark/>
              </w:tcPr>
            </w:tcPrChange>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Change w:id="5049" w:author="Brian Bohman" w:date="2021-10-27T05:58:00Z">
              <w:tcPr>
                <w:tcW w:w="864" w:type="dxa"/>
                <w:vAlign w:val="center"/>
                <w:hideMark/>
              </w:tcPr>
            </w:tcPrChange>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50" w:author="Brian Bohman" w:date="2021-10-27T05:58:00Z">
              <w:tcPr>
                <w:tcW w:w="1152" w:type="dxa"/>
                <w:vAlign w:val="center"/>
                <w:hideMark/>
              </w:tcPr>
            </w:tcPrChange>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51" w:author="Brian Bohman" w:date="2021-10-27T05:58:00Z">
              <w:tcPr>
                <w:tcW w:w="504" w:type="dxa"/>
                <w:vAlign w:val="center"/>
                <w:hideMark/>
              </w:tcPr>
            </w:tcPrChange>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52" w:author="Brian Bohman" w:date="2021-10-27T05:58:00Z">
              <w:tcPr>
                <w:tcW w:w="1008" w:type="dxa"/>
                <w:vAlign w:val="center"/>
                <w:hideMark/>
              </w:tcPr>
            </w:tcPrChange>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53" w:author="Brian Bohman" w:date="2021-10-27T05:58:00Z">
              <w:tcPr>
                <w:tcW w:w="1008" w:type="dxa"/>
                <w:vAlign w:val="center"/>
                <w:hideMark/>
              </w:tcPr>
            </w:tcPrChange>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54" w:author="Brian Bohman" w:date="2021-10-27T05:58:00Z">
              <w:tcPr>
                <w:tcW w:w="720" w:type="dxa"/>
                <w:vAlign w:val="center"/>
                <w:hideMark/>
              </w:tcPr>
            </w:tcPrChange>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55" w:author="Brian Bohman" w:date="2021-10-27T05:58:00Z">
              <w:tcPr>
                <w:tcW w:w="1008" w:type="dxa"/>
                <w:vAlign w:val="center"/>
                <w:hideMark/>
              </w:tcPr>
            </w:tcPrChange>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056" w:author="Brian Bohman" w:date="2021-10-27T05:58:00Z">
              <w:tcPr>
                <w:tcW w:w="1152" w:type="dxa"/>
                <w:vAlign w:val="center"/>
                <w:hideMark/>
              </w:tcPr>
            </w:tcPrChange>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057" w:author="Brian Bohman" w:date="2021-10-27T05:58:00Z">
              <w:tcPr>
                <w:tcW w:w="1008" w:type="dxa"/>
                <w:vAlign w:val="center"/>
                <w:hideMark/>
              </w:tcPr>
            </w:tcPrChange>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19CD" w:rsidRPr="009B3DCC" w14:paraId="1BE19889" w14:textId="77777777" w:rsidTr="00E419CD">
        <w:trPr>
          <w:trHeight w:val="165"/>
          <w:trPrChange w:id="5058" w:author="Brian Bohman" w:date="2021-10-27T05:58:00Z">
            <w:trPr>
              <w:trHeight w:val="165"/>
            </w:trPr>
          </w:trPrChange>
        </w:trPr>
        <w:tc>
          <w:tcPr>
            <w:tcW w:w="360" w:type="dxa"/>
            <w:vAlign w:val="center"/>
            <w:hideMark/>
            <w:tcPrChange w:id="5059" w:author="Brian Bohman" w:date="2021-10-27T05:58:00Z">
              <w:tcPr>
                <w:tcW w:w="360" w:type="dxa"/>
                <w:vAlign w:val="center"/>
                <w:hideMark/>
              </w:tcPr>
            </w:tcPrChange>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Change w:id="5060" w:author="Brian Bohman" w:date="2021-10-27T05:58:00Z">
              <w:tcPr>
                <w:tcW w:w="864" w:type="dxa"/>
                <w:vAlign w:val="center"/>
                <w:hideMark/>
              </w:tcPr>
            </w:tcPrChange>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61" w:author="Brian Bohman" w:date="2021-10-27T05:58:00Z">
              <w:tcPr>
                <w:tcW w:w="1152" w:type="dxa"/>
                <w:vAlign w:val="center"/>
                <w:hideMark/>
              </w:tcPr>
            </w:tcPrChange>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62" w:author="Brian Bohman" w:date="2021-10-27T05:58:00Z">
              <w:tcPr>
                <w:tcW w:w="504" w:type="dxa"/>
                <w:vAlign w:val="center"/>
                <w:hideMark/>
              </w:tcPr>
            </w:tcPrChange>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63" w:author="Brian Bohman" w:date="2021-10-27T05:58:00Z">
              <w:tcPr>
                <w:tcW w:w="1008" w:type="dxa"/>
                <w:vAlign w:val="center"/>
                <w:hideMark/>
              </w:tcPr>
            </w:tcPrChange>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64" w:author="Brian Bohman" w:date="2021-10-27T05:58:00Z">
              <w:tcPr>
                <w:tcW w:w="1008" w:type="dxa"/>
                <w:vAlign w:val="center"/>
                <w:hideMark/>
              </w:tcPr>
            </w:tcPrChange>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65" w:author="Brian Bohman" w:date="2021-10-27T05:58:00Z">
              <w:tcPr>
                <w:tcW w:w="720" w:type="dxa"/>
                <w:vAlign w:val="center"/>
                <w:hideMark/>
              </w:tcPr>
            </w:tcPrChange>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66" w:author="Brian Bohman" w:date="2021-10-27T05:58:00Z">
              <w:tcPr>
                <w:tcW w:w="1008" w:type="dxa"/>
                <w:vAlign w:val="center"/>
                <w:hideMark/>
              </w:tcPr>
            </w:tcPrChange>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067" w:author="Brian Bohman" w:date="2021-10-27T05:58:00Z">
              <w:tcPr>
                <w:tcW w:w="1152" w:type="dxa"/>
                <w:vAlign w:val="center"/>
                <w:hideMark/>
              </w:tcPr>
            </w:tcPrChange>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068" w:author="Brian Bohman" w:date="2021-10-27T05:58:00Z">
              <w:tcPr>
                <w:tcW w:w="1008" w:type="dxa"/>
                <w:vAlign w:val="center"/>
                <w:hideMark/>
              </w:tcPr>
            </w:tcPrChange>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1A701F4E" w14:textId="77777777" w:rsidTr="00E419CD">
        <w:trPr>
          <w:trHeight w:val="165"/>
          <w:trPrChange w:id="5069" w:author="Brian Bohman" w:date="2021-10-27T05:58:00Z">
            <w:trPr>
              <w:trHeight w:val="165"/>
            </w:trPr>
          </w:trPrChange>
        </w:trPr>
        <w:tc>
          <w:tcPr>
            <w:tcW w:w="360" w:type="dxa"/>
            <w:vAlign w:val="center"/>
            <w:hideMark/>
            <w:tcPrChange w:id="5070" w:author="Brian Bohman" w:date="2021-10-27T05:58:00Z">
              <w:tcPr>
                <w:tcW w:w="360" w:type="dxa"/>
                <w:vAlign w:val="center"/>
                <w:hideMark/>
              </w:tcPr>
            </w:tcPrChange>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Change w:id="5071" w:author="Brian Bohman" w:date="2021-10-27T05:58:00Z">
              <w:tcPr>
                <w:tcW w:w="864" w:type="dxa"/>
                <w:vAlign w:val="center"/>
                <w:hideMark/>
              </w:tcPr>
            </w:tcPrChange>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72" w:author="Brian Bohman" w:date="2021-10-27T05:58:00Z">
              <w:tcPr>
                <w:tcW w:w="1152" w:type="dxa"/>
                <w:vAlign w:val="center"/>
                <w:hideMark/>
              </w:tcPr>
            </w:tcPrChange>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73" w:author="Brian Bohman" w:date="2021-10-27T05:58:00Z">
              <w:tcPr>
                <w:tcW w:w="504" w:type="dxa"/>
                <w:vAlign w:val="center"/>
                <w:hideMark/>
              </w:tcPr>
            </w:tcPrChange>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74" w:author="Brian Bohman" w:date="2021-10-27T05:58:00Z">
              <w:tcPr>
                <w:tcW w:w="1008" w:type="dxa"/>
                <w:vAlign w:val="center"/>
                <w:hideMark/>
              </w:tcPr>
            </w:tcPrChange>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75" w:author="Brian Bohman" w:date="2021-10-27T05:58:00Z">
              <w:tcPr>
                <w:tcW w:w="1008" w:type="dxa"/>
                <w:vAlign w:val="center"/>
                <w:hideMark/>
              </w:tcPr>
            </w:tcPrChange>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76" w:author="Brian Bohman" w:date="2021-10-27T05:58:00Z">
              <w:tcPr>
                <w:tcW w:w="720" w:type="dxa"/>
                <w:vAlign w:val="center"/>
                <w:hideMark/>
              </w:tcPr>
            </w:tcPrChange>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77" w:author="Brian Bohman" w:date="2021-10-27T05:58:00Z">
              <w:tcPr>
                <w:tcW w:w="1008" w:type="dxa"/>
                <w:vAlign w:val="center"/>
                <w:hideMark/>
              </w:tcPr>
            </w:tcPrChange>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078" w:author="Brian Bohman" w:date="2021-10-27T05:58:00Z">
              <w:tcPr>
                <w:tcW w:w="1152" w:type="dxa"/>
                <w:vAlign w:val="center"/>
                <w:hideMark/>
              </w:tcPr>
            </w:tcPrChange>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440" w:type="dxa"/>
            <w:vAlign w:val="center"/>
            <w:hideMark/>
            <w:tcPrChange w:id="5079" w:author="Brian Bohman" w:date="2021-10-27T05:58:00Z">
              <w:tcPr>
                <w:tcW w:w="1008" w:type="dxa"/>
                <w:vAlign w:val="center"/>
                <w:hideMark/>
              </w:tcPr>
            </w:tcPrChange>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19CD" w:rsidRPr="009B3DCC" w14:paraId="2ED78642" w14:textId="77777777" w:rsidTr="00E419CD">
        <w:trPr>
          <w:trHeight w:val="165"/>
          <w:trPrChange w:id="5080" w:author="Brian Bohman" w:date="2021-10-27T05:58:00Z">
            <w:trPr>
              <w:trHeight w:val="165"/>
            </w:trPr>
          </w:trPrChange>
        </w:trPr>
        <w:tc>
          <w:tcPr>
            <w:tcW w:w="360" w:type="dxa"/>
            <w:vAlign w:val="center"/>
            <w:hideMark/>
            <w:tcPrChange w:id="5081" w:author="Brian Bohman" w:date="2021-10-27T05:58:00Z">
              <w:tcPr>
                <w:tcW w:w="360" w:type="dxa"/>
                <w:vAlign w:val="center"/>
                <w:hideMark/>
              </w:tcPr>
            </w:tcPrChange>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Change w:id="5082" w:author="Brian Bohman" w:date="2021-10-27T05:58:00Z">
              <w:tcPr>
                <w:tcW w:w="864" w:type="dxa"/>
                <w:vAlign w:val="center"/>
                <w:hideMark/>
              </w:tcPr>
            </w:tcPrChange>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83" w:author="Brian Bohman" w:date="2021-10-27T05:58:00Z">
              <w:tcPr>
                <w:tcW w:w="1152" w:type="dxa"/>
                <w:vAlign w:val="center"/>
                <w:hideMark/>
              </w:tcPr>
            </w:tcPrChange>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84" w:author="Brian Bohman" w:date="2021-10-27T05:58:00Z">
              <w:tcPr>
                <w:tcW w:w="504" w:type="dxa"/>
                <w:vAlign w:val="center"/>
                <w:hideMark/>
              </w:tcPr>
            </w:tcPrChange>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Change w:id="5085" w:author="Brian Bohman" w:date="2021-10-27T05:58:00Z">
              <w:tcPr>
                <w:tcW w:w="1008" w:type="dxa"/>
                <w:vAlign w:val="center"/>
                <w:hideMark/>
              </w:tcPr>
            </w:tcPrChange>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Change w:id="5086" w:author="Brian Bohman" w:date="2021-10-27T05:58:00Z">
              <w:tcPr>
                <w:tcW w:w="1008" w:type="dxa"/>
                <w:vAlign w:val="center"/>
                <w:hideMark/>
              </w:tcPr>
            </w:tcPrChange>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87" w:author="Brian Bohman" w:date="2021-10-27T05:58:00Z">
              <w:tcPr>
                <w:tcW w:w="720" w:type="dxa"/>
                <w:vAlign w:val="center"/>
                <w:hideMark/>
              </w:tcPr>
            </w:tcPrChange>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88" w:author="Brian Bohman" w:date="2021-10-27T05:58:00Z">
              <w:tcPr>
                <w:tcW w:w="1008" w:type="dxa"/>
                <w:vAlign w:val="center"/>
                <w:hideMark/>
              </w:tcPr>
            </w:tcPrChange>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089" w:author="Brian Bohman" w:date="2021-10-27T05:58:00Z">
              <w:tcPr>
                <w:tcW w:w="1152" w:type="dxa"/>
                <w:vAlign w:val="center"/>
                <w:hideMark/>
              </w:tcPr>
            </w:tcPrChange>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440" w:type="dxa"/>
            <w:vAlign w:val="center"/>
            <w:hideMark/>
            <w:tcPrChange w:id="5090" w:author="Brian Bohman" w:date="2021-10-27T05:58:00Z">
              <w:tcPr>
                <w:tcW w:w="1008" w:type="dxa"/>
                <w:vAlign w:val="center"/>
                <w:hideMark/>
              </w:tcPr>
            </w:tcPrChange>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68F05475" w14:textId="77777777" w:rsidTr="00E419CD">
        <w:trPr>
          <w:trHeight w:val="165"/>
          <w:trPrChange w:id="5091" w:author="Brian Bohman" w:date="2021-10-27T05:58:00Z">
            <w:trPr>
              <w:trHeight w:val="165"/>
            </w:trPr>
          </w:trPrChange>
        </w:trPr>
        <w:tc>
          <w:tcPr>
            <w:tcW w:w="360" w:type="dxa"/>
            <w:vAlign w:val="center"/>
            <w:hideMark/>
            <w:tcPrChange w:id="5092" w:author="Brian Bohman" w:date="2021-10-27T05:58:00Z">
              <w:tcPr>
                <w:tcW w:w="360" w:type="dxa"/>
                <w:vAlign w:val="center"/>
                <w:hideMark/>
              </w:tcPr>
            </w:tcPrChange>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Change w:id="5093" w:author="Brian Bohman" w:date="2021-10-27T05:58:00Z">
              <w:tcPr>
                <w:tcW w:w="864" w:type="dxa"/>
                <w:vAlign w:val="center"/>
                <w:hideMark/>
              </w:tcPr>
            </w:tcPrChange>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094" w:author="Brian Bohman" w:date="2021-10-27T05:58:00Z">
              <w:tcPr>
                <w:tcW w:w="1152" w:type="dxa"/>
                <w:vAlign w:val="center"/>
                <w:hideMark/>
              </w:tcPr>
            </w:tcPrChange>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095" w:author="Brian Bohman" w:date="2021-10-27T05:58:00Z">
              <w:tcPr>
                <w:tcW w:w="504" w:type="dxa"/>
                <w:vAlign w:val="center"/>
                <w:hideMark/>
              </w:tcPr>
            </w:tcPrChange>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096" w:author="Brian Bohman" w:date="2021-10-27T05:58:00Z">
              <w:tcPr>
                <w:tcW w:w="1008" w:type="dxa"/>
                <w:vAlign w:val="center"/>
                <w:hideMark/>
              </w:tcPr>
            </w:tcPrChange>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097" w:author="Brian Bohman" w:date="2021-10-27T05:58:00Z">
              <w:tcPr>
                <w:tcW w:w="1008" w:type="dxa"/>
                <w:vAlign w:val="center"/>
                <w:hideMark/>
              </w:tcPr>
            </w:tcPrChange>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098" w:author="Brian Bohman" w:date="2021-10-27T05:58:00Z">
              <w:tcPr>
                <w:tcW w:w="720" w:type="dxa"/>
                <w:vAlign w:val="center"/>
                <w:hideMark/>
              </w:tcPr>
            </w:tcPrChange>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099" w:author="Brian Bohman" w:date="2021-10-27T05:58:00Z">
              <w:tcPr>
                <w:tcW w:w="1008" w:type="dxa"/>
                <w:vAlign w:val="center"/>
                <w:hideMark/>
              </w:tcPr>
            </w:tcPrChange>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00" w:author="Brian Bohman" w:date="2021-10-27T05:58:00Z">
              <w:tcPr>
                <w:tcW w:w="1152" w:type="dxa"/>
                <w:vAlign w:val="center"/>
                <w:hideMark/>
              </w:tcPr>
            </w:tcPrChange>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440" w:type="dxa"/>
            <w:vAlign w:val="center"/>
            <w:hideMark/>
            <w:tcPrChange w:id="5101" w:author="Brian Bohman" w:date="2021-10-27T05:58:00Z">
              <w:tcPr>
                <w:tcW w:w="1008" w:type="dxa"/>
                <w:vAlign w:val="center"/>
                <w:hideMark/>
              </w:tcPr>
            </w:tcPrChange>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8628D19" w14:textId="77777777" w:rsidTr="00E419CD">
        <w:trPr>
          <w:trHeight w:val="165"/>
          <w:trPrChange w:id="5102" w:author="Brian Bohman" w:date="2021-10-27T05:58:00Z">
            <w:trPr>
              <w:trHeight w:val="165"/>
            </w:trPr>
          </w:trPrChange>
        </w:trPr>
        <w:tc>
          <w:tcPr>
            <w:tcW w:w="360" w:type="dxa"/>
            <w:vAlign w:val="center"/>
            <w:hideMark/>
            <w:tcPrChange w:id="5103" w:author="Brian Bohman" w:date="2021-10-27T05:58:00Z">
              <w:tcPr>
                <w:tcW w:w="360" w:type="dxa"/>
                <w:vAlign w:val="center"/>
                <w:hideMark/>
              </w:tcPr>
            </w:tcPrChange>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Change w:id="5104" w:author="Brian Bohman" w:date="2021-10-27T05:58:00Z">
              <w:tcPr>
                <w:tcW w:w="864" w:type="dxa"/>
                <w:vAlign w:val="center"/>
                <w:hideMark/>
              </w:tcPr>
            </w:tcPrChange>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05" w:author="Brian Bohman" w:date="2021-10-27T05:58:00Z">
              <w:tcPr>
                <w:tcW w:w="1152" w:type="dxa"/>
                <w:vAlign w:val="center"/>
                <w:hideMark/>
              </w:tcPr>
            </w:tcPrChange>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06" w:author="Brian Bohman" w:date="2021-10-27T05:58:00Z">
              <w:tcPr>
                <w:tcW w:w="504" w:type="dxa"/>
                <w:vAlign w:val="center"/>
                <w:hideMark/>
              </w:tcPr>
            </w:tcPrChange>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07" w:author="Brian Bohman" w:date="2021-10-27T05:58:00Z">
              <w:tcPr>
                <w:tcW w:w="1008" w:type="dxa"/>
                <w:vAlign w:val="center"/>
                <w:hideMark/>
              </w:tcPr>
            </w:tcPrChange>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08" w:author="Brian Bohman" w:date="2021-10-27T05:58:00Z">
              <w:tcPr>
                <w:tcW w:w="1008" w:type="dxa"/>
                <w:vAlign w:val="center"/>
                <w:hideMark/>
              </w:tcPr>
            </w:tcPrChange>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09" w:author="Brian Bohman" w:date="2021-10-27T05:58:00Z">
              <w:tcPr>
                <w:tcW w:w="720" w:type="dxa"/>
                <w:vAlign w:val="center"/>
                <w:hideMark/>
              </w:tcPr>
            </w:tcPrChange>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10" w:author="Brian Bohman" w:date="2021-10-27T05:58:00Z">
              <w:tcPr>
                <w:tcW w:w="1008" w:type="dxa"/>
                <w:vAlign w:val="center"/>
                <w:hideMark/>
              </w:tcPr>
            </w:tcPrChange>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5111" w:author="Brian Bohman" w:date="2021-10-27T05:58:00Z">
              <w:tcPr>
                <w:tcW w:w="1152" w:type="dxa"/>
                <w:vAlign w:val="center"/>
                <w:hideMark/>
              </w:tcPr>
            </w:tcPrChange>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5112" w:author="Brian Bohman" w:date="2021-10-27T05:58:00Z">
              <w:tcPr>
                <w:tcW w:w="1008" w:type="dxa"/>
                <w:vAlign w:val="center"/>
                <w:hideMark/>
              </w:tcPr>
            </w:tcPrChange>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00DF75C1" w14:textId="77777777" w:rsidTr="00E419CD">
        <w:trPr>
          <w:trHeight w:val="165"/>
          <w:trPrChange w:id="5113" w:author="Brian Bohman" w:date="2021-10-27T05:58:00Z">
            <w:trPr>
              <w:trHeight w:val="165"/>
            </w:trPr>
          </w:trPrChange>
        </w:trPr>
        <w:tc>
          <w:tcPr>
            <w:tcW w:w="360" w:type="dxa"/>
            <w:vAlign w:val="center"/>
            <w:hideMark/>
            <w:tcPrChange w:id="5114" w:author="Brian Bohman" w:date="2021-10-27T05:58:00Z">
              <w:tcPr>
                <w:tcW w:w="360" w:type="dxa"/>
                <w:vAlign w:val="center"/>
                <w:hideMark/>
              </w:tcPr>
            </w:tcPrChange>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Change w:id="5115" w:author="Brian Bohman" w:date="2021-10-27T05:58:00Z">
              <w:tcPr>
                <w:tcW w:w="864" w:type="dxa"/>
                <w:vAlign w:val="center"/>
                <w:hideMark/>
              </w:tcPr>
            </w:tcPrChange>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16" w:author="Brian Bohman" w:date="2021-10-27T05:58:00Z">
              <w:tcPr>
                <w:tcW w:w="1152" w:type="dxa"/>
                <w:vAlign w:val="center"/>
                <w:hideMark/>
              </w:tcPr>
            </w:tcPrChange>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17" w:author="Brian Bohman" w:date="2021-10-27T05:58:00Z">
              <w:tcPr>
                <w:tcW w:w="504" w:type="dxa"/>
                <w:vAlign w:val="center"/>
                <w:hideMark/>
              </w:tcPr>
            </w:tcPrChange>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18" w:author="Brian Bohman" w:date="2021-10-27T05:58:00Z">
              <w:tcPr>
                <w:tcW w:w="1008" w:type="dxa"/>
                <w:vAlign w:val="center"/>
                <w:hideMark/>
              </w:tcPr>
            </w:tcPrChange>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19" w:author="Brian Bohman" w:date="2021-10-27T05:58:00Z">
              <w:tcPr>
                <w:tcW w:w="1008" w:type="dxa"/>
                <w:vAlign w:val="center"/>
                <w:hideMark/>
              </w:tcPr>
            </w:tcPrChange>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20" w:author="Brian Bohman" w:date="2021-10-27T05:58:00Z">
              <w:tcPr>
                <w:tcW w:w="720" w:type="dxa"/>
                <w:vAlign w:val="center"/>
                <w:hideMark/>
              </w:tcPr>
            </w:tcPrChange>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21" w:author="Brian Bohman" w:date="2021-10-27T05:58:00Z">
              <w:tcPr>
                <w:tcW w:w="1008" w:type="dxa"/>
                <w:vAlign w:val="center"/>
                <w:hideMark/>
              </w:tcPr>
            </w:tcPrChange>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22" w:author="Brian Bohman" w:date="2021-10-27T05:58:00Z">
              <w:tcPr>
                <w:tcW w:w="1152" w:type="dxa"/>
                <w:vAlign w:val="center"/>
                <w:hideMark/>
              </w:tcPr>
            </w:tcPrChange>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440" w:type="dxa"/>
            <w:vAlign w:val="center"/>
            <w:hideMark/>
            <w:tcPrChange w:id="5123" w:author="Brian Bohman" w:date="2021-10-27T05:58:00Z">
              <w:tcPr>
                <w:tcW w:w="1008" w:type="dxa"/>
                <w:vAlign w:val="center"/>
                <w:hideMark/>
              </w:tcPr>
            </w:tcPrChange>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5C1285C7" w14:textId="77777777" w:rsidTr="00E419CD">
        <w:trPr>
          <w:trHeight w:val="165"/>
          <w:trPrChange w:id="5124" w:author="Brian Bohman" w:date="2021-10-27T05:58:00Z">
            <w:trPr>
              <w:trHeight w:val="165"/>
            </w:trPr>
          </w:trPrChange>
        </w:trPr>
        <w:tc>
          <w:tcPr>
            <w:tcW w:w="360" w:type="dxa"/>
            <w:vAlign w:val="center"/>
            <w:hideMark/>
            <w:tcPrChange w:id="5125" w:author="Brian Bohman" w:date="2021-10-27T05:58:00Z">
              <w:tcPr>
                <w:tcW w:w="360" w:type="dxa"/>
                <w:vAlign w:val="center"/>
                <w:hideMark/>
              </w:tcPr>
            </w:tcPrChange>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Change w:id="5126" w:author="Brian Bohman" w:date="2021-10-27T05:58:00Z">
              <w:tcPr>
                <w:tcW w:w="864" w:type="dxa"/>
                <w:vAlign w:val="center"/>
                <w:hideMark/>
              </w:tcPr>
            </w:tcPrChange>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27" w:author="Brian Bohman" w:date="2021-10-27T05:58:00Z">
              <w:tcPr>
                <w:tcW w:w="1152" w:type="dxa"/>
                <w:vAlign w:val="center"/>
                <w:hideMark/>
              </w:tcPr>
            </w:tcPrChange>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28" w:author="Brian Bohman" w:date="2021-10-27T05:58:00Z">
              <w:tcPr>
                <w:tcW w:w="504" w:type="dxa"/>
                <w:vAlign w:val="center"/>
                <w:hideMark/>
              </w:tcPr>
            </w:tcPrChange>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29" w:author="Brian Bohman" w:date="2021-10-27T05:58:00Z">
              <w:tcPr>
                <w:tcW w:w="1008" w:type="dxa"/>
                <w:vAlign w:val="center"/>
                <w:hideMark/>
              </w:tcPr>
            </w:tcPrChange>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30" w:author="Brian Bohman" w:date="2021-10-27T05:58:00Z">
              <w:tcPr>
                <w:tcW w:w="1008" w:type="dxa"/>
                <w:vAlign w:val="center"/>
                <w:hideMark/>
              </w:tcPr>
            </w:tcPrChange>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31" w:author="Brian Bohman" w:date="2021-10-27T05:58:00Z">
              <w:tcPr>
                <w:tcW w:w="720" w:type="dxa"/>
                <w:vAlign w:val="center"/>
                <w:hideMark/>
              </w:tcPr>
            </w:tcPrChange>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32" w:author="Brian Bohman" w:date="2021-10-27T05:58:00Z">
              <w:tcPr>
                <w:tcW w:w="1008" w:type="dxa"/>
                <w:vAlign w:val="center"/>
                <w:hideMark/>
              </w:tcPr>
            </w:tcPrChange>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133" w:author="Brian Bohman" w:date="2021-10-27T05:58:00Z">
              <w:tcPr>
                <w:tcW w:w="1152" w:type="dxa"/>
                <w:vAlign w:val="center"/>
                <w:hideMark/>
              </w:tcPr>
            </w:tcPrChange>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440" w:type="dxa"/>
            <w:vAlign w:val="center"/>
            <w:hideMark/>
            <w:tcPrChange w:id="5134" w:author="Brian Bohman" w:date="2021-10-27T05:58:00Z">
              <w:tcPr>
                <w:tcW w:w="1008" w:type="dxa"/>
                <w:vAlign w:val="center"/>
                <w:hideMark/>
              </w:tcPr>
            </w:tcPrChange>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19CD" w:rsidRPr="009B3DCC" w14:paraId="5525F173" w14:textId="77777777" w:rsidTr="00E419CD">
        <w:trPr>
          <w:trHeight w:val="165"/>
          <w:trPrChange w:id="5135" w:author="Brian Bohman" w:date="2021-10-27T05:58:00Z">
            <w:trPr>
              <w:trHeight w:val="165"/>
            </w:trPr>
          </w:trPrChange>
        </w:trPr>
        <w:tc>
          <w:tcPr>
            <w:tcW w:w="360" w:type="dxa"/>
            <w:vAlign w:val="center"/>
            <w:hideMark/>
            <w:tcPrChange w:id="5136" w:author="Brian Bohman" w:date="2021-10-27T05:58:00Z">
              <w:tcPr>
                <w:tcW w:w="360" w:type="dxa"/>
                <w:vAlign w:val="center"/>
                <w:hideMark/>
              </w:tcPr>
            </w:tcPrChange>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Change w:id="5137" w:author="Brian Bohman" w:date="2021-10-27T05:58:00Z">
              <w:tcPr>
                <w:tcW w:w="864" w:type="dxa"/>
                <w:vAlign w:val="center"/>
                <w:hideMark/>
              </w:tcPr>
            </w:tcPrChange>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38" w:author="Brian Bohman" w:date="2021-10-27T05:58:00Z">
              <w:tcPr>
                <w:tcW w:w="1152" w:type="dxa"/>
                <w:vAlign w:val="center"/>
                <w:hideMark/>
              </w:tcPr>
            </w:tcPrChange>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39" w:author="Brian Bohman" w:date="2021-10-27T05:58:00Z">
              <w:tcPr>
                <w:tcW w:w="504" w:type="dxa"/>
                <w:vAlign w:val="center"/>
                <w:hideMark/>
              </w:tcPr>
            </w:tcPrChange>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40" w:author="Brian Bohman" w:date="2021-10-27T05:58:00Z">
              <w:tcPr>
                <w:tcW w:w="1008" w:type="dxa"/>
                <w:vAlign w:val="center"/>
                <w:hideMark/>
              </w:tcPr>
            </w:tcPrChange>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41" w:author="Brian Bohman" w:date="2021-10-27T05:58:00Z">
              <w:tcPr>
                <w:tcW w:w="1008" w:type="dxa"/>
                <w:vAlign w:val="center"/>
                <w:hideMark/>
              </w:tcPr>
            </w:tcPrChange>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42" w:author="Brian Bohman" w:date="2021-10-27T05:58:00Z">
              <w:tcPr>
                <w:tcW w:w="720" w:type="dxa"/>
                <w:vAlign w:val="center"/>
                <w:hideMark/>
              </w:tcPr>
            </w:tcPrChange>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43" w:author="Brian Bohman" w:date="2021-10-27T05:58:00Z">
              <w:tcPr>
                <w:tcW w:w="1008" w:type="dxa"/>
                <w:vAlign w:val="center"/>
                <w:hideMark/>
              </w:tcPr>
            </w:tcPrChange>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44" w:author="Brian Bohman" w:date="2021-10-27T05:58:00Z">
              <w:tcPr>
                <w:tcW w:w="1152" w:type="dxa"/>
                <w:vAlign w:val="center"/>
                <w:hideMark/>
              </w:tcPr>
            </w:tcPrChange>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5145" w:author="Brian Bohman" w:date="2021-10-27T05:58:00Z">
              <w:tcPr>
                <w:tcW w:w="1008" w:type="dxa"/>
                <w:vAlign w:val="center"/>
                <w:hideMark/>
              </w:tcPr>
            </w:tcPrChange>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19CD" w:rsidRPr="009B3DCC" w14:paraId="03DBA728" w14:textId="77777777" w:rsidTr="00E419CD">
        <w:trPr>
          <w:trHeight w:val="165"/>
          <w:trPrChange w:id="5146" w:author="Brian Bohman" w:date="2021-10-27T05:58:00Z">
            <w:trPr>
              <w:trHeight w:val="165"/>
            </w:trPr>
          </w:trPrChange>
        </w:trPr>
        <w:tc>
          <w:tcPr>
            <w:tcW w:w="360" w:type="dxa"/>
            <w:vAlign w:val="center"/>
            <w:hideMark/>
            <w:tcPrChange w:id="5147" w:author="Brian Bohman" w:date="2021-10-27T05:58:00Z">
              <w:tcPr>
                <w:tcW w:w="360" w:type="dxa"/>
                <w:vAlign w:val="center"/>
                <w:hideMark/>
              </w:tcPr>
            </w:tcPrChange>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Change w:id="5148" w:author="Brian Bohman" w:date="2021-10-27T05:58:00Z">
              <w:tcPr>
                <w:tcW w:w="864" w:type="dxa"/>
                <w:vAlign w:val="center"/>
                <w:hideMark/>
              </w:tcPr>
            </w:tcPrChange>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49" w:author="Brian Bohman" w:date="2021-10-27T05:58:00Z">
              <w:tcPr>
                <w:tcW w:w="1152" w:type="dxa"/>
                <w:vAlign w:val="center"/>
                <w:hideMark/>
              </w:tcPr>
            </w:tcPrChange>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50" w:author="Brian Bohman" w:date="2021-10-27T05:58:00Z">
              <w:tcPr>
                <w:tcW w:w="504" w:type="dxa"/>
                <w:vAlign w:val="center"/>
                <w:hideMark/>
              </w:tcPr>
            </w:tcPrChange>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Change w:id="5151" w:author="Brian Bohman" w:date="2021-10-27T05:58:00Z">
              <w:tcPr>
                <w:tcW w:w="1008" w:type="dxa"/>
                <w:vAlign w:val="center"/>
                <w:hideMark/>
              </w:tcPr>
            </w:tcPrChange>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Change w:id="5152" w:author="Brian Bohman" w:date="2021-10-27T05:58:00Z">
              <w:tcPr>
                <w:tcW w:w="1008" w:type="dxa"/>
                <w:vAlign w:val="center"/>
                <w:hideMark/>
              </w:tcPr>
            </w:tcPrChange>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Change w:id="5153" w:author="Brian Bohman" w:date="2021-10-27T05:58:00Z">
              <w:tcPr>
                <w:tcW w:w="720" w:type="dxa"/>
                <w:vAlign w:val="center"/>
                <w:hideMark/>
              </w:tcPr>
            </w:tcPrChange>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Change w:id="5154" w:author="Brian Bohman" w:date="2021-10-27T05:58:00Z">
              <w:tcPr>
                <w:tcW w:w="1008" w:type="dxa"/>
                <w:vAlign w:val="center"/>
                <w:hideMark/>
              </w:tcPr>
            </w:tcPrChange>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55" w:author="Brian Bohman" w:date="2021-10-27T05:58:00Z">
              <w:tcPr>
                <w:tcW w:w="1152" w:type="dxa"/>
                <w:vAlign w:val="center"/>
                <w:hideMark/>
              </w:tcPr>
            </w:tcPrChange>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440" w:type="dxa"/>
            <w:vAlign w:val="center"/>
            <w:hideMark/>
            <w:tcPrChange w:id="5156" w:author="Brian Bohman" w:date="2021-10-27T05:58:00Z">
              <w:tcPr>
                <w:tcW w:w="1008" w:type="dxa"/>
                <w:vAlign w:val="center"/>
                <w:hideMark/>
              </w:tcPr>
            </w:tcPrChange>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0EA36DDE" w14:textId="77777777" w:rsidTr="00E419CD">
        <w:trPr>
          <w:trHeight w:val="165"/>
          <w:trPrChange w:id="5157" w:author="Brian Bohman" w:date="2021-10-27T05:58:00Z">
            <w:trPr>
              <w:trHeight w:val="165"/>
            </w:trPr>
          </w:trPrChange>
        </w:trPr>
        <w:tc>
          <w:tcPr>
            <w:tcW w:w="360" w:type="dxa"/>
            <w:vAlign w:val="center"/>
            <w:hideMark/>
            <w:tcPrChange w:id="5158" w:author="Brian Bohman" w:date="2021-10-27T05:58:00Z">
              <w:tcPr>
                <w:tcW w:w="360" w:type="dxa"/>
                <w:vAlign w:val="center"/>
                <w:hideMark/>
              </w:tcPr>
            </w:tcPrChange>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Change w:id="5159" w:author="Brian Bohman" w:date="2021-10-27T05:58:00Z">
              <w:tcPr>
                <w:tcW w:w="864" w:type="dxa"/>
                <w:vAlign w:val="center"/>
                <w:hideMark/>
              </w:tcPr>
            </w:tcPrChange>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60" w:author="Brian Bohman" w:date="2021-10-27T05:58:00Z">
              <w:tcPr>
                <w:tcW w:w="1152" w:type="dxa"/>
                <w:vAlign w:val="center"/>
                <w:hideMark/>
              </w:tcPr>
            </w:tcPrChange>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61" w:author="Brian Bohman" w:date="2021-10-27T05:58:00Z">
              <w:tcPr>
                <w:tcW w:w="504" w:type="dxa"/>
                <w:vAlign w:val="center"/>
                <w:hideMark/>
              </w:tcPr>
            </w:tcPrChange>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62" w:author="Brian Bohman" w:date="2021-10-27T05:58:00Z">
              <w:tcPr>
                <w:tcW w:w="1008" w:type="dxa"/>
                <w:vAlign w:val="center"/>
                <w:hideMark/>
              </w:tcPr>
            </w:tcPrChange>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63" w:author="Brian Bohman" w:date="2021-10-27T05:58:00Z">
              <w:tcPr>
                <w:tcW w:w="1008" w:type="dxa"/>
                <w:vAlign w:val="center"/>
                <w:hideMark/>
              </w:tcPr>
            </w:tcPrChange>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64" w:author="Brian Bohman" w:date="2021-10-27T05:58:00Z">
              <w:tcPr>
                <w:tcW w:w="720" w:type="dxa"/>
                <w:vAlign w:val="center"/>
                <w:hideMark/>
              </w:tcPr>
            </w:tcPrChange>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65" w:author="Brian Bohman" w:date="2021-10-27T05:58:00Z">
              <w:tcPr>
                <w:tcW w:w="1008" w:type="dxa"/>
                <w:vAlign w:val="center"/>
                <w:hideMark/>
              </w:tcPr>
            </w:tcPrChange>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166" w:author="Brian Bohman" w:date="2021-10-27T05:58:00Z">
              <w:tcPr>
                <w:tcW w:w="1152" w:type="dxa"/>
                <w:vAlign w:val="center"/>
                <w:hideMark/>
              </w:tcPr>
            </w:tcPrChange>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440" w:type="dxa"/>
            <w:vAlign w:val="center"/>
            <w:hideMark/>
            <w:tcPrChange w:id="5167" w:author="Brian Bohman" w:date="2021-10-27T05:58:00Z">
              <w:tcPr>
                <w:tcW w:w="1008" w:type="dxa"/>
                <w:vAlign w:val="center"/>
                <w:hideMark/>
              </w:tcPr>
            </w:tcPrChange>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7222E88D" w14:textId="77777777" w:rsidTr="00E419CD">
        <w:trPr>
          <w:trHeight w:val="165"/>
          <w:trPrChange w:id="5168" w:author="Brian Bohman" w:date="2021-10-27T05:58:00Z">
            <w:trPr>
              <w:trHeight w:val="165"/>
            </w:trPr>
          </w:trPrChange>
        </w:trPr>
        <w:tc>
          <w:tcPr>
            <w:tcW w:w="360" w:type="dxa"/>
            <w:vAlign w:val="center"/>
            <w:hideMark/>
            <w:tcPrChange w:id="5169" w:author="Brian Bohman" w:date="2021-10-27T05:58:00Z">
              <w:tcPr>
                <w:tcW w:w="360" w:type="dxa"/>
                <w:vAlign w:val="center"/>
                <w:hideMark/>
              </w:tcPr>
            </w:tcPrChange>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Change w:id="5170" w:author="Brian Bohman" w:date="2021-10-27T05:58:00Z">
              <w:tcPr>
                <w:tcW w:w="864" w:type="dxa"/>
                <w:vAlign w:val="center"/>
                <w:hideMark/>
              </w:tcPr>
            </w:tcPrChange>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71" w:author="Brian Bohman" w:date="2021-10-27T05:58:00Z">
              <w:tcPr>
                <w:tcW w:w="1152" w:type="dxa"/>
                <w:vAlign w:val="center"/>
                <w:hideMark/>
              </w:tcPr>
            </w:tcPrChange>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72" w:author="Brian Bohman" w:date="2021-10-27T05:58:00Z">
              <w:tcPr>
                <w:tcW w:w="504" w:type="dxa"/>
                <w:vAlign w:val="center"/>
                <w:hideMark/>
              </w:tcPr>
            </w:tcPrChange>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73" w:author="Brian Bohman" w:date="2021-10-27T05:58:00Z">
              <w:tcPr>
                <w:tcW w:w="1008" w:type="dxa"/>
                <w:vAlign w:val="center"/>
                <w:hideMark/>
              </w:tcPr>
            </w:tcPrChange>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74" w:author="Brian Bohman" w:date="2021-10-27T05:58:00Z">
              <w:tcPr>
                <w:tcW w:w="1008" w:type="dxa"/>
                <w:vAlign w:val="center"/>
                <w:hideMark/>
              </w:tcPr>
            </w:tcPrChange>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75" w:author="Brian Bohman" w:date="2021-10-27T05:58:00Z">
              <w:tcPr>
                <w:tcW w:w="720" w:type="dxa"/>
                <w:vAlign w:val="center"/>
                <w:hideMark/>
              </w:tcPr>
            </w:tcPrChange>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76" w:author="Brian Bohman" w:date="2021-10-27T05:58:00Z">
              <w:tcPr>
                <w:tcW w:w="1008" w:type="dxa"/>
                <w:vAlign w:val="center"/>
                <w:hideMark/>
              </w:tcPr>
            </w:tcPrChange>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177" w:author="Brian Bohman" w:date="2021-10-27T05:58:00Z">
              <w:tcPr>
                <w:tcW w:w="1152" w:type="dxa"/>
                <w:vAlign w:val="center"/>
                <w:hideMark/>
              </w:tcPr>
            </w:tcPrChange>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440" w:type="dxa"/>
            <w:vAlign w:val="center"/>
            <w:hideMark/>
            <w:tcPrChange w:id="5178" w:author="Brian Bohman" w:date="2021-10-27T05:58:00Z">
              <w:tcPr>
                <w:tcW w:w="1008" w:type="dxa"/>
                <w:vAlign w:val="center"/>
                <w:hideMark/>
              </w:tcPr>
            </w:tcPrChange>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ADA40DF" w14:textId="77777777" w:rsidTr="00E419CD">
        <w:trPr>
          <w:trHeight w:val="165"/>
          <w:trPrChange w:id="5179" w:author="Brian Bohman" w:date="2021-10-27T05:58:00Z">
            <w:trPr>
              <w:trHeight w:val="165"/>
            </w:trPr>
          </w:trPrChange>
        </w:trPr>
        <w:tc>
          <w:tcPr>
            <w:tcW w:w="360" w:type="dxa"/>
            <w:vAlign w:val="center"/>
            <w:hideMark/>
            <w:tcPrChange w:id="5180" w:author="Brian Bohman" w:date="2021-10-27T05:58:00Z">
              <w:tcPr>
                <w:tcW w:w="360" w:type="dxa"/>
                <w:vAlign w:val="center"/>
                <w:hideMark/>
              </w:tcPr>
            </w:tcPrChange>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Change w:id="5181" w:author="Brian Bohman" w:date="2021-10-27T05:58:00Z">
              <w:tcPr>
                <w:tcW w:w="864" w:type="dxa"/>
                <w:vAlign w:val="center"/>
                <w:hideMark/>
              </w:tcPr>
            </w:tcPrChange>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82" w:author="Brian Bohman" w:date="2021-10-27T05:58:00Z">
              <w:tcPr>
                <w:tcW w:w="1152" w:type="dxa"/>
                <w:vAlign w:val="center"/>
                <w:hideMark/>
              </w:tcPr>
            </w:tcPrChange>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83" w:author="Brian Bohman" w:date="2021-10-27T05:58:00Z">
              <w:tcPr>
                <w:tcW w:w="504" w:type="dxa"/>
                <w:vAlign w:val="center"/>
                <w:hideMark/>
              </w:tcPr>
            </w:tcPrChange>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84" w:author="Brian Bohman" w:date="2021-10-27T05:58:00Z">
              <w:tcPr>
                <w:tcW w:w="1008" w:type="dxa"/>
                <w:vAlign w:val="center"/>
                <w:hideMark/>
              </w:tcPr>
            </w:tcPrChange>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85" w:author="Brian Bohman" w:date="2021-10-27T05:58:00Z">
              <w:tcPr>
                <w:tcW w:w="1008" w:type="dxa"/>
                <w:vAlign w:val="center"/>
                <w:hideMark/>
              </w:tcPr>
            </w:tcPrChange>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86" w:author="Brian Bohman" w:date="2021-10-27T05:58:00Z">
              <w:tcPr>
                <w:tcW w:w="720" w:type="dxa"/>
                <w:vAlign w:val="center"/>
                <w:hideMark/>
              </w:tcPr>
            </w:tcPrChange>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87" w:author="Brian Bohman" w:date="2021-10-27T05:58:00Z">
              <w:tcPr>
                <w:tcW w:w="1008" w:type="dxa"/>
                <w:vAlign w:val="center"/>
                <w:hideMark/>
              </w:tcPr>
            </w:tcPrChange>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188" w:author="Brian Bohman" w:date="2021-10-27T05:58:00Z">
              <w:tcPr>
                <w:tcW w:w="1152" w:type="dxa"/>
                <w:vAlign w:val="center"/>
                <w:hideMark/>
              </w:tcPr>
            </w:tcPrChange>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440" w:type="dxa"/>
            <w:vAlign w:val="center"/>
            <w:hideMark/>
            <w:tcPrChange w:id="5189" w:author="Brian Bohman" w:date="2021-10-27T05:58:00Z">
              <w:tcPr>
                <w:tcW w:w="1008" w:type="dxa"/>
                <w:vAlign w:val="center"/>
                <w:hideMark/>
              </w:tcPr>
            </w:tcPrChange>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095E4252" w14:textId="77777777" w:rsidTr="00E419CD">
        <w:trPr>
          <w:trHeight w:val="180"/>
          <w:trPrChange w:id="5190" w:author="Brian Bohman" w:date="2021-10-27T05:58:00Z">
            <w:trPr>
              <w:trHeight w:val="180"/>
            </w:trPr>
          </w:trPrChange>
        </w:trPr>
        <w:tc>
          <w:tcPr>
            <w:tcW w:w="360" w:type="dxa"/>
            <w:vAlign w:val="center"/>
            <w:hideMark/>
            <w:tcPrChange w:id="5191" w:author="Brian Bohman" w:date="2021-10-27T05:58:00Z">
              <w:tcPr>
                <w:tcW w:w="360" w:type="dxa"/>
                <w:vAlign w:val="center"/>
                <w:hideMark/>
              </w:tcPr>
            </w:tcPrChange>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Change w:id="5192" w:author="Brian Bohman" w:date="2021-10-27T05:58:00Z">
              <w:tcPr>
                <w:tcW w:w="864" w:type="dxa"/>
                <w:vAlign w:val="center"/>
                <w:hideMark/>
              </w:tcPr>
            </w:tcPrChange>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193" w:author="Brian Bohman" w:date="2021-10-27T05:58:00Z">
              <w:tcPr>
                <w:tcW w:w="1152" w:type="dxa"/>
                <w:vAlign w:val="center"/>
                <w:hideMark/>
              </w:tcPr>
            </w:tcPrChange>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194" w:author="Brian Bohman" w:date="2021-10-27T05:58:00Z">
              <w:tcPr>
                <w:tcW w:w="504" w:type="dxa"/>
                <w:vAlign w:val="center"/>
                <w:hideMark/>
              </w:tcPr>
            </w:tcPrChange>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Change w:id="5195" w:author="Brian Bohman" w:date="2021-10-27T05:58:00Z">
              <w:tcPr>
                <w:tcW w:w="1008" w:type="dxa"/>
                <w:vAlign w:val="center"/>
                <w:hideMark/>
              </w:tcPr>
            </w:tcPrChange>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Change w:id="5196" w:author="Brian Bohman" w:date="2021-10-27T05:58:00Z">
              <w:tcPr>
                <w:tcW w:w="1008" w:type="dxa"/>
                <w:vAlign w:val="center"/>
                <w:hideMark/>
              </w:tcPr>
            </w:tcPrChange>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197" w:author="Brian Bohman" w:date="2021-10-27T05:58:00Z">
              <w:tcPr>
                <w:tcW w:w="720" w:type="dxa"/>
                <w:vAlign w:val="center"/>
                <w:hideMark/>
              </w:tcPr>
            </w:tcPrChange>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198" w:author="Brian Bohman" w:date="2021-10-27T05:58:00Z">
              <w:tcPr>
                <w:tcW w:w="1008" w:type="dxa"/>
                <w:vAlign w:val="center"/>
                <w:hideMark/>
              </w:tcPr>
            </w:tcPrChange>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199" w:author="Brian Bohman" w:date="2021-10-27T05:58:00Z">
              <w:tcPr>
                <w:tcW w:w="1152" w:type="dxa"/>
                <w:vAlign w:val="center"/>
                <w:hideMark/>
              </w:tcPr>
            </w:tcPrChange>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200" w:author="Brian Bohman" w:date="2021-10-27T05:58:00Z">
              <w:tcPr>
                <w:tcW w:w="1008" w:type="dxa"/>
                <w:vAlign w:val="center"/>
                <w:hideMark/>
              </w:tcPr>
            </w:tcPrChange>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19CD" w:rsidRPr="009B3DCC" w14:paraId="4945CD9D" w14:textId="77777777" w:rsidTr="00E419CD">
        <w:trPr>
          <w:trHeight w:val="165"/>
          <w:trPrChange w:id="5201" w:author="Brian Bohman" w:date="2021-10-27T05:58:00Z">
            <w:trPr>
              <w:trHeight w:val="165"/>
            </w:trPr>
          </w:trPrChange>
        </w:trPr>
        <w:tc>
          <w:tcPr>
            <w:tcW w:w="360" w:type="dxa"/>
            <w:vAlign w:val="center"/>
            <w:hideMark/>
            <w:tcPrChange w:id="5202" w:author="Brian Bohman" w:date="2021-10-27T05:58:00Z">
              <w:tcPr>
                <w:tcW w:w="360" w:type="dxa"/>
                <w:vAlign w:val="center"/>
                <w:hideMark/>
              </w:tcPr>
            </w:tcPrChange>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Change w:id="5203" w:author="Brian Bohman" w:date="2021-10-27T05:58:00Z">
              <w:tcPr>
                <w:tcW w:w="864" w:type="dxa"/>
                <w:vAlign w:val="center"/>
                <w:hideMark/>
              </w:tcPr>
            </w:tcPrChange>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04" w:author="Brian Bohman" w:date="2021-10-27T05:58:00Z">
              <w:tcPr>
                <w:tcW w:w="1152" w:type="dxa"/>
                <w:vAlign w:val="center"/>
                <w:hideMark/>
              </w:tcPr>
            </w:tcPrChange>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05" w:author="Brian Bohman" w:date="2021-10-27T05:58:00Z">
              <w:tcPr>
                <w:tcW w:w="504" w:type="dxa"/>
                <w:vAlign w:val="center"/>
                <w:hideMark/>
              </w:tcPr>
            </w:tcPrChange>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06" w:author="Brian Bohman" w:date="2021-10-27T05:58:00Z">
              <w:tcPr>
                <w:tcW w:w="1008" w:type="dxa"/>
                <w:vAlign w:val="center"/>
                <w:hideMark/>
              </w:tcPr>
            </w:tcPrChange>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07" w:author="Brian Bohman" w:date="2021-10-27T05:58:00Z">
              <w:tcPr>
                <w:tcW w:w="1008" w:type="dxa"/>
                <w:vAlign w:val="center"/>
                <w:hideMark/>
              </w:tcPr>
            </w:tcPrChange>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08" w:author="Brian Bohman" w:date="2021-10-27T05:58:00Z">
              <w:tcPr>
                <w:tcW w:w="720" w:type="dxa"/>
                <w:vAlign w:val="center"/>
                <w:hideMark/>
              </w:tcPr>
            </w:tcPrChange>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09" w:author="Brian Bohman" w:date="2021-10-27T05:58:00Z">
              <w:tcPr>
                <w:tcW w:w="1008" w:type="dxa"/>
                <w:vAlign w:val="center"/>
                <w:hideMark/>
              </w:tcPr>
            </w:tcPrChange>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10" w:author="Brian Bohman" w:date="2021-10-27T05:58:00Z">
              <w:tcPr>
                <w:tcW w:w="1152" w:type="dxa"/>
                <w:vAlign w:val="center"/>
                <w:hideMark/>
              </w:tcPr>
            </w:tcPrChange>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440" w:type="dxa"/>
            <w:vAlign w:val="center"/>
            <w:hideMark/>
            <w:tcPrChange w:id="5211" w:author="Brian Bohman" w:date="2021-10-27T05:58:00Z">
              <w:tcPr>
                <w:tcW w:w="1008" w:type="dxa"/>
                <w:vAlign w:val="center"/>
                <w:hideMark/>
              </w:tcPr>
            </w:tcPrChange>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D44DF65" w14:textId="77777777" w:rsidTr="00E419CD">
        <w:trPr>
          <w:trHeight w:val="165"/>
          <w:trPrChange w:id="5212" w:author="Brian Bohman" w:date="2021-10-27T05:58:00Z">
            <w:trPr>
              <w:trHeight w:val="165"/>
            </w:trPr>
          </w:trPrChange>
        </w:trPr>
        <w:tc>
          <w:tcPr>
            <w:tcW w:w="360" w:type="dxa"/>
            <w:vAlign w:val="center"/>
            <w:hideMark/>
            <w:tcPrChange w:id="5213" w:author="Brian Bohman" w:date="2021-10-27T05:58:00Z">
              <w:tcPr>
                <w:tcW w:w="360" w:type="dxa"/>
                <w:vAlign w:val="center"/>
                <w:hideMark/>
              </w:tcPr>
            </w:tcPrChange>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Change w:id="5214" w:author="Brian Bohman" w:date="2021-10-27T05:58:00Z">
              <w:tcPr>
                <w:tcW w:w="864" w:type="dxa"/>
                <w:vAlign w:val="center"/>
                <w:hideMark/>
              </w:tcPr>
            </w:tcPrChange>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15" w:author="Brian Bohman" w:date="2021-10-27T05:58:00Z">
              <w:tcPr>
                <w:tcW w:w="1152" w:type="dxa"/>
                <w:vAlign w:val="center"/>
                <w:hideMark/>
              </w:tcPr>
            </w:tcPrChange>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16" w:author="Brian Bohman" w:date="2021-10-27T05:58:00Z">
              <w:tcPr>
                <w:tcW w:w="504" w:type="dxa"/>
                <w:vAlign w:val="center"/>
                <w:hideMark/>
              </w:tcPr>
            </w:tcPrChange>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17" w:author="Brian Bohman" w:date="2021-10-27T05:58:00Z">
              <w:tcPr>
                <w:tcW w:w="1008" w:type="dxa"/>
                <w:vAlign w:val="center"/>
                <w:hideMark/>
              </w:tcPr>
            </w:tcPrChange>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18" w:author="Brian Bohman" w:date="2021-10-27T05:58:00Z">
              <w:tcPr>
                <w:tcW w:w="1008" w:type="dxa"/>
                <w:vAlign w:val="center"/>
                <w:hideMark/>
              </w:tcPr>
            </w:tcPrChange>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19" w:author="Brian Bohman" w:date="2021-10-27T05:58:00Z">
              <w:tcPr>
                <w:tcW w:w="720" w:type="dxa"/>
                <w:vAlign w:val="center"/>
                <w:hideMark/>
              </w:tcPr>
            </w:tcPrChange>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20" w:author="Brian Bohman" w:date="2021-10-27T05:58:00Z">
              <w:tcPr>
                <w:tcW w:w="1008" w:type="dxa"/>
                <w:vAlign w:val="center"/>
                <w:hideMark/>
              </w:tcPr>
            </w:tcPrChange>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21" w:author="Brian Bohman" w:date="2021-10-27T05:58:00Z">
              <w:tcPr>
                <w:tcW w:w="1152" w:type="dxa"/>
                <w:vAlign w:val="center"/>
                <w:hideMark/>
              </w:tcPr>
            </w:tcPrChange>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440" w:type="dxa"/>
            <w:vAlign w:val="center"/>
            <w:hideMark/>
            <w:tcPrChange w:id="5222" w:author="Brian Bohman" w:date="2021-10-27T05:58:00Z">
              <w:tcPr>
                <w:tcW w:w="1008" w:type="dxa"/>
                <w:vAlign w:val="center"/>
                <w:hideMark/>
              </w:tcPr>
            </w:tcPrChange>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2B942F" w14:textId="77777777" w:rsidTr="00E419CD">
        <w:trPr>
          <w:trHeight w:val="165"/>
          <w:trPrChange w:id="5223" w:author="Brian Bohman" w:date="2021-10-27T05:58:00Z">
            <w:trPr>
              <w:trHeight w:val="165"/>
            </w:trPr>
          </w:trPrChange>
        </w:trPr>
        <w:tc>
          <w:tcPr>
            <w:tcW w:w="360" w:type="dxa"/>
            <w:vAlign w:val="center"/>
            <w:hideMark/>
            <w:tcPrChange w:id="5224" w:author="Brian Bohman" w:date="2021-10-27T05:58:00Z">
              <w:tcPr>
                <w:tcW w:w="360" w:type="dxa"/>
                <w:vAlign w:val="center"/>
                <w:hideMark/>
              </w:tcPr>
            </w:tcPrChange>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Change w:id="5225" w:author="Brian Bohman" w:date="2021-10-27T05:58:00Z">
              <w:tcPr>
                <w:tcW w:w="864" w:type="dxa"/>
                <w:vAlign w:val="center"/>
                <w:hideMark/>
              </w:tcPr>
            </w:tcPrChange>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26" w:author="Brian Bohman" w:date="2021-10-27T05:58:00Z">
              <w:tcPr>
                <w:tcW w:w="1152" w:type="dxa"/>
                <w:vAlign w:val="center"/>
                <w:hideMark/>
              </w:tcPr>
            </w:tcPrChange>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27" w:author="Brian Bohman" w:date="2021-10-27T05:58:00Z">
              <w:tcPr>
                <w:tcW w:w="504" w:type="dxa"/>
                <w:vAlign w:val="center"/>
                <w:hideMark/>
              </w:tcPr>
            </w:tcPrChange>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28" w:author="Brian Bohman" w:date="2021-10-27T05:58:00Z">
              <w:tcPr>
                <w:tcW w:w="1008" w:type="dxa"/>
                <w:vAlign w:val="center"/>
                <w:hideMark/>
              </w:tcPr>
            </w:tcPrChange>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29" w:author="Brian Bohman" w:date="2021-10-27T05:58:00Z">
              <w:tcPr>
                <w:tcW w:w="1008" w:type="dxa"/>
                <w:vAlign w:val="center"/>
                <w:hideMark/>
              </w:tcPr>
            </w:tcPrChange>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30" w:author="Brian Bohman" w:date="2021-10-27T05:58:00Z">
              <w:tcPr>
                <w:tcW w:w="720" w:type="dxa"/>
                <w:vAlign w:val="center"/>
                <w:hideMark/>
              </w:tcPr>
            </w:tcPrChange>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31" w:author="Brian Bohman" w:date="2021-10-27T05:58:00Z">
              <w:tcPr>
                <w:tcW w:w="1008" w:type="dxa"/>
                <w:vAlign w:val="center"/>
                <w:hideMark/>
              </w:tcPr>
            </w:tcPrChange>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32" w:author="Brian Bohman" w:date="2021-10-27T05:58:00Z">
              <w:tcPr>
                <w:tcW w:w="1152" w:type="dxa"/>
                <w:vAlign w:val="center"/>
                <w:hideMark/>
              </w:tcPr>
            </w:tcPrChange>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5233" w:author="Brian Bohman" w:date="2021-10-27T05:58:00Z">
              <w:tcPr>
                <w:tcW w:w="1008" w:type="dxa"/>
                <w:vAlign w:val="center"/>
                <w:hideMark/>
              </w:tcPr>
            </w:tcPrChange>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68DF3C08" w14:textId="77777777" w:rsidTr="00E419CD">
        <w:trPr>
          <w:trHeight w:val="165"/>
          <w:trPrChange w:id="5234" w:author="Brian Bohman" w:date="2021-10-27T05:58:00Z">
            <w:trPr>
              <w:trHeight w:val="165"/>
            </w:trPr>
          </w:trPrChange>
        </w:trPr>
        <w:tc>
          <w:tcPr>
            <w:tcW w:w="360" w:type="dxa"/>
            <w:vAlign w:val="center"/>
            <w:hideMark/>
            <w:tcPrChange w:id="5235" w:author="Brian Bohman" w:date="2021-10-27T05:58:00Z">
              <w:tcPr>
                <w:tcW w:w="360" w:type="dxa"/>
                <w:vAlign w:val="center"/>
                <w:hideMark/>
              </w:tcPr>
            </w:tcPrChange>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Change w:id="5236" w:author="Brian Bohman" w:date="2021-10-27T05:58:00Z">
              <w:tcPr>
                <w:tcW w:w="864" w:type="dxa"/>
                <w:vAlign w:val="center"/>
                <w:hideMark/>
              </w:tcPr>
            </w:tcPrChange>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37" w:author="Brian Bohman" w:date="2021-10-27T05:58:00Z">
              <w:tcPr>
                <w:tcW w:w="1152" w:type="dxa"/>
                <w:vAlign w:val="center"/>
                <w:hideMark/>
              </w:tcPr>
            </w:tcPrChange>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38" w:author="Brian Bohman" w:date="2021-10-27T05:58:00Z">
              <w:tcPr>
                <w:tcW w:w="504" w:type="dxa"/>
                <w:vAlign w:val="center"/>
                <w:hideMark/>
              </w:tcPr>
            </w:tcPrChange>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Change w:id="5239" w:author="Brian Bohman" w:date="2021-10-27T05:58:00Z">
              <w:tcPr>
                <w:tcW w:w="1008" w:type="dxa"/>
                <w:vAlign w:val="center"/>
                <w:hideMark/>
              </w:tcPr>
            </w:tcPrChange>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5240" w:author="Brian Bohman" w:date="2021-10-27T05:58:00Z">
              <w:tcPr>
                <w:tcW w:w="1008" w:type="dxa"/>
                <w:vAlign w:val="center"/>
                <w:hideMark/>
              </w:tcPr>
            </w:tcPrChange>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41" w:author="Brian Bohman" w:date="2021-10-27T05:58:00Z">
              <w:tcPr>
                <w:tcW w:w="720" w:type="dxa"/>
                <w:vAlign w:val="center"/>
                <w:hideMark/>
              </w:tcPr>
            </w:tcPrChange>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42" w:author="Brian Bohman" w:date="2021-10-27T05:58:00Z">
              <w:tcPr>
                <w:tcW w:w="1008" w:type="dxa"/>
                <w:vAlign w:val="center"/>
                <w:hideMark/>
              </w:tcPr>
            </w:tcPrChange>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43" w:author="Brian Bohman" w:date="2021-10-27T05:58:00Z">
              <w:tcPr>
                <w:tcW w:w="1152" w:type="dxa"/>
                <w:vAlign w:val="center"/>
                <w:hideMark/>
              </w:tcPr>
            </w:tcPrChange>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440" w:type="dxa"/>
            <w:vAlign w:val="center"/>
            <w:hideMark/>
            <w:tcPrChange w:id="5244" w:author="Brian Bohman" w:date="2021-10-27T05:58:00Z">
              <w:tcPr>
                <w:tcW w:w="1008" w:type="dxa"/>
                <w:vAlign w:val="center"/>
                <w:hideMark/>
              </w:tcPr>
            </w:tcPrChange>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19CD" w:rsidRPr="009B3DCC" w14:paraId="1A3AE21F" w14:textId="77777777" w:rsidTr="00E419CD">
        <w:trPr>
          <w:trHeight w:val="165"/>
          <w:trPrChange w:id="5245" w:author="Brian Bohman" w:date="2021-10-27T05:58:00Z">
            <w:trPr>
              <w:trHeight w:val="165"/>
            </w:trPr>
          </w:trPrChange>
        </w:trPr>
        <w:tc>
          <w:tcPr>
            <w:tcW w:w="360" w:type="dxa"/>
            <w:vAlign w:val="center"/>
            <w:hideMark/>
            <w:tcPrChange w:id="5246" w:author="Brian Bohman" w:date="2021-10-27T05:58:00Z">
              <w:tcPr>
                <w:tcW w:w="360" w:type="dxa"/>
                <w:vAlign w:val="center"/>
                <w:hideMark/>
              </w:tcPr>
            </w:tcPrChange>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Change w:id="5247" w:author="Brian Bohman" w:date="2021-10-27T05:58:00Z">
              <w:tcPr>
                <w:tcW w:w="864" w:type="dxa"/>
                <w:vAlign w:val="center"/>
                <w:hideMark/>
              </w:tcPr>
            </w:tcPrChange>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48" w:author="Brian Bohman" w:date="2021-10-27T05:58:00Z">
              <w:tcPr>
                <w:tcW w:w="1152" w:type="dxa"/>
                <w:vAlign w:val="center"/>
                <w:hideMark/>
              </w:tcPr>
            </w:tcPrChange>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49" w:author="Brian Bohman" w:date="2021-10-27T05:58:00Z">
              <w:tcPr>
                <w:tcW w:w="504" w:type="dxa"/>
                <w:vAlign w:val="center"/>
                <w:hideMark/>
              </w:tcPr>
            </w:tcPrChange>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50" w:author="Brian Bohman" w:date="2021-10-27T05:58:00Z">
              <w:tcPr>
                <w:tcW w:w="1008" w:type="dxa"/>
                <w:vAlign w:val="center"/>
                <w:hideMark/>
              </w:tcPr>
            </w:tcPrChange>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51" w:author="Brian Bohman" w:date="2021-10-27T05:58:00Z">
              <w:tcPr>
                <w:tcW w:w="1008" w:type="dxa"/>
                <w:vAlign w:val="center"/>
                <w:hideMark/>
              </w:tcPr>
            </w:tcPrChange>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52" w:author="Brian Bohman" w:date="2021-10-27T05:58:00Z">
              <w:tcPr>
                <w:tcW w:w="720" w:type="dxa"/>
                <w:vAlign w:val="center"/>
                <w:hideMark/>
              </w:tcPr>
            </w:tcPrChange>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53" w:author="Brian Bohman" w:date="2021-10-27T05:58:00Z">
              <w:tcPr>
                <w:tcW w:w="1008" w:type="dxa"/>
                <w:vAlign w:val="center"/>
                <w:hideMark/>
              </w:tcPr>
            </w:tcPrChange>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54" w:author="Brian Bohman" w:date="2021-10-27T05:58:00Z">
              <w:tcPr>
                <w:tcW w:w="1152" w:type="dxa"/>
                <w:vAlign w:val="center"/>
                <w:hideMark/>
              </w:tcPr>
            </w:tcPrChange>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5255" w:author="Brian Bohman" w:date="2021-10-27T05:58:00Z">
              <w:tcPr>
                <w:tcW w:w="1008" w:type="dxa"/>
                <w:vAlign w:val="center"/>
                <w:hideMark/>
              </w:tcPr>
            </w:tcPrChange>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7BB2E5CE" w14:textId="77777777" w:rsidTr="00E419CD">
        <w:trPr>
          <w:trHeight w:val="165"/>
          <w:trPrChange w:id="5256" w:author="Brian Bohman" w:date="2021-10-27T05:58:00Z">
            <w:trPr>
              <w:trHeight w:val="165"/>
            </w:trPr>
          </w:trPrChange>
        </w:trPr>
        <w:tc>
          <w:tcPr>
            <w:tcW w:w="360" w:type="dxa"/>
            <w:vAlign w:val="center"/>
            <w:hideMark/>
            <w:tcPrChange w:id="5257" w:author="Brian Bohman" w:date="2021-10-27T05:58:00Z">
              <w:tcPr>
                <w:tcW w:w="360" w:type="dxa"/>
                <w:vAlign w:val="center"/>
                <w:hideMark/>
              </w:tcPr>
            </w:tcPrChange>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Change w:id="5258" w:author="Brian Bohman" w:date="2021-10-27T05:58:00Z">
              <w:tcPr>
                <w:tcW w:w="864" w:type="dxa"/>
                <w:vAlign w:val="center"/>
                <w:hideMark/>
              </w:tcPr>
            </w:tcPrChange>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59" w:author="Brian Bohman" w:date="2021-10-27T05:58:00Z">
              <w:tcPr>
                <w:tcW w:w="1152" w:type="dxa"/>
                <w:vAlign w:val="center"/>
                <w:hideMark/>
              </w:tcPr>
            </w:tcPrChange>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60" w:author="Brian Bohman" w:date="2021-10-27T05:58:00Z">
              <w:tcPr>
                <w:tcW w:w="504" w:type="dxa"/>
                <w:vAlign w:val="center"/>
                <w:hideMark/>
              </w:tcPr>
            </w:tcPrChange>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61" w:author="Brian Bohman" w:date="2021-10-27T05:58:00Z">
              <w:tcPr>
                <w:tcW w:w="1008" w:type="dxa"/>
                <w:vAlign w:val="center"/>
                <w:hideMark/>
              </w:tcPr>
            </w:tcPrChange>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62" w:author="Brian Bohman" w:date="2021-10-27T05:58:00Z">
              <w:tcPr>
                <w:tcW w:w="1008" w:type="dxa"/>
                <w:vAlign w:val="center"/>
                <w:hideMark/>
              </w:tcPr>
            </w:tcPrChange>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63" w:author="Brian Bohman" w:date="2021-10-27T05:58:00Z">
              <w:tcPr>
                <w:tcW w:w="720" w:type="dxa"/>
                <w:vAlign w:val="center"/>
                <w:hideMark/>
              </w:tcPr>
            </w:tcPrChange>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64" w:author="Brian Bohman" w:date="2021-10-27T05:58:00Z">
              <w:tcPr>
                <w:tcW w:w="1008" w:type="dxa"/>
                <w:vAlign w:val="center"/>
                <w:hideMark/>
              </w:tcPr>
            </w:tcPrChange>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265" w:author="Brian Bohman" w:date="2021-10-27T05:58:00Z">
              <w:tcPr>
                <w:tcW w:w="1152" w:type="dxa"/>
                <w:vAlign w:val="center"/>
                <w:hideMark/>
              </w:tcPr>
            </w:tcPrChange>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440" w:type="dxa"/>
            <w:vAlign w:val="center"/>
            <w:hideMark/>
            <w:tcPrChange w:id="5266" w:author="Brian Bohman" w:date="2021-10-27T05:58:00Z">
              <w:tcPr>
                <w:tcW w:w="1008" w:type="dxa"/>
                <w:vAlign w:val="center"/>
                <w:hideMark/>
              </w:tcPr>
            </w:tcPrChange>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51970B0" w14:textId="77777777" w:rsidTr="00E419CD">
        <w:trPr>
          <w:trHeight w:val="165"/>
          <w:trPrChange w:id="5267" w:author="Brian Bohman" w:date="2021-10-27T05:58:00Z">
            <w:trPr>
              <w:trHeight w:val="165"/>
            </w:trPr>
          </w:trPrChange>
        </w:trPr>
        <w:tc>
          <w:tcPr>
            <w:tcW w:w="360" w:type="dxa"/>
            <w:vAlign w:val="center"/>
            <w:hideMark/>
            <w:tcPrChange w:id="5268" w:author="Brian Bohman" w:date="2021-10-27T05:58:00Z">
              <w:tcPr>
                <w:tcW w:w="360" w:type="dxa"/>
                <w:vAlign w:val="center"/>
                <w:hideMark/>
              </w:tcPr>
            </w:tcPrChange>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Change w:id="5269" w:author="Brian Bohman" w:date="2021-10-27T05:58:00Z">
              <w:tcPr>
                <w:tcW w:w="864" w:type="dxa"/>
                <w:vAlign w:val="center"/>
                <w:hideMark/>
              </w:tcPr>
            </w:tcPrChange>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70" w:author="Brian Bohman" w:date="2021-10-27T05:58:00Z">
              <w:tcPr>
                <w:tcW w:w="1152" w:type="dxa"/>
                <w:vAlign w:val="center"/>
                <w:hideMark/>
              </w:tcPr>
            </w:tcPrChange>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71" w:author="Brian Bohman" w:date="2021-10-27T05:58:00Z">
              <w:tcPr>
                <w:tcW w:w="504" w:type="dxa"/>
                <w:vAlign w:val="center"/>
                <w:hideMark/>
              </w:tcPr>
            </w:tcPrChange>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72" w:author="Brian Bohman" w:date="2021-10-27T05:58:00Z">
              <w:tcPr>
                <w:tcW w:w="1008" w:type="dxa"/>
                <w:vAlign w:val="center"/>
                <w:hideMark/>
              </w:tcPr>
            </w:tcPrChange>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73" w:author="Brian Bohman" w:date="2021-10-27T05:58:00Z">
              <w:tcPr>
                <w:tcW w:w="1008" w:type="dxa"/>
                <w:vAlign w:val="center"/>
                <w:hideMark/>
              </w:tcPr>
            </w:tcPrChange>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74" w:author="Brian Bohman" w:date="2021-10-27T05:58:00Z">
              <w:tcPr>
                <w:tcW w:w="720" w:type="dxa"/>
                <w:vAlign w:val="center"/>
                <w:hideMark/>
              </w:tcPr>
            </w:tcPrChange>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75" w:author="Brian Bohman" w:date="2021-10-27T05:58:00Z">
              <w:tcPr>
                <w:tcW w:w="1008" w:type="dxa"/>
                <w:vAlign w:val="center"/>
                <w:hideMark/>
              </w:tcPr>
            </w:tcPrChange>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152" w:type="dxa"/>
            <w:vAlign w:val="center"/>
            <w:hideMark/>
            <w:tcPrChange w:id="5276" w:author="Brian Bohman" w:date="2021-10-27T05:58:00Z">
              <w:tcPr>
                <w:tcW w:w="1152" w:type="dxa"/>
                <w:vAlign w:val="center"/>
                <w:hideMark/>
              </w:tcPr>
            </w:tcPrChange>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440" w:type="dxa"/>
            <w:vAlign w:val="center"/>
            <w:hideMark/>
            <w:tcPrChange w:id="5277" w:author="Brian Bohman" w:date="2021-10-27T05:58:00Z">
              <w:tcPr>
                <w:tcW w:w="1008" w:type="dxa"/>
                <w:vAlign w:val="center"/>
                <w:hideMark/>
              </w:tcPr>
            </w:tcPrChange>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124486BD" w14:textId="77777777" w:rsidTr="00E419CD">
        <w:trPr>
          <w:trHeight w:val="165"/>
          <w:trPrChange w:id="5278" w:author="Brian Bohman" w:date="2021-10-27T05:58:00Z">
            <w:trPr>
              <w:trHeight w:val="165"/>
            </w:trPr>
          </w:trPrChange>
        </w:trPr>
        <w:tc>
          <w:tcPr>
            <w:tcW w:w="360" w:type="dxa"/>
            <w:vAlign w:val="center"/>
            <w:hideMark/>
            <w:tcPrChange w:id="5279" w:author="Brian Bohman" w:date="2021-10-27T05:58:00Z">
              <w:tcPr>
                <w:tcW w:w="360" w:type="dxa"/>
                <w:vAlign w:val="center"/>
                <w:hideMark/>
              </w:tcPr>
            </w:tcPrChange>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Change w:id="5280" w:author="Brian Bohman" w:date="2021-10-27T05:58:00Z">
              <w:tcPr>
                <w:tcW w:w="864" w:type="dxa"/>
                <w:vAlign w:val="center"/>
                <w:hideMark/>
              </w:tcPr>
            </w:tcPrChange>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81" w:author="Brian Bohman" w:date="2021-10-27T05:58:00Z">
              <w:tcPr>
                <w:tcW w:w="1152" w:type="dxa"/>
                <w:vAlign w:val="center"/>
                <w:hideMark/>
              </w:tcPr>
            </w:tcPrChange>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82" w:author="Brian Bohman" w:date="2021-10-27T05:58:00Z">
              <w:tcPr>
                <w:tcW w:w="504" w:type="dxa"/>
                <w:vAlign w:val="center"/>
                <w:hideMark/>
              </w:tcPr>
            </w:tcPrChange>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Change w:id="5283" w:author="Brian Bohman" w:date="2021-10-27T05:58:00Z">
              <w:tcPr>
                <w:tcW w:w="1008" w:type="dxa"/>
                <w:vAlign w:val="center"/>
                <w:hideMark/>
              </w:tcPr>
            </w:tcPrChange>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Change w:id="5284" w:author="Brian Bohman" w:date="2021-10-27T05:58:00Z">
              <w:tcPr>
                <w:tcW w:w="1008" w:type="dxa"/>
                <w:vAlign w:val="center"/>
                <w:hideMark/>
              </w:tcPr>
            </w:tcPrChange>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Change w:id="5285" w:author="Brian Bohman" w:date="2021-10-27T05:58:00Z">
              <w:tcPr>
                <w:tcW w:w="720" w:type="dxa"/>
                <w:vAlign w:val="center"/>
                <w:hideMark/>
              </w:tcPr>
            </w:tcPrChange>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86" w:author="Brian Bohman" w:date="2021-10-27T05:58:00Z">
              <w:tcPr>
                <w:tcW w:w="1008" w:type="dxa"/>
                <w:vAlign w:val="center"/>
                <w:hideMark/>
              </w:tcPr>
            </w:tcPrChange>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287" w:author="Brian Bohman" w:date="2021-10-27T05:58:00Z">
              <w:tcPr>
                <w:tcW w:w="1152" w:type="dxa"/>
                <w:vAlign w:val="center"/>
                <w:hideMark/>
              </w:tcPr>
            </w:tcPrChange>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440" w:type="dxa"/>
            <w:vAlign w:val="center"/>
            <w:hideMark/>
            <w:tcPrChange w:id="5288" w:author="Brian Bohman" w:date="2021-10-27T05:58:00Z">
              <w:tcPr>
                <w:tcW w:w="1008" w:type="dxa"/>
                <w:vAlign w:val="center"/>
                <w:hideMark/>
              </w:tcPr>
            </w:tcPrChange>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205DCE1F" w14:textId="77777777" w:rsidTr="00E419CD">
        <w:trPr>
          <w:trHeight w:val="165"/>
          <w:trPrChange w:id="5289" w:author="Brian Bohman" w:date="2021-10-27T05:58:00Z">
            <w:trPr>
              <w:trHeight w:val="165"/>
            </w:trPr>
          </w:trPrChange>
        </w:trPr>
        <w:tc>
          <w:tcPr>
            <w:tcW w:w="360" w:type="dxa"/>
            <w:vAlign w:val="center"/>
            <w:hideMark/>
            <w:tcPrChange w:id="5290" w:author="Brian Bohman" w:date="2021-10-27T05:58:00Z">
              <w:tcPr>
                <w:tcW w:w="360" w:type="dxa"/>
                <w:vAlign w:val="center"/>
                <w:hideMark/>
              </w:tcPr>
            </w:tcPrChange>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Change w:id="5291" w:author="Brian Bohman" w:date="2021-10-27T05:58:00Z">
              <w:tcPr>
                <w:tcW w:w="864" w:type="dxa"/>
                <w:vAlign w:val="center"/>
                <w:hideMark/>
              </w:tcPr>
            </w:tcPrChange>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292" w:author="Brian Bohman" w:date="2021-10-27T05:58:00Z">
              <w:tcPr>
                <w:tcW w:w="1152" w:type="dxa"/>
                <w:vAlign w:val="center"/>
                <w:hideMark/>
              </w:tcPr>
            </w:tcPrChange>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293" w:author="Brian Bohman" w:date="2021-10-27T05:58:00Z">
              <w:tcPr>
                <w:tcW w:w="504" w:type="dxa"/>
                <w:vAlign w:val="center"/>
                <w:hideMark/>
              </w:tcPr>
            </w:tcPrChange>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294" w:author="Brian Bohman" w:date="2021-10-27T05:58:00Z">
              <w:tcPr>
                <w:tcW w:w="1008" w:type="dxa"/>
                <w:vAlign w:val="center"/>
                <w:hideMark/>
              </w:tcPr>
            </w:tcPrChange>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295" w:author="Brian Bohman" w:date="2021-10-27T05:58:00Z">
              <w:tcPr>
                <w:tcW w:w="1008" w:type="dxa"/>
                <w:vAlign w:val="center"/>
                <w:hideMark/>
              </w:tcPr>
            </w:tcPrChange>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296" w:author="Brian Bohman" w:date="2021-10-27T05:58:00Z">
              <w:tcPr>
                <w:tcW w:w="720" w:type="dxa"/>
                <w:vAlign w:val="center"/>
                <w:hideMark/>
              </w:tcPr>
            </w:tcPrChange>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297" w:author="Brian Bohman" w:date="2021-10-27T05:58:00Z">
              <w:tcPr>
                <w:tcW w:w="1008" w:type="dxa"/>
                <w:vAlign w:val="center"/>
                <w:hideMark/>
              </w:tcPr>
            </w:tcPrChange>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298" w:author="Brian Bohman" w:date="2021-10-27T05:58:00Z">
              <w:tcPr>
                <w:tcW w:w="1152" w:type="dxa"/>
                <w:vAlign w:val="center"/>
                <w:hideMark/>
              </w:tcPr>
            </w:tcPrChange>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299" w:author="Brian Bohman" w:date="2021-10-27T05:58:00Z">
              <w:tcPr>
                <w:tcW w:w="1008" w:type="dxa"/>
                <w:vAlign w:val="center"/>
                <w:hideMark/>
              </w:tcPr>
            </w:tcPrChange>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028954F" w14:textId="77777777" w:rsidTr="00E419CD">
        <w:trPr>
          <w:trHeight w:val="165"/>
          <w:trPrChange w:id="5300" w:author="Brian Bohman" w:date="2021-10-27T05:58:00Z">
            <w:trPr>
              <w:trHeight w:val="165"/>
            </w:trPr>
          </w:trPrChange>
        </w:trPr>
        <w:tc>
          <w:tcPr>
            <w:tcW w:w="360" w:type="dxa"/>
            <w:vAlign w:val="center"/>
            <w:hideMark/>
            <w:tcPrChange w:id="5301" w:author="Brian Bohman" w:date="2021-10-27T05:58:00Z">
              <w:tcPr>
                <w:tcW w:w="360" w:type="dxa"/>
                <w:vAlign w:val="center"/>
                <w:hideMark/>
              </w:tcPr>
            </w:tcPrChange>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Change w:id="5302" w:author="Brian Bohman" w:date="2021-10-27T05:58:00Z">
              <w:tcPr>
                <w:tcW w:w="864" w:type="dxa"/>
                <w:vAlign w:val="center"/>
                <w:hideMark/>
              </w:tcPr>
            </w:tcPrChange>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03" w:author="Brian Bohman" w:date="2021-10-27T05:58:00Z">
              <w:tcPr>
                <w:tcW w:w="1152" w:type="dxa"/>
                <w:vAlign w:val="center"/>
                <w:hideMark/>
              </w:tcPr>
            </w:tcPrChange>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04" w:author="Brian Bohman" w:date="2021-10-27T05:58:00Z">
              <w:tcPr>
                <w:tcW w:w="504" w:type="dxa"/>
                <w:vAlign w:val="center"/>
                <w:hideMark/>
              </w:tcPr>
            </w:tcPrChange>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05" w:author="Brian Bohman" w:date="2021-10-27T05:58:00Z">
              <w:tcPr>
                <w:tcW w:w="1008" w:type="dxa"/>
                <w:vAlign w:val="center"/>
                <w:hideMark/>
              </w:tcPr>
            </w:tcPrChange>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06" w:author="Brian Bohman" w:date="2021-10-27T05:58:00Z">
              <w:tcPr>
                <w:tcW w:w="1008" w:type="dxa"/>
                <w:vAlign w:val="center"/>
                <w:hideMark/>
              </w:tcPr>
            </w:tcPrChange>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07" w:author="Brian Bohman" w:date="2021-10-27T05:58:00Z">
              <w:tcPr>
                <w:tcW w:w="720" w:type="dxa"/>
                <w:vAlign w:val="center"/>
                <w:hideMark/>
              </w:tcPr>
            </w:tcPrChange>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08" w:author="Brian Bohman" w:date="2021-10-27T05:58:00Z">
              <w:tcPr>
                <w:tcW w:w="1008" w:type="dxa"/>
                <w:vAlign w:val="center"/>
                <w:hideMark/>
              </w:tcPr>
            </w:tcPrChange>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09" w:author="Brian Bohman" w:date="2021-10-27T05:58:00Z">
              <w:tcPr>
                <w:tcW w:w="1152" w:type="dxa"/>
                <w:vAlign w:val="center"/>
                <w:hideMark/>
              </w:tcPr>
            </w:tcPrChange>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440" w:type="dxa"/>
            <w:vAlign w:val="center"/>
            <w:hideMark/>
            <w:tcPrChange w:id="5310" w:author="Brian Bohman" w:date="2021-10-27T05:58:00Z">
              <w:tcPr>
                <w:tcW w:w="1008" w:type="dxa"/>
                <w:vAlign w:val="center"/>
                <w:hideMark/>
              </w:tcPr>
            </w:tcPrChange>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19CD" w:rsidRPr="009B3DCC" w14:paraId="670AE501" w14:textId="77777777" w:rsidTr="00E419CD">
        <w:trPr>
          <w:trHeight w:val="165"/>
          <w:trPrChange w:id="5311" w:author="Brian Bohman" w:date="2021-10-27T05:58:00Z">
            <w:trPr>
              <w:trHeight w:val="165"/>
            </w:trPr>
          </w:trPrChange>
        </w:trPr>
        <w:tc>
          <w:tcPr>
            <w:tcW w:w="360" w:type="dxa"/>
            <w:vAlign w:val="center"/>
            <w:hideMark/>
            <w:tcPrChange w:id="5312" w:author="Brian Bohman" w:date="2021-10-27T05:58:00Z">
              <w:tcPr>
                <w:tcW w:w="360" w:type="dxa"/>
                <w:vAlign w:val="center"/>
                <w:hideMark/>
              </w:tcPr>
            </w:tcPrChange>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Change w:id="5313" w:author="Brian Bohman" w:date="2021-10-27T05:58:00Z">
              <w:tcPr>
                <w:tcW w:w="864" w:type="dxa"/>
                <w:vAlign w:val="center"/>
                <w:hideMark/>
              </w:tcPr>
            </w:tcPrChange>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14" w:author="Brian Bohman" w:date="2021-10-27T05:58:00Z">
              <w:tcPr>
                <w:tcW w:w="1152" w:type="dxa"/>
                <w:vAlign w:val="center"/>
                <w:hideMark/>
              </w:tcPr>
            </w:tcPrChange>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15" w:author="Brian Bohman" w:date="2021-10-27T05:58:00Z">
              <w:tcPr>
                <w:tcW w:w="504" w:type="dxa"/>
                <w:vAlign w:val="center"/>
                <w:hideMark/>
              </w:tcPr>
            </w:tcPrChange>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Change w:id="5316" w:author="Brian Bohman" w:date="2021-10-27T05:58:00Z">
              <w:tcPr>
                <w:tcW w:w="1008" w:type="dxa"/>
                <w:vAlign w:val="center"/>
                <w:hideMark/>
              </w:tcPr>
            </w:tcPrChange>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Change w:id="5317" w:author="Brian Bohman" w:date="2021-10-27T05:58:00Z">
              <w:tcPr>
                <w:tcW w:w="1008" w:type="dxa"/>
                <w:vAlign w:val="center"/>
                <w:hideMark/>
              </w:tcPr>
            </w:tcPrChange>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18" w:author="Brian Bohman" w:date="2021-10-27T05:58:00Z">
              <w:tcPr>
                <w:tcW w:w="720" w:type="dxa"/>
                <w:vAlign w:val="center"/>
                <w:hideMark/>
              </w:tcPr>
            </w:tcPrChange>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19" w:author="Brian Bohman" w:date="2021-10-27T05:58:00Z">
              <w:tcPr>
                <w:tcW w:w="1008" w:type="dxa"/>
                <w:vAlign w:val="center"/>
                <w:hideMark/>
              </w:tcPr>
            </w:tcPrChange>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20" w:author="Brian Bohman" w:date="2021-10-27T05:58:00Z">
              <w:tcPr>
                <w:tcW w:w="1152" w:type="dxa"/>
                <w:vAlign w:val="center"/>
                <w:hideMark/>
              </w:tcPr>
            </w:tcPrChange>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440" w:type="dxa"/>
            <w:vAlign w:val="center"/>
            <w:hideMark/>
            <w:tcPrChange w:id="5321" w:author="Brian Bohman" w:date="2021-10-27T05:58:00Z">
              <w:tcPr>
                <w:tcW w:w="1008" w:type="dxa"/>
                <w:vAlign w:val="center"/>
                <w:hideMark/>
              </w:tcPr>
            </w:tcPrChange>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19CD" w:rsidRPr="009B3DCC" w14:paraId="242560D3" w14:textId="77777777" w:rsidTr="00E419CD">
        <w:trPr>
          <w:trHeight w:val="165"/>
          <w:trPrChange w:id="5322" w:author="Brian Bohman" w:date="2021-10-27T05:58:00Z">
            <w:trPr>
              <w:trHeight w:val="165"/>
            </w:trPr>
          </w:trPrChange>
        </w:trPr>
        <w:tc>
          <w:tcPr>
            <w:tcW w:w="360" w:type="dxa"/>
            <w:vAlign w:val="center"/>
            <w:hideMark/>
            <w:tcPrChange w:id="5323" w:author="Brian Bohman" w:date="2021-10-27T05:58:00Z">
              <w:tcPr>
                <w:tcW w:w="360" w:type="dxa"/>
                <w:vAlign w:val="center"/>
                <w:hideMark/>
              </w:tcPr>
            </w:tcPrChange>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Change w:id="5324" w:author="Brian Bohman" w:date="2021-10-27T05:58:00Z">
              <w:tcPr>
                <w:tcW w:w="864" w:type="dxa"/>
                <w:vAlign w:val="center"/>
                <w:hideMark/>
              </w:tcPr>
            </w:tcPrChange>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25" w:author="Brian Bohman" w:date="2021-10-27T05:58:00Z">
              <w:tcPr>
                <w:tcW w:w="1152" w:type="dxa"/>
                <w:vAlign w:val="center"/>
                <w:hideMark/>
              </w:tcPr>
            </w:tcPrChange>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26" w:author="Brian Bohman" w:date="2021-10-27T05:58:00Z">
              <w:tcPr>
                <w:tcW w:w="504" w:type="dxa"/>
                <w:vAlign w:val="center"/>
                <w:hideMark/>
              </w:tcPr>
            </w:tcPrChange>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27" w:author="Brian Bohman" w:date="2021-10-27T05:58:00Z">
              <w:tcPr>
                <w:tcW w:w="1008" w:type="dxa"/>
                <w:vAlign w:val="center"/>
                <w:hideMark/>
              </w:tcPr>
            </w:tcPrChange>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28" w:author="Brian Bohman" w:date="2021-10-27T05:58:00Z">
              <w:tcPr>
                <w:tcW w:w="1008" w:type="dxa"/>
                <w:vAlign w:val="center"/>
                <w:hideMark/>
              </w:tcPr>
            </w:tcPrChange>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29" w:author="Brian Bohman" w:date="2021-10-27T05:58:00Z">
              <w:tcPr>
                <w:tcW w:w="720" w:type="dxa"/>
                <w:vAlign w:val="center"/>
                <w:hideMark/>
              </w:tcPr>
            </w:tcPrChange>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30" w:author="Brian Bohman" w:date="2021-10-27T05:58:00Z">
              <w:tcPr>
                <w:tcW w:w="1008" w:type="dxa"/>
                <w:vAlign w:val="center"/>
                <w:hideMark/>
              </w:tcPr>
            </w:tcPrChange>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31" w:author="Brian Bohman" w:date="2021-10-27T05:58:00Z">
              <w:tcPr>
                <w:tcW w:w="1152" w:type="dxa"/>
                <w:vAlign w:val="center"/>
                <w:hideMark/>
              </w:tcPr>
            </w:tcPrChange>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440" w:type="dxa"/>
            <w:vAlign w:val="center"/>
            <w:hideMark/>
            <w:tcPrChange w:id="5332" w:author="Brian Bohman" w:date="2021-10-27T05:58:00Z">
              <w:tcPr>
                <w:tcW w:w="1008" w:type="dxa"/>
                <w:vAlign w:val="center"/>
                <w:hideMark/>
              </w:tcPr>
            </w:tcPrChange>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6522858C" w14:textId="77777777" w:rsidTr="00E419CD">
        <w:trPr>
          <w:trHeight w:val="165"/>
          <w:trPrChange w:id="5333" w:author="Brian Bohman" w:date="2021-10-27T05:58:00Z">
            <w:trPr>
              <w:trHeight w:val="165"/>
            </w:trPr>
          </w:trPrChange>
        </w:trPr>
        <w:tc>
          <w:tcPr>
            <w:tcW w:w="360" w:type="dxa"/>
            <w:vAlign w:val="center"/>
            <w:hideMark/>
            <w:tcPrChange w:id="5334" w:author="Brian Bohman" w:date="2021-10-27T05:58:00Z">
              <w:tcPr>
                <w:tcW w:w="360" w:type="dxa"/>
                <w:vAlign w:val="center"/>
                <w:hideMark/>
              </w:tcPr>
            </w:tcPrChange>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Change w:id="5335" w:author="Brian Bohman" w:date="2021-10-27T05:58:00Z">
              <w:tcPr>
                <w:tcW w:w="864" w:type="dxa"/>
                <w:vAlign w:val="center"/>
                <w:hideMark/>
              </w:tcPr>
            </w:tcPrChange>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36" w:author="Brian Bohman" w:date="2021-10-27T05:58:00Z">
              <w:tcPr>
                <w:tcW w:w="1152" w:type="dxa"/>
                <w:vAlign w:val="center"/>
                <w:hideMark/>
              </w:tcPr>
            </w:tcPrChange>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37" w:author="Brian Bohman" w:date="2021-10-27T05:58:00Z">
              <w:tcPr>
                <w:tcW w:w="504" w:type="dxa"/>
                <w:vAlign w:val="center"/>
                <w:hideMark/>
              </w:tcPr>
            </w:tcPrChange>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38" w:author="Brian Bohman" w:date="2021-10-27T05:58:00Z">
              <w:tcPr>
                <w:tcW w:w="1008" w:type="dxa"/>
                <w:vAlign w:val="center"/>
                <w:hideMark/>
              </w:tcPr>
            </w:tcPrChange>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39" w:author="Brian Bohman" w:date="2021-10-27T05:58:00Z">
              <w:tcPr>
                <w:tcW w:w="1008" w:type="dxa"/>
                <w:vAlign w:val="center"/>
                <w:hideMark/>
              </w:tcPr>
            </w:tcPrChange>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40" w:author="Brian Bohman" w:date="2021-10-27T05:58:00Z">
              <w:tcPr>
                <w:tcW w:w="720" w:type="dxa"/>
                <w:vAlign w:val="center"/>
                <w:hideMark/>
              </w:tcPr>
            </w:tcPrChange>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41" w:author="Brian Bohman" w:date="2021-10-27T05:58:00Z">
              <w:tcPr>
                <w:tcW w:w="1008" w:type="dxa"/>
                <w:vAlign w:val="center"/>
                <w:hideMark/>
              </w:tcPr>
            </w:tcPrChange>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42" w:author="Brian Bohman" w:date="2021-10-27T05:58:00Z">
              <w:tcPr>
                <w:tcW w:w="1152" w:type="dxa"/>
                <w:vAlign w:val="center"/>
                <w:hideMark/>
              </w:tcPr>
            </w:tcPrChange>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43" w:author="Brian Bohman" w:date="2021-10-27T05:58:00Z">
              <w:tcPr>
                <w:tcW w:w="1008" w:type="dxa"/>
                <w:vAlign w:val="center"/>
                <w:hideMark/>
              </w:tcPr>
            </w:tcPrChange>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3ADFEB9B" w14:textId="77777777" w:rsidTr="00E419CD">
        <w:trPr>
          <w:trHeight w:val="180"/>
          <w:trPrChange w:id="5344" w:author="Brian Bohman" w:date="2021-10-27T05:58:00Z">
            <w:trPr>
              <w:trHeight w:val="180"/>
            </w:trPr>
          </w:trPrChange>
        </w:trPr>
        <w:tc>
          <w:tcPr>
            <w:tcW w:w="360" w:type="dxa"/>
            <w:vAlign w:val="center"/>
            <w:hideMark/>
            <w:tcPrChange w:id="5345" w:author="Brian Bohman" w:date="2021-10-27T05:58:00Z">
              <w:tcPr>
                <w:tcW w:w="360" w:type="dxa"/>
                <w:vAlign w:val="center"/>
                <w:hideMark/>
              </w:tcPr>
            </w:tcPrChange>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Change w:id="5346" w:author="Brian Bohman" w:date="2021-10-27T05:58:00Z">
              <w:tcPr>
                <w:tcW w:w="864" w:type="dxa"/>
                <w:vAlign w:val="center"/>
                <w:hideMark/>
              </w:tcPr>
            </w:tcPrChange>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47" w:author="Brian Bohman" w:date="2021-10-27T05:58:00Z">
              <w:tcPr>
                <w:tcW w:w="1152" w:type="dxa"/>
                <w:vAlign w:val="center"/>
                <w:hideMark/>
              </w:tcPr>
            </w:tcPrChange>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48" w:author="Brian Bohman" w:date="2021-10-27T05:58:00Z">
              <w:tcPr>
                <w:tcW w:w="504" w:type="dxa"/>
                <w:vAlign w:val="center"/>
                <w:hideMark/>
              </w:tcPr>
            </w:tcPrChange>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Change w:id="5349" w:author="Brian Bohman" w:date="2021-10-27T05:58:00Z">
              <w:tcPr>
                <w:tcW w:w="1008" w:type="dxa"/>
                <w:vAlign w:val="center"/>
                <w:hideMark/>
              </w:tcPr>
            </w:tcPrChange>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Change w:id="5350" w:author="Brian Bohman" w:date="2021-10-27T05:58:00Z">
              <w:tcPr>
                <w:tcW w:w="1008" w:type="dxa"/>
                <w:vAlign w:val="center"/>
                <w:hideMark/>
              </w:tcPr>
            </w:tcPrChange>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51" w:author="Brian Bohman" w:date="2021-10-27T05:58:00Z">
              <w:tcPr>
                <w:tcW w:w="720" w:type="dxa"/>
                <w:vAlign w:val="center"/>
                <w:hideMark/>
              </w:tcPr>
            </w:tcPrChange>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52" w:author="Brian Bohman" w:date="2021-10-27T05:58:00Z">
              <w:tcPr>
                <w:tcW w:w="1008" w:type="dxa"/>
                <w:vAlign w:val="center"/>
                <w:hideMark/>
              </w:tcPr>
            </w:tcPrChange>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53" w:author="Brian Bohman" w:date="2021-10-27T05:58:00Z">
              <w:tcPr>
                <w:tcW w:w="1152" w:type="dxa"/>
                <w:vAlign w:val="center"/>
                <w:hideMark/>
              </w:tcPr>
            </w:tcPrChange>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440" w:type="dxa"/>
            <w:vAlign w:val="center"/>
            <w:hideMark/>
            <w:tcPrChange w:id="5354" w:author="Brian Bohman" w:date="2021-10-27T05:58:00Z">
              <w:tcPr>
                <w:tcW w:w="1008" w:type="dxa"/>
                <w:vAlign w:val="center"/>
                <w:hideMark/>
              </w:tcPr>
            </w:tcPrChange>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6E277080" w14:textId="77777777" w:rsidTr="00E419CD">
        <w:trPr>
          <w:trHeight w:val="165"/>
          <w:trPrChange w:id="5355" w:author="Brian Bohman" w:date="2021-10-27T05:58:00Z">
            <w:trPr>
              <w:trHeight w:val="165"/>
            </w:trPr>
          </w:trPrChange>
        </w:trPr>
        <w:tc>
          <w:tcPr>
            <w:tcW w:w="360" w:type="dxa"/>
            <w:vAlign w:val="center"/>
            <w:hideMark/>
            <w:tcPrChange w:id="5356" w:author="Brian Bohman" w:date="2021-10-27T05:58:00Z">
              <w:tcPr>
                <w:tcW w:w="360" w:type="dxa"/>
                <w:vAlign w:val="center"/>
                <w:hideMark/>
              </w:tcPr>
            </w:tcPrChange>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Change w:id="5357" w:author="Brian Bohman" w:date="2021-10-27T05:58:00Z">
              <w:tcPr>
                <w:tcW w:w="864" w:type="dxa"/>
                <w:vAlign w:val="center"/>
                <w:hideMark/>
              </w:tcPr>
            </w:tcPrChange>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58" w:author="Brian Bohman" w:date="2021-10-27T05:58:00Z">
              <w:tcPr>
                <w:tcW w:w="1152" w:type="dxa"/>
                <w:vAlign w:val="center"/>
                <w:hideMark/>
              </w:tcPr>
            </w:tcPrChange>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59" w:author="Brian Bohman" w:date="2021-10-27T05:58:00Z">
              <w:tcPr>
                <w:tcW w:w="504" w:type="dxa"/>
                <w:vAlign w:val="center"/>
                <w:hideMark/>
              </w:tcPr>
            </w:tcPrChange>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60" w:author="Brian Bohman" w:date="2021-10-27T05:58:00Z">
              <w:tcPr>
                <w:tcW w:w="1008" w:type="dxa"/>
                <w:vAlign w:val="center"/>
                <w:hideMark/>
              </w:tcPr>
            </w:tcPrChange>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61" w:author="Brian Bohman" w:date="2021-10-27T05:58:00Z">
              <w:tcPr>
                <w:tcW w:w="1008" w:type="dxa"/>
                <w:vAlign w:val="center"/>
                <w:hideMark/>
              </w:tcPr>
            </w:tcPrChange>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62" w:author="Brian Bohman" w:date="2021-10-27T05:58:00Z">
              <w:tcPr>
                <w:tcW w:w="720" w:type="dxa"/>
                <w:vAlign w:val="center"/>
                <w:hideMark/>
              </w:tcPr>
            </w:tcPrChange>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63" w:author="Brian Bohman" w:date="2021-10-27T05:58:00Z">
              <w:tcPr>
                <w:tcW w:w="1008" w:type="dxa"/>
                <w:vAlign w:val="center"/>
                <w:hideMark/>
              </w:tcPr>
            </w:tcPrChange>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64" w:author="Brian Bohman" w:date="2021-10-27T05:58:00Z">
              <w:tcPr>
                <w:tcW w:w="1152" w:type="dxa"/>
                <w:vAlign w:val="center"/>
                <w:hideMark/>
              </w:tcPr>
            </w:tcPrChange>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440" w:type="dxa"/>
            <w:vAlign w:val="center"/>
            <w:hideMark/>
            <w:tcPrChange w:id="5365" w:author="Brian Bohman" w:date="2021-10-27T05:58:00Z">
              <w:tcPr>
                <w:tcW w:w="1008" w:type="dxa"/>
                <w:vAlign w:val="center"/>
                <w:hideMark/>
              </w:tcPr>
            </w:tcPrChange>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610FABB8" w14:textId="77777777" w:rsidTr="00E419CD">
        <w:trPr>
          <w:trHeight w:val="165"/>
          <w:trPrChange w:id="5366" w:author="Brian Bohman" w:date="2021-10-27T05:58:00Z">
            <w:trPr>
              <w:trHeight w:val="165"/>
            </w:trPr>
          </w:trPrChange>
        </w:trPr>
        <w:tc>
          <w:tcPr>
            <w:tcW w:w="360" w:type="dxa"/>
            <w:vAlign w:val="center"/>
            <w:hideMark/>
            <w:tcPrChange w:id="5367" w:author="Brian Bohman" w:date="2021-10-27T05:58:00Z">
              <w:tcPr>
                <w:tcW w:w="360" w:type="dxa"/>
                <w:vAlign w:val="center"/>
                <w:hideMark/>
              </w:tcPr>
            </w:tcPrChange>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Change w:id="5368" w:author="Brian Bohman" w:date="2021-10-27T05:58:00Z">
              <w:tcPr>
                <w:tcW w:w="864" w:type="dxa"/>
                <w:vAlign w:val="center"/>
                <w:hideMark/>
              </w:tcPr>
            </w:tcPrChange>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69" w:author="Brian Bohman" w:date="2021-10-27T05:58:00Z">
              <w:tcPr>
                <w:tcW w:w="1152" w:type="dxa"/>
                <w:vAlign w:val="center"/>
                <w:hideMark/>
              </w:tcPr>
            </w:tcPrChange>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70" w:author="Brian Bohman" w:date="2021-10-27T05:58:00Z">
              <w:tcPr>
                <w:tcW w:w="504" w:type="dxa"/>
                <w:vAlign w:val="center"/>
                <w:hideMark/>
              </w:tcPr>
            </w:tcPrChange>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71" w:author="Brian Bohman" w:date="2021-10-27T05:58:00Z">
              <w:tcPr>
                <w:tcW w:w="1008" w:type="dxa"/>
                <w:vAlign w:val="center"/>
                <w:hideMark/>
              </w:tcPr>
            </w:tcPrChange>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72" w:author="Brian Bohman" w:date="2021-10-27T05:58:00Z">
              <w:tcPr>
                <w:tcW w:w="1008" w:type="dxa"/>
                <w:vAlign w:val="center"/>
                <w:hideMark/>
              </w:tcPr>
            </w:tcPrChange>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73" w:author="Brian Bohman" w:date="2021-10-27T05:58:00Z">
              <w:tcPr>
                <w:tcW w:w="720" w:type="dxa"/>
                <w:vAlign w:val="center"/>
                <w:hideMark/>
              </w:tcPr>
            </w:tcPrChange>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74" w:author="Brian Bohman" w:date="2021-10-27T05:58:00Z">
              <w:tcPr>
                <w:tcW w:w="1008" w:type="dxa"/>
                <w:vAlign w:val="center"/>
                <w:hideMark/>
              </w:tcPr>
            </w:tcPrChange>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375" w:author="Brian Bohman" w:date="2021-10-27T05:58:00Z">
              <w:tcPr>
                <w:tcW w:w="1152" w:type="dxa"/>
                <w:vAlign w:val="center"/>
                <w:hideMark/>
              </w:tcPr>
            </w:tcPrChange>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5376" w:author="Brian Bohman" w:date="2021-10-27T05:58:00Z">
              <w:tcPr>
                <w:tcW w:w="1008" w:type="dxa"/>
                <w:vAlign w:val="center"/>
                <w:hideMark/>
              </w:tcPr>
            </w:tcPrChange>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27AB9221" w14:textId="77777777" w:rsidTr="00E419CD">
        <w:trPr>
          <w:trHeight w:val="165"/>
          <w:trPrChange w:id="5377" w:author="Brian Bohman" w:date="2021-10-27T05:58:00Z">
            <w:trPr>
              <w:trHeight w:val="165"/>
            </w:trPr>
          </w:trPrChange>
        </w:trPr>
        <w:tc>
          <w:tcPr>
            <w:tcW w:w="360" w:type="dxa"/>
            <w:vAlign w:val="center"/>
            <w:hideMark/>
            <w:tcPrChange w:id="5378" w:author="Brian Bohman" w:date="2021-10-27T05:58:00Z">
              <w:tcPr>
                <w:tcW w:w="360" w:type="dxa"/>
                <w:vAlign w:val="center"/>
                <w:hideMark/>
              </w:tcPr>
            </w:tcPrChange>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Change w:id="5379" w:author="Brian Bohman" w:date="2021-10-27T05:58:00Z">
              <w:tcPr>
                <w:tcW w:w="864" w:type="dxa"/>
                <w:vAlign w:val="center"/>
                <w:hideMark/>
              </w:tcPr>
            </w:tcPrChange>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80" w:author="Brian Bohman" w:date="2021-10-27T05:58:00Z">
              <w:tcPr>
                <w:tcW w:w="1152" w:type="dxa"/>
                <w:vAlign w:val="center"/>
                <w:hideMark/>
              </w:tcPr>
            </w:tcPrChange>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81" w:author="Brian Bohman" w:date="2021-10-27T05:58:00Z">
              <w:tcPr>
                <w:tcW w:w="504" w:type="dxa"/>
                <w:vAlign w:val="center"/>
                <w:hideMark/>
              </w:tcPr>
            </w:tcPrChange>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Change w:id="5382" w:author="Brian Bohman" w:date="2021-10-27T05:58:00Z">
              <w:tcPr>
                <w:tcW w:w="1008" w:type="dxa"/>
                <w:vAlign w:val="center"/>
                <w:hideMark/>
              </w:tcPr>
            </w:tcPrChange>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5383" w:author="Brian Bohman" w:date="2021-10-27T05:58:00Z">
              <w:tcPr>
                <w:tcW w:w="1008" w:type="dxa"/>
                <w:vAlign w:val="center"/>
                <w:hideMark/>
              </w:tcPr>
            </w:tcPrChange>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84" w:author="Brian Bohman" w:date="2021-10-27T05:58:00Z">
              <w:tcPr>
                <w:tcW w:w="720" w:type="dxa"/>
                <w:vAlign w:val="center"/>
                <w:hideMark/>
              </w:tcPr>
            </w:tcPrChange>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85" w:author="Brian Bohman" w:date="2021-10-27T05:58:00Z">
              <w:tcPr>
                <w:tcW w:w="1008" w:type="dxa"/>
                <w:vAlign w:val="center"/>
                <w:hideMark/>
              </w:tcPr>
            </w:tcPrChange>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386" w:author="Brian Bohman" w:date="2021-10-27T05:58:00Z">
              <w:tcPr>
                <w:tcW w:w="1152" w:type="dxa"/>
                <w:vAlign w:val="center"/>
                <w:hideMark/>
              </w:tcPr>
            </w:tcPrChange>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5387" w:author="Brian Bohman" w:date="2021-10-27T05:58:00Z">
              <w:tcPr>
                <w:tcW w:w="1008" w:type="dxa"/>
                <w:vAlign w:val="center"/>
                <w:hideMark/>
              </w:tcPr>
            </w:tcPrChange>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68D6B00A" w14:textId="77777777" w:rsidTr="00E419CD">
        <w:trPr>
          <w:trHeight w:val="165"/>
          <w:trPrChange w:id="5388" w:author="Brian Bohman" w:date="2021-10-27T05:58:00Z">
            <w:trPr>
              <w:trHeight w:val="165"/>
            </w:trPr>
          </w:trPrChange>
        </w:trPr>
        <w:tc>
          <w:tcPr>
            <w:tcW w:w="360" w:type="dxa"/>
            <w:vAlign w:val="center"/>
            <w:hideMark/>
            <w:tcPrChange w:id="5389" w:author="Brian Bohman" w:date="2021-10-27T05:58:00Z">
              <w:tcPr>
                <w:tcW w:w="360" w:type="dxa"/>
                <w:vAlign w:val="center"/>
                <w:hideMark/>
              </w:tcPr>
            </w:tcPrChange>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Change w:id="5390" w:author="Brian Bohman" w:date="2021-10-27T05:58:00Z">
              <w:tcPr>
                <w:tcW w:w="864" w:type="dxa"/>
                <w:vAlign w:val="center"/>
                <w:hideMark/>
              </w:tcPr>
            </w:tcPrChange>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391" w:author="Brian Bohman" w:date="2021-10-27T05:58:00Z">
              <w:tcPr>
                <w:tcW w:w="1152" w:type="dxa"/>
                <w:vAlign w:val="center"/>
                <w:hideMark/>
              </w:tcPr>
            </w:tcPrChange>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392" w:author="Brian Bohman" w:date="2021-10-27T05:58:00Z">
              <w:tcPr>
                <w:tcW w:w="504" w:type="dxa"/>
                <w:vAlign w:val="center"/>
                <w:hideMark/>
              </w:tcPr>
            </w:tcPrChange>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393" w:author="Brian Bohman" w:date="2021-10-27T05:58:00Z">
              <w:tcPr>
                <w:tcW w:w="1008" w:type="dxa"/>
                <w:vAlign w:val="center"/>
                <w:hideMark/>
              </w:tcPr>
            </w:tcPrChange>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394" w:author="Brian Bohman" w:date="2021-10-27T05:58:00Z">
              <w:tcPr>
                <w:tcW w:w="1008" w:type="dxa"/>
                <w:vAlign w:val="center"/>
                <w:hideMark/>
              </w:tcPr>
            </w:tcPrChange>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395" w:author="Brian Bohman" w:date="2021-10-27T05:58:00Z">
              <w:tcPr>
                <w:tcW w:w="720" w:type="dxa"/>
                <w:vAlign w:val="center"/>
                <w:hideMark/>
              </w:tcPr>
            </w:tcPrChange>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396" w:author="Brian Bohman" w:date="2021-10-27T05:58:00Z">
              <w:tcPr>
                <w:tcW w:w="1008" w:type="dxa"/>
                <w:vAlign w:val="center"/>
                <w:hideMark/>
              </w:tcPr>
            </w:tcPrChange>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397" w:author="Brian Bohman" w:date="2021-10-27T05:58:00Z">
              <w:tcPr>
                <w:tcW w:w="1152" w:type="dxa"/>
                <w:vAlign w:val="center"/>
                <w:hideMark/>
              </w:tcPr>
            </w:tcPrChange>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440" w:type="dxa"/>
            <w:vAlign w:val="center"/>
            <w:hideMark/>
            <w:tcPrChange w:id="5398" w:author="Brian Bohman" w:date="2021-10-27T05:58:00Z">
              <w:tcPr>
                <w:tcW w:w="1008" w:type="dxa"/>
                <w:vAlign w:val="center"/>
                <w:hideMark/>
              </w:tcPr>
            </w:tcPrChange>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806D8A2" w14:textId="77777777" w:rsidTr="00E419CD">
        <w:trPr>
          <w:trHeight w:val="165"/>
          <w:trPrChange w:id="5399" w:author="Brian Bohman" w:date="2021-10-27T05:58:00Z">
            <w:trPr>
              <w:trHeight w:val="165"/>
            </w:trPr>
          </w:trPrChange>
        </w:trPr>
        <w:tc>
          <w:tcPr>
            <w:tcW w:w="360" w:type="dxa"/>
            <w:vAlign w:val="center"/>
            <w:hideMark/>
            <w:tcPrChange w:id="5400" w:author="Brian Bohman" w:date="2021-10-27T05:58:00Z">
              <w:tcPr>
                <w:tcW w:w="360" w:type="dxa"/>
                <w:vAlign w:val="center"/>
                <w:hideMark/>
              </w:tcPr>
            </w:tcPrChange>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Change w:id="5401" w:author="Brian Bohman" w:date="2021-10-27T05:58:00Z">
              <w:tcPr>
                <w:tcW w:w="864" w:type="dxa"/>
                <w:vAlign w:val="center"/>
                <w:hideMark/>
              </w:tcPr>
            </w:tcPrChange>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02" w:author="Brian Bohman" w:date="2021-10-27T05:58:00Z">
              <w:tcPr>
                <w:tcW w:w="1152" w:type="dxa"/>
                <w:vAlign w:val="center"/>
                <w:hideMark/>
              </w:tcPr>
            </w:tcPrChange>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03" w:author="Brian Bohman" w:date="2021-10-27T05:58:00Z">
              <w:tcPr>
                <w:tcW w:w="504" w:type="dxa"/>
                <w:vAlign w:val="center"/>
                <w:hideMark/>
              </w:tcPr>
            </w:tcPrChange>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04" w:author="Brian Bohman" w:date="2021-10-27T05:58:00Z">
              <w:tcPr>
                <w:tcW w:w="1008" w:type="dxa"/>
                <w:vAlign w:val="center"/>
                <w:hideMark/>
              </w:tcPr>
            </w:tcPrChange>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05" w:author="Brian Bohman" w:date="2021-10-27T05:58:00Z">
              <w:tcPr>
                <w:tcW w:w="1008" w:type="dxa"/>
                <w:vAlign w:val="center"/>
                <w:hideMark/>
              </w:tcPr>
            </w:tcPrChange>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06" w:author="Brian Bohman" w:date="2021-10-27T05:58:00Z">
              <w:tcPr>
                <w:tcW w:w="720" w:type="dxa"/>
                <w:vAlign w:val="center"/>
                <w:hideMark/>
              </w:tcPr>
            </w:tcPrChange>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07" w:author="Brian Bohman" w:date="2021-10-27T05:58:00Z">
              <w:tcPr>
                <w:tcW w:w="1008" w:type="dxa"/>
                <w:vAlign w:val="center"/>
                <w:hideMark/>
              </w:tcPr>
            </w:tcPrChange>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5408" w:author="Brian Bohman" w:date="2021-10-27T05:58:00Z">
              <w:tcPr>
                <w:tcW w:w="1152" w:type="dxa"/>
                <w:vAlign w:val="center"/>
                <w:hideMark/>
              </w:tcPr>
            </w:tcPrChange>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440" w:type="dxa"/>
            <w:vAlign w:val="center"/>
            <w:hideMark/>
            <w:tcPrChange w:id="5409" w:author="Brian Bohman" w:date="2021-10-27T05:58:00Z">
              <w:tcPr>
                <w:tcW w:w="1008" w:type="dxa"/>
                <w:vAlign w:val="center"/>
                <w:hideMark/>
              </w:tcPr>
            </w:tcPrChange>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225E02E7" w14:textId="77777777" w:rsidTr="00E419CD">
        <w:trPr>
          <w:trHeight w:val="165"/>
          <w:trPrChange w:id="5410" w:author="Brian Bohman" w:date="2021-10-27T05:58:00Z">
            <w:trPr>
              <w:trHeight w:val="165"/>
            </w:trPr>
          </w:trPrChange>
        </w:trPr>
        <w:tc>
          <w:tcPr>
            <w:tcW w:w="360" w:type="dxa"/>
            <w:vAlign w:val="center"/>
            <w:hideMark/>
            <w:tcPrChange w:id="5411" w:author="Brian Bohman" w:date="2021-10-27T05:58:00Z">
              <w:tcPr>
                <w:tcW w:w="360" w:type="dxa"/>
                <w:vAlign w:val="center"/>
                <w:hideMark/>
              </w:tcPr>
            </w:tcPrChange>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Change w:id="5412" w:author="Brian Bohman" w:date="2021-10-27T05:58:00Z">
              <w:tcPr>
                <w:tcW w:w="864" w:type="dxa"/>
                <w:vAlign w:val="center"/>
                <w:hideMark/>
              </w:tcPr>
            </w:tcPrChange>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13" w:author="Brian Bohman" w:date="2021-10-27T05:58:00Z">
              <w:tcPr>
                <w:tcW w:w="1152" w:type="dxa"/>
                <w:vAlign w:val="center"/>
                <w:hideMark/>
              </w:tcPr>
            </w:tcPrChange>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Change w:id="5414" w:author="Brian Bohman" w:date="2021-10-27T05:58:00Z">
              <w:tcPr>
                <w:tcW w:w="504" w:type="dxa"/>
                <w:vAlign w:val="center"/>
                <w:hideMark/>
              </w:tcPr>
            </w:tcPrChange>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Change w:id="5415" w:author="Brian Bohman" w:date="2021-10-27T05:58:00Z">
              <w:tcPr>
                <w:tcW w:w="1008" w:type="dxa"/>
                <w:vAlign w:val="center"/>
                <w:hideMark/>
              </w:tcPr>
            </w:tcPrChange>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Change w:id="5416" w:author="Brian Bohman" w:date="2021-10-27T05:58:00Z">
              <w:tcPr>
                <w:tcW w:w="1008" w:type="dxa"/>
                <w:vAlign w:val="center"/>
                <w:hideMark/>
              </w:tcPr>
            </w:tcPrChange>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Change w:id="5417" w:author="Brian Bohman" w:date="2021-10-27T05:58:00Z">
              <w:tcPr>
                <w:tcW w:w="720" w:type="dxa"/>
                <w:vAlign w:val="center"/>
                <w:hideMark/>
              </w:tcPr>
            </w:tcPrChange>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5418" w:author="Brian Bohman" w:date="2021-10-27T05:58:00Z">
              <w:tcPr>
                <w:tcW w:w="1008" w:type="dxa"/>
                <w:vAlign w:val="center"/>
                <w:hideMark/>
              </w:tcPr>
            </w:tcPrChange>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5419" w:author="Brian Bohman" w:date="2021-10-27T05:58:00Z">
              <w:tcPr>
                <w:tcW w:w="1152" w:type="dxa"/>
                <w:vAlign w:val="center"/>
                <w:hideMark/>
              </w:tcPr>
            </w:tcPrChange>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440" w:type="dxa"/>
            <w:vAlign w:val="center"/>
            <w:hideMark/>
            <w:tcPrChange w:id="5420" w:author="Brian Bohman" w:date="2021-10-27T05:58:00Z">
              <w:tcPr>
                <w:tcW w:w="1008" w:type="dxa"/>
                <w:vAlign w:val="center"/>
                <w:hideMark/>
              </w:tcPr>
            </w:tcPrChange>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19CD" w:rsidRPr="009B3DCC" w14:paraId="7F82C986" w14:textId="77777777" w:rsidTr="00E419CD">
        <w:trPr>
          <w:trHeight w:val="165"/>
          <w:trPrChange w:id="5421" w:author="Brian Bohman" w:date="2021-10-27T05:58:00Z">
            <w:trPr>
              <w:trHeight w:val="165"/>
            </w:trPr>
          </w:trPrChange>
        </w:trPr>
        <w:tc>
          <w:tcPr>
            <w:tcW w:w="360" w:type="dxa"/>
            <w:vAlign w:val="center"/>
            <w:hideMark/>
            <w:tcPrChange w:id="5422" w:author="Brian Bohman" w:date="2021-10-27T05:58:00Z">
              <w:tcPr>
                <w:tcW w:w="360" w:type="dxa"/>
                <w:vAlign w:val="center"/>
                <w:hideMark/>
              </w:tcPr>
            </w:tcPrChange>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Change w:id="5423" w:author="Brian Bohman" w:date="2021-10-27T05:58:00Z">
              <w:tcPr>
                <w:tcW w:w="864" w:type="dxa"/>
                <w:vAlign w:val="center"/>
                <w:hideMark/>
              </w:tcPr>
            </w:tcPrChange>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24" w:author="Brian Bohman" w:date="2021-10-27T05:58:00Z">
              <w:tcPr>
                <w:tcW w:w="1152" w:type="dxa"/>
                <w:vAlign w:val="center"/>
                <w:hideMark/>
              </w:tcPr>
            </w:tcPrChange>
          </w:tcPr>
          <w:p w14:paraId="19A7D9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25" w:author="Brian Bohman" w:date="2021-10-27T05:58:00Z">
              <w:tcPr>
                <w:tcW w:w="504" w:type="dxa"/>
                <w:vAlign w:val="center"/>
                <w:hideMark/>
              </w:tcPr>
            </w:tcPrChange>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26" w:author="Brian Bohman" w:date="2021-10-27T05:58:00Z">
              <w:tcPr>
                <w:tcW w:w="1008" w:type="dxa"/>
                <w:vAlign w:val="center"/>
                <w:hideMark/>
              </w:tcPr>
            </w:tcPrChange>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27" w:author="Brian Bohman" w:date="2021-10-27T05:58:00Z">
              <w:tcPr>
                <w:tcW w:w="1008" w:type="dxa"/>
                <w:vAlign w:val="center"/>
                <w:hideMark/>
              </w:tcPr>
            </w:tcPrChange>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28" w:author="Brian Bohman" w:date="2021-10-27T05:58:00Z">
              <w:tcPr>
                <w:tcW w:w="720" w:type="dxa"/>
                <w:vAlign w:val="center"/>
                <w:hideMark/>
              </w:tcPr>
            </w:tcPrChange>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29" w:author="Brian Bohman" w:date="2021-10-27T05:58:00Z">
              <w:tcPr>
                <w:tcW w:w="1008" w:type="dxa"/>
                <w:vAlign w:val="center"/>
                <w:hideMark/>
              </w:tcPr>
            </w:tcPrChange>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30" w:author="Brian Bohman" w:date="2021-10-27T05:58:00Z">
              <w:tcPr>
                <w:tcW w:w="1152" w:type="dxa"/>
                <w:vAlign w:val="center"/>
                <w:hideMark/>
              </w:tcPr>
            </w:tcPrChange>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440" w:type="dxa"/>
            <w:vAlign w:val="center"/>
            <w:hideMark/>
            <w:tcPrChange w:id="5431" w:author="Brian Bohman" w:date="2021-10-27T05:58:00Z">
              <w:tcPr>
                <w:tcW w:w="1008" w:type="dxa"/>
                <w:vAlign w:val="center"/>
                <w:hideMark/>
              </w:tcPr>
            </w:tcPrChange>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19CD" w:rsidRPr="009B3DCC" w14:paraId="4052C664" w14:textId="77777777" w:rsidTr="00E419CD">
        <w:trPr>
          <w:trHeight w:val="165"/>
          <w:trPrChange w:id="5432" w:author="Brian Bohman" w:date="2021-10-27T05:58:00Z">
            <w:trPr>
              <w:trHeight w:val="165"/>
            </w:trPr>
          </w:trPrChange>
        </w:trPr>
        <w:tc>
          <w:tcPr>
            <w:tcW w:w="360" w:type="dxa"/>
            <w:vAlign w:val="center"/>
            <w:hideMark/>
            <w:tcPrChange w:id="5433" w:author="Brian Bohman" w:date="2021-10-27T05:58:00Z">
              <w:tcPr>
                <w:tcW w:w="360" w:type="dxa"/>
                <w:vAlign w:val="center"/>
                <w:hideMark/>
              </w:tcPr>
            </w:tcPrChange>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Change w:id="5434" w:author="Brian Bohman" w:date="2021-10-27T05:58:00Z">
              <w:tcPr>
                <w:tcW w:w="864" w:type="dxa"/>
                <w:vAlign w:val="center"/>
                <w:hideMark/>
              </w:tcPr>
            </w:tcPrChange>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35" w:author="Brian Bohman" w:date="2021-10-27T05:58:00Z">
              <w:tcPr>
                <w:tcW w:w="1152" w:type="dxa"/>
                <w:vAlign w:val="center"/>
                <w:hideMark/>
              </w:tcPr>
            </w:tcPrChange>
          </w:tcPr>
          <w:p w14:paraId="79544E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36" w:author="Brian Bohman" w:date="2021-10-27T05:58:00Z">
              <w:tcPr>
                <w:tcW w:w="504" w:type="dxa"/>
                <w:vAlign w:val="center"/>
                <w:hideMark/>
              </w:tcPr>
            </w:tcPrChange>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37" w:author="Brian Bohman" w:date="2021-10-27T05:58:00Z">
              <w:tcPr>
                <w:tcW w:w="1008" w:type="dxa"/>
                <w:vAlign w:val="center"/>
                <w:hideMark/>
              </w:tcPr>
            </w:tcPrChange>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38" w:author="Brian Bohman" w:date="2021-10-27T05:58:00Z">
              <w:tcPr>
                <w:tcW w:w="1008" w:type="dxa"/>
                <w:vAlign w:val="center"/>
                <w:hideMark/>
              </w:tcPr>
            </w:tcPrChange>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39" w:author="Brian Bohman" w:date="2021-10-27T05:58:00Z">
              <w:tcPr>
                <w:tcW w:w="720" w:type="dxa"/>
                <w:vAlign w:val="center"/>
                <w:hideMark/>
              </w:tcPr>
            </w:tcPrChange>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40" w:author="Brian Bohman" w:date="2021-10-27T05:58:00Z">
              <w:tcPr>
                <w:tcW w:w="1008" w:type="dxa"/>
                <w:vAlign w:val="center"/>
                <w:hideMark/>
              </w:tcPr>
            </w:tcPrChange>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41" w:author="Brian Bohman" w:date="2021-10-27T05:58:00Z">
              <w:tcPr>
                <w:tcW w:w="1152" w:type="dxa"/>
                <w:vAlign w:val="center"/>
                <w:hideMark/>
              </w:tcPr>
            </w:tcPrChange>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440" w:type="dxa"/>
            <w:vAlign w:val="center"/>
            <w:hideMark/>
            <w:tcPrChange w:id="5442" w:author="Brian Bohman" w:date="2021-10-27T05:58:00Z">
              <w:tcPr>
                <w:tcW w:w="1008" w:type="dxa"/>
                <w:vAlign w:val="center"/>
                <w:hideMark/>
              </w:tcPr>
            </w:tcPrChange>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7CDC277" w14:textId="77777777" w:rsidTr="00E419CD">
        <w:trPr>
          <w:trHeight w:val="165"/>
          <w:trPrChange w:id="5443" w:author="Brian Bohman" w:date="2021-10-27T05:58:00Z">
            <w:trPr>
              <w:trHeight w:val="165"/>
            </w:trPr>
          </w:trPrChange>
        </w:trPr>
        <w:tc>
          <w:tcPr>
            <w:tcW w:w="360" w:type="dxa"/>
            <w:vAlign w:val="center"/>
            <w:hideMark/>
            <w:tcPrChange w:id="5444" w:author="Brian Bohman" w:date="2021-10-27T05:58:00Z">
              <w:tcPr>
                <w:tcW w:w="360" w:type="dxa"/>
                <w:vAlign w:val="center"/>
                <w:hideMark/>
              </w:tcPr>
            </w:tcPrChange>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Change w:id="5445" w:author="Brian Bohman" w:date="2021-10-27T05:58:00Z">
              <w:tcPr>
                <w:tcW w:w="864" w:type="dxa"/>
                <w:vAlign w:val="center"/>
                <w:hideMark/>
              </w:tcPr>
            </w:tcPrChange>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46" w:author="Brian Bohman" w:date="2021-10-27T05:58:00Z">
              <w:tcPr>
                <w:tcW w:w="1152" w:type="dxa"/>
                <w:vAlign w:val="center"/>
                <w:hideMark/>
              </w:tcPr>
            </w:tcPrChange>
          </w:tcPr>
          <w:p w14:paraId="775458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47" w:author="Brian Bohman" w:date="2021-10-27T05:58:00Z">
              <w:tcPr>
                <w:tcW w:w="504" w:type="dxa"/>
                <w:vAlign w:val="center"/>
                <w:hideMark/>
              </w:tcPr>
            </w:tcPrChange>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48" w:author="Brian Bohman" w:date="2021-10-27T05:58:00Z">
              <w:tcPr>
                <w:tcW w:w="1008" w:type="dxa"/>
                <w:vAlign w:val="center"/>
                <w:hideMark/>
              </w:tcPr>
            </w:tcPrChange>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49" w:author="Brian Bohman" w:date="2021-10-27T05:58:00Z">
              <w:tcPr>
                <w:tcW w:w="1008" w:type="dxa"/>
                <w:vAlign w:val="center"/>
                <w:hideMark/>
              </w:tcPr>
            </w:tcPrChange>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50" w:author="Brian Bohman" w:date="2021-10-27T05:58:00Z">
              <w:tcPr>
                <w:tcW w:w="720" w:type="dxa"/>
                <w:vAlign w:val="center"/>
                <w:hideMark/>
              </w:tcPr>
            </w:tcPrChange>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51" w:author="Brian Bohman" w:date="2021-10-27T05:58:00Z">
              <w:tcPr>
                <w:tcW w:w="1008" w:type="dxa"/>
                <w:vAlign w:val="center"/>
                <w:hideMark/>
              </w:tcPr>
            </w:tcPrChange>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452" w:author="Brian Bohman" w:date="2021-10-27T05:58:00Z">
              <w:tcPr>
                <w:tcW w:w="1152" w:type="dxa"/>
                <w:vAlign w:val="center"/>
                <w:hideMark/>
              </w:tcPr>
            </w:tcPrChange>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440" w:type="dxa"/>
            <w:vAlign w:val="center"/>
            <w:hideMark/>
            <w:tcPrChange w:id="5453" w:author="Brian Bohman" w:date="2021-10-27T05:58:00Z">
              <w:tcPr>
                <w:tcW w:w="1008" w:type="dxa"/>
                <w:vAlign w:val="center"/>
                <w:hideMark/>
              </w:tcPr>
            </w:tcPrChange>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7D671327" w14:textId="77777777" w:rsidTr="00E419CD">
        <w:trPr>
          <w:trHeight w:val="165"/>
          <w:trPrChange w:id="5454" w:author="Brian Bohman" w:date="2021-10-27T05:58:00Z">
            <w:trPr>
              <w:trHeight w:val="165"/>
            </w:trPr>
          </w:trPrChange>
        </w:trPr>
        <w:tc>
          <w:tcPr>
            <w:tcW w:w="360" w:type="dxa"/>
            <w:vAlign w:val="center"/>
            <w:hideMark/>
            <w:tcPrChange w:id="5455" w:author="Brian Bohman" w:date="2021-10-27T05:58:00Z">
              <w:tcPr>
                <w:tcW w:w="360" w:type="dxa"/>
                <w:vAlign w:val="center"/>
                <w:hideMark/>
              </w:tcPr>
            </w:tcPrChange>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Change w:id="5456" w:author="Brian Bohman" w:date="2021-10-27T05:58:00Z">
              <w:tcPr>
                <w:tcW w:w="864" w:type="dxa"/>
                <w:vAlign w:val="center"/>
                <w:hideMark/>
              </w:tcPr>
            </w:tcPrChange>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57" w:author="Brian Bohman" w:date="2021-10-27T05:58:00Z">
              <w:tcPr>
                <w:tcW w:w="1152" w:type="dxa"/>
                <w:vAlign w:val="center"/>
                <w:hideMark/>
              </w:tcPr>
            </w:tcPrChange>
          </w:tcPr>
          <w:p w14:paraId="279986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58" w:author="Brian Bohman" w:date="2021-10-27T05:58:00Z">
              <w:tcPr>
                <w:tcW w:w="504" w:type="dxa"/>
                <w:vAlign w:val="center"/>
                <w:hideMark/>
              </w:tcPr>
            </w:tcPrChange>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59" w:author="Brian Bohman" w:date="2021-10-27T05:58:00Z">
              <w:tcPr>
                <w:tcW w:w="1008" w:type="dxa"/>
                <w:vAlign w:val="center"/>
                <w:hideMark/>
              </w:tcPr>
            </w:tcPrChange>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60" w:author="Brian Bohman" w:date="2021-10-27T05:58:00Z">
              <w:tcPr>
                <w:tcW w:w="1008" w:type="dxa"/>
                <w:vAlign w:val="center"/>
                <w:hideMark/>
              </w:tcPr>
            </w:tcPrChange>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61" w:author="Brian Bohman" w:date="2021-10-27T05:58:00Z">
              <w:tcPr>
                <w:tcW w:w="720" w:type="dxa"/>
                <w:vAlign w:val="center"/>
                <w:hideMark/>
              </w:tcPr>
            </w:tcPrChange>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62" w:author="Brian Bohman" w:date="2021-10-27T05:58:00Z">
              <w:tcPr>
                <w:tcW w:w="1008" w:type="dxa"/>
                <w:vAlign w:val="center"/>
                <w:hideMark/>
              </w:tcPr>
            </w:tcPrChange>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463" w:author="Brian Bohman" w:date="2021-10-27T05:58:00Z">
              <w:tcPr>
                <w:tcW w:w="1152" w:type="dxa"/>
                <w:vAlign w:val="center"/>
                <w:hideMark/>
              </w:tcPr>
            </w:tcPrChange>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5464" w:author="Brian Bohman" w:date="2021-10-27T05:58:00Z">
              <w:tcPr>
                <w:tcW w:w="1008" w:type="dxa"/>
                <w:vAlign w:val="center"/>
                <w:hideMark/>
              </w:tcPr>
            </w:tcPrChange>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19CD" w:rsidRPr="009B3DCC" w14:paraId="71CDC176" w14:textId="77777777" w:rsidTr="00E419CD">
        <w:trPr>
          <w:trHeight w:val="165"/>
          <w:trPrChange w:id="5465" w:author="Brian Bohman" w:date="2021-10-27T05:58:00Z">
            <w:trPr>
              <w:trHeight w:val="165"/>
            </w:trPr>
          </w:trPrChange>
        </w:trPr>
        <w:tc>
          <w:tcPr>
            <w:tcW w:w="360" w:type="dxa"/>
            <w:vAlign w:val="center"/>
            <w:hideMark/>
            <w:tcPrChange w:id="5466" w:author="Brian Bohman" w:date="2021-10-27T05:58:00Z">
              <w:tcPr>
                <w:tcW w:w="360" w:type="dxa"/>
                <w:vAlign w:val="center"/>
                <w:hideMark/>
              </w:tcPr>
            </w:tcPrChange>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Change w:id="5467" w:author="Brian Bohman" w:date="2021-10-27T05:58:00Z">
              <w:tcPr>
                <w:tcW w:w="864" w:type="dxa"/>
                <w:vAlign w:val="center"/>
                <w:hideMark/>
              </w:tcPr>
            </w:tcPrChange>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68" w:author="Brian Bohman" w:date="2021-10-27T05:58:00Z">
              <w:tcPr>
                <w:tcW w:w="1152" w:type="dxa"/>
                <w:vAlign w:val="center"/>
                <w:hideMark/>
              </w:tcPr>
            </w:tcPrChange>
          </w:tcPr>
          <w:p w14:paraId="2B0541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69" w:author="Brian Bohman" w:date="2021-10-27T05:58:00Z">
              <w:tcPr>
                <w:tcW w:w="504" w:type="dxa"/>
                <w:vAlign w:val="center"/>
                <w:hideMark/>
              </w:tcPr>
            </w:tcPrChange>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Change w:id="5470" w:author="Brian Bohman" w:date="2021-10-27T05:58:00Z">
              <w:tcPr>
                <w:tcW w:w="1008" w:type="dxa"/>
                <w:vAlign w:val="center"/>
                <w:hideMark/>
              </w:tcPr>
            </w:tcPrChange>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Change w:id="5471" w:author="Brian Bohman" w:date="2021-10-27T05:58:00Z">
              <w:tcPr>
                <w:tcW w:w="1008" w:type="dxa"/>
                <w:vAlign w:val="center"/>
                <w:hideMark/>
              </w:tcPr>
            </w:tcPrChange>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72" w:author="Brian Bohman" w:date="2021-10-27T05:58:00Z">
              <w:tcPr>
                <w:tcW w:w="720" w:type="dxa"/>
                <w:vAlign w:val="center"/>
                <w:hideMark/>
              </w:tcPr>
            </w:tcPrChange>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73" w:author="Brian Bohman" w:date="2021-10-27T05:58:00Z">
              <w:tcPr>
                <w:tcW w:w="1008" w:type="dxa"/>
                <w:vAlign w:val="center"/>
                <w:hideMark/>
              </w:tcPr>
            </w:tcPrChange>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474" w:author="Brian Bohman" w:date="2021-10-27T05:58:00Z">
              <w:tcPr>
                <w:tcW w:w="1152" w:type="dxa"/>
                <w:vAlign w:val="center"/>
                <w:hideMark/>
              </w:tcPr>
            </w:tcPrChange>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440" w:type="dxa"/>
            <w:vAlign w:val="center"/>
            <w:hideMark/>
            <w:tcPrChange w:id="5475" w:author="Brian Bohman" w:date="2021-10-27T05:58:00Z">
              <w:tcPr>
                <w:tcW w:w="1008" w:type="dxa"/>
                <w:vAlign w:val="center"/>
                <w:hideMark/>
              </w:tcPr>
            </w:tcPrChange>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19CD" w:rsidRPr="009B3DCC" w14:paraId="5DB1F611" w14:textId="77777777" w:rsidTr="00E419CD">
        <w:trPr>
          <w:trHeight w:val="165"/>
          <w:trPrChange w:id="5476" w:author="Brian Bohman" w:date="2021-10-27T05:58:00Z">
            <w:trPr>
              <w:trHeight w:val="165"/>
            </w:trPr>
          </w:trPrChange>
        </w:trPr>
        <w:tc>
          <w:tcPr>
            <w:tcW w:w="360" w:type="dxa"/>
            <w:vAlign w:val="center"/>
            <w:hideMark/>
            <w:tcPrChange w:id="5477" w:author="Brian Bohman" w:date="2021-10-27T05:58:00Z">
              <w:tcPr>
                <w:tcW w:w="360" w:type="dxa"/>
                <w:vAlign w:val="center"/>
                <w:hideMark/>
              </w:tcPr>
            </w:tcPrChange>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Change w:id="5478" w:author="Brian Bohman" w:date="2021-10-27T05:58:00Z">
              <w:tcPr>
                <w:tcW w:w="864" w:type="dxa"/>
                <w:vAlign w:val="center"/>
                <w:hideMark/>
              </w:tcPr>
            </w:tcPrChange>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79" w:author="Brian Bohman" w:date="2021-10-27T05:58:00Z">
              <w:tcPr>
                <w:tcW w:w="1152" w:type="dxa"/>
                <w:vAlign w:val="center"/>
                <w:hideMark/>
              </w:tcPr>
            </w:tcPrChange>
          </w:tcPr>
          <w:p w14:paraId="1E3616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80" w:author="Brian Bohman" w:date="2021-10-27T05:58:00Z">
              <w:tcPr>
                <w:tcW w:w="504" w:type="dxa"/>
                <w:vAlign w:val="center"/>
                <w:hideMark/>
              </w:tcPr>
            </w:tcPrChange>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81" w:author="Brian Bohman" w:date="2021-10-27T05:58:00Z">
              <w:tcPr>
                <w:tcW w:w="1008" w:type="dxa"/>
                <w:vAlign w:val="center"/>
                <w:hideMark/>
              </w:tcPr>
            </w:tcPrChange>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82" w:author="Brian Bohman" w:date="2021-10-27T05:58:00Z">
              <w:tcPr>
                <w:tcW w:w="1008" w:type="dxa"/>
                <w:vAlign w:val="center"/>
                <w:hideMark/>
              </w:tcPr>
            </w:tcPrChange>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83" w:author="Brian Bohman" w:date="2021-10-27T05:58:00Z">
              <w:tcPr>
                <w:tcW w:w="720" w:type="dxa"/>
                <w:vAlign w:val="center"/>
                <w:hideMark/>
              </w:tcPr>
            </w:tcPrChange>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84" w:author="Brian Bohman" w:date="2021-10-27T05:58:00Z">
              <w:tcPr>
                <w:tcW w:w="1008" w:type="dxa"/>
                <w:vAlign w:val="center"/>
                <w:hideMark/>
              </w:tcPr>
            </w:tcPrChange>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485" w:author="Brian Bohman" w:date="2021-10-27T05:58:00Z">
              <w:tcPr>
                <w:tcW w:w="1152" w:type="dxa"/>
                <w:vAlign w:val="center"/>
                <w:hideMark/>
              </w:tcPr>
            </w:tcPrChange>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440" w:type="dxa"/>
            <w:vAlign w:val="center"/>
            <w:hideMark/>
            <w:tcPrChange w:id="5486" w:author="Brian Bohman" w:date="2021-10-27T05:58:00Z">
              <w:tcPr>
                <w:tcW w:w="1008" w:type="dxa"/>
                <w:vAlign w:val="center"/>
                <w:hideMark/>
              </w:tcPr>
            </w:tcPrChange>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19CD" w:rsidRPr="009B3DCC" w14:paraId="75CAF753" w14:textId="77777777" w:rsidTr="00E419CD">
        <w:trPr>
          <w:trHeight w:val="165"/>
          <w:trPrChange w:id="5487" w:author="Brian Bohman" w:date="2021-10-27T05:58:00Z">
            <w:trPr>
              <w:trHeight w:val="165"/>
            </w:trPr>
          </w:trPrChange>
        </w:trPr>
        <w:tc>
          <w:tcPr>
            <w:tcW w:w="360" w:type="dxa"/>
            <w:vAlign w:val="center"/>
            <w:hideMark/>
            <w:tcPrChange w:id="5488" w:author="Brian Bohman" w:date="2021-10-27T05:58:00Z">
              <w:tcPr>
                <w:tcW w:w="360" w:type="dxa"/>
                <w:vAlign w:val="center"/>
                <w:hideMark/>
              </w:tcPr>
            </w:tcPrChange>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Change w:id="5489" w:author="Brian Bohman" w:date="2021-10-27T05:58:00Z">
              <w:tcPr>
                <w:tcW w:w="864" w:type="dxa"/>
                <w:vAlign w:val="center"/>
                <w:hideMark/>
              </w:tcPr>
            </w:tcPrChange>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490" w:author="Brian Bohman" w:date="2021-10-27T05:58:00Z">
              <w:tcPr>
                <w:tcW w:w="1152" w:type="dxa"/>
                <w:vAlign w:val="center"/>
                <w:hideMark/>
              </w:tcPr>
            </w:tcPrChange>
          </w:tcPr>
          <w:p w14:paraId="349942B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491" w:author="Brian Bohman" w:date="2021-10-27T05:58:00Z">
              <w:tcPr>
                <w:tcW w:w="504" w:type="dxa"/>
                <w:vAlign w:val="center"/>
                <w:hideMark/>
              </w:tcPr>
            </w:tcPrChange>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492" w:author="Brian Bohman" w:date="2021-10-27T05:58:00Z">
              <w:tcPr>
                <w:tcW w:w="1008" w:type="dxa"/>
                <w:vAlign w:val="center"/>
                <w:hideMark/>
              </w:tcPr>
            </w:tcPrChange>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493" w:author="Brian Bohman" w:date="2021-10-27T05:58:00Z">
              <w:tcPr>
                <w:tcW w:w="1008" w:type="dxa"/>
                <w:vAlign w:val="center"/>
                <w:hideMark/>
              </w:tcPr>
            </w:tcPrChange>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494" w:author="Brian Bohman" w:date="2021-10-27T05:58:00Z">
              <w:tcPr>
                <w:tcW w:w="720" w:type="dxa"/>
                <w:vAlign w:val="center"/>
                <w:hideMark/>
              </w:tcPr>
            </w:tcPrChange>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495" w:author="Brian Bohman" w:date="2021-10-27T05:58:00Z">
              <w:tcPr>
                <w:tcW w:w="1008" w:type="dxa"/>
                <w:vAlign w:val="center"/>
                <w:hideMark/>
              </w:tcPr>
            </w:tcPrChange>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496" w:author="Brian Bohman" w:date="2021-10-27T05:58:00Z">
              <w:tcPr>
                <w:tcW w:w="1152" w:type="dxa"/>
                <w:vAlign w:val="center"/>
                <w:hideMark/>
              </w:tcPr>
            </w:tcPrChange>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440" w:type="dxa"/>
            <w:vAlign w:val="center"/>
            <w:hideMark/>
            <w:tcPrChange w:id="5497" w:author="Brian Bohman" w:date="2021-10-27T05:58:00Z">
              <w:tcPr>
                <w:tcW w:w="1008" w:type="dxa"/>
                <w:vAlign w:val="center"/>
                <w:hideMark/>
              </w:tcPr>
            </w:tcPrChange>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63AF1367" w14:textId="77777777" w:rsidTr="00E419CD">
        <w:trPr>
          <w:trHeight w:val="180"/>
          <w:trPrChange w:id="5498" w:author="Brian Bohman" w:date="2021-10-27T05:58:00Z">
            <w:trPr>
              <w:trHeight w:val="180"/>
            </w:trPr>
          </w:trPrChange>
        </w:trPr>
        <w:tc>
          <w:tcPr>
            <w:tcW w:w="360" w:type="dxa"/>
            <w:vAlign w:val="center"/>
            <w:hideMark/>
            <w:tcPrChange w:id="5499" w:author="Brian Bohman" w:date="2021-10-27T05:58:00Z">
              <w:tcPr>
                <w:tcW w:w="360" w:type="dxa"/>
                <w:vAlign w:val="center"/>
                <w:hideMark/>
              </w:tcPr>
            </w:tcPrChange>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Change w:id="5500" w:author="Brian Bohman" w:date="2021-10-27T05:58:00Z">
              <w:tcPr>
                <w:tcW w:w="864" w:type="dxa"/>
                <w:vAlign w:val="center"/>
                <w:hideMark/>
              </w:tcPr>
            </w:tcPrChange>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01" w:author="Brian Bohman" w:date="2021-10-27T05:58:00Z">
              <w:tcPr>
                <w:tcW w:w="1152" w:type="dxa"/>
                <w:vAlign w:val="center"/>
                <w:hideMark/>
              </w:tcPr>
            </w:tcPrChange>
          </w:tcPr>
          <w:p w14:paraId="7B0A225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02" w:author="Brian Bohman" w:date="2021-10-27T05:58:00Z">
              <w:tcPr>
                <w:tcW w:w="504" w:type="dxa"/>
                <w:vAlign w:val="center"/>
                <w:hideMark/>
              </w:tcPr>
            </w:tcPrChange>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03" w:author="Brian Bohman" w:date="2021-10-27T05:58:00Z">
              <w:tcPr>
                <w:tcW w:w="1008" w:type="dxa"/>
                <w:vAlign w:val="center"/>
                <w:hideMark/>
              </w:tcPr>
            </w:tcPrChange>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04" w:author="Brian Bohman" w:date="2021-10-27T05:58:00Z">
              <w:tcPr>
                <w:tcW w:w="1008" w:type="dxa"/>
                <w:vAlign w:val="center"/>
                <w:hideMark/>
              </w:tcPr>
            </w:tcPrChange>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05" w:author="Brian Bohman" w:date="2021-10-27T05:58:00Z">
              <w:tcPr>
                <w:tcW w:w="720" w:type="dxa"/>
                <w:vAlign w:val="center"/>
                <w:hideMark/>
              </w:tcPr>
            </w:tcPrChange>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06" w:author="Brian Bohman" w:date="2021-10-27T05:58:00Z">
              <w:tcPr>
                <w:tcW w:w="1008" w:type="dxa"/>
                <w:vAlign w:val="center"/>
                <w:hideMark/>
              </w:tcPr>
            </w:tcPrChange>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07" w:author="Brian Bohman" w:date="2021-10-27T05:58:00Z">
              <w:tcPr>
                <w:tcW w:w="1152" w:type="dxa"/>
                <w:vAlign w:val="center"/>
                <w:hideMark/>
              </w:tcPr>
            </w:tcPrChange>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5508" w:author="Brian Bohman" w:date="2021-10-27T05:58:00Z">
              <w:tcPr>
                <w:tcW w:w="1008" w:type="dxa"/>
                <w:vAlign w:val="center"/>
                <w:hideMark/>
              </w:tcPr>
            </w:tcPrChange>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19CD" w:rsidRPr="009B3DCC" w14:paraId="5E7B6597" w14:textId="77777777" w:rsidTr="00E419CD">
        <w:trPr>
          <w:trHeight w:val="165"/>
          <w:trPrChange w:id="5509" w:author="Brian Bohman" w:date="2021-10-27T05:58:00Z">
            <w:trPr>
              <w:trHeight w:val="165"/>
            </w:trPr>
          </w:trPrChange>
        </w:trPr>
        <w:tc>
          <w:tcPr>
            <w:tcW w:w="360" w:type="dxa"/>
            <w:vAlign w:val="center"/>
            <w:hideMark/>
            <w:tcPrChange w:id="5510" w:author="Brian Bohman" w:date="2021-10-27T05:58:00Z">
              <w:tcPr>
                <w:tcW w:w="360" w:type="dxa"/>
                <w:vAlign w:val="center"/>
                <w:hideMark/>
              </w:tcPr>
            </w:tcPrChange>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Change w:id="5511" w:author="Brian Bohman" w:date="2021-10-27T05:58:00Z">
              <w:tcPr>
                <w:tcW w:w="864" w:type="dxa"/>
                <w:vAlign w:val="center"/>
                <w:hideMark/>
              </w:tcPr>
            </w:tcPrChange>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12" w:author="Brian Bohman" w:date="2021-10-27T05:58:00Z">
              <w:tcPr>
                <w:tcW w:w="1152" w:type="dxa"/>
                <w:vAlign w:val="center"/>
                <w:hideMark/>
              </w:tcPr>
            </w:tcPrChange>
          </w:tcPr>
          <w:p w14:paraId="6C92F8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13" w:author="Brian Bohman" w:date="2021-10-27T05:58:00Z">
              <w:tcPr>
                <w:tcW w:w="504" w:type="dxa"/>
                <w:vAlign w:val="center"/>
                <w:hideMark/>
              </w:tcPr>
            </w:tcPrChange>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14" w:author="Brian Bohman" w:date="2021-10-27T05:58:00Z">
              <w:tcPr>
                <w:tcW w:w="1008" w:type="dxa"/>
                <w:vAlign w:val="center"/>
                <w:hideMark/>
              </w:tcPr>
            </w:tcPrChange>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15" w:author="Brian Bohman" w:date="2021-10-27T05:58:00Z">
              <w:tcPr>
                <w:tcW w:w="1008" w:type="dxa"/>
                <w:vAlign w:val="center"/>
                <w:hideMark/>
              </w:tcPr>
            </w:tcPrChange>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16" w:author="Brian Bohman" w:date="2021-10-27T05:58:00Z">
              <w:tcPr>
                <w:tcW w:w="720" w:type="dxa"/>
                <w:vAlign w:val="center"/>
                <w:hideMark/>
              </w:tcPr>
            </w:tcPrChange>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17" w:author="Brian Bohman" w:date="2021-10-27T05:58:00Z">
              <w:tcPr>
                <w:tcW w:w="1008" w:type="dxa"/>
                <w:vAlign w:val="center"/>
                <w:hideMark/>
              </w:tcPr>
            </w:tcPrChange>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18" w:author="Brian Bohman" w:date="2021-10-27T05:58:00Z">
              <w:tcPr>
                <w:tcW w:w="1152" w:type="dxa"/>
                <w:vAlign w:val="center"/>
                <w:hideMark/>
              </w:tcPr>
            </w:tcPrChange>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5519" w:author="Brian Bohman" w:date="2021-10-27T05:58:00Z">
              <w:tcPr>
                <w:tcW w:w="1008" w:type="dxa"/>
                <w:vAlign w:val="center"/>
                <w:hideMark/>
              </w:tcPr>
            </w:tcPrChange>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DFF6B60" w14:textId="77777777" w:rsidTr="00E419CD">
        <w:trPr>
          <w:trHeight w:val="165"/>
          <w:trPrChange w:id="5520" w:author="Brian Bohman" w:date="2021-10-27T05:58:00Z">
            <w:trPr>
              <w:trHeight w:val="165"/>
            </w:trPr>
          </w:trPrChange>
        </w:trPr>
        <w:tc>
          <w:tcPr>
            <w:tcW w:w="360" w:type="dxa"/>
            <w:vAlign w:val="center"/>
            <w:hideMark/>
            <w:tcPrChange w:id="5521" w:author="Brian Bohman" w:date="2021-10-27T05:58:00Z">
              <w:tcPr>
                <w:tcW w:w="360" w:type="dxa"/>
                <w:vAlign w:val="center"/>
                <w:hideMark/>
              </w:tcPr>
            </w:tcPrChange>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Change w:id="5522" w:author="Brian Bohman" w:date="2021-10-27T05:58:00Z">
              <w:tcPr>
                <w:tcW w:w="864" w:type="dxa"/>
                <w:vAlign w:val="center"/>
                <w:hideMark/>
              </w:tcPr>
            </w:tcPrChange>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23" w:author="Brian Bohman" w:date="2021-10-27T05:58:00Z">
              <w:tcPr>
                <w:tcW w:w="1152" w:type="dxa"/>
                <w:vAlign w:val="center"/>
                <w:hideMark/>
              </w:tcPr>
            </w:tcPrChange>
          </w:tcPr>
          <w:p w14:paraId="52B6B09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24" w:author="Brian Bohman" w:date="2021-10-27T05:58:00Z">
              <w:tcPr>
                <w:tcW w:w="504" w:type="dxa"/>
                <w:vAlign w:val="center"/>
                <w:hideMark/>
              </w:tcPr>
            </w:tcPrChange>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Change w:id="5525" w:author="Brian Bohman" w:date="2021-10-27T05:58:00Z">
              <w:tcPr>
                <w:tcW w:w="1008" w:type="dxa"/>
                <w:vAlign w:val="center"/>
                <w:hideMark/>
              </w:tcPr>
            </w:tcPrChange>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Change w:id="5526" w:author="Brian Bohman" w:date="2021-10-27T05:58:00Z">
              <w:tcPr>
                <w:tcW w:w="1008" w:type="dxa"/>
                <w:vAlign w:val="center"/>
                <w:hideMark/>
              </w:tcPr>
            </w:tcPrChange>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27" w:author="Brian Bohman" w:date="2021-10-27T05:58:00Z">
              <w:tcPr>
                <w:tcW w:w="720" w:type="dxa"/>
                <w:vAlign w:val="center"/>
                <w:hideMark/>
              </w:tcPr>
            </w:tcPrChange>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28" w:author="Brian Bohman" w:date="2021-10-27T05:58:00Z">
              <w:tcPr>
                <w:tcW w:w="1008" w:type="dxa"/>
                <w:vAlign w:val="center"/>
                <w:hideMark/>
              </w:tcPr>
            </w:tcPrChange>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29" w:author="Brian Bohman" w:date="2021-10-27T05:58:00Z">
              <w:tcPr>
                <w:tcW w:w="1152" w:type="dxa"/>
                <w:vAlign w:val="center"/>
                <w:hideMark/>
              </w:tcPr>
            </w:tcPrChange>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440" w:type="dxa"/>
            <w:vAlign w:val="center"/>
            <w:hideMark/>
            <w:tcPrChange w:id="5530" w:author="Brian Bohman" w:date="2021-10-27T05:58:00Z">
              <w:tcPr>
                <w:tcW w:w="1008" w:type="dxa"/>
                <w:vAlign w:val="center"/>
                <w:hideMark/>
              </w:tcPr>
            </w:tcPrChange>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19CD" w:rsidRPr="009B3DCC" w14:paraId="05879715" w14:textId="77777777" w:rsidTr="00E419CD">
        <w:trPr>
          <w:trHeight w:val="165"/>
          <w:trPrChange w:id="5531" w:author="Brian Bohman" w:date="2021-10-27T05:58:00Z">
            <w:trPr>
              <w:trHeight w:val="165"/>
            </w:trPr>
          </w:trPrChange>
        </w:trPr>
        <w:tc>
          <w:tcPr>
            <w:tcW w:w="360" w:type="dxa"/>
            <w:vAlign w:val="center"/>
            <w:hideMark/>
            <w:tcPrChange w:id="5532" w:author="Brian Bohman" w:date="2021-10-27T05:58:00Z">
              <w:tcPr>
                <w:tcW w:w="360" w:type="dxa"/>
                <w:vAlign w:val="center"/>
                <w:hideMark/>
              </w:tcPr>
            </w:tcPrChange>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Change w:id="5533" w:author="Brian Bohman" w:date="2021-10-27T05:58:00Z">
              <w:tcPr>
                <w:tcW w:w="864" w:type="dxa"/>
                <w:vAlign w:val="center"/>
                <w:hideMark/>
              </w:tcPr>
            </w:tcPrChange>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34" w:author="Brian Bohman" w:date="2021-10-27T05:58:00Z">
              <w:tcPr>
                <w:tcW w:w="1152" w:type="dxa"/>
                <w:vAlign w:val="center"/>
                <w:hideMark/>
              </w:tcPr>
            </w:tcPrChange>
          </w:tcPr>
          <w:p w14:paraId="5DB4B2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35" w:author="Brian Bohman" w:date="2021-10-27T05:58:00Z">
              <w:tcPr>
                <w:tcW w:w="504" w:type="dxa"/>
                <w:vAlign w:val="center"/>
                <w:hideMark/>
              </w:tcPr>
            </w:tcPrChange>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36" w:author="Brian Bohman" w:date="2021-10-27T05:58:00Z">
              <w:tcPr>
                <w:tcW w:w="1008" w:type="dxa"/>
                <w:vAlign w:val="center"/>
                <w:hideMark/>
              </w:tcPr>
            </w:tcPrChange>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37" w:author="Brian Bohman" w:date="2021-10-27T05:58:00Z">
              <w:tcPr>
                <w:tcW w:w="1008" w:type="dxa"/>
                <w:vAlign w:val="center"/>
                <w:hideMark/>
              </w:tcPr>
            </w:tcPrChange>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38" w:author="Brian Bohman" w:date="2021-10-27T05:58:00Z">
              <w:tcPr>
                <w:tcW w:w="720" w:type="dxa"/>
                <w:vAlign w:val="center"/>
                <w:hideMark/>
              </w:tcPr>
            </w:tcPrChange>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39" w:author="Brian Bohman" w:date="2021-10-27T05:58:00Z">
              <w:tcPr>
                <w:tcW w:w="1008" w:type="dxa"/>
                <w:vAlign w:val="center"/>
                <w:hideMark/>
              </w:tcPr>
            </w:tcPrChange>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40" w:author="Brian Bohman" w:date="2021-10-27T05:58:00Z">
              <w:tcPr>
                <w:tcW w:w="1152" w:type="dxa"/>
                <w:vAlign w:val="center"/>
                <w:hideMark/>
              </w:tcPr>
            </w:tcPrChange>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5541" w:author="Brian Bohman" w:date="2021-10-27T05:58:00Z">
              <w:tcPr>
                <w:tcW w:w="1008" w:type="dxa"/>
                <w:vAlign w:val="center"/>
                <w:hideMark/>
              </w:tcPr>
            </w:tcPrChange>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7FDC6AAC" w14:textId="77777777" w:rsidTr="00E419CD">
        <w:trPr>
          <w:trHeight w:val="165"/>
          <w:trPrChange w:id="5542" w:author="Brian Bohman" w:date="2021-10-27T05:58:00Z">
            <w:trPr>
              <w:trHeight w:val="165"/>
            </w:trPr>
          </w:trPrChange>
        </w:trPr>
        <w:tc>
          <w:tcPr>
            <w:tcW w:w="360" w:type="dxa"/>
            <w:vAlign w:val="center"/>
            <w:hideMark/>
            <w:tcPrChange w:id="5543" w:author="Brian Bohman" w:date="2021-10-27T05:58:00Z">
              <w:tcPr>
                <w:tcW w:w="360" w:type="dxa"/>
                <w:vAlign w:val="center"/>
                <w:hideMark/>
              </w:tcPr>
            </w:tcPrChange>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Change w:id="5544" w:author="Brian Bohman" w:date="2021-10-27T05:58:00Z">
              <w:tcPr>
                <w:tcW w:w="864" w:type="dxa"/>
                <w:vAlign w:val="center"/>
                <w:hideMark/>
              </w:tcPr>
            </w:tcPrChange>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45" w:author="Brian Bohman" w:date="2021-10-27T05:58:00Z">
              <w:tcPr>
                <w:tcW w:w="1152" w:type="dxa"/>
                <w:vAlign w:val="center"/>
                <w:hideMark/>
              </w:tcPr>
            </w:tcPrChange>
          </w:tcPr>
          <w:p w14:paraId="332EF54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46" w:author="Brian Bohman" w:date="2021-10-27T05:58:00Z">
              <w:tcPr>
                <w:tcW w:w="504" w:type="dxa"/>
                <w:vAlign w:val="center"/>
                <w:hideMark/>
              </w:tcPr>
            </w:tcPrChange>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47" w:author="Brian Bohman" w:date="2021-10-27T05:58:00Z">
              <w:tcPr>
                <w:tcW w:w="1008" w:type="dxa"/>
                <w:vAlign w:val="center"/>
                <w:hideMark/>
              </w:tcPr>
            </w:tcPrChange>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48" w:author="Brian Bohman" w:date="2021-10-27T05:58:00Z">
              <w:tcPr>
                <w:tcW w:w="1008" w:type="dxa"/>
                <w:vAlign w:val="center"/>
                <w:hideMark/>
              </w:tcPr>
            </w:tcPrChange>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49" w:author="Brian Bohman" w:date="2021-10-27T05:58:00Z">
              <w:tcPr>
                <w:tcW w:w="720" w:type="dxa"/>
                <w:vAlign w:val="center"/>
                <w:hideMark/>
              </w:tcPr>
            </w:tcPrChange>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50" w:author="Brian Bohman" w:date="2021-10-27T05:58:00Z">
              <w:tcPr>
                <w:tcW w:w="1008" w:type="dxa"/>
                <w:vAlign w:val="center"/>
                <w:hideMark/>
              </w:tcPr>
            </w:tcPrChange>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551" w:author="Brian Bohman" w:date="2021-10-27T05:58:00Z">
              <w:tcPr>
                <w:tcW w:w="1152" w:type="dxa"/>
                <w:vAlign w:val="center"/>
                <w:hideMark/>
              </w:tcPr>
            </w:tcPrChange>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5552" w:author="Brian Bohman" w:date="2021-10-27T05:58:00Z">
              <w:tcPr>
                <w:tcW w:w="1008" w:type="dxa"/>
                <w:vAlign w:val="center"/>
                <w:hideMark/>
              </w:tcPr>
            </w:tcPrChange>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E6CA9A9" w14:textId="77777777" w:rsidTr="00E419CD">
        <w:trPr>
          <w:trHeight w:val="165"/>
          <w:trPrChange w:id="5553" w:author="Brian Bohman" w:date="2021-10-27T05:58:00Z">
            <w:trPr>
              <w:trHeight w:val="165"/>
            </w:trPr>
          </w:trPrChange>
        </w:trPr>
        <w:tc>
          <w:tcPr>
            <w:tcW w:w="360" w:type="dxa"/>
            <w:vAlign w:val="center"/>
            <w:hideMark/>
            <w:tcPrChange w:id="5554" w:author="Brian Bohman" w:date="2021-10-27T05:58:00Z">
              <w:tcPr>
                <w:tcW w:w="360" w:type="dxa"/>
                <w:vAlign w:val="center"/>
                <w:hideMark/>
              </w:tcPr>
            </w:tcPrChange>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Change w:id="5555" w:author="Brian Bohman" w:date="2021-10-27T05:58:00Z">
              <w:tcPr>
                <w:tcW w:w="864" w:type="dxa"/>
                <w:vAlign w:val="center"/>
                <w:hideMark/>
              </w:tcPr>
            </w:tcPrChange>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56" w:author="Brian Bohman" w:date="2021-10-27T05:58:00Z">
              <w:tcPr>
                <w:tcW w:w="1152" w:type="dxa"/>
                <w:vAlign w:val="center"/>
                <w:hideMark/>
              </w:tcPr>
            </w:tcPrChange>
          </w:tcPr>
          <w:p w14:paraId="4AE357B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57" w:author="Brian Bohman" w:date="2021-10-27T05:58:00Z">
              <w:tcPr>
                <w:tcW w:w="504" w:type="dxa"/>
                <w:vAlign w:val="center"/>
                <w:hideMark/>
              </w:tcPr>
            </w:tcPrChange>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58" w:author="Brian Bohman" w:date="2021-10-27T05:58:00Z">
              <w:tcPr>
                <w:tcW w:w="1008" w:type="dxa"/>
                <w:vAlign w:val="center"/>
                <w:hideMark/>
              </w:tcPr>
            </w:tcPrChange>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59" w:author="Brian Bohman" w:date="2021-10-27T05:58:00Z">
              <w:tcPr>
                <w:tcW w:w="1008" w:type="dxa"/>
                <w:vAlign w:val="center"/>
                <w:hideMark/>
              </w:tcPr>
            </w:tcPrChange>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60" w:author="Brian Bohman" w:date="2021-10-27T05:58:00Z">
              <w:tcPr>
                <w:tcW w:w="720" w:type="dxa"/>
                <w:vAlign w:val="center"/>
                <w:hideMark/>
              </w:tcPr>
            </w:tcPrChange>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61" w:author="Brian Bohman" w:date="2021-10-27T05:58:00Z">
              <w:tcPr>
                <w:tcW w:w="1008" w:type="dxa"/>
                <w:vAlign w:val="center"/>
                <w:hideMark/>
              </w:tcPr>
            </w:tcPrChange>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152" w:type="dxa"/>
            <w:vAlign w:val="center"/>
            <w:hideMark/>
            <w:tcPrChange w:id="5562" w:author="Brian Bohman" w:date="2021-10-27T05:58:00Z">
              <w:tcPr>
                <w:tcW w:w="1152" w:type="dxa"/>
                <w:vAlign w:val="center"/>
                <w:hideMark/>
              </w:tcPr>
            </w:tcPrChange>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440" w:type="dxa"/>
            <w:vAlign w:val="center"/>
            <w:hideMark/>
            <w:tcPrChange w:id="5563" w:author="Brian Bohman" w:date="2021-10-27T05:58:00Z">
              <w:tcPr>
                <w:tcW w:w="1008" w:type="dxa"/>
                <w:vAlign w:val="center"/>
                <w:hideMark/>
              </w:tcPr>
            </w:tcPrChange>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19CD" w:rsidRPr="009B3DCC" w14:paraId="79764411" w14:textId="77777777" w:rsidTr="00E419CD">
        <w:trPr>
          <w:trHeight w:val="165"/>
          <w:trPrChange w:id="5564" w:author="Brian Bohman" w:date="2021-10-27T05:58:00Z">
            <w:trPr>
              <w:trHeight w:val="165"/>
            </w:trPr>
          </w:trPrChange>
        </w:trPr>
        <w:tc>
          <w:tcPr>
            <w:tcW w:w="360" w:type="dxa"/>
            <w:vAlign w:val="center"/>
            <w:hideMark/>
            <w:tcPrChange w:id="5565" w:author="Brian Bohman" w:date="2021-10-27T05:58:00Z">
              <w:tcPr>
                <w:tcW w:w="360" w:type="dxa"/>
                <w:vAlign w:val="center"/>
                <w:hideMark/>
              </w:tcPr>
            </w:tcPrChange>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Change w:id="5566" w:author="Brian Bohman" w:date="2021-10-27T05:58:00Z">
              <w:tcPr>
                <w:tcW w:w="864" w:type="dxa"/>
                <w:vAlign w:val="center"/>
                <w:hideMark/>
              </w:tcPr>
            </w:tcPrChange>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67" w:author="Brian Bohman" w:date="2021-10-27T05:58:00Z">
              <w:tcPr>
                <w:tcW w:w="1152" w:type="dxa"/>
                <w:vAlign w:val="center"/>
                <w:hideMark/>
              </w:tcPr>
            </w:tcPrChange>
          </w:tcPr>
          <w:p w14:paraId="710C1C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68" w:author="Brian Bohman" w:date="2021-10-27T05:58:00Z">
              <w:tcPr>
                <w:tcW w:w="504" w:type="dxa"/>
                <w:vAlign w:val="center"/>
                <w:hideMark/>
              </w:tcPr>
            </w:tcPrChange>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69" w:author="Brian Bohman" w:date="2021-10-27T05:58:00Z">
              <w:tcPr>
                <w:tcW w:w="1008" w:type="dxa"/>
                <w:vAlign w:val="center"/>
                <w:hideMark/>
              </w:tcPr>
            </w:tcPrChange>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70" w:author="Brian Bohman" w:date="2021-10-27T05:58:00Z">
              <w:tcPr>
                <w:tcW w:w="1008" w:type="dxa"/>
                <w:vAlign w:val="center"/>
                <w:hideMark/>
              </w:tcPr>
            </w:tcPrChange>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71" w:author="Brian Bohman" w:date="2021-10-27T05:58:00Z">
              <w:tcPr>
                <w:tcW w:w="720" w:type="dxa"/>
                <w:vAlign w:val="center"/>
                <w:hideMark/>
              </w:tcPr>
            </w:tcPrChange>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72" w:author="Brian Bohman" w:date="2021-10-27T05:58:00Z">
              <w:tcPr>
                <w:tcW w:w="1008" w:type="dxa"/>
                <w:vAlign w:val="center"/>
                <w:hideMark/>
              </w:tcPr>
            </w:tcPrChange>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152" w:type="dxa"/>
            <w:vAlign w:val="center"/>
            <w:hideMark/>
            <w:tcPrChange w:id="5573" w:author="Brian Bohman" w:date="2021-10-27T05:58:00Z">
              <w:tcPr>
                <w:tcW w:w="1152" w:type="dxa"/>
                <w:vAlign w:val="center"/>
                <w:hideMark/>
              </w:tcPr>
            </w:tcPrChange>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440" w:type="dxa"/>
            <w:vAlign w:val="center"/>
            <w:hideMark/>
            <w:tcPrChange w:id="5574" w:author="Brian Bohman" w:date="2021-10-27T05:58:00Z">
              <w:tcPr>
                <w:tcW w:w="1008" w:type="dxa"/>
                <w:vAlign w:val="center"/>
                <w:hideMark/>
              </w:tcPr>
            </w:tcPrChange>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742C2ACA" w14:textId="77777777" w:rsidTr="00E419CD">
        <w:trPr>
          <w:trHeight w:val="165"/>
          <w:trPrChange w:id="5575" w:author="Brian Bohman" w:date="2021-10-27T05:58:00Z">
            <w:trPr>
              <w:trHeight w:val="165"/>
            </w:trPr>
          </w:trPrChange>
        </w:trPr>
        <w:tc>
          <w:tcPr>
            <w:tcW w:w="360" w:type="dxa"/>
            <w:vAlign w:val="center"/>
            <w:hideMark/>
            <w:tcPrChange w:id="5576" w:author="Brian Bohman" w:date="2021-10-27T05:58:00Z">
              <w:tcPr>
                <w:tcW w:w="360" w:type="dxa"/>
                <w:vAlign w:val="center"/>
                <w:hideMark/>
              </w:tcPr>
            </w:tcPrChange>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Change w:id="5577" w:author="Brian Bohman" w:date="2021-10-27T05:58:00Z">
              <w:tcPr>
                <w:tcW w:w="864" w:type="dxa"/>
                <w:vAlign w:val="center"/>
                <w:hideMark/>
              </w:tcPr>
            </w:tcPrChange>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78" w:author="Brian Bohman" w:date="2021-10-27T05:58:00Z">
              <w:tcPr>
                <w:tcW w:w="1152" w:type="dxa"/>
                <w:vAlign w:val="center"/>
                <w:hideMark/>
              </w:tcPr>
            </w:tcPrChange>
          </w:tcPr>
          <w:p w14:paraId="1F3D15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79" w:author="Brian Bohman" w:date="2021-10-27T05:58:00Z">
              <w:tcPr>
                <w:tcW w:w="504" w:type="dxa"/>
                <w:vAlign w:val="center"/>
                <w:hideMark/>
              </w:tcPr>
            </w:tcPrChange>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Change w:id="5580" w:author="Brian Bohman" w:date="2021-10-27T05:58:00Z">
              <w:tcPr>
                <w:tcW w:w="1008" w:type="dxa"/>
                <w:vAlign w:val="center"/>
                <w:hideMark/>
              </w:tcPr>
            </w:tcPrChange>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Change w:id="5581" w:author="Brian Bohman" w:date="2021-10-27T05:58:00Z">
              <w:tcPr>
                <w:tcW w:w="1008" w:type="dxa"/>
                <w:vAlign w:val="center"/>
                <w:hideMark/>
              </w:tcPr>
            </w:tcPrChange>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Change w:id="5582" w:author="Brian Bohman" w:date="2021-10-27T05:58:00Z">
              <w:tcPr>
                <w:tcW w:w="720" w:type="dxa"/>
                <w:vAlign w:val="center"/>
                <w:hideMark/>
              </w:tcPr>
            </w:tcPrChange>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Change w:id="5583" w:author="Brian Bohman" w:date="2021-10-27T05:58:00Z">
              <w:tcPr>
                <w:tcW w:w="1008" w:type="dxa"/>
                <w:vAlign w:val="center"/>
                <w:hideMark/>
              </w:tcPr>
            </w:tcPrChange>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152" w:type="dxa"/>
            <w:vAlign w:val="center"/>
            <w:hideMark/>
            <w:tcPrChange w:id="5584" w:author="Brian Bohman" w:date="2021-10-27T05:58:00Z">
              <w:tcPr>
                <w:tcW w:w="1152" w:type="dxa"/>
                <w:vAlign w:val="center"/>
                <w:hideMark/>
              </w:tcPr>
            </w:tcPrChange>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440" w:type="dxa"/>
            <w:vAlign w:val="center"/>
            <w:hideMark/>
            <w:tcPrChange w:id="5585" w:author="Brian Bohman" w:date="2021-10-27T05:58:00Z">
              <w:tcPr>
                <w:tcW w:w="1008" w:type="dxa"/>
                <w:vAlign w:val="center"/>
                <w:hideMark/>
              </w:tcPr>
            </w:tcPrChange>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333AB39E" w14:textId="77777777" w:rsidTr="00E419CD">
        <w:trPr>
          <w:trHeight w:val="165"/>
          <w:trPrChange w:id="5586" w:author="Brian Bohman" w:date="2021-10-27T05:58:00Z">
            <w:trPr>
              <w:trHeight w:val="165"/>
            </w:trPr>
          </w:trPrChange>
        </w:trPr>
        <w:tc>
          <w:tcPr>
            <w:tcW w:w="360" w:type="dxa"/>
            <w:vAlign w:val="center"/>
            <w:hideMark/>
            <w:tcPrChange w:id="5587" w:author="Brian Bohman" w:date="2021-10-27T05:58:00Z">
              <w:tcPr>
                <w:tcW w:w="360" w:type="dxa"/>
                <w:vAlign w:val="center"/>
                <w:hideMark/>
              </w:tcPr>
            </w:tcPrChange>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Change w:id="5588" w:author="Brian Bohman" w:date="2021-10-27T05:58:00Z">
              <w:tcPr>
                <w:tcW w:w="864" w:type="dxa"/>
                <w:vAlign w:val="center"/>
                <w:hideMark/>
              </w:tcPr>
            </w:tcPrChange>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589" w:author="Brian Bohman" w:date="2021-10-27T05:58:00Z">
              <w:tcPr>
                <w:tcW w:w="1152" w:type="dxa"/>
                <w:vAlign w:val="center"/>
                <w:hideMark/>
              </w:tcPr>
            </w:tcPrChange>
          </w:tcPr>
          <w:p w14:paraId="36ED24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590" w:author="Brian Bohman" w:date="2021-10-27T05:58:00Z">
              <w:tcPr>
                <w:tcW w:w="504" w:type="dxa"/>
                <w:vAlign w:val="center"/>
                <w:hideMark/>
              </w:tcPr>
            </w:tcPrChange>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591" w:author="Brian Bohman" w:date="2021-10-27T05:58:00Z">
              <w:tcPr>
                <w:tcW w:w="1008" w:type="dxa"/>
                <w:vAlign w:val="center"/>
                <w:hideMark/>
              </w:tcPr>
            </w:tcPrChange>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592" w:author="Brian Bohman" w:date="2021-10-27T05:58:00Z">
              <w:tcPr>
                <w:tcW w:w="1008" w:type="dxa"/>
                <w:vAlign w:val="center"/>
                <w:hideMark/>
              </w:tcPr>
            </w:tcPrChange>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593" w:author="Brian Bohman" w:date="2021-10-27T05:58:00Z">
              <w:tcPr>
                <w:tcW w:w="720" w:type="dxa"/>
                <w:vAlign w:val="center"/>
                <w:hideMark/>
              </w:tcPr>
            </w:tcPrChange>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594" w:author="Brian Bohman" w:date="2021-10-27T05:58:00Z">
              <w:tcPr>
                <w:tcW w:w="1008" w:type="dxa"/>
                <w:vAlign w:val="center"/>
                <w:hideMark/>
              </w:tcPr>
            </w:tcPrChange>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595" w:author="Brian Bohman" w:date="2021-10-27T05:58:00Z">
              <w:tcPr>
                <w:tcW w:w="1152" w:type="dxa"/>
                <w:vAlign w:val="center"/>
                <w:hideMark/>
              </w:tcPr>
            </w:tcPrChange>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596" w:author="Brian Bohman" w:date="2021-10-27T05:58:00Z">
              <w:tcPr>
                <w:tcW w:w="1008" w:type="dxa"/>
                <w:vAlign w:val="center"/>
                <w:hideMark/>
              </w:tcPr>
            </w:tcPrChange>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19CD" w:rsidRPr="009B3DCC" w14:paraId="17B67099" w14:textId="77777777" w:rsidTr="00E419CD">
        <w:trPr>
          <w:trHeight w:val="165"/>
          <w:trPrChange w:id="5597" w:author="Brian Bohman" w:date="2021-10-27T05:58:00Z">
            <w:trPr>
              <w:trHeight w:val="165"/>
            </w:trPr>
          </w:trPrChange>
        </w:trPr>
        <w:tc>
          <w:tcPr>
            <w:tcW w:w="360" w:type="dxa"/>
            <w:vAlign w:val="center"/>
            <w:hideMark/>
            <w:tcPrChange w:id="5598" w:author="Brian Bohman" w:date="2021-10-27T05:58:00Z">
              <w:tcPr>
                <w:tcW w:w="360" w:type="dxa"/>
                <w:vAlign w:val="center"/>
                <w:hideMark/>
              </w:tcPr>
            </w:tcPrChange>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Change w:id="5599" w:author="Brian Bohman" w:date="2021-10-27T05:58:00Z">
              <w:tcPr>
                <w:tcW w:w="864" w:type="dxa"/>
                <w:vAlign w:val="center"/>
                <w:hideMark/>
              </w:tcPr>
            </w:tcPrChange>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00" w:author="Brian Bohman" w:date="2021-10-27T05:58:00Z">
              <w:tcPr>
                <w:tcW w:w="1152" w:type="dxa"/>
                <w:vAlign w:val="center"/>
                <w:hideMark/>
              </w:tcPr>
            </w:tcPrChange>
          </w:tcPr>
          <w:p w14:paraId="028C1E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01" w:author="Brian Bohman" w:date="2021-10-27T05:58:00Z">
              <w:tcPr>
                <w:tcW w:w="504" w:type="dxa"/>
                <w:vAlign w:val="center"/>
                <w:hideMark/>
              </w:tcPr>
            </w:tcPrChange>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02" w:author="Brian Bohman" w:date="2021-10-27T05:58:00Z">
              <w:tcPr>
                <w:tcW w:w="1008" w:type="dxa"/>
                <w:vAlign w:val="center"/>
                <w:hideMark/>
              </w:tcPr>
            </w:tcPrChange>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03" w:author="Brian Bohman" w:date="2021-10-27T05:58:00Z">
              <w:tcPr>
                <w:tcW w:w="1008" w:type="dxa"/>
                <w:vAlign w:val="center"/>
                <w:hideMark/>
              </w:tcPr>
            </w:tcPrChange>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04" w:author="Brian Bohman" w:date="2021-10-27T05:58:00Z">
              <w:tcPr>
                <w:tcW w:w="720" w:type="dxa"/>
                <w:vAlign w:val="center"/>
                <w:hideMark/>
              </w:tcPr>
            </w:tcPrChange>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05" w:author="Brian Bohman" w:date="2021-10-27T05:58:00Z">
              <w:tcPr>
                <w:tcW w:w="1008" w:type="dxa"/>
                <w:vAlign w:val="center"/>
                <w:hideMark/>
              </w:tcPr>
            </w:tcPrChange>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152" w:type="dxa"/>
            <w:vAlign w:val="center"/>
            <w:hideMark/>
            <w:tcPrChange w:id="5606" w:author="Brian Bohman" w:date="2021-10-27T05:58:00Z">
              <w:tcPr>
                <w:tcW w:w="1152" w:type="dxa"/>
                <w:vAlign w:val="center"/>
                <w:hideMark/>
              </w:tcPr>
            </w:tcPrChange>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440" w:type="dxa"/>
            <w:vAlign w:val="center"/>
            <w:hideMark/>
            <w:tcPrChange w:id="5607" w:author="Brian Bohman" w:date="2021-10-27T05:58:00Z">
              <w:tcPr>
                <w:tcW w:w="1008" w:type="dxa"/>
                <w:vAlign w:val="center"/>
                <w:hideMark/>
              </w:tcPr>
            </w:tcPrChange>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19CD" w:rsidRPr="009B3DCC" w14:paraId="2D2A65A4" w14:textId="77777777" w:rsidTr="00E419CD">
        <w:trPr>
          <w:trHeight w:val="165"/>
          <w:trPrChange w:id="5608" w:author="Brian Bohman" w:date="2021-10-27T05:58:00Z">
            <w:trPr>
              <w:trHeight w:val="165"/>
            </w:trPr>
          </w:trPrChange>
        </w:trPr>
        <w:tc>
          <w:tcPr>
            <w:tcW w:w="360" w:type="dxa"/>
            <w:vAlign w:val="center"/>
            <w:hideMark/>
            <w:tcPrChange w:id="5609" w:author="Brian Bohman" w:date="2021-10-27T05:58:00Z">
              <w:tcPr>
                <w:tcW w:w="360" w:type="dxa"/>
                <w:vAlign w:val="center"/>
                <w:hideMark/>
              </w:tcPr>
            </w:tcPrChange>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Change w:id="5610" w:author="Brian Bohman" w:date="2021-10-27T05:58:00Z">
              <w:tcPr>
                <w:tcW w:w="864" w:type="dxa"/>
                <w:vAlign w:val="center"/>
                <w:hideMark/>
              </w:tcPr>
            </w:tcPrChange>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11" w:author="Brian Bohman" w:date="2021-10-27T05:58:00Z">
              <w:tcPr>
                <w:tcW w:w="1152" w:type="dxa"/>
                <w:vAlign w:val="center"/>
                <w:hideMark/>
              </w:tcPr>
            </w:tcPrChange>
          </w:tcPr>
          <w:p w14:paraId="004E0DE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12" w:author="Brian Bohman" w:date="2021-10-27T05:58:00Z">
              <w:tcPr>
                <w:tcW w:w="504" w:type="dxa"/>
                <w:vAlign w:val="center"/>
                <w:hideMark/>
              </w:tcPr>
            </w:tcPrChange>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13" w:author="Brian Bohman" w:date="2021-10-27T05:58:00Z">
              <w:tcPr>
                <w:tcW w:w="1008" w:type="dxa"/>
                <w:vAlign w:val="center"/>
                <w:hideMark/>
              </w:tcPr>
            </w:tcPrChange>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14" w:author="Brian Bohman" w:date="2021-10-27T05:58:00Z">
              <w:tcPr>
                <w:tcW w:w="1008" w:type="dxa"/>
                <w:vAlign w:val="center"/>
                <w:hideMark/>
              </w:tcPr>
            </w:tcPrChange>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15" w:author="Brian Bohman" w:date="2021-10-27T05:58:00Z">
              <w:tcPr>
                <w:tcW w:w="720" w:type="dxa"/>
                <w:vAlign w:val="center"/>
                <w:hideMark/>
              </w:tcPr>
            </w:tcPrChange>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16" w:author="Brian Bohman" w:date="2021-10-27T05:58:00Z">
              <w:tcPr>
                <w:tcW w:w="1008" w:type="dxa"/>
                <w:vAlign w:val="center"/>
                <w:hideMark/>
              </w:tcPr>
            </w:tcPrChange>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152" w:type="dxa"/>
            <w:vAlign w:val="center"/>
            <w:hideMark/>
            <w:tcPrChange w:id="5617" w:author="Brian Bohman" w:date="2021-10-27T05:58:00Z">
              <w:tcPr>
                <w:tcW w:w="1152" w:type="dxa"/>
                <w:vAlign w:val="center"/>
                <w:hideMark/>
              </w:tcPr>
            </w:tcPrChange>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440" w:type="dxa"/>
            <w:vAlign w:val="center"/>
            <w:hideMark/>
            <w:tcPrChange w:id="5618" w:author="Brian Bohman" w:date="2021-10-27T05:58:00Z">
              <w:tcPr>
                <w:tcW w:w="1008" w:type="dxa"/>
                <w:vAlign w:val="center"/>
                <w:hideMark/>
              </w:tcPr>
            </w:tcPrChange>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19CD" w:rsidRPr="009B3DCC" w14:paraId="2DE9C5B2" w14:textId="77777777" w:rsidTr="00E419CD">
        <w:trPr>
          <w:trHeight w:val="165"/>
          <w:trPrChange w:id="5619" w:author="Brian Bohman" w:date="2021-10-27T05:58:00Z">
            <w:trPr>
              <w:trHeight w:val="165"/>
            </w:trPr>
          </w:trPrChange>
        </w:trPr>
        <w:tc>
          <w:tcPr>
            <w:tcW w:w="360" w:type="dxa"/>
            <w:vAlign w:val="center"/>
            <w:hideMark/>
            <w:tcPrChange w:id="5620" w:author="Brian Bohman" w:date="2021-10-27T05:58:00Z">
              <w:tcPr>
                <w:tcW w:w="360" w:type="dxa"/>
                <w:vAlign w:val="center"/>
                <w:hideMark/>
              </w:tcPr>
            </w:tcPrChange>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Change w:id="5621" w:author="Brian Bohman" w:date="2021-10-27T05:58:00Z">
              <w:tcPr>
                <w:tcW w:w="864" w:type="dxa"/>
                <w:vAlign w:val="center"/>
                <w:hideMark/>
              </w:tcPr>
            </w:tcPrChange>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22" w:author="Brian Bohman" w:date="2021-10-27T05:58:00Z">
              <w:tcPr>
                <w:tcW w:w="1152" w:type="dxa"/>
                <w:vAlign w:val="center"/>
                <w:hideMark/>
              </w:tcPr>
            </w:tcPrChange>
          </w:tcPr>
          <w:p w14:paraId="25F70C2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23" w:author="Brian Bohman" w:date="2021-10-27T05:58:00Z">
              <w:tcPr>
                <w:tcW w:w="504" w:type="dxa"/>
                <w:vAlign w:val="center"/>
                <w:hideMark/>
              </w:tcPr>
            </w:tcPrChange>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Change w:id="5624" w:author="Brian Bohman" w:date="2021-10-27T05:58:00Z">
              <w:tcPr>
                <w:tcW w:w="1008" w:type="dxa"/>
                <w:vAlign w:val="center"/>
                <w:hideMark/>
              </w:tcPr>
            </w:tcPrChange>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625" w:author="Brian Bohman" w:date="2021-10-27T05:58:00Z">
              <w:tcPr>
                <w:tcW w:w="1008" w:type="dxa"/>
                <w:vAlign w:val="center"/>
                <w:hideMark/>
              </w:tcPr>
            </w:tcPrChange>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Change w:id="5626" w:author="Brian Bohman" w:date="2021-10-27T05:58:00Z">
              <w:tcPr>
                <w:tcW w:w="720" w:type="dxa"/>
                <w:vAlign w:val="center"/>
                <w:hideMark/>
              </w:tcPr>
            </w:tcPrChange>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27" w:author="Brian Bohman" w:date="2021-10-27T05:58:00Z">
              <w:tcPr>
                <w:tcW w:w="1008" w:type="dxa"/>
                <w:vAlign w:val="center"/>
                <w:hideMark/>
              </w:tcPr>
            </w:tcPrChange>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152" w:type="dxa"/>
            <w:vAlign w:val="center"/>
            <w:hideMark/>
            <w:tcPrChange w:id="5628" w:author="Brian Bohman" w:date="2021-10-27T05:58:00Z">
              <w:tcPr>
                <w:tcW w:w="1152" w:type="dxa"/>
                <w:vAlign w:val="center"/>
                <w:hideMark/>
              </w:tcPr>
            </w:tcPrChange>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440" w:type="dxa"/>
            <w:vAlign w:val="center"/>
            <w:hideMark/>
            <w:tcPrChange w:id="5629" w:author="Brian Bohman" w:date="2021-10-27T05:58:00Z">
              <w:tcPr>
                <w:tcW w:w="1008" w:type="dxa"/>
                <w:vAlign w:val="center"/>
                <w:hideMark/>
              </w:tcPr>
            </w:tcPrChange>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19CD" w:rsidRPr="009B3DCC" w14:paraId="736A9295" w14:textId="77777777" w:rsidTr="00E419CD">
        <w:trPr>
          <w:trHeight w:val="165"/>
          <w:trPrChange w:id="5630" w:author="Brian Bohman" w:date="2021-10-27T05:58:00Z">
            <w:trPr>
              <w:trHeight w:val="165"/>
            </w:trPr>
          </w:trPrChange>
        </w:trPr>
        <w:tc>
          <w:tcPr>
            <w:tcW w:w="360" w:type="dxa"/>
            <w:vAlign w:val="center"/>
            <w:hideMark/>
            <w:tcPrChange w:id="5631" w:author="Brian Bohman" w:date="2021-10-27T05:58:00Z">
              <w:tcPr>
                <w:tcW w:w="360" w:type="dxa"/>
                <w:vAlign w:val="center"/>
                <w:hideMark/>
              </w:tcPr>
            </w:tcPrChange>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Change w:id="5632" w:author="Brian Bohman" w:date="2021-10-27T05:58:00Z">
              <w:tcPr>
                <w:tcW w:w="864" w:type="dxa"/>
                <w:vAlign w:val="center"/>
                <w:hideMark/>
              </w:tcPr>
            </w:tcPrChange>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33" w:author="Brian Bohman" w:date="2021-10-27T05:58:00Z">
              <w:tcPr>
                <w:tcW w:w="1152" w:type="dxa"/>
                <w:vAlign w:val="center"/>
                <w:hideMark/>
              </w:tcPr>
            </w:tcPrChange>
          </w:tcPr>
          <w:p w14:paraId="7F1CA6F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34" w:author="Brian Bohman" w:date="2021-10-27T05:58:00Z">
              <w:tcPr>
                <w:tcW w:w="504" w:type="dxa"/>
                <w:vAlign w:val="center"/>
                <w:hideMark/>
              </w:tcPr>
            </w:tcPrChange>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35" w:author="Brian Bohman" w:date="2021-10-27T05:58:00Z">
              <w:tcPr>
                <w:tcW w:w="1008" w:type="dxa"/>
                <w:vAlign w:val="center"/>
                <w:hideMark/>
              </w:tcPr>
            </w:tcPrChange>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36" w:author="Brian Bohman" w:date="2021-10-27T05:58:00Z">
              <w:tcPr>
                <w:tcW w:w="1008" w:type="dxa"/>
                <w:vAlign w:val="center"/>
                <w:hideMark/>
              </w:tcPr>
            </w:tcPrChange>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37" w:author="Brian Bohman" w:date="2021-10-27T05:58:00Z">
              <w:tcPr>
                <w:tcW w:w="720" w:type="dxa"/>
                <w:vAlign w:val="center"/>
                <w:hideMark/>
              </w:tcPr>
            </w:tcPrChange>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38" w:author="Brian Bohman" w:date="2021-10-27T05:58:00Z">
              <w:tcPr>
                <w:tcW w:w="1008" w:type="dxa"/>
                <w:vAlign w:val="center"/>
                <w:hideMark/>
              </w:tcPr>
            </w:tcPrChange>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39" w:author="Brian Bohman" w:date="2021-10-27T05:58:00Z">
              <w:tcPr>
                <w:tcW w:w="1152" w:type="dxa"/>
                <w:vAlign w:val="center"/>
                <w:hideMark/>
              </w:tcPr>
            </w:tcPrChange>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440" w:type="dxa"/>
            <w:vAlign w:val="center"/>
            <w:hideMark/>
            <w:tcPrChange w:id="5640" w:author="Brian Bohman" w:date="2021-10-27T05:58:00Z">
              <w:tcPr>
                <w:tcW w:w="1008" w:type="dxa"/>
                <w:vAlign w:val="center"/>
                <w:hideMark/>
              </w:tcPr>
            </w:tcPrChange>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19CD" w:rsidRPr="009B3DCC" w14:paraId="657B6A22" w14:textId="77777777" w:rsidTr="00E419CD">
        <w:trPr>
          <w:trHeight w:val="165"/>
          <w:trPrChange w:id="5641" w:author="Brian Bohman" w:date="2021-10-27T05:58:00Z">
            <w:trPr>
              <w:trHeight w:val="165"/>
            </w:trPr>
          </w:trPrChange>
        </w:trPr>
        <w:tc>
          <w:tcPr>
            <w:tcW w:w="360" w:type="dxa"/>
            <w:vAlign w:val="center"/>
            <w:hideMark/>
            <w:tcPrChange w:id="5642" w:author="Brian Bohman" w:date="2021-10-27T05:58:00Z">
              <w:tcPr>
                <w:tcW w:w="360" w:type="dxa"/>
                <w:vAlign w:val="center"/>
                <w:hideMark/>
              </w:tcPr>
            </w:tcPrChange>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Change w:id="5643" w:author="Brian Bohman" w:date="2021-10-27T05:58:00Z">
              <w:tcPr>
                <w:tcW w:w="864" w:type="dxa"/>
                <w:vAlign w:val="center"/>
                <w:hideMark/>
              </w:tcPr>
            </w:tcPrChange>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44" w:author="Brian Bohman" w:date="2021-10-27T05:58:00Z">
              <w:tcPr>
                <w:tcW w:w="1152" w:type="dxa"/>
                <w:vAlign w:val="center"/>
                <w:hideMark/>
              </w:tcPr>
            </w:tcPrChange>
          </w:tcPr>
          <w:p w14:paraId="0E5332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45" w:author="Brian Bohman" w:date="2021-10-27T05:58:00Z">
              <w:tcPr>
                <w:tcW w:w="504" w:type="dxa"/>
                <w:vAlign w:val="center"/>
                <w:hideMark/>
              </w:tcPr>
            </w:tcPrChange>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46" w:author="Brian Bohman" w:date="2021-10-27T05:58:00Z">
              <w:tcPr>
                <w:tcW w:w="1008" w:type="dxa"/>
                <w:vAlign w:val="center"/>
                <w:hideMark/>
              </w:tcPr>
            </w:tcPrChange>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47" w:author="Brian Bohman" w:date="2021-10-27T05:58:00Z">
              <w:tcPr>
                <w:tcW w:w="1008" w:type="dxa"/>
                <w:vAlign w:val="center"/>
                <w:hideMark/>
              </w:tcPr>
            </w:tcPrChange>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48" w:author="Brian Bohman" w:date="2021-10-27T05:58:00Z">
              <w:tcPr>
                <w:tcW w:w="720" w:type="dxa"/>
                <w:vAlign w:val="center"/>
                <w:hideMark/>
              </w:tcPr>
            </w:tcPrChange>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49" w:author="Brian Bohman" w:date="2021-10-27T05:58:00Z">
              <w:tcPr>
                <w:tcW w:w="1008" w:type="dxa"/>
                <w:vAlign w:val="center"/>
                <w:hideMark/>
              </w:tcPr>
            </w:tcPrChange>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152" w:type="dxa"/>
            <w:vAlign w:val="center"/>
            <w:hideMark/>
            <w:tcPrChange w:id="5650" w:author="Brian Bohman" w:date="2021-10-27T05:58:00Z">
              <w:tcPr>
                <w:tcW w:w="1152" w:type="dxa"/>
                <w:vAlign w:val="center"/>
                <w:hideMark/>
              </w:tcPr>
            </w:tcPrChange>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440" w:type="dxa"/>
            <w:vAlign w:val="center"/>
            <w:hideMark/>
            <w:tcPrChange w:id="5651" w:author="Brian Bohman" w:date="2021-10-27T05:58:00Z">
              <w:tcPr>
                <w:tcW w:w="1008" w:type="dxa"/>
                <w:vAlign w:val="center"/>
                <w:hideMark/>
              </w:tcPr>
            </w:tcPrChange>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19CD" w:rsidRPr="009B3DCC" w14:paraId="31361E80" w14:textId="77777777" w:rsidTr="00E419CD">
        <w:trPr>
          <w:trHeight w:val="165"/>
          <w:trPrChange w:id="5652" w:author="Brian Bohman" w:date="2021-10-27T05:58:00Z">
            <w:trPr>
              <w:trHeight w:val="165"/>
            </w:trPr>
          </w:trPrChange>
        </w:trPr>
        <w:tc>
          <w:tcPr>
            <w:tcW w:w="360" w:type="dxa"/>
            <w:vAlign w:val="center"/>
            <w:hideMark/>
            <w:tcPrChange w:id="5653" w:author="Brian Bohman" w:date="2021-10-27T05:58:00Z">
              <w:tcPr>
                <w:tcW w:w="360" w:type="dxa"/>
                <w:vAlign w:val="center"/>
                <w:hideMark/>
              </w:tcPr>
            </w:tcPrChange>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Change w:id="5654" w:author="Brian Bohman" w:date="2021-10-27T05:58:00Z">
              <w:tcPr>
                <w:tcW w:w="864" w:type="dxa"/>
                <w:vAlign w:val="center"/>
                <w:hideMark/>
              </w:tcPr>
            </w:tcPrChange>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55" w:author="Brian Bohman" w:date="2021-10-27T05:58:00Z">
              <w:tcPr>
                <w:tcW w:w="1152" w:type="dxa"/>
                <w:vAlign w:val="center"/>
                <w:hideMark/>
              </w:tcPr>
            </w:tcPrChange>
          </w:tcPr>
          <w:p w14:paraId="1AA56E7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56" w:author="Brian Bohman" w:date="2021-10-27T05:58:00Z">
              <w:tcPr>
                <w:tcW w:w="504" w:type="dxa"/>
                <w:vAlign w:val="center"/>
                <w:hideMark/>
              </w:tcPr>
            </w:tcPrChange>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57" w:author="Brian Bohman" w:date="2021-10-27T05:58:00Z">
              <w:tcPr>
                <w:tcW w:w="1008" w:type="dxa"/>
                <w:vAlign w:val="center"/>
                <w:hideMark/>
              </w:tcPr>
            </w:tcPrChange>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58" w:author="Brian Bohman" w:date="2021-10-27T05:58:00Z">
              <w:tcPr>
                <w:tcW w:w="1008" w:type="dxa"/>
                <w:vAlign w:val="center"/>
                <w:hideMark/>
              </w:tcPr>
            </w:tcPrChange>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59" w:author="Brian Bohman" w:date="2021-10-27T05:58:00Z">
              <w:tcPr>
                <w:tcW w:w="720" w:type="dxa"/>
                <w:vAlign w:val="center"/>
                <w:hideMark/>
              </w:tcPr>
            </w:tcPrChange>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60" w:author="Brian Bohman" w:date="2021-10-27T05:58:00Z">
              <w:tcPr>
                <w:tcW w:w="1008" w:type="dxa"/>
                <w:vAlign w:val="center"/>
                <w:hideMark/>
              </w:tcPr>
            </w:tcPrChange>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5661" w:author="Brian Bohman" w:date="2021-10-27T05:58:00Z">
              <w:tcPr>
                <w:tcW w:w="1152" w:type="dxa"/>
                <w:vAlign w:val="center"/>
                <w:hideMark/>
              </w:tcPr>
            </w:tcPrChange>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5662" w:author="Brian Bohman" w:date="2021-10-27T05:58:00Z">
              <w:tcPr>
                <w:tcW w:w="1008" w:type="dxa"/>
                <w:vAlign w:val="center"/>
                <w:hideMark/>
              </w:tcPr>
            </w:tcPrChange>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361E43DC" w14:textId="77777777" w:rsidTr="00E419CD">
        <w:trPr>
          <w:trHeight w:val="180"/>
          <w:trPrChange w:id="5663" w:author="Brian Bohman" w:date="2021-10-27T05:58:00Z">
            <w:trPr>
              <w:trHeight w:val="180"/>
            </w:trPr>
          </w:trPrChange>
        </w:trPr>
        <w:tc>
          <w:tcPr>
            <w:tcW w:w="360" w:type="dxa"/>
            <w:vAlign w:val="center"/>
            <w:hideMark/>
            <w:tcPrChange w:id="5664" w:author="Brian Bohman" w:date="2021-10-27T05:58:00Z">
              <w:tcPr>
                <w:tcW w:w="360" w:type="dxa"/>
                <w:vAlign w:val="center"/>
                <w:hideMark/>
              </w:tcPr>
            </w:tcPrChange>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Change w:id="5665" w:author="Brian Bohman" w:date="2021-10-27T05:58:00Z">
              <w:tcPr>
                <w:tcW w:w="864" w:type="dxa"/>
                <w:vAlign w:val="center"/>
                <w:hideMark/>
              </w:tcPr>
            </w:tcPrChange>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66" w:author="Brian Bohman" w:date="2021-10-27T05:58:00Z">
              <w:tcPr>
                <w:tcW w:w="1152" w:type="dxa"/>
                <w:vAlign w:val="center"/>
                <w:hideMark/>
              </w:tcPr>
            </w:tcPrChange>
          </w:tcPr>
          <w:p w14:paraId="668B75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67" w:author="Brian Bohman" w:date="2021-10-27T05:58:00Z">
              <w:tcPr>
                <w:tcW w:w="504" w:type="dxa"/>
                <w:vAlign w:val="center"/>
                <w:hideMark/>
              </w:tcPr>
            </w:tcPrChange>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Change w:id="5668" w:author="Brian Bohman" w:date="2021-10-27T05:58:00Z">
              <w:tcPr>
                <w:tcW w:w="1008" w:type="dxa"/>
                <w:vAlign w:val="center"/>
                <w:hideMark/>
              </w:tcPr>
            </w:tcPrChange>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Change w:id="5669" w:author="Brian Bohman" w:date="2021-10-27T05:58:00Z">
              <w:tcPr>
                <w:tcW w:w="1008" w:type="dxa"/>
                <w:vAlign w:val="center"/>
                <w:hideMark/>
              </w:tcPr>
            </w:tcPrChange>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Change w:id="5670" w:author="Brian Bohman" w:date="2021-10-27T05:58:00Z">
              <w:tcPr>
                <w:tcW w:w="720" w:type="dxa"/>
                <w:vAlign w:val="center"/>
                <w:hideMark/>
              </w:tcPr>
            </w:tcPrChange>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671" w:author="Brian Bohman" w:date="2021-10-27T05:58:00Z">
              <w:tcPr>
                <w:tcW w:w="1008" w:type="dxa"/>
                <w:vAlign w:val="center"/>
                <w:hideMark/>
              </w:tcPr>
            </w:tcPrChange>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152" w:type="dxa"/>
            <w:vAlign w:val="center"/>
            <w:hideMark/>
            <w:tcPrChange w:id="5672" w:author="Brian Bohman" w:date="2021-10-27T05:58:00Z">
              <w:tcPr>
                <w:tcW w:w="1152" w:type="dxa"/>
                <w:vAlign w:val="center"/>
                <w:hideMark/>
              </w:tcPr>
            </w:tcPrChange>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440" w:type="dxa"/>
            <w:vAlign w:val="center"/>
            <w:hideMark/>
            <w:tcPrChange w:id="5673" w:author="Brian Bohman" w:date="2021-10-27T05:58:00Z">
              <w:tcPr>
                <w:tcW w:w="1008" w:type="dxa"/>
                <w:vAlign w:val="center"/>
                <w:hideMark/>
              </w:tcPr>
            </w:tcPrChange>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19CD" w:rsidRPr="009B3DCC" w14:paraId="1D23769D" w14:textId="77777777" w:rsidTr="00E419CD">
        <w:trPr>
          <w:trHeight w:val="165"/>
          <w:trPrChange w:id="5674" w:author="Brian Bohman" w:date="2021-10-27T05:58:00Z">
            <w:trPr>
              <w:trHeight w:val="165"/>
            </w:trPr>
          </w:trPrChange>
        </w:trPr>
        <w:tc>
          <w:tcPr>
            <w:tcW w:w="360" w:type="dxa"/>
            <w:vAlign w:val="center"/>
            <w:hideMark/>
            <w:tcPrChange w:id="5675" w:author="Brian Bohman" w:date="2021-10-27T05:58:00Z">
              <w:tcPr>
                <w:tcW w:w="360" w:type="dxa"/>
                <w:vAlign w:val="center"/>
                <w:hideMark/>
              </w:tcPr>
            </w:tcPrChange>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Change w:id="5676" w:author="Brian Bohman" w:date="2021-10-27T05:58:00Z">
              <w:tcPr>
                <w:tcW w:w="864" w:type="dxa"/>
                <w:vAlign w:val="center"/>
                <w:hideMark/>
              </w:tcPr>
            </w:tcPrChange>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77" w:author="Brian Bohman" w:date="2021-10-27T05:58:00Z">
              <w:tcPr>
                <w:tcW w:w="1152" w:type="dxa"/>
                <w:vAlign w:val="center"/>
                <w:hideMark/>
              </w:tcPr>
            </w:tcPrChange>
          </w:tcPr>
          <w:p w14:paraId="3050D54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78" w:author="Brian Bohman" w:date="2021-10-27T05:58:00Z">
              <w:tcPr>
                <w:tcW w:w="504" w:type="dxa"/>
                <w:vAlign w:val="center"/>
                <w:hideMark/>
              </w:tcPr>
            </w:tcPrChange>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79" w:author="Brian Bohman" w:date="2021-10-27T05:58:00Z">
              <w:tcPr>
                <w:tcW w:w="1008" w:type="dxa"/>
                <w:vAlign w:val="center"/>
                <w:hideMark/>
              </w:tcPr>
            </w:tcPrChange>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80" w:author="Brian Bohman" w:date="2021-10-27T05:58:00Z">
              <w:tcPr>
                <w:tcW w:w="1008" w:type="dxa"/>
                <w:vAlign w:val="center"/>
                <w:hideMark/>
              </w:tcPr>
            </w:tcPrChange>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681" w:author="Brian Bohman" w:date="2021-10-27T05:58:00Z">
              <w:tcPr>
                <w:tcW w:w="720" w:type="dxa"/>
                <w:vAlign w:val="center"/>
                <w:hideMark/>
              </w:tcPr>
            </w:tcPrChange>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82" w:author="Brian Bohman" w:date="2021-10-27T05:58:00Z">
              <w:tcPr>
                <w:tcW w:w="1008" w:type="dxa"/>
                <w:vAlign w:val="center"/>
                <w:hideMark/>
              </w:tcPr>
            </w:tcPrChange>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683" w:author="Brian Bohman" w:date="2021-10-27T05:58:00Z">
              <w:tcPr>
                <w:tcW w:w="1152" w:type="dxa"/>
                <w:vAlign w:val="center"/>
                <w:hideMark/>
              </w:tcPr>
            </w:tcPrChange>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684" w:author="Brian Bohman" w:date="2021-10-27T05:58:00Z">
              <w:tcPr>
                <w:tcW w:w="1008" w:type="dxa"/>
                <w:vAlign w:val="center"/>
                <w:hideMark/>
              </w:tcPr>
            </w:tcPrChange>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19CD" w:rsidRPr="009B3DCC" w14:paraId="00D4341F" w14:textId="77777777" w:rsidTr="00E419CD">
        <w:trPr>
          <w:trHeight w:val="165"/>
          <w:trPrChange w:id="5685" w:author="Brian Bohman" w:date="2021-10-27T05:58:00Z">
            <w:trPr>
              <w:trHeight w:val="165"/>
            </w:trPr>
          </w:trPrChange>
        </w:trPr>
        <w:tc>
          <w:tcPr>
            <w:tcW w:w="360" w:type="dxa"/>
            <w:vAlign w:val="center"/>
            <w:hideMark/>
            <w:tcPrChange w:id="5686" w:author="Brian Bohman" w:date="2021-10-27T05:58:00Z">
              <w:tcPr>
                <w:tcW w:w="360" w:type="dxa"/>
                <w:vAlign w:val="center"/>
                <w:hideMark/>
              </w:tcPr>
            </w:tcPrChange>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Change w:id="5687" w:author="Brian Bohman" w:date="2021-10-27T05:58:00Z">
              <w:tcPr>
                <w:tcW w:w="864" w:type="dxa"/>
                <w:vAlign w:val="center"/>
                <w:hideMark/>
              </w:tcPr>
            </w:tcPrChange>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88" w:author="Brian Bohman" w:date="2021-10-27T05:58:00Z">
              <w:tcPr>
                <w:tcW w:w="1152" w:type="dxa"/>
                <w:vAlign w:val="center"/>
                <w:hideMark/>
              </w:tcPr>
            </w:tcPrChange>
          </w:tcPr>
          <w:p w14:paraId="4A395A0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689" w:author="Brian Bohman" w:date="2021-10-27T05:58:00Z">
              <w:tcPr>
                <w:tcW w:w="504" w:type="dxa"/>
                <w:vAlign w:val="center"/>
                <w:hideMark/>
              </w:tcPr>
            </w:tcPrChange>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690" w:author="Brian Bohman" w:date="2021-10-27T05:58:00Z">
              <w:tcPr>
                <w:tcW w:w="1008" w:type="dxa"/>
                <w:vAlign w:val="center"/>
                <w:hideMark/>
              </w:tcPr>
            </w:tcPrChange>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691" w:author="Brian Bohman" w:date="2021-10-27T05:58:00Z">
              <w:tcPr>
                <w:tcW w:w="1008" w:type="dxa"/>
                <w:vAlign w:val="center"/>
                <w:hideMark/>
              </w:tcPr>
            </w:tcPrChange>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692" w:author="Brian Bohman" w:date="2021-10-27T05:58:00Z">
              <w:tcPr>
                <w:tcW w:w="720" w:type="dxa"/>
                <w:vAlign w:val="center"/>
                <w:hideMark/>
              </w:tcPr>
            </w:tcPrChange>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693" w:author="Brian Bohman" w:date="2021-10-27T05:58:00Z">
              <w:tcPr>
                <w:tcW w:w="1008" w:type="dxa"/>
                <w:vAlign w:val="center"/>
                <w:hideMark/>
              </w:tcPr>
            </w:tcPrChange>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694" w:author="Brian Bohman" w:date="2021-10-27T05:58:00Z">
              <w:tcPr>
                <w:tcW w:w="1152" w:type="dxa"/>
                <w:vAlign w:val="center"/>
                <w:hideMark/>
              </w:tcPr>
            </w:tcPrChange>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440" w:type="dxa"/>
            <w:vAlign w:val="center"/>
            <w:hideMark/>
            <w:tcPrChange w:id="5695" w:author="Brian Bohman" w:date="2021-10-27T05:58:00Z">
              <w:tcPr>
                <w:tcW w:w="1008" w:type="dxa"/>
                <w:vAlign w:val="center"/>
                <w:hideMark/>
              </w:tcPr>
            </w:tcPrChange>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19CD" w:rsidRPr="009B3DCC" w14:paraId="38AB1A34" w14:textId="77777777" w:rsidTr="00E419CD">
        <w:trPr>
          <w:trHeight w:val="165"/>
          <w:trPrChange w:id="5696" w:author="Brian Bohman" w:date="2021-10-27T05:58:00Z">
            <w:trPr>
              <w:trHeight w:val="165"/>
            </w:trPr>
          </w:trPrChange>
        </w:trPr>
        <w:tc>
          <w:tcPr>
            <w:tcW w:w="360" w:type="dxa"/>
            <w:vAlign w:val="center"/>
            <w:hideMark/>
            <w:tcPrChange w:id="5697" w:author="Brian Bohman" w:date="2021-10-27T05:58:00Z">
              <w:tcPr>
                <w:tcW w:w="360" w:type="dxa"/>
                <w:vAlign w:val="center"/>
                <w:hideMark/>
              </w:tcPr>
            </w:tcPrChange>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Change w:id="5698" w:author="Brian Bohman" w:date="2021-10-27T05:58:00Z">
              <w:tcPr>
                <w:tcW w:w="864" w:type="dxa"/>
                <w:vAlign w:val="center"/>
                <w:hideMark/>
              </w:tcPr>
            </w:tcPrChange>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699" w:author="Brian Bohman" w:date="2021-10-27T05:58:00Z">
              <w:tcPr>
                <w:tcW w:w="1152" w:type="dxa"/>
                <w:vAlign w:val="center"/>
                <w:hideMark/>
              </w:tcPr>
            </w:tcPrChange>
          </w:tcPr>
          <w:p w14:paraId="32CB5F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00" w:author="Brian Bohman" w:date="2021-10-27T05:58:00Z">
              <w:tcPr>
                <w:tcW w:w="504" w:type="dxa"/>
                <w:vAlign w:val="center"/>
                <w:hideMark/>
              </w:tcPr>
            </w:tcPrChange>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01" w:author="Brian Bohman" w:date="2021-10-27T05:58:00Z">
              <w:tcPr>
                <w:tcW w:w="1008" w:type="dxa"/>
                <w:vAlign w:val="center"/>
                <w:hideMark/>
              </w:tcPr>
            </w:tcPrChange>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02" w:author="Brian Bohman" w:date="2021-10-27T05:58:00Z">
              <w:tcPr>
                <w:tcW w:w="1008" w:type="dxa"/>
                <w:vAlign w:val="center"/>
                <w:hideMark/>
              </w:tcPr>
            </w:tcPrChange>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03" w:author="Brian Bohman" w:date="2021-10-27T05:58:00Z">
              <w:tcPr>
                <w:tcW w:w="720" w:type="dxa"/>
                <w:vAlign w:val="center"/>
                <w:hideMark/>
              </w:tcPr>
            </w:tcPrChange>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04" w:author="Brian Bohman" w:date="2021-10-27T05:58:00Z">
              <w:tcPr>
                <w:tcW w:w="1008" w:type="dxa"/>
                <w:vAlign w:val="center"/>
                <w:hideMark/>
              </w:tcPr>
            </w:tcPrChange>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05" w:author="Brian Bohman" w:date="2021-10-27T05:58:00Z">
              <w:tcPr>
                <w:tcW w:w="1152" w:type="dxa"/>
                <w:vAlign w:val="center"/>
                <w:hideMark/>
              </w:tcPr>
            </w:tcPrChange>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440" w:type="dxa"/>
            <w:vAlign w:val="center"/>
            <w:hideMark/>
            <w:tcPrChange w:id="5706" w:author="Brian Bohman" w:date="2021-10-27T05:58:00Z">
              <w:tcPr>
                <w:tcW w:w="1008" w:type="dxa"/>
                <w:vAlign w:val="center"/>
                <w:hideMark/>
              </w:tcPr>
            </w:tcPrChange>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19CD" w:rsidRPr="009B3DCC" w14:paraId="09FEA49D" w14:textId="77777777" w:rsidTr="00E419CD">
        <w:trPr>
          <w:trHeight w:val="165"/>
          <w:trPrChange w:id="5707" w:author="Brian Bohman" w:date="2021-10-27T05:58:00Z">
            <w:trPr>
              <w:trHeight w:val="165"/>
            </w:trPr>
          </w:trPrChange>
        </w:trPr>
        <w:tc>
          <w:tcPr>
            <w:tcW w:w="360" w:type="dxa"/>
            <w:vAlign w:val="center"/>
            <w:hideMark/>
            <w:tcPrChange w:id="5708" w:author="Brian Bohman" w:date="2021-10-27T05:58:00Z">
              <w:tcPr>
                <w:tcW w:w="360" w:type="dxa"/>
                <w:vAlign w:val="center"/>
                <w:hideMark/>
              </w:tcPr>
            </w:tcPrChange>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Change w:id="5709" w:author="Brian Bohman" w:date="2021-10-27T05:58:00Z">
              <w:tcPr>
                <w:tcW w:w="864" w:type="dxa"/>
                <w:vAlign w:val="center"/>
                <w:hideMark/>
              </w:tcPr>
            </w:tcPrChange>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10" w:author="Brian Bohman" w:date="2021-10-27T05:58:00Z">
              <w:tcPr>
                <w:tcW w:w="1152" w:type="dxa"/>
                <w:vAlign w:val="center"/>
                <w:hideMark/>
              </w:tcPr>
            </w:tcPrChange>
          </w:tcPr>
          <w:p w14:paraId="0ECF8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11" w:author="Brian Bohman" w:date="2021-10-27T05:58:00Z">
              <w:tcPr>
                <w:tcW w:w="504" w:type="dxa"/>
                <w:vAlign w:val="center"/>
                <w:hideMark/>
              </w:tcPr>
            </w:tcPrChange>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12" w:author="Brian Bohman" w:date="2021-10-27T05:58:00Z">
              <w:tcPr>
                <w:tcW w:w="1008" w:type="dxa"/>
                <w:vAlign w:val="center"/>
                <w:hideMark/>
              </w:tcPr>
            </w:tcPrChange>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13" w:author="Brian Bohman" w:date="2021-10-27T05:58:00Z">
              <w:tcPr>
                <w:tcW w:w="1008" w:type="dxa"/>
                <w:vAlign w:val="center"/>
                <w:hideMark/>
              </w:tcPr>
            </w:tcPrChange>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14" w:author="Brian Bohman" w:date="2021-10-27T05:58:00Z">
              <w:tcPr>
                <w:tcW w:w="720" w:type="dxa"/>
                <w:vAlign w:val="center"/>
                <w:hideMark/>
              </w:tcPr>
            </w:tcPrChange>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15" w:author="Brian Bohman" w:date="2021-10-27T05:58:00Z">
              <w:tcPr>
                <w:tcW w:w="1008" w:type="dxa"/>
                <w:vAlign w:val="center"/>
                <w:hideMark/>
              </w:tcPr>
            </w:tcPrChange>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16" w:author="Brian Bohman" w:date="2021-10-27T05:58:00Z">
              <w:tcPr>
                <w:tcW w:w="1152" w:type="dxa"/>
                <w:vAlign w:val="center"/>
                <w:hideMark/>
              </w:tcPr>
            </w:tcPrChange>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440" w:type="dxa"/>
            <w:vAlign w:val="center"/>
            <w:hideMark/>
            <w:tcPrChange w:id="5717" w:author="Brian Bohman" w:date="2021-10-27T05:58:00Z">
              <w:tcPr>
                <w:tcW w:w="1008" w:type="dxa"/>
                <w:vAlign w:val="center"/>
                <w:hideMark/>
              </w:tcPr>
            </w:tcPrChange>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19CD" w:rsidRPr="009B3DCC" w14:paraId="002BF321" w14:textId="77777777" w:rsidTr="00E419CD">
        <w:trPr>
          <w:trHeight w:val="165"/>
          <w:trPrChange w:id="5718" w:author="Brian Bohman" w:date="2021-10-27T05:58:00Z">
            <w:trPr>
              <w:trHeight w:val="165"/>
            </w:trPr>
          </w:trPrChange>
        </w:trPr>
        <w:tc>
          <w:tcPr>
            <w:tcW w:w="360" w:type="dxa"/>
            <w:vAlign w:val="center"/>
            <w:hideMark/>
            <w:tcPrChange w:id="5719" w:author="Brian Bohman" w:date="2021-10-27T05:58:00Z">
              <w:tcPr>
                <w:tcW w:w="360" w:type="dxa"/>
                <w:vAlign w:val="center"/>
                <w:hideMark/>
              </w:tcPr>
            </w:tcPrChange>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Change w:id="5720" w:author="Brian Bohman" w:date="2021-10-27T05:58:00Z">
              <w:tcPr>
                <w:tcW w:w="864" w:type="dxa"/>
                <w:vAlign w:val="center"/>
                <w:hideMark/>
              </w:tcPr>
            </w:tcPrChange>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21" w:author="Brian Bohman" w:date="2021-10-27T05:58:00Z">
              <w:tcPr>
                <w:tcW w:w="1152" w:type="dxa"/>
                <w:vAlign w:val="center"/>
                <w:hideMark/>
              </w:tcPr>
            </w:tcPrChange>
          </w:tcPr>
          <w:p w14:paraId="39B8357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22" w:author="Brian Bohman" w:date="2021-10-27T05:58:00Z">
              <w:tcPr>
                <w:tcW w:w="504" w:type="dxa"/>
                <w:vAlign w:val="center"/>
                <w:hideMark/>
              </w:tcPr>
            </w:tcPrChange>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Change w:id="5723" w:author="Brian Bohman" w:date="2021-10-27T05:58:00Z">
              <w:tcPr>
                <w:tcW w:w="1008" w:type="dxa"/>
                <w:vAlign w:val="center"/>
                <w:hideMark/>
              </w:tcPr>
            </w:tcPrChange>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Change w:id="5724" w:author="Brian Bohman" w:date="2021-10-27T05:58:00Z">
              <w:tcPr>
                <w:tcW w:w="1008" w:type="dxa"/>
                <w:vAlign w:val="center"/>
                <w:hideMark/>
              </w:tcPr>
            </w:tcPrChange>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25" w:author="Brian Bohman" w:date="2021-10-27T05:58:00Z">
              <w:tcPr>
                <w:tcW w:w="720" w:type="dxa"/>
                <w:vAlign w:val="center"/>
                <w:hideMark/>
              </w:tcPr>
            </w:tcPrChange>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26" w:author="Brian Bohman" w:date="2021-10-27T05:58:00Z">
              <w:tcPr>
                <w:tcW w:w="1008" w:type="dxa"/>
                <w:vAlign w:val="center"/>
                <w:hideMark/>
              </w:tcPr>
            </w:tcPrChange>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27" w:author="Brian Bohman" w:date="2021-10-27T05:58:00Z">
              <w:tcPr>
                <w:tcW w:w="1152" w:type="dxa"/>
                <w:vAlign w:val="center"/>
                <w:hideMark/>
              </w:tcPr>
            </w:tcPrChange>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440" w:type="dxa"/>
            <w:vAlign w:val="center"/>
            <w:hideMark/>
            <w:tcPrChange w:id="5728" w:author="Brian Bohman" w:date="2021-10-27T05:58:00Z">
              <w:tcPr>
                <w:tcW w:w="1008" w:type="dxa"/>
                <w:vAlign w:val="center"/>
                <w:hideMark/>
              </w:tcPr>
            </w:tcPrChange>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19CD" w:rsidRPr="009B3DCC" w14:paraId="4136B7A9" w14:textId="77777777" w:rsidTr="00E419CD">
        <w:trPr>
          <w:trHeight w:val="165"/>
          <w:trPrChange w:id="5729" w:author="Brian Bohman" w:date="2021-10-27T05:58:00Z">
            <w:trPr>
              <w:trHeight w:val="165"/>
            </w:trPr>
          </w:trPrChange>
        </w:trPr>
        <w:tc>
          <w:tcPr>
            <w:tcW w:w="360" w:type="dxa"/>
            <w:vAlign w:val="center"/>
            <w:hideMark/>
            <w:tcPrChange w:id="5730" w:author="Brian Bohman" w:date="2021-10-27T05:58:00Z">
              <w:tcPr>
                <w:tcW w:w="360" w:type="dxa"/>
                <w:vAlign w:val="center"/>
                <w:hideMark/>
              </w:tcPr>
            </w:tcPrChange>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Change w:id="5731" w:author="Brian Bohman" w:date="2021-10-27T05:58:00Z">
              <w:tcPr>
                <w:tcW w:w="864" w:type="dxa"/>
                <w:vAlign w:val="center"/>
                <w:hideMark/>
              </w:tcPr>
            </w:tcPrChange>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32" w:author="Brian Bohman" w:date="2021-10-27T05:58:00Z">
              <w:tcPr>
                <w:tcW w:w="1152" w:type="dxa"/>
                <w:vAlign w:val="center"/>
                <w:hideMark/>
              </w:tcPr>
            </w:tcPrChange>
          </w:tcPr>
          <w:p w14:paraId="450A578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33" w:author="Brian Bohman" w:date="2021-10-27T05:58:00Z">
              <w:tcPr>
                <w:tcW w:w="504" w:type="dxa"/>
                <w:vAlign w:val="center"/>
                <w:hideMark/>
              </w:tcPr>
            </w:tcPrChange>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34" w:author="Brian Bohman" w:date="2021-10-27T05:58:00Z">
              <w:tcPr>
                <w:tcW w:w="1008" w:type="dxa"/>
                <w:vAlign w:val="center"/>
                <w:hideMark/>
              </w:tcPr>
            </w:tcPrChange>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35" w:author="Brian Bohman" w:date="2021-10-27T05:58:00Z">
              <w:tcPr>
                <w:tcW w:w="1008" w:type="dxa"/>
                <w:vAlign w:val="center"/>
                <w:hideMark/>
              </w:tcPr>
            </w:tcPrChange>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36" w:author="Brian Bohman" w:date="2021-10-27T05:58:00Z">
              <w:tcPr>
                <w:tcW w:w="720" w:type="dxa"/>
                <w:vAlign w:val="center"/>
                <w:hideMark/>
              </w:tcPr>
            </w:tcPrChange>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37" w:author="Brian Bohman" w:date="2021-10-27T05:58:00Z">
              <w:tcPr>
                <w:tcW w:w="1008" w:type="dxa"/>
                <w:vAlign w:val="center"/>
                <w:hideMark/>
              </w:tcPr>
            </w:tcPrChange>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38" w:author="Brian Bohman" w:date="2021-10-27T05:58:00Z">
              <w:tcPr>
                <w:tcW w:w="1152" w:type="dxa"/>
                <w:vAlign w:val="center"/>
                <w:hideMark/>
              </w:tcPr>
            </w:tcPrChange>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5739" w:author="Brian Bohman" w:date="2021-10-27T05:58:00Z">
              <w:tcPr>
                <w:tcW w:w="1008" w:type="dxa"/>
                <w:vAlign w:val="center"/>
                <w:hideMark/>
              </w:tcPr>
            </w:tcPrChange>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2BBDFFBD" w14:textId="77777777" w:rsidTr="00E419CD">
        <w:trPr>
          <w:trHeight w:val="165"/>
          <w:trPrChange w:id="5740" w:author="Brian Bohman" w:date="2021-10-27T05:58:00Z">
            <w:trPr>
              <w:trHeight w:val="165"/>
            </w:trPr>
          </w:trPrChange>
        </w:trPr>
        <w:tc>
          <w:tcPr>
            <w:tcW w:w="360" w:type="dxa"/>
            <w:vAlign w:val="center"/>
            <w:hideMark/>
            <w:tcPrChange w:id="5741" w:author="Brian Bohman" w:date="2021-10-27T05:58:00Z">
              <w:tcPr>
                <w:tcW w:w="360" w:type="dxa"/>
                <w:vAlign w:val="center"/>
                <w:hideMark/>
              </w:tcPr>
            </w:tcPrChange>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Change w:id="5742" w:author="Brian Bohman" w:date="2021-10-27T05:58:00Z">
              <w:tcPr>
                <w:tcW w:w="864" w:type="dxa"/>
                <w:vAlign w:val="center"/>
                <w:hideMark/>
              </w:tcPr>
            </w:tcPrChange>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43" w:author="Brian Bohman" w:date="2021-10-27T05:58:00Z">
              <w:tcPr>
                <w:tcW w:w="1152" w:type="dxa"/>
                <w:vAlign w:val="center"/>
                <w:hideMark/>
              </w:tcPr>
            </w:tcPrChange>
          </w:tcPr>
          <w:p w14:paraId="5CF4620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44" w:author="Brian Bohman" w:date="2021-10-27T05:58:00Z">
              <w:tcPr>
                <w:tcW w:w="504" w:type="dxa"/>
                <w:vAlign w:val="center"/>
                <w:hideMark/>
              </w:tcPr>
            </w:tcPrChange>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45" w:author="Brian Bohman" w:date="2021-10-27T05:58:00Z">
              <w:tcPr>
                <w:tcW w:w="1008" w:type="dxa"/>
                <w:vAlign w:val="center"/>
                <w:hideMark/>
              </w:tcPr>
            </w:tcPrChange>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46" w:author="Brian Bohman" w:date="2021-10-27T05:58:00Z">
              <w:tcPr>
                <w:tcW w:w="1008" w:type="dxa"/>
                <w:vAlign w:val="center"/>
                <w:hideMark/>
              </w:tcPr>
            </w:tcPrChange>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47" w:author="Brian Bohman" w:date="2021-10-27T05:58:00Z">
              <w:tcPr>
                <w:tcW w:w="720" w:type="dxa"/>
                <w:vAlign w:val="center"/>
                <w:hideMark/>
              </w:tcPr>
            </w:tcPrChange>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48" w:author="Brian Bohman" w:date="2021-10-27T05:58:00Z">
              <w:tcPr>
                <w:tcW w:w="1008" w:type="dxa"/>
                <w:vAlign w:val="center"/>
                <w:hideMark/>
              </w:tcPr>
            </w:tcPrChange>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749" w:author="Brian Bohman" w:date="2021-10-27T05:58:00Z">
              <w:tcPr>
                <w:tcW w:w="1152" w:type="dxa"/>
                <w:vAlign w:val="center"/>
                <w:hideMark/>
              </w:tcPr>
            </w:tcPrChange>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440" w:type="dxa"/>
            <w:vAlign w:val="center"/>
            <w:hideMark/>
            <w:tcPrChange w:id="5750" w:author="Brian Bohman" w:date="2021-10-27T05:58:00Z">
              <w:tcPr>
                <w:tcW w:w="1008" w:type="dxa"/>
                <w:vAlign w:val="center"/>
                <w:hideMark/>
              </w:tcPr>
            </w:tcPrChange>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19CD" w:rsidRPr="009B3DCC" w14:paraId="68914966" w14:textId="77777777" w:rsidTr="00E419CD">
        <w:trPr>
          <w:trHeight w:val="165"/>
          <w:trPrChange w:id="5751" w:author="Brian Bohman" w:date="2021-10-27T05:58:00Z">
            <w:trPr>
              <w:trHeight w:val="165"/>
            </w:trPr>
          </w:trPrChange>
        </w:trPr>
        <w:tc>
          <w:tcPr>
            <w:tcW w:w="360" w:type="dxa"/>
            <w:vAlign w:val="center"/>
            <w:hideMark/>
            <w:tcPrChange w:id="5752" w:author="Brian Bohman" w:date="2021-10-27T05:58:00Z">
              <w:tcPr>
                <w:tcW w:w="360" w:type="dxa"/>
                <w:vAlign w:val="center"/>
                <w:hideMark/>
              </w:tcPr>
            </w:tcPrChange>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Change w:id="5753" w:author="Brian Bohman" w:date="2021-10-27T05:58:00Z">
              <w:tcPr>
                <w:tcW w:w="864" w:type="dxa"/>
                <w:vAlign w:val="center"/>
                <w:hideMark/>
              </w:tcPr>
            </w:tcPrChange>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54" w:author="Brian Bohman" w:date="2021-10-27T05:58:00Z">
              <w:tcPr>
                <w:tcW w:w="1152" w:type="dxa"/>
                <w:vAlign w:val="center"/>
                <w:hideMark/>
              </w:tcPr>
            </w:tcPrChange>
          </w:tcPr>
          <w:p w14:paraId="6F394C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55" w:author="Brian Bohman" w:date="2021-10-27T05:58:00Z">
              <w:tcPr>
                <w:tcW w:w="504" w:type="dxa"/>
                <w:vAlign w:val="center"/>
                <w:hideMark/>
              </w:tcPr>
            </w:tcPrChange>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56" w:author="Brian Bohman" w:date="2021-10-27T05:58:00Z">
              <w:tcPr>
                <w:tcW w:w="1008" w:type="dxa"/>
                <w:vAlign w:val="center"/>
                <w:hideMark/>
              </w:tcPr>
            </w:tcPrChange>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57" w:author="Brian Bohman" w:date="2021-10-27T05:58:00Z">
              <w:tcPr>
                <w:tcW w:w="1008" w:type="dxa"/>
                <w:vAlign w:val="center"/>
                <w:hideMark/>
              </w:tcPr>
            </w:tcPrChange>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58" w:author="Brian Bohman" w:date="2021-10-27T05:58:00Z">
              <w:tcPr>
                <w:tcW w:w="720" w:type="dxa"/>
                <w:vAlign w:val="center"/>
                <w:hideMark/>
              </w:tcPr>
            </w:tcPrChange>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59" w:author="Brian Bohman" w:date="2021-10-27T05:58:00Z">
              <w:tcPr>
                <w:tcW w:w="1008" w:type="dxa"/>
                <w:vAlign w:val="center"/>
                <w:hideMark/>
              </w:tcPr>
            </w:tcPrChange>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760" w:author="Brian Bohman" w:date="2021-10-27T05:58:00Z">
              <w:tcPr>
                <w:tcW w:w="1152" w:type="dxa"/>
                <w:vAlign w:val="center"/>
                <w:hideMark/>
              </w:tcPr>
            </w:tcPrChange>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440" w:type="dxa"/>
            <w:vAlign w:val="center"/>
            <w:hideMark/>
            <w:tcPrChange w:id="5761" w:author="Brian Bohman" w:date="2021-10-27T05:58:00Z">
              <w:tcPr>
                <w:tcW w:w="1008" w:type="dxa"/>
                <w:vAlign w:val="center"/>
                <w:hideMark/>
              </w:tcPr>
            </w:tcPrChange>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58EC8B6E" w14:textId="77777777" w:rsidTr="00E419CD">
        <w:trPr>
          <w:trHeight w:val="165"/>
          <w:trPrChange w:id="5762" w:author="Brian Bohman" w:date="2021-10-27T05:58:00Z">
            <w:trPr>
              <w:trHeight w:val="165"/>
            </w:trPr>
          </w:trPrChange>
        </w:trPr>
        <w:tc>
          <w:tcPr>
            <w:tcW w:w="360" w:type="dxa"/>
            <w:vAlign w:val="center"/>
            <w:hideMark/>
            <w:tcPrChange w:id="5763" w:author="Brian Bohman" w:date="2021-10-27T05:58:00Z">
              <w:tcPr>
                <w:tcW w:w="360" w:type="dxa"/>
                <w:vAlign w:val="center"/>
                <w:hideMark/>
              </w:tcPr>
            </w:tcPrChange>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Change w:id="5764" w:author="Brian Bohman" w:date="2021-10-27T05:58:00Z">
              <w:tcPr>
                <w:tcW w:w="864" w:type="dxa"/>
                <w:vAlign w:val="center"/>
                <w:hideMark/>
              </w:tcPr>
            </w:tcPrChange>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65" w:author="Brian Bohman" w:date="2021-10-27T05:58:00Z">
              <w:tcPr>
                <w:tcW w:w="1152" w:type="dxa"/>
                <w:vAlign w:val="center"/>
                <w:hideMark/>
              </w:tcPr>
            </w:tcPrChange>
          </w:tcPr>
          <w:p w14:paraId="620A8D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66" w:author="Brian Bohman" w:date="2021-10-27T05:58:00Z">
              <w:tcPr>
                <w:tcW w:w="504" w:type="dxa"/>
                <w:vAlign w:val="center"/>
                <w:hideMark/>
              </w:tcPr>
            </w:tcPrChange>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67" w:author="Brian Bohman" w:date="2021-10-27T05:58:00Z">
              <w:tcPr>
                <w:tcW w:w="1008" w:type="dxa"/>
                <w:vAlign w:val="center"/>
                <w:hideMark/>
              </w:tcPr>
            </w:tcPrChange>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68" w:author="Brian Bohman" w:date="2021-10-27T05:58:00Z">
              <w:tcPr>
                <w:tcW w:w="1008" w:type="dxa"/>
                <w:vAlign w:val="center"/>
                <w:hideMark/>
              </w:tcPr>
            </w:tcPrChange>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69" w:author="Brian Bohman" w:date="2021-10-27T05:58:00Z">
              <w:tcPr>
                <w:tcW w:w="720" w:type="dxa"/>
                <w:vAlign w:val="center"/>
                <w:hideMark/>
              </w:tcPr>
            </w:tcPrChange>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70" w:author="Brian Bohman" w:date="2021-10-27T05:58:00Z">
              <w:tcPr>
                <w:tcW w:w="1008" w:type="dxa"/>
                <w:vAlign w:val="center"/>
                <w:hideMark/>
              </w:tcPr>
            </w:tcPrChange>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771" w:author="Brian Bohman" w:date="2021-10-27T05:58:00Z">
              <w:tcPr>
                <w:tcW w:w="1152" w:type="dxa"/>
                <w:vAlign w:val="center"/>
                <w:hideMark/>
              </w:tcPr>
            </w:tcPrChange>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440" w:type="dxa"/>
            <w:vAlign w:val="center"/>
            <w:hideMark/>
            <w:tcPrChange w:id="5772" w:author="Brian Bohman" w:date="2021-10-27T05:58:00Z">
              <w:tcPr>
                <w:tcW w:w="1008" w:type="dxa"/>
                <w:vAlign w:val="center"/>
                <w:hideMark/>
              </w:tcPr>
            </w:tcPrChange>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40EBD6C8" w14:textId="77777777" w:rsidTr="00E419CD">
        <w:trPr>
          <w:trHeight w:val="165"/>
          <w:trPrChange w:id="5773" w:author="Brian Bohman" w:date="2021-10-27T05:58:00Z">
            <w:trPr>
              <w:trHeight w:val="165"/>
            </w:trPr>
          </w:trPrChange>
        </w:trPr>
        <w:tc>
          <w:tcPr>
            <w:tcW w:w="360" w:type="dxa"/>
            <w:vAlign w:val="center"/>
            <w:hideMark/>
            <w:tcPrChange w:id="5774" w:author="Brian Bohman" w:date="2021-10-27T05:58:00Z">
              <w:tcPr>
                <w:tcW w:w="360" w:type="dxa"/>
                <w:vAlign w:val="center"/>
                <w:hideMark/>
              </w:tcPr>
            </w:tcPrChange>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Change w:id="5775" w:author="Brian Bohman" w:date="2021-10-27T05:58:00Z">
              <w:tcPr>
                <w:tcW w:w="864" w:type="dxa"/>
                <w:vAlign w:val="center"/>
                <w:hideMark/>
              </w:tcPr>
            </w:tcPrChange>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76" w:author="Brian Bohman" w:date="2021-10-27T05:58:00Z">
              <w:tcPr>
                <w:tcW w:w="1152" w:type="dxa"/>
                <w:vAlign w:val="center"/>
                <w:hideMark/>
              </w:tcPr>
            </w:tcPrChange>
          </w:tcPr>
          <w:p w14:paraId="3FFEE9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77" w:author="Brian Bohman" w:date="2021-10-27T05:58:00Z">
              <w:tcPr>
                <w:tcW w:w="504" w:type="dxa"/>
                <w:vAlign w:val="center"/>
                <w:hideMark/>
              </w:tcPr>
            </w:tcPrChange>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Change w:id="5778" w:author="Brian Bohman" w:date="2021-10-27T05:58:00Z">
              <w:tcPr>
                <w:tcW w:w="1008" w:type="dxa"/>
                <w:vAlign w:val="center"/>
                <w:hideMark/>
              </w:tcPr>
            </w:tcPrChange>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Change w:id="5779" w:author="Brian Bohman" w:date="2021-10-27T05:58:00Z">
              <w:tcPr>
                <w:tcW w:w="1008" w:type="dxa"/>
                <w:vAlign w:val="center"/>
                <w:hideMark/>
              </w:tcPr>
            </w:tcPrChange>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80" w:author="Brian Bohman" w:date="2021-10-27T05:58:00Z">
              <w:tcPr>
                <w:tcW w:w="720" w:type="dxa"/>
                <w:vAlign w:val="center"/>
                <w:hideMark/>
              </w:tcPr>
            </w:tcPrChange>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81" w:author="Brian Bohman" w:date="2021-10-27T05:58:00Z">
              <w:tcPr>
                <w:tcW w:w="1008" w:type="dxa"/>
                <w:vAlign w:val="center"/>
                <w:hideMark/>
              </w:tcPr>
            </w:tcPrChange>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782" w:author="Brian Bohman" w:date="2021-10-27T05:58:00Z">
              <w:tcPr>
                <w:tcW w:w="1152" w:type="dxa"/>
                <w:vAlign w:val="center"/>
                <w:hideMark/>
              </w:tcPr>
            </w:tcPrChange>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440" w:type="dxa"/>
            <w:vAlign w:val="center"/>
            <w:hideMark/>
            <w:tcPrChange w:id="5783" w:author="Brian Bohman" w:date="2021-10-27T05:58:00Z">
              <w:tcPr>
                <w:tcW w:w="1008" w:type="dxa"/>
                <w:vAlign w:val="center"/>
                <w:hideMark/>
              </w:tcPr>
            </w:tcPrChange>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DB0B70D" w14:textId="77777777" w:rsidTr="00E419CD">
        <w:trPr>
          <w:trHeight w:val="165"/>
          <w:trPrChange w:id="5784" w:author="Brian Bohman" w:date="2021-10-27T05:58:00Z">
            <w:trPr>
              <w:trHeight w:val="165"/>
            </w:trPr>
          </w:trPrChange>
        </w:trPr>
        <w:tc>
          <w:tcPr>
            <w:tcW w:w="360" w:type="dxa"/>
            <w:vAlign w:val="center"/>
            <w:hideMark/>
            <w:tcPrChange w:id="5785" w:author="Brian Bohman" w:date="2021-10-27T05:58:00Z">
              <w:tcPr>
                <w:tcW w:w="360" w:type="dxa"/>
                <w:vAlign w:val="center"/>
                <w:hideMark/>
              </w:tcPr>
            </w:tcPrChange>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Change w:id="5786" w:author="Brian Bohman" w:date="2021-10-27T05:58:00Z">
              <w:tcPr>
                <w:tcW w:w="864" w:type="dxa"/>
                <w:vAlign w:val="center"/>
                <w:hideMark/>
              </w:tcPr>
            </w:tcPrChange>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87" w:author="Brian Bohman" w:date="2021-10-27T05:58:00Z">
              <w:tcPr>
                <w:tcW w:w="1152" w:type="dxa"/>
                <w:vAlign w:val="center"/>
                <w:hideMark/>
              </w:tcPr>
            </w:tcPrChange>
          </w:tcPr>
          <w:p w14:paraId="4578AF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88" w:author="Brian Bohman" w:date="2021-10-27T05:58:00Z">
              <w:tcPr>
                <w:tcW w:w="504" w:type="dxa"/>
                <w:vAlign w:val="center"/>
                <w:hideMark/>
              </w:tcPr>
            </w:tcPrChange>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789" w:author="Brian Bohman" w:date="2021-10-27T05:58:00Z">
              <w:tcPr>
                <w:tcW w:w="1008" w:type="dxa"/>
                <w:vAlign w:val="center"/>
                <w:hideMark/>
              </w:tcPr>
            </w:tcPrChange>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790" w:author="Brian Bohman" w:date="2021-10-27T05:58:00Z">
              <w:tcPr>
                <w:tcW w:w="1008" w:type="dxa"/>
                <w:vAlign w:val="center"/>
                <w:hideMark/>
              </w:tcPr>
            </w:tcPrChange>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791" w:author="Brian Bohman" w:date="2021-10-27T05:58:00Z">
              <w:tcPr>
                <w:tcW w:w="720" w:type="dxa"/>
                <w:vAlign w:val="center"/>
                <w:hideMark/>
              </w:tcPr>
            </w:tcPrChange>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792" w:author="Brian Bohman" w:date="2021-10-27T05:58:00Z">
              <w:tcPr>
                <w:tcW w:w="1008" w:type="dxa"/>
                <w:vAlign w:val="center"/>
                <w:hideMark/>
              </w:tcPr>
            </w:tcPrChange>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793" w:author="Brian Bohman" w:date="2021-10-27T05:58:00Z">
              <w:tcPr>
                <w:tcW w:w="1152" w:type="dxa"/>
                <w:vAlign w:val="center"/>
                <w:hideMark/>
              </w:tcPr>
            </w:tcPrChange>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440" w:type="dxa"/>
            <w:vAlign w:val="center"/>
            <w:hideMark/>
            <w:tcPrChange w:id="5794" w:author="Brian Bohman" w:date="2021-10-27T05:58:00Z">
              <w:tcPr>
                <w:tcW w:w="1008" w:type="dxa"/>
                <w:vAlign w:val="center"/>
                <w:hideMark/>
              </w:tcPr>
            </w:tcPrChange>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556A2674" w14:textId="77777777" w:rsidTr="00E419CD">
        <w:trPr>
          <w:trHeight w:val="165"/>
          <w:trPrChange w:id="5795" w:author="Brian Bohman" w:date="2021-10-27T05:58:00Z">
            <w:trPr>
              <w:trHeight w:val="165"/>
            </w:trPr>
          </w:trPrChange>
        </w:trPr>
        <w:tc>
          <w:tcPr>
            <w:tcW w:w="360" w:type="dxa"/>
            <w:vAlign w:val="center"/>
            <w:hideMark/>
            <w:tcPrChange w:id="5796" w:author="Brian Bohman" w:date="2021-10-27T05:58:00Z">
              <w:tcPr>
                <w:tcW w:w="360" w:type="dxa"/>
                <w:vAlign w:val="center"/>
                <w:hideMark/>
              </w:tcPr>
            </w:tcPrChange>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Change w:id="5797" w:author="Brian Bohman" w:date="2021-10-27T05:58:00Z">
              <w:tcPr>
                <w:tcW w:w="864" w:type="dxa"/>
                <w:vAlign w:val="center"/>
                <w:hideMark/>
              </w:tcPr>
            </w:tcPrChange>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798" w:author="Brian Bohman" w:date="2021-10-27T05:58:00Z">
              <w:tcPr>
                <w:tcW w:w="1152" w:type="dxa"/>
                <w:vAlign w:val="center"/>
                <w:hideMark/>
              </w:tcPr>
            </w:tcPrChange>
          </w:tcPr>
          <w:p w14:paraId="7068B3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799" w:author="Brian Bohman" w:date="2021-10-27T05:58:00Z">
              <w:tcPr>
                <w:tcW w:w="504" w:type="dxa"/>
                <w:vAlign w:val="center"/>
                <w:hideMark/>
              </w:tcPr>
            </w:tcPrChange>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00" w:author="Brian Bohman" w:date="2021-10-27T05:58:00Z">
              <w:tcPr>
                <w:tcW w:w="1008" w:type="dxa"/>
                <w:vAlign w:val="center"/>
                <w:hideMark/>
              </w:tcPr>
            </w:tcPrChange>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01" w:author="Brian Bohman" w:date="2021-10-27T05:58:00Z">
              <w:tcPr>
                <w:tcW w:w="1008" w:type="dxa"/>
                <w:vAlign w:val="center"/>
                <w:hideMark/>
              </w:tcPr>
            </w:tcPrChange>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02" w:author="Brian Bohman" w:date="2021-10-27T05:58:00Z">
              <w:tcPr>
                <w:tcW w:w="720" w:type="dxa"/>
                <w:vAlign w:val="center"/>
                <w:hideMark/>
              </w:tcPr>
            </w:tcPrChange>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03" w:author="Brian Bohman" w:date="2021-10-27T05:58:00Z">
              <w:tcPr>
                <w:tcW w:w="1008" w:type="dxa"/>
                <w:vAlign w:val="center"/>
                <w:hideMark/>
              </w:tcPr>
            </w:tcPrChange>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152" w:type="dxa"/>
            <w:vAlign w:val="center"/>
            <w:hideMark/>
            <w:tcPrChange w:id="5804" w:author="Brian Bohman" w:date="2021-10-27T05:58:00Z">
              <w:tcPr>
                <w:tcW w:w="1152" w:type="dxa"/>
                <w:vAlign w:val="center"/>
                <w:hideMark/>
              </w:tcPr>
            </w:tcPrChange>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5805" w:author="Brian Bohman" w:date="2021-10-27T05:58:00Z">
              <w:tcPr>
                <w:tcW w:w="1008" w:type="dxa"/>
                <w:vAlign w:val="center"/>
                <w:hideMark/>
              </w:tcPr>
            </w:tcPrChange>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483D0E3" w14:textId="77777777" w:rsidTr="00E419CD">
        <w:trPr>
          <w:trHeight w:val="165"/>
          <w:trPrChange w:id="5806" w:author="Brian Bohman" w:date="2021-10-27T05:58:00Z">
            <w:trPr>
              <w:trHeight w:val="165"/>
            </w:trPr>
          </w:trPrChange>
        </w:trPr>
        <w:tc>
          <w:tcPr>
            <w:tcW w:w="360" w:type="dxa"/>
            <w:vAlign w:val="center"/>
            <w:hideMark/>
            <w:tcPrChange w:id="5807" w:author="Brian Bohman" w:date="2021-10-27T05:58:00Z">
              <w:tcPr>
                <w:tcW w:w="360" w:type="dxa"/>
                <w:vAlign w:val="center"/>
                <w:hideMark/>
              </w:tcPr>
            </w:tcPrChange>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Change w:id="5808" w:author="Brian Bohman" w:date="2021-10-27T05:58:00Z">
              <w:tcPr>
                <w:tcW w:w="864" w:type="dxa"/>
                <w:vAlign w:val="center"/>
                <w:hideMark/>
              </w:tcPr>
            </w:tcPrChange>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09" w:author="Brian Bohman" w:date="2021-10-27T05:58:00Z">
              <w:tcPr>
                <w:tcW w:w="1152" w:type="dxa"/>
                <w:vAlign w:val="center"/>
                <w:hideMark/>
              </w:tcPr>
            </w:tcPrChange>
          </w:tcPr>
          <w:p w14:paraId="76F5E3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10" w:author="Brian Bohman" w:date="2021-10-27T05:58:00Z">
              <w:tcPr>
                <w:tcW w:w="504" w:type="dxa"/>
                <w:vAlign w:val="center"/>
                <w:hideMark/>
              </w:tcPr>
            </w:tcPrChange>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11" w:author="Brian Bohman" w:date="2021-10-27T05:58:00Z">
              <w:tcPr>
                <w:tcW w:w="1008" w:type="dxa"/>
                <w:vAlign w:val="center"/>
                <w:hideMark/>
              </w:tcPr>
            </w:tcPrChange>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12" w:author="Brian Bohman" w:date="2021-10-27T05:58:00Z">
              <w:tcPr>
                <w:tcW w:w="1008" w:type="dxa"/>
                <w:vAlign w:val="center"/>
                <w:hideMark/>
              </w:tcPr>
            </w:tcPrChange>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13" w:author="Brian Bohman" w:date="2021-10-27T05:58:00Z">
              <w:tcPr>
                <w:tcW w:w="720" w:type="dxa"/>
                <w:vAlign w:val="center"/>
                <w:hideMark/>
              </w:tcPr>
            </w:tcPrChange>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14" w:author="Brian Bohman" w:date="2021-10-27T05:58:00Z">
              <w:tcPr>
                <w:tcW w:w="1008" w:type="dxa"/>
                <w:vAlign w:val="center"/>
                <w:hideMark/>
              </w:tcPr>
            </w:tcPrChange>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152" w:type="dxa"/>
            <w:vAlign w:val="center"/>
            <w:hideMark/>
            <w:tcPrChange w:id="5815" w:author="Brian Bohman" w:date="2021-10-27T05:58:00Z">
              <w:tcPr>
                <w:tcW w:w="1152" w:type="dxa"/>
                <w:vAlign w:val="center"/>
                <w:hideMark/>
              </w:tcPr>
            </w:tcPrChange>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440" w:type="dxa"/>
            <w:vAlign w:val="center"/>
            <w:hideMark/>
            <w:tcPrChange w:id="5816" w:author="Brian Bohman" w:date="2021-10-27T05:58:00Z">
              <w:tcPr>
                <w:tcW w:w="1008" w:type="dxa"/>
                <w:vAlign w:val="center"/>
                <w:hideMark/>
              </w:tcPr>
            </w:tcPrChange>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9663DC3" w14:textId="77777777" w:rsidTr="00E419CD">
        <w:trPr>
          <w:trHeight w:val="180"/>
          <w:trPrChange w:id="5817" w:author="Brian Bohman" w:date="2021-10-27T05:58:00Z">
            <w:trPr>
              <w:trHeight w:val="180"/>
            </w:trPr>
          </w:trPrChange>
        </w:trPr>
        <w:tc>
          <w:tcPr>
            <w:tcW w:w="360" w:type="dxa"/>
            <w:vAlign w:val="center"/>
            <w:hideMark/>
            <w:tcPrChange w:id="5818" w:author="Brian Bohman" w:date="2021-10-27T05:58:00Z">
              <w:tcPr>
                <w:tcW w:w="360" w:type="dxa"/>
                <w:vAlign w:val="center"/>
                <w:hideMark/>
              </w:tcPr>
            </w:tcPrChange>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Change w:id="5819" w:author="Brian Bohman" w:date="2021-10-27T05:58:00Z">
              <w:tcPr>
                <w:tcW w:w="864" w:type="dxa"/>
                <w:vAlign w:val="center"/>
                <w:hideMark/>
              </w:tcPr>
            </w:tcPrChange>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20" w:author="Brian Bohman" w:date="2021-10-27T05:58:00Z">
              <w:tcPr>
                <w:tcW w:w="1152" w:type="dxa"/>
                <w:vAlign w:val="center"/>
                <w:hideMark/>
              </w:tcPr>
            </w:tcPrChange>
          </w:tcPr>
          <w:p w14:paraId="358707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21" w:author="Brian Bohman" w:date="2021-10-27T05:58:00Z">
              <w:tcPr>
                <w:tcW w:w="504" w:type="dxa"/>
                <w:vAlign w:val="center"/>
                <w:hideMark/>
              </w:tcPr>
            </w:tcPrChange>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22" w:author="Brian Bohman" w:date="2021-10-27T05:58:00Z">
              <w:tcPr>
                <w:tcW w:w="1008" w:type="dxa"/>
                <w:vAlign w:val="center"/>
                <w:hideMark/>
              </w:tcPr>
            </w:tcPrChange>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23" w:author="Brian Bohman" w:date="2021-10-27T05:58:00Z">
              <w:tcPr>
                <w:tcW w:w="1008" w:type="dxa"/>
                <w:vAlign w:val="center"/>
                <w:hideMark/>
              </w:tcPr>
            </w:tcPrChange>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24" w:author="Brian Bohman" w:date="2021-10-27T05:58:00Z">
              <w:tcPr>
                <w:tcW w:w="720" w:type="dxa"/>
                <w:vAlign w:val="center"/>
                <w:hideMark/>
              </w:tcPr>
            </w:tcPrChange>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25" w:author="Brian Bohman" w:date="2021-10-27T05:58:00Z">
              <w:tcPr>
                <w:tcW w:w="1008" w:type="dxa"/>
                <w:vAlign w:val="center"/>
                <w:hideMark/>
              </w:tcPr>
            </w:tcPrChange>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152" w:type="dxa"/>
            <w:vAlign w:val="center"/>
            <w:hideMark/>
            <w:tcPrChange w:id="5826" w:author="Brian Bohman" w:date="2021-10-27T05:58:00Z">
              <w:tcPr>
                <w:tcW w:w="1152" w:type="dxa"/>
                <w:vAlign w:val="center"/>
                <w:hideMark/>
              </w:tcPr>
            </w:tcPrChange>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440" w:type="dxa"/>
            <w:vAlign w:val="center"/>
            <w:hideMark/>
            <w:tcPrChange w:id="5827" w:author="Brian Bohman" w:date="2021-10-27T05:58:00Z">
              <w:tcPr>
                <w:tcW w:w="1008" w:type="dxa"/>
                <w:vAlign w:val="center"/>
                <w:hideMark/>
              </w:tcPr>
            </w:tcPrChange>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CAA8A8B" w14:textId="77777777" w:rsidTr="00E419CD">
        <w:trPr>
          <w:trHeight w:val="165"/>
          <w:trPrChange w:id="5828" w:author="Brian Bohman" w:date="2021-10-27T05:58:00Z">
            <w:trPr>
              <w:trHeight w:val="165"/>
            </w:trPr>
          </w:trPrChange>
        </w:trPr>
        <w:tc>
          <w:tcPr>
            <w:tcW w:w="360" w:type="dxa"/>
            <w:vAlign w:val="center"/>
            <w:hideMark/>
            <w:tcPrChange w:id="5829" w:author="Brian Bohman" w:date="2021-10-27T05:58:00Z">
              <w:tcPr>
                <w:tcW w:w="360" w:type="dxa"/>
                <w:vAlign w:val="center"/>
                <w:hideMark/>
              </w:tcPr>
            </w:tcPrChange>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Change w:id="5830" w:author="Brian Bohman" w:date="2021-10-27T05:58:00Z">
              <w:tcPr>
                <w:tcW w:w="864" w:type="dxa"/>
                <w:vAlign w:val="center"/>
                <w:hideMark/>
              </w:tcPr>
            </w:tcPrChange>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31" w:author="Brian Bohman" w:date="2021-10-27T05:58:00Z">
              <w:tcPr>
                <w:tcW w:w="1152" w:type="dxa"/>
                <w:vAlign w:val="center"/>
                <w:hideMark/>
              </w:tcPr>
            </w:tcPrChange>
          </w:tcPr>
          <w:p w14:paraId="1D49CF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32" w:author="Brian Bohman" w:date="2021-10-27T05:58:00Z">
              <w:tcPr>
                <w:tcW w:w="504" w:type="dxa"/>
                <w:vAlign w:val="center"/>
                <w:hideMark/>
              </w:tcPr>
            </w:tcPrChange>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Change w:id="5833" w:author="Brian Bohman" w:date="2021-10-27T05:58:00Z">
              <w:tcPr>
                <w:tcW w:w="1008" w:type="dxa"/>
                <w:vAlign w:val="center"/>
                <w:hideMark/>
              </w:tcPr>
            </w:tcPrChange>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Change w:id="5834" w:author="Brian Bohman" w:date="2021-10-27T05:58:00Z">
              <w:tcPr>
                <w:tcW w:w="1008" w:type="dxa"/>
                <w:vAlign w:val="center"/>
                <w:hideMark/>
              </w:tcPr>
            </w:tcPrChange>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Change w:id="5835" w:author="Brian Bohman" w:date="2021-10-27T05:58:00Z">
              <w:tcPr>
                <w:tcW w:w="720" w:type="dxa"/>
                <w:vAlign w:val="center"/>
                <w:hideMark/>
              </w:tcPr>
            </w:tcPrChange>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5836" w:author="Brian Bohman" w:date="2021-10-27T05:58:00Z">
              <w:tcPr>
                <w:tcW w:w="1008" w:type="dxa"/>
                <w:vAlign w:val="center"/>
                <w:hideMark/>
              </w:tcPr>
            </w:tcPrChange>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152" w:type="dxa"/>
            <w:vAlign w:val="center"/>
            <w:hideMark/>
            <w:tcPrChange w:id="5837" w:author="Brian Bohman" w:date="2021-10-27T05:58:00Z">
              <w:tcPr>
                <w:tcW w:w="1152" w:type="dxa"/>
                <w:vAlign w:val="center"/>
                <w:hideMark/>
              </w:tcPr>
            </w:tcPrChange>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5838" w:author="Brian Bohman" w:date="2021-10-27T05:58:00Z">
              <w:tcPr>
                <w:tcW w:w="1008" w:type="dxa"/>
                <w:vAlign w:val="center"/>
                <w:hideMark/>
              </w:tcPr>
            </w:tcPrChange>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19CD" w:rsidRPr="009B3DCC" w14:paraId="50B3E8E7" w14:textId="77777777" w:rsidTr="00E419CD">
        <w:trPr>
          <w:trHeight w:val="165"/>
          <w:trPrChange w:id="5839" w:author="Brian Bohman" w:date="2021-10-27T05:58:00Z">
            <w:trPr>
              <w:trHeight w:val="165"/>
            </w:trPr>
          </w:trPrChange>
        </w:trPr>
        <w:tc>
          <w:tcPr>
            <w:tcW w:w="360" w:type="dxa"/>
            <w:vAlign w:val="center"/>
            <w:hideMark/>
            <w:tcPrChange w:id="5840" w:author="Brian Bohman" w:date="2021-10-27T05:58:00Z">
              <w:tcPr>
                <w:tcW w:w="360" w:type="dxa"/>
                <w:vAlign w:val="center"/>
                <w:hideMark/>
              </w:tcPr>
            </w:tcPrChange>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Change w:id="5841" w:author="Brian Bohman" w:date="2021-10-27T05:58:00Z">
              <w:tcPr>
                <w:tcW w:w="864" w:type="dxa"/>
                <w:vAlign w:val="center"/>
                <w:hideMark/>
              </w:tcPr>
            </w:tcPrChange>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42" w:author="Brian Bohman" w:date="2021-10-27T05:58:00Z">
              <w:tcPr>
                <w:tcW w:w="1152" w:type="dxa"/>
                <w:vAlign w:val="center"/>
                <w:hideMark/>
              </w:tcPr>
            </w:tcPrChange>
          </w:tcPr>
          <w:p w14:paraId="0D197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43" w:author="Brian Bohman" w:date="2021-10-27T05:58:00Z">
              <w:tcPr>
                <w:tcW w:w="504" w:type="dxa"/>
                <w:vAlign w:val="center"/>
                <w:hideMark/>
              </w:tcPr>
            </w:tcPrChange>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44" w:author="Brian Bohman" w:date="2021-10-27T05:58:00Z">
              <w:tcPr>
                <w:tcW w:w="1008" w:type="dxa"/>
                <w:vAlign w:val="center"/>
                <w:hideMark/>
              </w:tcPr>
            </w:tcPrChange>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45" w:author="Brian Bohman" w:date="2021-10-27T05:58:00Z">
              <w:tcPr>
                <w:tcW w:w="1008" w:type="dxa"/>
                <w:vAlign w:val="center"/>
                <w:hideMark/>
              </w:tcPr>
            </w:tcPrChange>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46" w:author="Brian Bohman" w:date="2021-10-27T05:58:00Z">
              <w:tcPr>
                <w:tcW w:w="720" w:type="dxa"/>
                <w:vAlign w:val="center"/>
                <w:hideMark/>
              </w:tcPr>
            </w:tcPrChange>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47" w:author="Brian Bohman" w:date="2021-10-27T05:58:00Z">
              <w:tcPr>
                <w:tcW w:w="1008" w:type="dxa"/>
                <w:vAlign w:val="center"/>
                <w:hideMark/>
              </w:tcPr>
            </w:tcPrChange>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48" w:author="Brian Bohman" w:date="2021-10-27T05:58:00Z">
              <w:tcPr>
                <w:tcW w:w="1152" w:type="dxa"/>
                <w:vAlign w:val="center"/>
                <w:hideMark/>
              </w:tcPr>
            </w:tcPrChange>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5849" w:author="Brian Bohman" w:date="2021-10-27T05:58:00Z">
              <w:tcPr>
                <w:tcW w:w="1008" w:type="dxa"/>
                <w:vAlign w:val="center"/>
                <w:hideMark/>
              </w:tcPr>
            </w:tcPrChange>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44C6CE1D" w14:textId="77777777" w:rsidTr="00E419CD">
        <w:trPr>
          <w:trHeight w:val="165"/>
          <w:trPrChange w:id="5850" w:author="Brian Bohman" w:date="2021-10-27T05:58:00Z">
            <w:trPr>
              <w:trHeight w:val="165"/>
            </w:trPr>
          </w:trPrChange>
        </w:trPr>
        <w:tc>
          <w:tcPr>
            <w:tcW w:w="360" w:type="dxa"/>
            <w:vAlign w:val="center"/>
            <w:hideMark/>
            <w:tcPrChange w:id="5851" w:author="Brian Bohman" w:date="2021-10-27T05:58:00Z">
              <w:tcPr>
                <w:tcW w:w="360" w:type="dxa"/>
                <w:vAlign w:val="center"/>
                <w:hideMark/>
              </w:tcPr>
            </w:tcPrChange>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Change w:id="5852" w:author="Brian Bohman" w:date="2021-10-27T05:58:00Z">
              <w:tcPr>
                <w:tcW w:w="864" w:type="dxa"/>
                <w:vAlign w:val="center"/>
                <w:hideMark/>
              </w:tcPr>
            </w:tcPrChange>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53" w:author="Brian Bohman" w:date="2021-10-27T05:58:00Z">
              <w:tcPr>
                <w:tcW w:w="1152" w:type="dxa"/>
                <w:vAlign w:val="center"/>
                <w:hideMark/>
              </w:tcPr>
            </w:tcPrChange>
          </w:tcPr>
          <w:p w14:paraId="044904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54" w:author="Brian Bohman" w:date="2021-10-27T05:58:00Z">
              <w:tcPr>
                <w:tcW w:w="504" w:type="dxa"/>
                <w:vAlign w:val="center"/>
                <w:hideMark/>
              </w:tcPr>
            </w:tcPrChange>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55" w:author="Brian Bohman" w:date="2021-10-27T05:58:00Z">
              <w:tcPr>
                <w:tcW w:w="1008" w:type="dxa"/>
                <w:vAlign w:val="center"/>
                <w:hideMark/>
              </w:tcPr>
            </w:tcPrChange>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56" w:author="Brian Bohman" w:date="2021-10-27T05:58:00Z">
              <w:tcPr>
                <w:tcW w:w="1008" w:type="dxa"/>
                <w:vAlign w:val="center"/>
                <w:hideMark/>
              </w:tcPr>
            </w:tcPrChange>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57" w:author="Brian Bohman" w:date="2021-10-27T05:58:00Z">
              <w:tcPr>
                <w:tcW w:w="720" w:type="dxa"/>
                <w:vAlign w:val="center"/>
                <w:hideMark/>
              </w:tcPr>
            </w:tcPrChange>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58" w:author="Brian Bohman" w:date="2021-10-27T05:58:00Z">
              <w:tcPr>
                <w:tcW w:w="1008" w:type="dxa"/>
                <w:vAlign w:val="center"/>
                <w:hideMark/>
              </w:tcPr>
            </w:tcPrChange>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152" w:type="dxa"/>
            <w:vAlign w:val="center"/>
            <w:hideMark/>
            <w:tcPrChange w:id="5859" w:author="Brian Bohman" w:date="2021-10-27T05:58:00Z">
              <w:tcPr>
                <w:tcW w:w="1152" w:type="dxa"/>
                <w:vAlign w:val="center"/>
                <w:hideMark/>
              </w:tcPr>
            </w:tcPrChange>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60" w:author="Brian Bohman" w:date="2021-10-27T05:58:00Z">
              <w:tcPr>
                <w:tcW w:w="1008" w:type="dxa"/>
                <w:vAlign w:val="center"/>
                <w:hideMark/>
              </w:tcPr>
            </w:tcPrChange>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19CD" w:rsidRPr="009B3DCC" w14:paraId="0872CC8A" w14:textId="77777777" w:rsidTr="00E419CD">
        <w:trPr>
          <w:trHeight w:val="165"/>
          <w:trPrChange w:id="5861" w:author="Brian Bohman" w:date="2021-10-27T05:58:00Z">
            <w:trPr>
              <w:trHeight w:val="165"/>
            </w:trPr>
          </w:trPrChange>
        </w:trPr>
        <w:tc>
          <w:tcPr>
            <w:tcW w:w="360" w:type="dxa"/>
            <w:vAlign w:val="center"/>
            <w:hideMark/>
            <w:tcPrChange w:id="5862" w:author="Brian Bohman" w:date="2021-10-27T05:58:00Z">
              <w:tcPr>
                <w:tcW w:w="360" w:type="dxa"/>
                <w:vAlign w:val="center"/>
                <w:hideMark/>
              </w:tcPr>
            </w:tcPrChange>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Change w:id="5863" w:author="Brian Bohman" w:date="2021-10-27T05:58:00Z">
              <w:tcPr>
                <w:tcW w:w="864" w:type="dxa"/>
                <w:vAlign w:val="center"/>
                <w:hideMark/>
              </w:tcPr>
            </w:tcPrChange>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64" w:author="Brian Bohman" w:date="2021-10-27T05:58:00Z">
              <w:tcPr>
                <w:tcW w:w="1152" w:type="dxa"/>
                <w:vAlign w:val="center"/>
                <w:hideMark/>
              </w:tcPr>
            </w:tcPrChange>
          </w:tcPr>
          <w:p w14:paraId="67AE4F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65" w:author="Brian Bohman" w:date="2021-10-27T05:58:00Z">
              <w:tcPr>
                <w:tcW w:w="504" w:type="dxa"/>
                <w:vAlign w:val="center"/>
                <w:hideMark/>
              </w:tcPr>
            </w:tcPrChange>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66" w:author="Brian Bohman" w:date="2021-10-27T05:58:00Z">
              <w:tcPr>
                <w:tcW w:w="1008" w:type="dxa"/>
                <w:vAlign w:val="center"/>
                <w:hideMark/>
              </w:tcPr>
            </w:tcPrChange>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67" w:author="Brian Bohman" w:date="2021-10-27T05:58:00Z">
              <w:tcPr>
                <w:tcW w:w="1008" w:type="dxa"/>
                <w:vAlign w:val="center"/>
                <w:hideMark/>
              </w:tcPr>
            </w:tcPrChange>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68" w:author="Brian Bohman" w:date="2021-10-27T05:58:00Z">
              <w:tcPr>
                <w:tcW w:w="720" w:type="dxa"/>
                <w:vAlign w:val="center"/>
                <w:hideMark/>
              </w:tcPr>
            </w:tcPrChange>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69" w:author="Brian Bohman" w:date="2021-10-27T05:58:00Z">
              <w:tcPr>
                <w:tcW w:w="1008" w:type="dxa"/>
                <w:vAlign w:val="center"/>
                <w:hideMark/>
              </w:tcPr>
            </w:tcPrChange>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152" w:type="dxa"/>
            <w:vAlign w:val="center"/>
            <w:hideMark/>
            <w:tcPrChange w:id="5870" w:author="Brian Bohman" w:date="2021-10-27T05:58:00Z">
              <w:tcPr>
                <w:tcW w:w="1152" w:type="dxa"/>
                <w:vAlign w:val="center"/>
                <w:hideMark/>
              </w:tcPr>
            </w:tcPrChange>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440" w:type="dxa"/>
            <w:vAlign w:val="center"/>
            <w:hideMark/>
            <w:tcPrChange w:id="5871" w:author="Brian Bohman" w:date="2021-10-27T05:58:00Z">
              <w:tcPr>
                <w:tcW w:w="1008" w:type="dxa"/>
                <w:vAlign w:val="center"/>
                <w:hideMark/>
              </w:tcPr>
            </w:tcPrChange>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19CD" w:rsidRPr="009B3DCC" w14:paraId="05FF0D04" w14:textId="77777777" w:rsidTr="00E419CD">
        <w:trPr>
          <w:trHeight w:val="165"/>
          <w:trPrChange w:id="5872" w:author="Brian Bohman" w:date="2021-10-27T05:58:00Z">
            <w:trPr>
              <w:trHeight w:val="165"/>
            </w:trPr>
          </w:trPrChange>
        </w:trPr>
        <w:tc>
          <w:tcPr>
            <w:tcW w:w="360" w:type="dxa"/>
            <w:vAlign w:val="center"/>
            <w:hideMark/>
            <w:tcPrChange w:id="5873" w:author="Brian Bohman" w:date="2021-10-27T05:58:00Z">
              <w:tcPr>
                <w:tcW w:w="360" w:type="dxa"/>
                <w:vAlign w:val="center"/>
                <w:hideMark/>
              </w:tcPr>
            </w:tcPrChange>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Change w:id="5874" w:author="Brian Bohman" w:date="2021-10-27T05:58:00Z">
              <w:tcPr>
                <w:tcW w:w="864" w:type="dxa"/>
                <w:vAlign w:val="center"/>
                <w:hideMark/>
              </w:tcPr>
            </w:tcPrChange>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75" w:author="Brian Bohman" w:date="2021-10-27T05:58:00Z">
              <w:tcPr>
                <w:tcW w:w="1152" w:type="dxa"/>
                <w:vAlign w:val="center"/>
                <w:hideMark/>
              </w:tcPr>
            </w:tcPrChange>
          </w:tcPr>
          <w:p w14:paraId="38DBEF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76" w:author="Brian Bohman" w:date="2021-10-27T05:58:00Z">
              <w:tcPr>
                <w:tcW w:w="504" w:type="dxa"/>
                <w:vAlign w:val="center"/>
                <w:hideMark/>
              </w:tcPr>
            </w:tcPrChange>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Change w:id="5877" w:author="Brian Bohman" w:date="2021-10-27T05:58:00Z">
              <w:tcPr>
                <w:tcW w:w="1008" w:type="dxa"/>
                <w:vAlign w:val="center"/>
                <w:hideMark/>
              </w:tcPr>
            </w:tcPrChange>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Change w:id="5878" w:author="Brian Bohman" w:date="2021-10-27T05:58:00Z">
              <w:tcPr>
                <w:tcW w:w="1008" w:type="dxa"/>
                <w:vAlign w:val="center"/>
                <w:hideMark/>
              </w:tcPr>
            </w:tcPrChange>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Change w:id="5879" w:author="Brian Bohman" w:date="2021-10-27T05:58:00Z">
              <w:tcPr>
                <w:tcW w:w="720" w:type="dxa"/>
                <w:vAlign w:val="center"/>
                <w:hideMark/>
              </w:tcPr>
            </w:tcPrChange>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Change w:id="5880" w:author="Brian Bohman" w:date="2021-10-27T05:58:00Z">
              <w:tcPr>
                <w:tcW w:w="1008" w:type="dxa"/>
                <w:vAlign w:val="center"/>
                <w:hideMark/>
              </w:tcPr>
            </w:tcPrChange>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152" w:type="dxa"/>
            <w:vAlign w:val="center"/>
            <w:hideMark/>
            <w:tcPrChange w:id="5881" w:author="Brian Bohman" w:date="2021-10-27T05:58:00Z">
              <w:tcPr>
                <w:tcW w:w="1152" w:type="dxa"/>
                <w:vAlign w:val="center"/>
                <w:hideMark/>
              </w:tcPr>
            </w:tcPrChange>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440" w:type="dxa"/>
            <w:vAlign w:val="center"/>
            <w:hideMark/>
            <w:tcPrChange w:id="5882" w:author="Brian Bohman" w:date="2021-10-27T05:58:00Z">
              <w:tcPr>
                <w:tcW w:w="1008" w:type="dxa"/>
                <w:vAlign w:val="center"/>
                <w:hideMark/>
              </w:tcPr>
            </w:tcPrChange>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61E4121" w14:textId="77777777" w:rsidTr="00E419CD">
        <w:trPr>
          <w:trHeight w:val="165"/>
          <w:trPrChange w:id="5883" w:author="Brian Bohman" w:date="2021-10-27T05:58:00Z">
            <w:trPr>
              <w:trHeight w:val="165"/>
            </w:trPr>
          </w:trPrChange>
        </w:trPr>
        <w:tc>
          <w:tcPr>
            <w:tcW w:w="360" w:type="dxa"/>
            <w:vAlign w:val="center"/>
            <w:hideMark/>
            <w:tcPrChange w:id="5884" w:author="Brian Bohman" w:date="2021-10-27T05:58:00Z">
              <w:tcPr>
                <w:tcW w:w="360" w:type="dxa"/>
                <w:vAlign w:val="center"/>
                <w:hideMark/>
              </w:tcPr>
            </w:tcPrChange>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Change w:id="5885" w:author="Brian Bohman" w:date="2021-10-27T05:58:00Z">
              <w:tcPr>
                <w:tcW w:w="864" w:type="dxa"/>
                <w:vAlign w:val="center"/>
                <w:hideMark/>
              </w:tcPr>
            </w:tcPrChange>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86" w:author="Brian Bohman" w:date="2021-10-27T05:58:00Z">
              <w:tcPr>
                <w:tcW w:w="1152" w:type="dxa"/>
                <w:vAlign w:val="center"/>
                <w:hideMark/>
              </w:tcPr>
            </w:tcPrChange>
          </w:tcPr>
          <w:p w14:paraId="3EDC3C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87" w:author="Brian Bohman" w:date="2021-10-27T05:58:00Z">
              <w:tcPr>
                <w:tcW w:w="504" w:type="dxa"/>
                <w:vAlign w:val="center"/>
                <w:hideMark/>
              </w:tcPr>
            </w:tcPrChange>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88" w:author="Brian Bohman" w:date="2021-10-27T05:58:00Z">
              <w:tcPr>
                <w:tcW w:w="1008" w:type="dxa"/>
                <w:vAlign w:val="center"/>
                <w:hideMark/>
              </w:tcPr>
            </w:tcPrChange>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889" w:author="Brian Bohman" w:date="2021-10-27T05:58:00Z">
              <w:tcPr>
                <w:tcW w:w="1008" w:type="dxa"/>
                <w:vAlign w:val="center"/>
                <w:hideMark/>
              </w:tcPr>
            </w:tcPrChange>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890" w:author="Brian Bohman" w:date="2021-10-27T05:58:00Z">
              <w:tcPr>
                <w:tcW w:w="720" w:type="dxa"/>
                <w:vAlign w:val="center"/>
                <w:hideMark/>
              </w:tcPr>
            </w:tcPrChange>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891" w:author="Brian Bohman" w:date="2021-10-27T05:58:00Z">
              <w:tcPr>
                <w:tcW w:w="1008" w:type="dxa"/>
                <w:vAlign w:val="center"/>
                <w:hideMark/>
              </w:tcPr>
            </w:tcPrChange>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892" w:author="Brian Bohman" w:date="2021-10-27T05:58:00Z">
              <w:tcPr>
                <w:tcW w:w="1152" w:type="dxa"/>
                <w:vAlign w:val="center"/>
                <w:hideMark/>
              </w:tcPr>
            </w:tcPrChange>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5893" w:author="Brian Bohman" w:date="2021-10-27T05:58:00Z">
              <w:tcPr>
                <w:tcW w:w="1008" w:type="dxa"/>
                <w:vAlign w:val="center"/>
                <w:hideMark/>
              </w:tcPr>
            </w:tcPrChange>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406E75C1" w14:textId="77777777" w:rsidTr="00E419CD">
        <w:trPr>
          <w:trHeight w:val="165"/>
          <w:trPrChange w:id="5894" w:author="Brian Bohman" w:date="2021-10-27T05:58:00Z">
            <w:trPr>
              <w:trHeight w:val="165"/>
            </w:trPr>
          </w:trPrChange>
        </w:trPr>
        <w:tc>
          <w:tcPr>
            <w:tcW w:w="360" w:type="dxa"/>
            <w:vAlign w:val="center"/>
            <w:hideMark/>
            <w:tcPrChange w:id="5895" w:author="Brian Bohman" w:date="2021-10-27T05:58:00Z">
              <w:tcPr>
                <w:tcW w:w="360" w:type="dxa"/>
                <w:vAlign w:val="center"/>
                <w:hideMark/>
              </w:tcPr>
            </w:tcPrChange>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Change w:id="5896" w:author="Brian Bohman" w:date="2021-10-27T05:58:00Z">
              <w:tcPr>
                <w:tcW w:w="864" w:type="dxa"/>
                <w:vAlign w:val="center"/>
                <w:hideMark/>
              </w:tcPr>
            </w:tcPrChange>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897" w:author="Brian Bohman" w:date="2021-10-27T05:58:00Z">
              <w:tcPr>
                <w:tcW w:w="1152" w:type="dxa"/>
                <w:vAlign w:val="center"/>
                <w:hideMark/>
              </w:tcPr>
            </w:tcPrChange>
          </w:tcPr>
          <w:p w14:paraId="7C10F5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898" w:author="Brian Bohman" w:date="2021-10-27T05:58:00Z">
              <w:tcPr>
                <w:tcW w:w="504" w:type="dxa"/>
                <w:vAlign w:val="center"/>
                <w:hideMark/>
              </w:tcPr>
            </w:tcPrChange>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899" w:author="Brian Bohman" w:date="2021-10-27T05:58:00Z">
              <w:tcPr>
                <w:tcW w:w="1008" w:type="dxa"/>
                <w:vAlign w:val="center"/>
                <w:hideMark/>
              </w:tcPr>
            </w:tcPrChange>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00" w:author="Brian Bohman" w:date="2021-10-27T05:58:00Z">
              <w:tcPr>
                <w:tcW w:w="1008" w:type="dxa"/>
                <w:vAlign w:val="center"/>
                <w:hideMark/>
              </w:tcPr>
            </w:tcPrChange>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01" w:author="Brian Bohman" w:date="2021-10-27T05:58:00Z">
              <w:tcPr>
                <w:tcW w:w="720" w:type="dxa"/>
                <w:vAlign w:val="center"/>
                <w:hideMark/>
              </w:tcPr>
            </w:tcPrChange>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02" w:author="Brian Bohman" w:date="2021-10-27T05:58:00Z">
              <w:tcPr>
                <w:tcW w:w="1008" w:type="dxa"/>
                <w:vAlign w:val="center"/>
                <w:hideMark/>
              </w:tcPr>
            </w:tcPrChange>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152" w:type="dxa"/>
            <w:vAlign w:val="center"/>
            <w:hideMark/>
            <w:tcPrChange w:id="5903" w:author="Brian Bohman" w:date="2021-10-27T05:58:00Z">
              <w:tcPr>
                <w:tcW w:w="1152" w:type="dxa"/>
                <w:vAlign w:val="center"/>
                <w:hideMark/>
              </w:tcPr>
            </w:tcPrChange>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5904" w:author="Brian Bohman" w:date="2021-10-27T05:58:00Z">
              <w:tcPr>
                <w:tcW w:w="1008" w:type="dxa"/>
                <w:vAlign w:val="center"/>
                <w:hideMark/>
              </w:tcPr>
            </w:tcPrChange>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19CD" w:rsidRPr="009B3DCC" w14:paraId="5324CE93" w14:textId="77777777" w:rsidTr="00E419CD">
        <w:trPr>
          <w:trHeight w:val="165"/>
          <w:trPrChange w:id="5905" w:author="Brian Bohman" w:date="2021-10-27T05:58:00Z">
            <w:trPr>
              <w:trHeight w:val="165"/>
            </w:trPr>
          </w:trPrChange>
        </w:trPr>
        <w:tc>
          <w:tcPr>
            <w:tcW w:w="360" w:type="dxa"/>
            <w:vAlign w:val="center"/>
            <w:hideMark/>
            <w:tcPrChange w:id="5906" w:author="Brian Bohman" w:date="2021-10-27T05:58:00Z">
              <w:tcPr>
                <w:tcW w:w="360" w:type="dxa"/>
                <w:vAlign w:val="center"/>
                <w:hideMark/>
              </w:tcPr>
            </w:tcPrChange>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Change w:id="5907" w:author="Brian Bohman" w:date="2021-10-27T05:58:00Z">
              <w:tcPr>
                <w:tcW w:w="864" w:type="dxa"/>
                <w:vAlign w:val="center"/>
                <w:hideMark/>
              </w:tcPr>
            </w:tcPrChange>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08" w:author="Brian Bohman" w:date="2021-10-27T05:58:00Z">
              <w:tcPr>
                <w:tcW w:w="1152" w:type="dxa"/>
                <w:vAlign w:val="center"/>
                <w:hideMark/>
              </w:tcPr>
            </w:tcPrChange>
          </w:tcPr>
          <w:p w14:paraId="17FAB0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09" w:author="Brian Bohman" w:date="2021-10-27T05:58:00Z">
              <w:tcPr>
                <w:tcW w:w="504" w:type="dxa"/>
                <w:vAlign w:val="center"/>
                <w:hideMark/>
              </w:tcPr>
            </w:tcPrChange>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10" w:author="Brian Bohman" w:date="2021-10-27T05:58:00Z">
              <w:tcPr>
                <w:tcW w:w="1008" w:type="dxa"/>
                <w:vAlign w:val="center"/>
                <w:hideMark/>
              </w:tcPr>
            </w:tcPrChange>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11" w:author="Brian Bohman" w:date="2021-10-27T05:58:00Z">
              <w:tcPr>
                <w:tcW w:w="1008" w:type="dxa"/>
                <w:vAlign w:val="center"/>
                <w:hideMark/>
              </w:tcPr>
            </w:tcPrChange>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12" w:author="Brian Bohman" w:date="2021-10-27T05:58:00Z">
              <w:tcPr>
                <w:tcW w:w="720" w:type="dxa"/>
                <w:vAlign w:val="center"/>
                <w:hideMark/>
              </w:tcPr>
            </w:tcPrChange>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13" w:author="Brian Bohman" w:date="2021-10-27T05:58:00Z">
              <w:tcPr>
                <w:tcW w:w="1008" w:type="dxa"/>
                <w:vAlign w:val="center"/>
                <w:hideMark/>
              </w:tcPr>
            </w:tcPrChange>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152" w:type="dxa"/>
            <w:vAlign w:val="center"/>
            <w:hideMark/>
            <w:tcPrChange w:id="5914" w:author="Brian Bohman" w:date="2021-10-27T05:58:00Z">
              <w:tcPr>
                <w:tcW w:w="1152" w:type="dxa"/>
                <w:vAlign w:val="center"/>
                <w:hideMark/>
              </w:tcPr>
            </w:tcPrChange>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5915" w:author="Brian Bohman" w:date="2021-10-27T05:58:00Z">
              <w:tcPr>
                <w:tcW w:w="1008" w:type="dxa"/>
                <w:vAlign w:val="center"/>
                <w:hideMark/>
              </w:tcPr>
            </w:tcPrChange>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19CD" w:rsidRPr="009B3DCC" w14:paraId="773843B0" w14:textId="77777777" w:rsidTr="00E419CD">
        <w:trPr>
          <w:trHeight w:val="165"/>
          <w:trPrChange w:id="5916" w:author="Brian Bohman" w:date="2021-10-27T05:58:00Z">
            <w:trPr>
              <w:trHeight w:val="165"/>
            </w:trPr>
          </w:trPrChange>
        </w:trPr>
        <w:tc>
          <w:tcPr>
            <w:tcW w:w="360" w:type="dxa"/>
            <w:vAlign w:val="center"/>
            <w:hideMark/>
            <w:tcPrChange w:id="5917" w:author="Brian Bohman" w:date="2021-10-27T05:58:00Z">
              <w:tcPr>
                <w:tcW w:w="360" w:type="dxa"/>
                <w:vAlign w:val="center"/>
                <w:hideMark/>
              </w:tcPr>
            </w:tcPrChange>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Change w:id="5918" w:author="Brian Bohman" w:date="2021-10-27T05:58:00Z">
              <w:tcPr>
                <w:tcW w:w="864" w:type="dxa"/>
                <w:vAlign w:val="center"/>
                <w:hideMark/>
              </w:tcPr>
            </w:tcPrChange>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Change w:id="5919" w:author="Brian Bohman" w:date="2021-10-27T05:58:00Z">
              <w:tcPr>
                <w:tcW w:w="1152" w:type="dxa"/>
                <w:vAlign w:val="center"/>
                <w:hideMark/>
              </w:tcPr>
            </w:tcPrChange>
          </w:tcPr>
          <w:p w14:paraId="36D2D0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Change w:id="5920" w:author="Brian Bohman" w:date="2021-10-27T05:58:00Z">
              <w:tcPr>
                <w:tcW w:w="504" w:type="dxa"/>
                <w:vAlign w:val="center"/>
                <w:hideMark/>
              </w:tcPr>
            </w:tcPrChange>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Change w:id="5921" w:author="Brian Bohman" w:date="2021-10-27T05:58:00Z">
              <w:tcPr>
                <w:tcW w:w="1008" w:type="dxa"/>
                <w:vAlign w:val="center"/>
                <w:hideMark/>
              </w:tcPr>
            </w:tcPrChange>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Change w:id="5922" w:author="Brian Bohman" w:date="2021-10-27T05:58:00Z">
              <w:tcPr>
                <w:tcW w:w="1008" w:type="dxa"/>
                <w:vAlign w:val="center"/>
                <w:hideMark/>
              </w:tcPr>
            </w:tcPrChange>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Change w:id="5923" w:author="Brian Bohman" w:date="2021-10-27T05:58:00Z">
              <w:tcPr>
                <w:tcW w:w="720" w:type="dxa"/>
                <w:vAlign w:val="center"/>
                <w:hideMark/>
              </w:tcPr>
            </w:tcPrChange>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Change w:id="5924" w:author="Brian Bohman" w:date="2021-10-27T05:58:00Z">
              <w:tcPr>
                <w:tcW w:w="1008" w:type="dxa"/>
                <w:vAlign w:val="center"/>
                <w:hideMark/>
              </w:tcPr>
            </w:tcPrChange>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152" w:type="dxa"/>
            <w:vAlign w:val="center"/>
            <w:hideMark/>
            <w:tcPrChange w:id="5925" w:author="Brian Bohman" w:date="2021-10-27T05:58:00Z">
              <w:tcPr>
                <w:tcW w:w="1152" w:type="dxa"/>
                <w:vAlign w:val="center"/>
                <w:hideMark/>
              </w:tcPr>
            </w:tcPrChange>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5926" w:author="Brian Bohman" w:date="2021-10-27T05:58:00Z">
              <w:tcPr>
                <w:tcW w:w="1008" w:type="dxa"/>
                <w:vAlign w:val="center"/>
                <w:hideMark/>
              </w:tcPr>
            </w:tcPrChange>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D268564" w14:textId="77777777" w:rsidTr="00E419CD">
        <w:trPr>
          <w:trHeight w:val="165"/>
          <w:trPrChange w:id="5927" w:author="Brian Bohman" w:date="2021-10-27T05:58:00Z">
            <w:trPr>
              <w:trHeight w:val="165"/>
            </w:trPr>
          </w:trPrChange>
        </w:trPr>
        <w:tc>
          <w:tcPr>
            <w:tcW w:w="360" w:type="dxa"/>
            <w:vAlign w:val="center"/>
            <w:hideMark/>
            <w:tcPrChange w:id="5928" w:author="Brian Bohman" w:date="2021-10-27T05:58:00Z">
              <w:tcPr>
                <w:tcW w:w="360" w:type="dxa"/>
                <w:vAlign w:val="center"/>
                <w:hideMark/>
              </w:tcPr>
            </w:tcPrChange>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Change w:id="5929" w:author="Brian Bohman" w:date="2021-10-27T05:58:00Z">
              <w:tcPr>
                <w:tcW w:w="864" w:type="dxa"/>
                <w:vAlign w:val="center"/>
                <w:hideMark/>
              </w:tcPr>
            </w:tcPrChange>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30" w:author="Brian Bohman" w:date="2021-10-27T05:58:00Z">
              <w:tcPr>
                <w:tcW w:w="1152" w:type="dxa"/>
                <w:vAlign w:val="center"/>
                <w:hideMark/>
              </w:tcPr>
            </w:tcPrChange>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31" w:author="Brian Bohman" w:date="2021-10-27T05:58:00Z">
              <w:tcPr>
                <w:tcW w:w="504" w:type="dxa"/>
                <w:vAlign w:val="center"/>
                <w:hideMark/>
              </w:tcPr>
            </w:tcPrChange>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32" w:author="Brian Bohman" w:date="2021-10-27T05:58:00Z">
              <w:tcPr>
                <w:tcW w:w="1008" w:type="dxa"/>
                <w:vAlign w:val="center"/>
                <w:hideMark/>
              </w:tcPr>
            </w:tcPrChange>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33" w:author="Brian Bohman" w:date="2021-10-27T05:58:00Z">
              <w:tcPr>
                <w:tcW w:w="1008" w:type="dxa"/>
                <w:vAlign w:val="center"/>
                <w:hideMark/>
              </w:tcPr>
            </w:tcPrChange>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34" w:author="Brian Bohman" w:date="2021-10-27T05:58:00Z">
              <w:tcPr>
                <w:tcW w:w="720" w:type="dxa"/>
                <w:vAlign w:val="center"/>
                <w:hideMark/>
              </w:tcPr>
            </w:tcPrChange>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35" w:author="Brian Bohman" w:date="2021-10-27T05:58:00Z">
              <w:tcPr>
                <w:tcW w:w="1008" w:type="dxa"/>
                <w:vAlign w:val="center"/>
                <w:hideMark/>
              </w:tcPr>
            </w:tcPrChange>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5936" w:author="Brian Bohman" w:date="2021-10-27T05:58:00Z">
              <w:tcPr>
                <w:tcW w:w="1152" w:type="dxa"/>
                <w:vAlign w:val="center"/>
                <w:hideMark/>
              </w:tcPr>
            </w:tcPrChange>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440" w:type="dxa"/>
            <w:vAlign w:val="center"/>
            <w:hideMark/>
            <w:tcPrChange w:id="5937" w:author="Brian Bohman" w:date="2021-10-27T05:58:00Z">
              <w:tcPr>
                <w:tcW w:w="1008" w:type="dxa"/>
                <w:vAlign w:val="center"/>
                <w:hideMark/>
              </w:tcPr>
            </w:tcPrChange>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7C41B4B3" w14:textId="77777777" w:rsidTr="00E419CD">
        <w:trPr>
          <w:trHeight w:val="165"/>
          <w:trPrChange w:id="5938" w:author="Brian Bohman" w:date="2021-10-27T05:58:00Z">
            <w:trPr>
              <w:trHeight w:val="165"/>
            </w:trPr>
          </w:trPrChange>
        </w:trPr>
        <w:tc>
          <w:tcPr>
            <w:tcW w:w="360" w:type="dxa"/>
            <w:vAlign w:val="center"/>
            <w:hideMark/>
            <w:tcPrChange w:id="5939" w:author="Brian Bohman" w:date="2021-10-27T05:58:00Z">
              <w:tcPr>
                <w:tcW w:w="360" w:type="dxa"/>
                <w:vAlign w:val="center"/>
                <w:hideMark/>
              </w:tcPr>
            </w:tcPrChange>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Change w:id="5940" w:author="Brian Bohman" w:date="2021-10-27T05:58:00Z">
              <w:tcPr>
                <w:tcW w:w="864" w:type="dxa"/>
                <w:vAlign w:val="center"/>
                <w:hideMark/>
              </w:tcPr>
            </w:tcPrChange>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41" w:author="Brian Bohman" w:date="2021-10-27T05:58:00Z">
              <w:tcPr>
                <w:tcW w:w="1152" w:type="dxa"/>
                <w:vAlign w:val="center"/>
                <w:hideMark/>
              </w:tcPr>
            </w:tcPrChange>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42" w:author="Brian Bohman" w:date="2021-10-27T05:58:00Z">
              <w:tcPr>
                <w:tcW w:w="504" w:type="dxa"/>
                <w:vAlign w:val="center"/>
                <w:hideMark/>
              </w:tcPr>
            </w:tcPrChange>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43" w:author="Brian Bohman" w:date="2021-10-27T05:58:00Z">
              <w:tcPr>
                <w:tcW w:w="1008" w:type="dxa"/>
                <w:vAlign w:val="center"/>
                <w:hideMark/>
              </w:tcPr>
            </w:tcPrChange>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44" w:author="Brian Bohman" w:date="2021-10-27T05:58:00Z">
              <w:tcPr>
                <w:tcW w:w="1008" w:type="dxa"/>
                <w:vAlign w:val="center"/>
                <w:hideMark/>
              </w:tcPr>
            </w:tcPrChange>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45" w:author="Brian Bohman" w:date="2021-10-27T05:58:00Z">
              <w:tcPr>
                <w:tcW w:w="720" w:type="dxa"/>
                <w:vAlign w:val="center"/>
                <w:hideMark/>
              </w:tcPr>
            </w:tcPrChange>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46" w:author="Brian Bohman" w:date="2021-10-27T05:58:00Z">
              <w:tcPr>
                <w:tcW w:w="1008" w:type="dxa"/>
                <w:vAlign w:val="center"/>
                <w:hideMark/>
              </w:tcPr>
            </w:tcPrChange>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47" w:author="Brian Bohman" w:date="2021-10-27T05:58:00Z">
              <w:tcPr>
                <w:tcW w:w="1152" w:type="dxa"/>
                <w:vAlign w:val="center"/>
                <w:hideMark/>
              </w:tcPr>
            </w:tcPrChange>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440" w:type="dxa"/>
            <w:vAlign w:val="center"/>
            <w:hideMark/>
            <w:tcPrChange w:id="5948" w:author="Brian Bohman" w:date="2021-10-27T05:58:00Z">
              <w:tcPr>
                <w:tcW w:w="1008" w:type="dxa"/>
                <w:vAlign w:val="center"/>
                <w:hideMark/>
              </w:tcPr>
            </w:tcPrChange>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9355B42" w14:textId="77777777" w:rsidTr="00E419CD">
        <w:trPr>
          <w:trHeight w:val="165"/>
          <w:trPrChange w:id="5949" w:author="Brian Bohman" w:date="2021-10-27T05:58:00Z">
            <w:trPr>
              <w:trHeight w:val="165"/>
            </w:trPr>
          </w:trPrChange>
        </w:trPr>
        <w:tc>
          <w:tcPr>
            <w:tcW w:w="360" w:type="dxa"/>
            <w:vAlign w:val="center"/>
            <w:hideMark/>
            <w:tcPrChange w:id="5950" w:author="Brian Bohman" w:date="2021-10-27T05:58:00Z">
              <w:tcPr>
                <w:tcW w:w="360" w:type="dxa"/>
                <w:vAlign w:val="center"/>
                <w:hideMark/>
              </w:tcPr>
            </w:tcPrChange>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Change w:id="5951" w:author="Brian Bohman" w:date="2021-10-27T05:58:00Z">
              <w:tcPr>
                <w:tcW w:w="864" w:type="dxa"/>
                <w:vAlign w:val="center"/>
                <w:hideMark/>
              </w:tcPr>
            </w:tcPrChange>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52" w:author="Brian Bohman" w:date="2021-10-27T05:58:00Z">
              <w:tcPr>
                <w:tcW w:w="1152" w:type="dxa"/>
                <w:vAlign w:val="center"/>
                <w:hideMark/>
              </w:tcPr>
            </w:tcPrChange>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53" w:author="Brian Bohman" w:date="2021-10-27T05:58:00Z">
              <w:tcPr>
                <w:tcW w:w="504" w:type="dxa"/>
                <w:vAlign w:val="center"/>
                <w:hideMark/>
              </w:tcPr>
            </w:tcPrChange>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54" w:author="Brian Bohman" w:date="2021-10-27T05:58:00Z">
              <w:tcPr>
                <w:tcW w:w="1008" w:type="dxa"/>
                <w:vAlign w:val="center"/>
                <w:hideMark/>
              </w:tcPr>
            </w:tcPrChange>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55" w:author="Brian Bohman" w:date="2021-10-27T05:58:00Z">
              <w:tcPr>
                <w:tcW w:w="1008" w:type="dxa"/>
                <w:vAlign w:val="center"/>
                <w:hideMark/>
              </w:tcPr>
            </w:tcPrChange>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56" w:author="Brian Bohman" w:date="2021-10-27T05:58:00Z">
              <w:tcPr>
                <w:tcW w:w="720" w:type="dxa"/>
                <w:vAlign w:val="center"/>
                <w:hideMark/>
              </w:tcPr>
            </w:tcPrChange>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57" w:author="Brian Bohman" w:date="2021-10-27T05:58:00Z">
              <w:tcPr>
                <w:tcW w:w="1008" w:type="dxa"/>
                <w:vAlign w:val="center"/>
                <w:hideMark/>
              </w:tcPr>
            </w:tcPrChange>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58" w:author="Brian Bohman" w:date="2021-10-27T05:58:00Z">
              <w:tcPr>
                <w:tcW w:w="1152" w:type="dxa"/>
                <w:vAlign w:val="center"/>
                <w:hideMark/>
              </w:tcPr>
            </w:tcPrChange>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440" w:type="dxa"/>
            <w:vAlign w:val="center"/>
            <w:hideMark/>
            <w:tcPrChange w:id="5959" w:author="Brian Bohman" w:date="2021-10-27T05:58:00Z">
              <w:tcPr>
                <w:tcW w:w="1008" w:type="dxa"/>
                <w:vAlign w:val="center"/>
                <w:hideMark/>
              </w:tcPr>
            </w:tcPrChange>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19CD" w:rsidRPr="009B3DCC" w14:paraId="2982CE55" w14:textId="77777777" w:rsidTr="00E419CD">
        <w:trPr>
          <w:trHeight w:val="165"/>
          <w:trPrChange w:id="5960" w:author="Brian Bohman" w:date="2021-10-27T05:58:00Z">
            <w:trPr>
              <w:trHeight w:val="165"/>
            </w:trPr>
          </w:trPrChange>
        </w:trPr>
        <w:tc>
          <w:tcPr>
            <w:tcW w:w="360" w:type="dxa"/>
            <w:vAlign w:val="center"/>
            <w:hideMark/>
            <w:tcPrChange w:id="5961" w:author="Brian Bohman" w:date="2021-10-27T05:58:00Z">
              <w:tcPr>
                <w:tcW w:w="360" w:type="dxa"/>
                <w:vAlign w:val="center"/>
                <w:hideMark/>
              </w:tcPr>
            </w:tcPrChange>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Change w:id="5962" w:author="Brian Bohman" w:date="2021-10-27T05:58:00Z">
              <w:tcPr>
                <w:tcW w:w="864" w:type="dxa"/>
                <w:vAlign w:val="center"/>
                <w:hideMark/>
              </w:tcPr>
            </w:tcPrChange>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63" w:author="Brian Bohman" w:date="2021-10-27T05:58:00Z">
              <w:tcPr>
                <w:tcW w:w="1152" w:type="dxa"/>
                <w:vAlign w:val="center"/>
                <w:hideMark/>
              </w:tcPr>
            </w:tcPrChange>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64" w:author="Brian Bohman" w:date="2021-10-27T05:58:00Z">
              <w:tcPr>
                <w:tcW w:w="504" w:type="dxa"/>
                <w:vAlign w:val="center"/>
                <w:hideMark/>
              </w:tcPr>
            </w:tcPrChange>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65" w:author="Brian Bohman" w:date="2021-10-27T05:58:00Z">
              <w:tcPr>
                <w:tcW w:w="1008" w:type="dxa"/>
                <w:vAlign w:val="center"/>
                <w:hideMark/>
              </w:tcPr>
            </w:tcPrChange>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66" w:author="Brian Bohman" w:date="2021-10-27T05:58:00Z">
              <w:tcPr>
                <w:tcW w:w="1008" w:type="dxa"/>
                <w:vAlign w:val="center"/>
                <w:hideMark/>
              </w:tcPr>
            </w:tcPrChange>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67" w:author="Brian Bohman" w:date="2021-10-27T05:58:00Z">
              <w:tcPr>
                <w:tcW w:w="720" w:type="dxa"/>
                <w:vAlign w:val="center"/>
                <w:hideMark/>
              </w:tcPr>
            </w:tcPrChange>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68" w:author="Brian Bohman" w:date="2021-10-27T05:58:00Z">
              <w:tcPr>
                <w:tcW w:w="1008" w:type="dxa"/>
                <w:vAlign w:val="center"/>
                <w:hideMark/>
              </w:tcPr>
            </w:tcPrChange>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69" w:author="Brian Bohman" w:date="2021-10-27T05:58:00Z">
              <w:tcPr>
                <w:tcW w:w="1152" w:type="dxa"/>
                <w:vAlign w:val="center"/>
                <w:hideMark/>
              </w:tcPr>
            </w:tcPrChange>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440" w:type="dxa"/>
            <w:vAlign w:val="center"/>
            <w:hideMark/>
            <w:tcPrChange w:id="5970" w:author="Brian Bohman" w:date="2021-10-27T05:58:00Z">
              <w:tcPr>
                <w:tcW w:w="1008" w:type="dxa"/>
                <w:vAlign w:val="center"/>
                <w:hideMark/>
              </w:tcPr>
            </w:tcPrChange>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19CD" w:rsidRPr="009B3DCC" w14:paraId="0650369A" w14:textId="77777777" w:rsidTr="00E419CD">
        <w:trPr>
          <w:trHeight w:val="180"/>
          <w:trPrChange w:id="5971" w:author="Brian Bohman" w:date="2021-10-27T05:58:00Z">
            <w:trPr>
              <w:trHeight w:val="180"/>
            </w:trPr>
          </w:trPrChange>
        </w:trPr>
        <w:tc>
          <w:tcPr>
            <w:tcW w:w="360" w:type="dxa"/>
            <w:vAlign w:val="center"/>
            <w:hideMark/>
            <w:tcPrChange w:id="5972" w:author="Brian Bohman" w:date="2021-10-27T05:58:00Z">
              <w:tcPr>
                <w:tcW w:w="360" w:type="dxa"/>
                <w:vAlign w:val="center"/>
                <w:hideMark/>
              </w:tcPr>
            </w:tcPrChange>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Change w:id="5973" w:author="Brian Bohman" w:date="2021-10-27T05:58:00Z">
              <w:tcPr>
                <w:tcW w:w="864" w:type="dxa"/>
                <w:vAlign w:val="center"/>
                <w:hideMark/>
              </w:tcPr>
            </w:tcPrChange>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74" w:author="Brian Bohman" w:date="2021-10-27T05:58:00Z">
              <w:tcPr>
                <w:tcW w:w="1152" w:type="dxa"/>
                <w:vAlign w:val="center"/>
                <w:hideMark/>
              </w:tcPr>
            </w:tcPrChange>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75" w:author="Brian Bohman" w:date="2021-10-27T05:58:00Z">
              <w:tcPr>
                <w:tcW w:w="504" w:type="dxa"/>
                <w:vAlign w:val="center"/>
                <w:hideMark/>
              </w:tcPr>
            </w:tcPrChange>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76" w:author="Brian Bohman" w:date="2021-10-27T05:58:00Z">
              <w:tcPr>
                <w:tcW w:w="1008" w:type="dxa"/>
                <w:vAlign w:val="center"/>
                <w:hideMark/>
              </w:tcPr>
            </w:tcPrChange>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77" w:author="Brian Bohman" w:date="2021-10-27T05:58:00Z">
              <w:tcPr>
                <w:tcW w:w="1008" w:type="dxa"/>
                <w:vAlign w:val="center"/>
                <w:hideMark/>
              </w:tcPr>
            </w:tcPrChange>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78" w:author="Brian Bohman" w:date="2021-10-27T05:58:00Z">
              <w:tcPr>
                <w:tcW w:w="720" w:type="dxa"/>
                <w:vAlign w:val="center"/>
                <w:hideMark/>
              </w:tcPr>
            </w:tcPrChange>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79" w:author="Brian Bohman" w:date="2021-10-27T05:58:00Z">
              <w:tcPr>
                <w:tcW w:w="1008" w:type="dxa"/>
                <w:vAlign w:val="center"/>
                <w:hideMark/>
              </w:tcPr>
            </w:tcPrChange>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80" w:author="Brian Bohman" w:date="2021-10-27T05:58:00Z">
              <w:tcPr>
                <w:tcW w:w="1152" w:type="dxa"/>
                <w:vAlign w:val="center"/>
                <w:hideMark/>
              </w:tcPr>
            </w:tcPrChange>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440" w:type="dxa"/>
            <w:vAlign w:val="center"/>
            <w:hideMark/>
            <w:tcPrChange w:id="5981" w:author="Brian Bohman" w:date="2021-10-27T05:58:00Z">
              <w:tcPr>
                <w:tcW w:w="1008" w:type="dxa"/>
                <w:vAlign w:val="center"/>
                <w:hideMark/>
              </w:tcPr>
            </w:tcPrChange>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29C46AF7" w14:textId="77777777" w:rsidTr="00E419CD">
        <w:trPr>
          <w:trHeight w:val="165"/>
          <w:trPrChange w:id="5982" w:author="Brian Bohman" w:date="2021-10-27T05:58:00Z">
            <w:trPr>
              <w:trHeight w:val="165"/>
            </w:trPr>
          </w:trPrChange>
        </w:trPr>
        <w:tc>
          <w:tcPr>
            <w:tcW w:w="360" w:type="dxa"/>
            <w:vAlign w:val="center"/>
            <w:hideMark/>
            <w:tcPrChange w:id="5983" w:author="Brian Bohman" w:date="2021-10-27T05:58:00Z">
              <w:tcPr>
                <w:tcW w:w="360" w:type="dxa"/>
                <w:vAlign w:val="center"/>
                <w:hideMark/>
              </w:tcPr>
            </w:tcPrChange>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Change w:id="5984" w:author="Brian Bohman" w:date="2021-10-27T05:58:00Z">
              <w:tcPr>
                <w:tcW w:w="864" w:type="dxa"/>
                <w:vAlign w:val="center"/>
                <w:hideMark/>
              </w:tcPr>
            </w:tcPrChange>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85" w:author="Brian Bohman" w:date="2021-10-27T05:58:00Z">
              <w:tcPr>
                <w:tcW w:w="1152" w:type="dxa"/>
                <w:vAlign w:val="center"/>
                <w:hideMark/>
              </w:tcPr>
            </w:tcPrChange>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86" w:author="Brian Bohman" w:date="2021-10-27T05:58:00Z">
              <w:tcPr>
                <w:tcW w:w="504" w:type="dxa"/>
                <w:vAlign w:val="center"/>
                <w:hideMark/>
              </w:tcPr>
            </w:tcPrChange>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87" w:author="Brian Bohman" w:date="2021-10-27T05:58:00Z">
              <w:tcPr>
                <w:tcW w:w="1008" w:type="dxa"/>
                <w:vAlign w:val="center"/>
                <w:hideMark/>
              </w:tcPr>
            </w:tcPrChange>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88" w:author="Brian Bohman" w:date="2021-10-27T05:58:00Z">
              <w:tcPr>
                <w:tcW w:w="1008" w:type="dxa"/>
                <w:vAlign w:val="center"/>
                <w:hideMark/>
              </w:tcPr>
            </w:tcPrChange>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5989" w:author="Brian Bohman" w:date="2021-10-27T05:58:00Z">
              <w:tcPr>
                <w:tcW w:w="720" w:type="dxa"/>
                <w:vAlign w:val="center"/>
                <w:hideMark/>
              </w:tcPr>
            </w:tcPrChange>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5990" w:author="Brian Bohman" w:date="2021-10-27T05:58:00Z">
              <w:tcPr>
                <w:tcW w:w="1008" w:type="dxa"/>
                <w:vAlign w:val="center"/>
                <w:hideMark/>
              </w:tcPr>
            </w:tcPrChange>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5991" w:author="Brian Bohman" w:date="2021-10-27T05:58:00Z">
              <w:tcPr>
                <w:tcW w:w="1152" w:type="dxa"/>
                <w:vAlign w:val="center"/>
                <w:hideMark/>
              </w:tcPr>
            </w:tcPrChange>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440" w:type="dxa"/>
            <w:vAlign w:val="center"/>
            <w:hideMark/>
            <w:tcPrChange w:id="5992" w:author="Brian Bohman" w:date="2021-10-27T05:58:00Z">
              <w:tcPr>
                <w:tcW w:w="1008" w:type="dxa"/>
                <w:vAlign w:val="center"/>
                <w:hideMark/>
              </w:tcPr>
            </w:tcPrChange>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68FE5BC5" w14:textId="77777777" w:rsidTr="00E419CD">
        <w:trPr>
          <w:trHeight w:val="165"/>
          <w:trPrChange w:id="5993" w:author="Brian Bohman" w:date="2021-10-27T05:58:00Z">
            <w:trPr>
              <w:trHeight w:val="165"/>
            </w:trPr>
          </w:trPrChange>
        </w:trPr>
        <w:tc>
          <w:tcPr>
            <w:tcW w:w="360" w:type="dxa"/>
            <w:vAlign w:val="center"/>
            <w:hideMark/>
            <w:tcPrChange w:id="5994" w:author="Brian Bohman" w:date="2021-10-27T05:58:00Z">
              <w:tcPr>
                <w:tcW w:w="360" w:type="dxa"/>
                <w:vAlign w:val="center"/>
                <w:hideMark/>
              </w:tcPr>
            </w:tcPrChange>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Change w:id="5995" w:author="Brian Bohman" w:date="2021-10-27T05:58:00Z">
              <w:tcPr>
                <w:tcW w:w="864" w:type="dxa"/>
                <w:vAlign w:val="center"/>
                <w:hideMark/>
              </w:tcPr>
            </w:tcPrChange>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5996" w:author="Brian Bohman" w:date="2021-10-27T05:58:00Z">
              <w:tcPr>
                <w:tcW w:w="1152" w:type="dxa"/>
                <w:vAlign w:val="center"/>
                <w:hideMark/>
              </w:tcPr>
            </w:tcPrChange>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5997" w:author="Brian Bohman" w:date="2021-10-27T05:58:00Z">
              <w:tcPr>
                <w:tcW w:w="504" w:type="dxa"/>
                <w:vAlign w:val="center"/>
                <w:hideMark/>
              </w:tcPr>
            </w:tcPrChange>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5998" w:author="Brian Bohman" w:date="2021-10-27T05:58:00Z">
              <w:tcPr>
                <w:tcW w:w="1008" w:type="dxa"/>
                <w:vAlign w:val="center"/>
                <w:hideMark/>
              </w:tcPr>
            </w:tcPrChange>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5999" w:author="Brian Bohman" w:date="2021-10-27T05:58:00Z">
              <w:tcPr>
                <w:tcW w:w="1008" w:type="dxa"/>
                <w:vAlign w:val="center"/>
                <w:hideMark/>
              </w:tcPr>
            </w:tcPrChange>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00" w:author="Brian Bohman" w:date="2021-10-27T05:58:00Z">
              <w:tcPr>
                <w:tcW w:w="720" w:type="dxa"/>
                <w:vAlign w:val="center"/>
                <w:hideMark/>
              </w:tcPr>
            </w:tcPrChange>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01" w:author="Brian Bohman" w:date="2021-10-27T05:58:00Z">
              <w:tcPr>
                <w:tcW w:w="1008" w:type="dxa"/>
                <w:vAlign w:val="center"/>
                <w:hideMark/>
              </w:tcPr>
            </w:tcPrChange>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02" w:author="Brian Bohman" w:date="2021-10-27T05:58:00Z">
              <w:tcPr>
                <w:tcW w:w="1152" w:type="dxa"/>
                <w:vAlign w:val="center"/>
                <w:hideMark/>
              </w:tcPr>
            </w:tcPrChange>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440" w:type="dxa"/>
            <w:vAlign w:val="center"/>
            <w:hideMark/>
            <w:tcPrChange w:id="6003" w:author="Brian Bohman" w:date="2021-10-27T05:58:00Z">
              <w:tcPr>
                <w:tcW w:w="1008" w:type="dxa"/>
                <w:vAlign w:val="center"/>
                <w:hideMark/>
              </w:tcPr>
            </w:tcPrChange>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17E0E4C7" w14:textId="77777777" w:rsidTr="00E419CD">
        <w:trPr>
          <w:trHeight w:val="165"/>
          <w:trPrChange w:id="6004" w:author="Brian Bohman" w:date="2021-10-27T05:58:00Z">
            <w:trPr>
              <w:trHeight w:val="165"/>
            </w:trPr>
          </w:trPrChange>
        </w:trPr>
        <w:tc>
          <w:tcPr>
            <w:tcW w:w="360" w:type="dxa"/>
            <w:vAlign w:val="center"/>
            <w:hideMark/>
            <w:tcPrChange w:id="6005" w:author="Brian Bohman" w:date="2021-10-27T05:58:00Z">
              <w:tcPr>
                <w:tcW w:w="360" w:type="dxa"/>
                <w:vAlign w:val="center"/>
                <w:hideMark/>
              </w:tcPr>
            </w:tcPrChange>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Change w:id="6006" w:author="Brian Bohman" w:date="2021-10-27T05:58:00Z">
              <w:tcPr>
                <w:tcW w:w="864" w:type="dxa"/>
                <w:vAlign w:val="center"/>
                <w:hideMark/>
              </w:tcPr>
            </w:tcPrChange>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07" w:author="Brian Bohman" w:date="2021-10-27T05:58:00Z">
              <w:tcPr>
                <w:tcW w:w="1152" w:type="dxa"/>
                <w:vAlign w:val="center"/>
                <w:hideMark/>
              </w:tcPr>
            </w:tcPrChange>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08" w:author="Brian Bohman" w:date="2021-10-27T05:58:00Z">
              <w:tcPr>
                <w:tcW w:w="504" w:type="dxa"/>
                <w:vAlign w:val="center"/>
                <w:hideMark/>
              </w:tcPr>
            </w:tcPrChange>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09" w:author="Brian Bohman" w:date="2021-10-27T05:58:00Z">
              <w:tcPr>
                <w:tcW w:w="1008" w:type="dxa"/>
                <w:vAlign w:val="center"/>
                <w:hideMark/>
              </w:tcPr>
            </w:tcPrChange>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10" w:author="Brian Bohman" w:date="2021-10-27T05:58:00Z">
              <w:tcPr>
                <w:tcW w:w="1008" w:type="dxa"/>
                <w:vAlign w:val="center"/>
                <w:hideMark/>
              </w:tcPr>
            </w:tcPrChange>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11" w:author="Brian Bohman" w:date="2021-10-27T05:58:00Z">
              <w:tcPr>
                <w:tcW w:w="720" w:type="dxa"/>
                <w:vAlign w:val="center"/>
                <w:hideMark/>
              </w:tcPr>
            </w:tcPrChange>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12" w:author="Brian Bohman" w:date="2021-10-27T05:58:00Z">
              <w:tcPr>
                <w:tcW w:w="1008" w:type="dxa"/>
                <w:vAlign w:val="center"/>
                <w:hideMark/>
              </w:tcPr>
            </w:tcPrChange>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013" w:author="Brian Bohman" w:date="2021-10-27T05:58:00Z">
              <w:tcPr>
                <w:tcW w:w="1152" w:type="dxa"/>
                <w:vAlign w:val="center"/>
                <w:hideMark/>
              </w:tcPr>
            </w:tcPrChange>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440" w:type="dxa"/>
            <w:vAlign w:val="center"/>
            <w:hideMark/>
            <w:tcPrChange w:id="6014" w:author="Brian Bohman" w:date="2021-10-27T05:58:00Z">
              <w:tcPr>
                <w:tcW w:w="1008" w:type="dxa"/>
                <w:vAlign w:val="center"/>
                <w:hideMark/>
              </w:tcPr>
            </w:tcPrChange>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401976CB" w14:textId="77777777" w:rsidTr="00E419CD">
        <w:trPr>
          <w:trHeight w:val="165"/>
          <w:trPrChange w:id="6015" w:author="Brian Bohman" w:date="2021-10-27T05:58:00Z">
            <w:trPr>
              <w:trHeight w:val="165"/>
            </w:trPr>
          </w:trPrChange>
        </w:trPr>
        <w:tc>
          <w:tcPr>
            <w:tcW w:w="360" w:type="dxa"/>
            <w:vAlign w:val="center"/>
            <w:hideMark/>
            <w:tcPrChange w:id="6016" w:author="Brian Bohman" w:date="2021-10-27T05:58:00Z">
              <w:tcPr>
                <w:tcW w:w="360" w:type="dxa"/>
                <w:vAlign w:val="center"/>
                <w:hideMark/>
              </w:tcPr>
            </w:tcPrChange>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Change w:id="6017" w:author="Brian Bohman" w:date="2021-10-27T05:58:00Z">
              <w:tcPr>
                <w:tcW w:w="864" w:type="dxa"/>
                <w:vAlign w:val="center"/>
                <w:hideMark/>
              </w:tcPr>
            </w:tcPrChange>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18" w:author="Brian Bohman" w:date="2021-10-27T05:58:00Z">
              <w:tcPr>
                <w:tcW w:w="1152" w:type="dxa"/>
                <w:vAlign w:val="center"/>
                <w:hideMark/>
              </w:tcPr>
            </w:tcPrChange>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19" w:author="Brian Bohman" w:date="2021-10-27T05:58:00Z">
              <w:tcPr>
                <w:tcW w:w="504" w:type="dxa"/>
                <w:vAlign w:val="center"/>
                <w:hideMark/>
              </w:tcPr>
            </w:tcPrChange>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20" w:author="Brian Bohman" w:date="2021-10-27T05:58:00Z">
              <w:tcPr>
                <w:tcW w:w="1008" w:type="dxa"/>
                <w:vAlign w:val="center"/>
                <w:hideMark/>
              </w:tcPr>
            </w:tcPrChange>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21" w:author="Brian Bohman" w:date="2021-10-27T05:58:00Z">
              <w:tcPr>
                <w:tcW w:w="1008" w:type="dxa"/>
                <w:vAlign w:val="center"/>
                <w:hideMark/>
              </w:tcPr>
            </w:tcPrChange>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22" w:author="Brian Bohman" w:date="2021-10-27T05:58:00Z">
              <w:tcPr>
                <w:tcW w:w="720" w:type="dxa"/>
                <w:vAlign w:val="center"/>
                <w:hideMark/>
              </w:tcPr>
            </w:tcPrChange>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23" w:author="Brian Bohman" w:date="2021-10-27T05:58:00Z">
              <w:tcPr>
                <w:tcW w:w="1008" w:type="dxa"/>
                <w:vAlign w:val="center"/>
                <w:hideMark/>
              </w:tcPr>
            </w:tcPrChange>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024" w:author="Brian Bohman" w:date="2021-10-27T05:58:00Z">
              <w:tcPr>
                <w:tcW w:w="1152" w:type="dxa"/>
                <w:vAlign w:val="center"/>
                <w:hideMark/>
              </w:tcPr>
            </w:tcPrChange>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6025" w:author="Brian Bohman" w:date="2021-10-27T05:58:00Z">
              <w:tcPr>
                <w:tcW w:w="1008" w:type="dxa"/>
                <w:vAlign w:val="center"/>
                <w:hideMark/>
              </w:tcPr>
            </w:tcPrChange>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70429731" w14:textId="77777777" w:rsidTr="00E419CD">
        <w:trPr>
          <w:trHeight w:val="165"/>
          <w:trPrChange w:id="6026" w:author="Brian Bohman" w:date="2021-10-27T05:58:00Z">
            <w:trPr>
              <w:trHeight w:val="165"/>
            </w:trPr>
          </w:trPrChange>
        </w:trPr>
        <w:tc>
          <w:tcPr>
            <w:tcW w:w="360" w:type="dxa"/>
            <w:vAlign w:val="center"/>
            <w:hideMark/>
            <w:tcPrChange w:id="6027" w:author="Brian Bohman" w:date="2021-10-27T05:58:00Z">
              <w:tcPr>
                <w:tcW w:w="360" w:type="dxa"/>
                <w:vAlign w:val="center"/>
                <w:hideMark/>
              </w:tcPr>
            </w:tcPrChange>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Change w:id="6028" w:author="Brian Bohman" w:date="2021-10-27T05:58:00Z">
              <w:tcPr>
                <w:tcW w:w="864" w:type="dxa"/>
                <w:vAlign w:val="center"/>
                <w:hideMark/>
              </w:tcPr>
            </w:tcPrChange>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29" w:author="Brian Bohman" w:date="2021-10-27T05:58:00Z">
              <w:tcPr>
                <w:tcW w:w="1152" w:type="dxa"/>
                <w:vAlign w:val="center"/>
                <w:hideMark/>
              </w:tcPr>
            </w:tcPrChange>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30" w:author="Brian Bohman" w:date="2021-10-27T05:58:00Z">
              <w:tcPr>
                <w:tcW w:w="504" w:type="dxa"/>
                <w:vAlign w:val="center"/>
                <w:hideMark/>
              </w:tcPr>
            </w:tcPrChange>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Change w:id="6031" w:author="Brian Bohman" w:date="2021-10-27T05:58:00Z">
              <w:tcPr>
                <w:tcW w:w="1008" w:type="dxa"/>
                <w:vAlign w:val="center"/>
                <w:hideMark/>
              </w:tcPr>
            </w:tcPrChange>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Change w:id="6032" w:author="Brian Bohman" w:date="2021-10-27T05:58:00Z">
              <w:tcPr>
                <w:tcW w:w="1008" w:type="dxa"/>
                <w:vAlign w:val="center"/>
                <w:hideMark/>
              </w:tcPr>
            </w:tcPrChange>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33" w:author="Brian Bohman" w:date="2021-10-27T05:58:00Z">
              <w:tcPr>
                <w:tcW w:w="720" w:type="dxa"/>
                <w:vAlign w:val="center"/>
                <w:hideMark/>
              </w:tcPr>
            </w:tcPrChange>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34" w:author="Brian Bohman" w:date="2021-10-27T05:58:00Z">
              <w:tcPr>
                <w:tcW w:w="1008" w:type="dxa"/>
                <w:vAlign w:val="center"/>
                <w:hideMark/>
              </w:tcPr>
            </w:tcPrChange>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035" w:author="Brian Bohman" w:date="2021-10-27T05:58:00Z">
              <w:tcPr>
                <w:tcW w:w="1152" w:type="dxa"/>
                <w:vAlign w:val="center"/>
                <w:hideMark/>
              </w:tcPr>
            </w:tcPrChange>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440" w:type="dxa"/>
            <w:vAlign w:val="center"/>
            <w:hideMark/>
            <w:tcPrChange w:id="6036" w:author="Brian Bohman" w:date="2021-10-27T05:58:00Z">
              <w:tcPr>
                <w:tcW w:w="1008" w:type="dxa"/>
                <w:vAlign w:val="center"/>
                <w:hideMark/>
              </w:tcPr>
            </w:tcPrChange>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65D3BFB2" w14:textId="77777777" w:rsidTr="00E419CD">
        <w:trPr>
          <w:trHeight w:val="165"/>
          <w:trPrChange w:id="6037" w:author="Brian Bohman" w:date="2021-10-27T05:58:00Z">
            <w:trPr>
              <w:trHeight w:val="165"/>
            </w:trPr>
          </w:trPrChange>
        </w:trPr>
        <w:tc>
          <w:tcPr>
            <w:tcW w:w="360" w:type="dxa"/>
            <w:vAlign w:val="center"/>
            <w:hideMark/>
            <w:tcPrChange w:id="6038" w:author="Brian Bohman" w:date="2021-10-27T05:58:00Z">
              <w:tcPr>
                <w:tcW w:w="360" w:type="dxa"/>
                <w:vAlign w:val="center"/>
                <w:hideMark/>
              </w:tcPr>
            </w:tcPrChange>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Change w:id="6039" w:author="Brian Bohman" w:date="2021-10-27T05:58:00Z">
              <w:tcPr>
                <w:tcW w:w="864" w:type="dxa"/>
                <w:vAlign w:val="center"/>
                <w:hideMark/>
              </w:tcPr>
            </w:tcPrChange>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40" w:author="Brian Bohman" w:date="2021-10-27T05:58:00Z">
              <w:tcPr>
                <w:tcW w:w="1152" w:type="dxa"/>
                <w:vAlign w:val="center"/>
                <w:hideMark/>
              </w:tcPr>
            </w:tcPrChange>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41" w:author="Brian Bohman" w:date="2021-10-27T05:58:00Z">
              <w:tcPr>
                <w:tcW w:w="504" w:type="dxa"/>
                <w:vAlign w:val="center"/>
                <w:hideMark/>
              </w:tcPr>
            </w:tcPrChange>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42" w:author="Brian Bohman" w:date="2021-10-27T05:58:00Z">
              <w:tcPr>
                <w:tcW w:w="1008" w:type="dxa"/>
                <w:vAlign w:val="center"/>
                <w:hideMark/>
              </w:tcPr>
            </w:tcPrChange>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43" w:author="Brian Bohman" w:date="2021-10-27T05:58:00Z">
              <w:tcPr>
                <w:tcW w:w="1008" w:type="dxa"/>
                <w:vAlign w:val="center"/>
                <w:hideMark/>
              </w:tcPr>
            </w:tcPrChange>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44" w:author="Brian Bohman" w:date="2021-10-27T05:58:00Z">
              <w:tcPr>
                <w:tcW w:w="720" w:type="dxa"/>
                <w:vAlign w:val="center"/>
                <w:hideMark/>
              </w:tcPr>
            </w:tcPrChange>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45" w:author="Brian Bohman" w:date="2021-10-27T05:58:00Z">
              <w:tcPr>
                <w:tcW w:w="1008" w:type="dxa"/>
                <w:vAlign w:val="center"/>
                <w:hideMark/>
              </w:tcPr>
            </w:tcPrChange>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046" w:author="Brian Bohman" w:date="2021-10-27T05:58:00Z">
              <w:tcPr>
                <w:tcW w:w="1152" w:type="dxa"/>
                <w:vAlign w:val="center"/>
                <w:hideMark/>
              </w:tcPr>
            </w:tcPrChange>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440" w:type="dxa"/>
            <w:vAlign w:val="center"/>
            <w:hideMark/>
            <w:tcPrChange w:id="6047" w:author="Brian Bohman" w:date="2021-10-27T05:58:00Z">
              <w:tcPr>
                <w:tcW w:w="1008" w:type="dxa"/>
                <w:vAlign w:val="center"/>
                <w:hideMark/>
              </w:tcPr>
            </w:tcPrChange>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2B0C927" w14:textId="77777777" w:rsidTr="00E419CD">
        <w:trPr>
          <w:trHeight w:val="165"/>
          <w:trPrChange w:id="6048" w:author="Brian Bohman" w:date="2021-10-27T05:58:00Z">
            <w:trPr>
              <w:trHeight w:val="165"/>
            </w:trPr>
          </w:trPrChange>
        </w:trPr>
        <w:tc>
          <w:tcPr>
            <w:tcW w:w="360" w:type="dxa"/>
            <w:vAlign w:val="center"/>
            <w:hideMark/>
            <w:tcPrChange w:id="6049" w:author="Brian Bohman" w:date="2021-10-27T05:58:00Z">
              <w:tcPr>
                <w:tcW w:w="360" w:type="dxa"/>
                <w:vAlign w:val="center"/>
                <w:hideMark/>
              </w:tcPr>
            </w:tcPrChange>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Change w:id="6050" w:author="Brian Bohman" w:date="2021-10-27T05:58:00Z">
              <w:tcPr>
                <w:tcW w:w="864" w:type="dxa"/>
                <w:vAlign w:val="center"/>
                <w:hideMark/>
              </w:tcPr>
            </w:tcPrChange>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51" w:author="Brian Bohman" w:date="2021-10-27T05:58:00Z">
              <w:tcPr>
                <w:tcW w:w="1152" w:type="dxa"/>
                <w:vAlign w:val="center"/>
                <w:hideMark/>
              </w:tcPr>
            </w:tcPrChange>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52" w:author="Brian Bohman" w:date="2021-10-27T05:58:00Z">
              <w:tcPr>
                <w:tcW w:w="504" w:type="dxa"/>
                <w:vAlign w:val="center"/>
                <w:hideMark/>
              </w:tcPr>
            </w:tcPrChange>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53" w:author="Brian Bohman" w:date="2021-10-27T05:58:00Z">
              <w:tcPr>
                <w:tcW w:w="1008" w:type="dxa"/>
                <w:vAlign w:val="center"/>
                <w:hideMark/>
              </w:tcPr>
            </w:tcPrChange>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54" w:author="Brian Bohman" w:date="2021-10-27T05:58:00Z">
              <w:tcPr>
                <w:tcW w:w="1008" w:type="dxa"/>
                <w:vAlign w:val="center"/>
                <w:hideMark/>
              </w:tcPr>
            </w:tcPrChange>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55" w:author="Brian Bohman" w:date="2021-10-27T05:58:00Z">
              <w:tcPr>
                <w:tcW w:w="720" w:type="dxa"/>
                <w:vAlign w:val="center"/>
                <w:hideMark/>
              </w:tcPr>
            </w:tcPrChange>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56" w:author="Brian Bohman" w:date="2021-10-27T05:58:00Z">
              <w:tcPr>
                <w:tcW w:w="1008" w:type="dxa"/>
                <w:vAlign w:val="center"/>
                <w:hideMark/>
              </w:tcPr>
            </w:tcPrChange>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57" w:author="Brian Bohman" w:date="2021-10-27T05:58:00Z">
              <w:tcPr>
                <w:tcW w:w="1152" w:type="dxa"/>
                <w:vAlign w:val="center"/>
                <w:hideMark/>
              </w:tcPr>
            </w:tcPrChange>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440" w:type="dxa"/>
            <w:vAlign w:val="center"/>
            <w:hideMark/>
            <w:tcPrChange w:id="6058" w:author="Brian Bohman" w:date="2021-10-27T05:58:00Z">
              <w:tcPr>
                <w:tcW w:w="1008" w:type="dxa"/>
                <w:vAlign w:val="center"/>
                <w:hideMark/>
              </w:tcPr>
            </w:tcPrChange>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1EC46946" w14:textId="77777777" w:rsidTr="00E419CD">
        <w:trPr>
          <w:trHeight w:val="165"/>
          <w:trPrChange w:id="6059" w:author="Brian Bohman" w:date="2021-10-27T05:58:00Z">
            <w:trPr>
              <w:trHeight w:val="165"/>
            </w:trPr>
          </w:trPrChange>
        </w:trPr>
        <w:tc>
          <w:tcPr>
            <w:tcW w:w="360" w:type="dxa"/>
            <w:vAlign w:val="center"/>
            <w:hideMark/>
            <w:tcPrChange w:id="6060" w:author="Brian Bohman" w:date="2021-10-27T05:58:00Z">
              <w:tcPr>
                <w:tcW w:w="360" w:type="dxa"/>
                <w:vAlign w:val="center"/>
                <w:hideMark/>
              </w:tcPr>
            </w:tcPrChange>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Change w:id="6061" w:author="Brian Bohman" w:date="2021-10-27T05:58:00Z">
              <w:tcPr>
                <w:tcW w:w="864" w:type="dxa"/>
                <w:vAlign w:val="center"/>
                <w:hideMark/>
              </w:tcPr>
            </w:tcPrChange>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62" w:author="Brian Bohman" w:date="2021-10-27T05:58:00Z">
              <w:tcPr>
                <w:tcW w:w="1152" w:type="dxa"/>
                <w:vAlign w:val="center"/>
                <w:hideMark/>
              </w:tcPr>
            </w:tcPrChange>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63" w:author="Brian Bohman" w:date="2021-10-27T05:58:00Z">
              <w:tcPr>
                <w:tcW w:w="504" w:type="dxa"/>
                <w:vAlign w:val="center"/>
                <w:hideMark/>
              </w:tcPr>
            </w:tcPrChange>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64" w:author="Brian Bohman" w:date="2021-10-27T05:58:00Z">
              <w:tcPr>
                <w:tcW w:w="1008" w:type="dxa"/>
                <w:vAlign w:val="center"/>
                <w:hideMark/>
              </w:tcPr>
            </w:tcPrChange>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65" w:author="Brian Bohman" w:date="2021-10-27T05:58:00Z">
              <w:tcPr>
                <w:tcW w:w="1008" w:type="dxa"/>
                <w:vAlign w:val="center"/>
                <w:hideMark/>
              </w:tcPr>
            </w:tcPrChange>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66" w:author="Brian Bohman" w:date="2021-10-27T05:58:00Z">
              <w:tcPr>
                <w:tcW w:w="720" w:type="dxa"/>
                <w:vAlign w:val="center"/>
                <w:hideMark/>
              </w:tcPr>
            </w:tcPrChange>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67" w:author="Brian Bohman" w:date="2021-10-27T05:58:00Z">
              <w:tcPr>
                <w:tcW w:w="1008" w:type="dxa"/>
                <w:vAlign w:val="center"/>
                <w:hideMark/>
              </w:tcPr>
            </w:tcPrChange>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68" w:author="Brian Bohman" w:date="2021-10-27T05:58:00Z">
              <w:tcPr>
                <w:tcW w:w="1152" w:type="dxa"/>
                <w:vAlign w:val="center"/>
                <w:hideMark/>
              </w:tcPr>
            </w:tcPrChange>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6069" w:author="Brian Bohman" w:date="2021-10-27T05:58:00Z">
              <w:tcPr>
                <w:tcW w:w="1008" w:type="dxa"/>
                <w:vAlign w:val="center"/>
                <w:hideMark/>
              </w:tcPr>
            </w:tcPrChange>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5DF4F83" w14:textId="77777777" w:rsidTr="00E419CD">
        <w:trPr>
          <w:trHeight w:val="165"/>
          <w:trPrChange w:id="6070" w:author="Brian Bohman" w:date="2021-10-27T05:58:00Z">
            <w:trPr>
              <w:trHeight w:val="165"/>
            </w:trPr>
          </w:trPrChange>
        </w:trPr>
        <w:tc>
          <w:tcPr>
            <w:tcW w:w="360" w:type="dxa"/>
            <w:vAlign w:val="center"/>
            <w:hideMark/>
            <w:tcPrChange w:id="6071" w:author="Brian Bohman" w:date="2021-10-27T05:58:00Z">
              <w:tcPr>
                <w:tcW w:w="360" w:type="dxa"/>
                <w:vAlign w:val="center"/>
                <w:hideMark/>
              </w:tcPr>
            </w:tcPrChange>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Change w:id="6072" w:author="Brian Bohman" w:date="2021-10-27T05:58:00Z">
              <w:tcPr>
                <w:tcW w:w="864" w:type="dxa"/>
                <w:vAlign w:val="center"/>
                <w:hideMark/>
              </w:tcPr>
            </w:tcPrChange>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73" w:author="Brian Bohman" w:date="2021-10-27T05:58:00Z">
              <w:tcPr>
                <w:tcW w:w="1152" w:type="dxa"/>
                <w:vAlign w:val="center"/>
                <w:hideMark/>
              </w:tcPr>
            </w:tcPrChange>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74" w:author="Brian Bohman" w:date="2021-10-27T05:58:00Z">
              <w:tcPr>
                <w:tcW w:w="504" w:type="dxa"/>
                <w:vAlign w:val="center"/>
                <w:hideMark/>
              </w:tcPr>
            </w:tcPrChange>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75" w:author="Brian Bohman" w:date="2021-10-27T05:58:00Z">
              <w:tcPr>
                <w:tcW w:w="1008" w:type="dxa"/>
                <w:vAlign w:val="center"/>
                <w:hideMark/>
              </w:tcPr>
            </w:tcPrChange>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76" w:author="Brian Bohman" w:date="2021-10-27T05:58:00Z">
              <w:tcPr>
                <w:tcW w:w="1008" w:type="dxa"/>
                <w:vAlign w:val="center"/>
                <w:hideMark/>
              </w:tcPr>
            </w:tcPrChange>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77" w:author="Brian Bohman" w:date="2021-10-27T05:58:00Z">
              <w:tcPr>
                <w:tcW w:w="720" w:type="dxa"/>
                <w:vAlign w:val="center"/>
                <w:hideMark/>
              </w:tcPr>
            </w:tcPrChange>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78" w:author="Brian Bohman" w:date="2021-10-27T05:58:00Z">
              <w:tcPr>
                <w:tcW w:w="1008" w:type="dxa"/>
                <w:vAlign w:val="center"/>
                <w:hideMark/>
              </w:tcPr>
            </w:tcPrChange>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79" w:author="Brian Bohman" w:date="2021-10-27T05:58:00Z">
              <w:tcPr>
                <w:tcW w:w="1152" w:type="dxa"/>
                <w:vAlign w:val="center"/>
                <w:hideMark/>
              </w:tcPr>
            </w:tcPrChange>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080" w:author="Brian Bohman" w:date="2021-10-27T05:58:00Z">
              <w:tcPr>
                <w:tcW w:w="1008" w:type="dxa"/>
                <w:vAlign w:val="center"/>
                <w:hideMark/>
              </w:tcPr>
            </w:tcPrChange>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19CD" w:rsidRPr="009B3DCC" w14:paraId="4F4221E8" w14:textId="77777777" w:rsidTr="00E419CD">
        <w:trPr>
          <w:trHeight w:val="165"/>
          <w:trPrChange w:id="6081" w:author="Brian Bohman" w:date="2021-10-27T05:58:00Z">
            <w:trPr>
              <w:trHeight w:val="165"/>
            </w:trPr>
          </w:trPrChange>
        </w:trPr>
        <w:tc>
          <w:tcPr>
            <w:tcW w:w="360" w:type="dxa"/>
            <w:vAlign w:val="center"/>
            <w:hideMark/>
            <w:tcPrChange w:id="6082" w:author="Brian Bohman" w:date="2021-10-27T05:58:00Z">
              <w:tcPr>
                <w:tcW w:w="360" w:type="dxa"/>
                <w:vAlign w:val="center"/>
                <w:hideMark/>
              </w:tcPr>
            </w:tcPrChange>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Change w:id="6083" w:author="Brian Bohman" w:date="2021-10-27T05:58:00Z">
              <w:tcPr>
                <w:tcW w:w="864" w:type="dxa"/>
                <w:vAlign w:val="center"/>
                <w:hideMark/>
              </w:tcPr>
            </w:tcPrChange>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84" w:author="Brian Bohman" w:date="2021-10-27T05:58:00Z">
              <w:tcPr>
                <w:tcW w:w="1152" w:type="dxa"/>
                <w:vAlign w:val="center"/>
                <w:hideMark/>
              </w:tcPr>
            </w:tcPrChange>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85" w:author="Brian Bohman" w:date="2021-10-27T05:58:00Z">
              <w:tcPr>
                <w:tcW w:w="504" w:type="dxa"/>
                <w:vAlign w:val="center"/>
                <w:hideMark/>
              </w:tcPr>
            </w:tcPrChange>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86" w:author="Brian Bohman" w:date="2021-10-27T05:58:00Z">
              <w:tcPr>
                <w:tcW w:w="1008" w:type="dxa"/>
                <w:vAlign w:val="center"/>
                <w:hideMark/>
              </w:tcPr>
            </w:tcPrChange>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87" w:author="Brian Bohman" w:date="2021-10-27T05:58:00Z">
              <w:tcPr>
                <w:tcW w:w="1008" w:type="dxa"/>
                <w:vAlign w:val="center"/>
                <w:hideMark/>
              </w:tcPr>
            </w:tcPrChange>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88" w:author="Brian Bohman" w:date="2021-10-27T05:58:00Z">
              <w:tcPr>
                <w:tcW w:w="720" w:type="dxa"/>
                <w:vAlign w:val="center"/>
                <w:hideMark/>
              </w:tcPr>
            </w:tcPrChange>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089" w:author="Brian Bohman" w:date="2021-10-27T05:58:00Z">
              <w:tcPr>
                <w:tcW w:w="1008" w:type="dxa"/>
                <w:vAlign w:val="center"/>
                <w:hideMark/>
              </w:tcPr>
            </w:tcPrChange>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090" w:author="Brian Bohman" w:date="2021-10-27T05:58:00Z">
              <w:tcPr>
                <w:tcW w:w="1152" w:type="dxa"/>
                <w:vAlign w:val="center"/>
                <w:hideMark/>
              </w:tcPr>
            </w:tcPrChange>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440" w:type="dxa"/>
            <w:vAlign w:val="center"/>
            <w:hideMark/>
            <w:tcPrChange w:id="6091" w:author="Brian Bohman" w:date="2021-10-27T05:58:00Z">
              <w:tcPr>
                <w:tcW w:w="1008" w:type="dxa"/>
                <w:vAlign w:val="center"/>
                <w:hideMark/>
              </w:tcPr>
            </w:tcPrChange>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19CD" w:rsidRPr="009B3DCC" w14:paraId="30C69D8A" w14:textId="77777777" w:rsidTr="00E419CD">
        <w:trPr>
          <w:trHeight w:val="165"/>
          <w:trPrChange w:id="6092" w:author="Brian Bohman" w:date="2021-10-27T05:58:00Z">
            <w:trPr>
              <w:trHeight w:val="165"/>
            </w:trPr>
          </w:trPrChange>
        </w:trPr>
        <w:tc>
          <w:tcPr>
            <w:tcW w:w="360" w:type="dxa"/>
            <w:vAlign w:val="center"/>
            <w:hideMark/>
            <w:tcPrChange w:id="6093" w:author="Brian Bohman" w:date="2021-10-27T05:58:00Z">
              <w:tcPr>
                <w:tcW w:w="360" w:type="dxa"/>
                <w:vAlign w:val="center"/>
                <w:hideMark/>
              </w:tcPr>
            </w:tcPrChange>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Change w:id="6094" w:author="Brian Bohman" w:date="2021-10-27T05:58:00Z">
              <w:tcPr>
                <w:tcW w:w="864" w:type="dxa"/>
                <w:vAlign w:val="center"/>
                <w:hideMark/>
              </w:tcPr>
            </w:tcPrChange>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095" w:author="Brian Bohman" w:date="2021-10-27T05:58:00Z">
              <w:tcPr>
                <w:tcW w:w="1152" w:type="dxa"/>
                <w:vAlign w:val="center"/>
                <w:hideMark/>
              </w:tcPr>
            </w:tcPrChange>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096" w:author="Brian Bohman" w:date="2021-10-27T05:58:00Z">
              <w:tcPr>
                <w:tcW w:w="504" w:type="dxa"/>
                <w:vAlign w:val="center"/>
                <w:hideMark/>
              </w:tcPr>
            </w:tcPrChange>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097" w:author="Brian Bohman" w:date="2021-10-27T05:58:00Z">
              <w:tcPr>
                <w:tcW w:w="1008" w:type="dxa"/>
                <w:vAlign w:val="center"/>
                <w:hideMark/>
              </w:tcPr>
            </w:tcPrChange>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098" w:author="Brian Bohman" w:date="2021-10-27T05:58:00Z">
              <w:tcPr>
                <w:tcW w:w="1008" w:type="dxa"/>
                <w:vAlign w:val="center"/>
                <w:hideMark/>
              </w:tcPr>
            </w:tcPrChange>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099" w:author="Brian Bohman" w:date="2021-10-27T05:58:00Z">
              <w:tcPr>
                <w:tcW w:w="720" w:type="dxa"/>
                <w:vAlign w:val="center"/>
                <w:hideMark/>
              </w:tcPr>
            </w:tcPrChange>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00" w:author="Brian Bohman" w:date="2021-10-27T05:58:00Z">
              <w:tcPr>
                <w:tcW w:w="1008" w:type="dxa"/>
                <w:vAlign w:val="center"/>
                <w:hideMark/>
              </w:tcPr>
            </w:tcPrChange>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01" w:author="Brian Bohman" w:date="2021-10-27T05:58:00Z">
              <w:tcPr>
                <w:tcW w:w="1152" w:type="dxa"/>
                <w:vAlign w:val="center"/>
                <w:hideMark/>
              </w:tcPr>
            </w:tcPrChange>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102" w:author="Brian Bohman" w:date="2021-10-27T05:58:00Z">
              <w:tcPr>
                <w:tcW w:w="1008" w:type="dxa"/>
                <w:vAlign w:val="center"/>
                <w:hideMark/>
              </w:tcPr>
            </w:tcPrChange>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19CD" w:rsidRPr="009B3DCC" w14:paraId="7FF646B2" w14:textId="77777777" w:rsidTr="00E419CD">
        <w:trPr>
          <w:trHeight w:val="165"/>
          <w:trPrChange w:id="6103" w:author="Brian Bohman" w:date="2021-10-27T05:58:00Z">
            <w:trPr>
              <w:trHeight w:val="165"/>
            </w:trPr>
          </w:trPrChange>
        </w:trPr>
        <w:tc>
          <w:tcPr>
            <w:tcW w:w="360" w:type="dxa"/>
            <w:vAlign w:val="center"/>
            <w:hideMark/>
            <w:tcPrChange w:id="6104" w:author="Brian Bohman" w:date="2021-10-27T05:58:00Z">
              <w:tcPr>
                <w:tcW w:w="360" w:type="dxa"/>
                <w:vAlign w:val="center"/>
                <w:hideMark/>
              </w:tcPr>
            </w:tcPrChange>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Change w:id="6105" w:author="Brian Bohman" w:date="2021-10-27T05:58:00Z">
              <w:tcPr>
                <w:tcW w:w="864" w:type="dxa"/>
                <w:vAlign w:val="center"/>
                <w:hideMark/>
              </w:tcPr>
            </w:tcPrChange>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06" w:author="Brian Bohman" w:date="2021-10-27T05:58:00Z">
              <w:tcPr>
                <w:tcW w:w="1152" w:type="dxa"/>
                <w:vAlign w:val="center"/>
                <w:hideMark/>
              </w:tcPr>
            </w:tcPrChange>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07" w:author="Brian Bohman" w:date="2021-10-27T05:58:00Z">
              <w:tcPr>
                <w:tcW w:w="504" w:type="dxa"/>
                <w:vAlign w:val="center"/>
                <w:hideMark/>
              </w:tcPr>
            </w:tcPrChange>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08" w:author="Brian Bohman" w:date="2021-10-27T05:58:00Z">
              <w:tcPr>
                <w:tcW w:w="1008" w:type="dxa"/>
                <w:vAlign w:val="center"/>
                <w:hideMark/>
              </w:tcPr>
            </w:tcPrChange>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09" w:author="Brian Bohman" w:date="2021-10-27T05:58:00Z">
              <w:tcPr>
                <w:tcW w:w="1008" w:type="dxa"/>
                <w:vAlign w:val="center"/>
                <w:hideMark/>
              </w:tcPr>
            </w:tcPrChange>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10" w:author="Brian Bohman" w:date="2021-10-27T05:58:00Z">
              <w:tcPr>
                <w:tcW w:w="720" w:type="dxa"/>
                <w:vAlign w:val="center"/>
                <w:hideMark/>
              </w:tcPr>
            </w:tcPrChange>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11" w:author="Brian Bohman" w:date="2021-10-27T05:58:00Z">
              <w:tcPr>
                <w:tcW w:w="1008" w:type="dxa"/>
                <w:vAlign w:val="center"/>
                <w:hideMark/>
              </w:tcPr>
            </w:tcPrChange>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12" w:author="Brian Bohman" w:date="2021-10-27T05:58:00Z">
              <w:tcPr>
                <w:tcW w:w="1152" w:type="dxa"/>
                <w:vAlign w:val="center"/>
                <w:hideMark/>
              </w:tcPr>
            </w:tcPrChange>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440" w:type="dxa"/>
            <w:vAlign w:val="center"/>
            <w:hideMark/>
            <w:tcPrChange w:id="6113" w:author="Brian Bohman" w:date="2021-10-27T05:58:00Z">
              <w:tcPr>
                <w:tcW w:w="1008" w:type="dxa"/>
                <w:vAlign w:val="center"/>
                <w:hideMark/>
              </w:tcPr>
            </w:tcPrChange>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19CD" w:rsidRPr="009B3DCC" w14:paraId="595D4F10" w14:textId="77777777" w:rsidTr="00E419CD">
        <w:trPr>
          <w:trHeight w:val="165"/>
          <w:trPrChange w:id="6114" w:author="Brian Bohman" w:date="2021-10-27T05:58:00Z">
            <w:trPr>
              <w:trHeight w:val="165"/>
            </w:trPr>
          </w:trPrChange>
        </w:trPr>
        <w:tc>
          <w:tcPr>
            <w:tcW w:w="360" w:type="dxa"/>
            <w:vAlign w:val="center"/>
            <w:hideMark/>
            <w:tcPrChange w:id="6115" w:author="Brian Bohman" w:date="2021-10-27T05:58:00Z">
              <w:tcPr>
                <w:tcW w:w="360" w:type="dxa"/>
                <w:vAlign w:val="center"/>
                <w:hideMark/>
              </w:tcPr>
            </w:tcPrChange>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Change w:id="6116" w:author="Brian Bohman" w:date="2021-10-27T05:58:00Z">
              <w:tcPr>
                <w:tcW w:w="864" w:type="dxa"/>
                <w:vAlign w:val="center"/>
                <w:hideMark/>
              </w:tcPr>
            </w:tcPrChange>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17" w:author="Brian Bohman" w:date="2021-10-27T05:58:00Z">
              <w:tcPr>
                <w:tcW w:w="1152" w:type="dxa"/>
                <w:vAlign w:val="center"/>
                <w:hideMark/>
              </w:tcPr>
            </w:tcPrChange>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18" w:author="Brian Bohman" w:date="2021-10-27T05:58:00Z">
              <w:tcPr>
                <w:tcW w:w="504" w:type="dxa"/>
                <w:vAlign w:val="center"/>
                <w:hideMark/>
              </w:tcPr>
            </w:tcPrChange>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19" w:author="Brian Bohman" w:date="2021-10-27T05:58:00Z">
              <w:tcPr>
                <w:tcW w:w="1008" w:type="dxa"/>
                <w:vAlign w:val="center"/>
                <w:hideMark/>
              </w:tcPr>
            </w:tcPrChange>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20" w:author="Brian Bohman" w:date="2021-10-27T05:58:00Z">
              <w:tcPr>
                <w:tcW w:w="1008" w:type="dxa"/>
                <w:vAlign w:val="center"/>
                <w:hideMark/>
              </w:tcPr>
            </w:tcPrChange>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21" w:author="Brian Bohman" w:date="2021-10-27T05:58:00Z">
              <w:tcPr>
                <w:tcW w:w="720" w:type="dxa"/>
                <w:vAlign w:val="center"/>
                <w:hideMark/>
              </w:tcPr>
            </w:tcPrChange>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22" w:author="Brian Bohman" w:date="2021-10-27T05:58:00Z">
              <w:tcPr>
                <w:tcW w:w="1008" w:type="dxa"/>
                <w:vAlign w:val="center"/>
                <w:hideMark/>
              </w:tcPr>
            </w:tcPrChange>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123" w:author="Brian Bohman" w:date="2021-10-27T05:58:00Z">
              <w:tcPr>
                <w:tcW w:w="1152" w:type="dxa"/>
                <w:vAlign w:val="center"/>
                <w:hideMark/>
              </w:tcPr>
            </w:tcPrChange>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440" w:type="dxa"/>
            <w:vAlign w:val="center"/>
            <w:hideMark/>
            <w:tcPrChange w:id="6124" w:author="Brian Bohman" w:date="2021-10-27T05:58:00Z">
              <w:tcPr>
                <w:tcW w:w="1008" w:type="dxa"/>
                <w:vAlign w:val="center"/>
                <w:hideMark/>
              </w:tcPr>
            </w:tcPrChange>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060BEB14" w14:textId="77777777" w:rsidTr="00E419CD">
        <w:trPr>
          <w:trHeight w:val="180"/>
          <w:trPrChange w:id="6125" w:author="Brian Bohman" w:date="2021-10-27T05:58:00Z">
            <w:trPr>
              <w:trHeight w:val="180"/>
            </w:trPr>
          </w:trPrChange>
        </w:trPr>
        <w:tc>
          <w:tcPr>
            <w:tcW w:w="360" w:type="dxa"/>
            <w:vAlign w:val="center"/>
            <w:hideMark/>
            <w:tcPrChange w:id="6126" w:author="Brian Bohman" w:date="2021-10-27T05:58:00Z">
              <w:tcPr>
                <w:tcW w:w="360" w:type="dxa"/>
                <w:vAlign w:val="center"/>
                <w:hideMark/>
              </w:tcPr>
            </w:tcPrChange>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Change w:id="6127" w:author="Brian Bohman" w:date="2021-10-27T05:58:00Z">
              <w:tcPr>
                <w:tcW w:w="864" w:type="dxa"/>
                <w:vAlign w:val="center"/>
                <w:hideMark/>
              </w:tcPr>
            </w:tcPrChange>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28" w:author="Brian Bohman" w:date="2021-10-27T05:58:00Z">
              <w:tcPr>
                <w:tcW w:w="1152" w:type="dxa"/>
                <w:vAlign w:val="center"/>
                <w:hideMark/>
              </w:tcPr>
            </w:tcPrChange>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29" w:author="Brian Bohman" w:date="2021-10-27T05:58:00Z">
              <w:tcPr>
                <w:tcW w:w="504" w:type="dxa"/>
                <w:vAlign w:val="center"/>
                <w:hideMark/>
              </w:tcPr>
            </w:tcPrChange>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30" w:author="Brian Bohman" w:date="2021-10-27T05:58:00Z">
              <w:tcPr>
                <w:tcW w:w="1008" w:type="dxa"/>
                <w:vAlign w:val="center"/>
                <w:hideMark/>
              </w:tcPr>
            </w:tcPrChange>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31" w:author="Brian Bohman" w:date="2021-10-27T05:58:00Z">
              <w:tcPr>
                <w:tcW w:w="1008" w:type="dxa"/>
                <w:vAlign w:val="center"/>
                <w:hideMark/>
              </w:tcPr>
            </w:tcPrChange>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32" w:author="Brian Bohman" w:date="2021-10-27T05:58:00Z">
              <w:tcPr>
                <w:tcW w:w="720" w:type="dxa"/>
                <w:vAlign w:val="center"/>
                <w:hideMark/>
              </w:tcPr>
            </w:tcPrChange>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33" w:author="Brian Bohman" w:date="2021-10-27T05:58:00Z">
              <w:tcPr>
                <w:tcW w:w="1008" w:type="dxa"/>
                <w:vAlign w:val="center"/>
                <w:hideMark/>
              </w:tcPr>
            </w:tcPrChange>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134" w:author="Brian Bohman" w:date="2021-10-27T05:58:00Z">
              <w:tcPr>
                <w:tcW w:w="1152" w:type="dxa"/>
                <w:vAlign w:val="center"/>
                <w:hideMark/>
              </w:tcPr>
            </w:tcPrChange>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35" w:author="Brian Bohman" w:date="2021-10-27T05:58:00Z">
              <w:tcPr>
                <w:tcW w:w="1008" w:type="dxa"/>
                <w:vAlign w:val="center"/>
                <w:hideMark/>
              </w:tcPr>
            </w:tcPrChange>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2D8FF9D7" w14:textId="77777777" w:rsidTr="00E419CD">
        <w:trPr>
          <w:trHeight w:val="165"/>
          <w:trPrChange w:id="6136" w:author="Brian Bohman" w:date="2021-10-27T05:58:00Z">
            <w:trPr>
              <w:trHeight w:val="165"/>
            </w:trPr>
          </w:trPrChange>
        </w:trPr>
        <w:tc>
          <w:tcPr>
            <w:tcW w:w="360" w:type="dxa"/>
            <w:vAlign w:val="center"/>
            <w:hideMark/>
            <w:tcPrChange w:id="6137" w:author="Brian Bohman" w:date="2021-10-27T05:58:00Z">
              <w:tcPr>
                <w:tcW w:w="360" w:type="dxa"/>
                <w:vAlign w:val="center"/>
                <w:hideMark/>
              </w:tcPr>
            </w:tcPrChange>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Change w:id="6138" w:author="Brian Bohman" w:date="2021-10-27T05:58:00Z">
              <w:tcPr>
                <w:tcW w:w="864" w:type="dxa"/>
                <w:vAlign w:val="center"/>
                <w:hideMark/>
              </w:tcPr>
            </w:tcPrChange>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39" w:author="Brian Bohman" w:date="2021-10-27T05:58:00Z">
              <w:tcPr>
                <w:tcW w:w="1152" w:type="dxa"/>
                <w:vAlign w:val="center"/>
                <w:hideMark/>
              </w:tcPr>
            </w:tcPrChange>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40" w:author="Brian Bohman" w:date="2021-10-27T05:58:00Z">
              <w:tcPr>
                <w:tcW w:w="504" w:type="dxa"/>
                <w:vAlign w:val="center"/>
                <w:hideMark/>
              </w:tcPr>
            </w:tcPrChange>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Change w:id="6141" w:author="Brian Bohman" w:date="2021-10-27T05:58:00Z">
              <w:tcPr>
                <w:tcW w:w="1008" w:type="dxa"/>
                <w:vAlign w:val="center"/>
                <w:hideMark/>
              </w:tcPr>
            </w:tcPrChange>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Change w:id="6142" w:author="Brian Bohman" w:date="2021-10-27T05:58:00Z">
              <w:tcPr>
                <w:tcW w:w="1008" w:type="dxa"/>
                <w:vAlign w:val="center"/>
                <w:hideMark/>
              </w:tcPr>
            </w:tcPrChange>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43" w:author="Brian Bohman" w:date="2021-10-27T05:58:00Z">
              <w:tcPr>
                <w:tcW w:w="720" w:type="dxa"/>
                <w:vAlign w:val="center"/>
                <w:hideMark/>
              </w:tcPr>
            </w:tcPrChange>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44" w:author="Brian Bohman" w:date="2021-10-27T05:58:00Z">
              <w:tcPr>
                <w:tcW w:w="1008" w:type="dxa"/>
                <w:vAlign w:val="center"/>
                <w:hideMark/>
              </w:tcPr>
            </w:tcPrChange>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145" w:author="Brian Bohman" w:date="2021-10-27T05:58:00Z">
              <w:tcPr>
                <w:tcW w:w="1152" w:type="dxa"/>
                <w:vAlign w:val="center"/>
                <w:hideMark/>
              </w:tcPr>
            </w:tcPrChange>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440" w:type="dxa"/>
            <w:vAlign w:val="center"/>
            <w:hideMark/>
            <w:tcPrChange w:id="6146" w:author="Brian Bohman" w:date="2021-10-27T05:58:00Z">
              <w:tcPr>
                <w:tcW w:w="1008" w:type="dxa"/>
                <w:vAlign w:val="center"/>
                <w:hideMark/>
              </w:tcPr>
            </w:tcPrChange>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3CD73F1" w14:textId="77777777" w:rsidTr="00E419CD">
        <w:trPr>
          <w:trHeight w:val="165"/>
          <w:trPrChange w:id="6147" w:author="Brian Bohman" w:date="2021-10-27T05:58:00Z">
            <w:trPr>
              <w:trHeight w:val="165"/>
            </w:trPr>
          </w:trPrChange>
        </w:trPr>
        <w:tc>
          <w:tcPr>
            <w:tcW w:w="360" w:type="dxa"/>
            <w:vAlign w:val="center"/>
            <w:hideMark/>
            <w:tcPrChange w:id="6148" w:author="Brian Bohman" w:date="2021-10-27T05:58:00Z">
              <w:tcPr>
                <w:tcW w:w="360" w:type="dxa"/>
                <w:vAlign w:val="center"/>
                <w:hideMark/>
              </w:tcPr>
            </w:tcPrChange>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Change w:id="6149" w:author="Brian Bohman" w:date="2021-10-27T05:58:00Z">
              <w:tcPr>
                <w:tcW w:w="864" w:type="dxa"/>
                <w:vAlign w:val="center"/>
                <w:hideMark/>
              </w:tcPr>
            </w:tcPrChange>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50" w:author="Brian Bohman" w:date="2021-10-27T05:58:00Z">
              <w:tcPr>
                <w:tcW w:w="1152" w:type="dxa"/>
                <w:vAlign w:val="center"/>
                <w:hideMark/>
              </w:tcPr>
            </w:tcPrChange>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51" w:author="Brian Bohman" w:date="2021-10-27T05:58:00Z">
              <w:tcPr>
                <w:tcW w:w="504" w:type="dxa"/>
                <w:vAlign w:val="center"/>
                <w:hideMark/>
              </w:tcPr>
            </w:tcPrChange>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52" w:author="Brian Bohman" w:date="2021-10-27T05:58:00Z">
              <w:tcPr>
                <w:tcW w:w="1008" w:type="dxa"/>
                <w:vAlign w:val="center"/>
                <w:hideMark/>
              </w:tcPr>
            </w:tcPrChange>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53" w:author="Brian Bohman" w:date="2021-10-27T05:58:00Z">
              <w:tcPr>
                <w:tcW w:w="1008" w:type="dxa"/>
                <w:vAlign w:val="center"/>
                <w:hideMark/>
              </w:tcPr>
            </w:tcPrChange>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54" w:author="Brian Bohman" w:date="2021-10-27T05:58:00Z">
              <w:tcPr>
                <w:tcW w:w="720" w:type="dxa"/>
                <w:vAlign w:val="center"/>
                <w:hideMark/>
              </w:tcPr>
            </w:tcPrChange>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55" w:author="Brian Bohman" w:date="2021-10-27T05:58:00Z">
              <w:tcPr>
                <w:tcW w:w="1008" w:type="dxa"/>
                <w:vAlign w:val="center"/>
                <w:hideMark/>
              </w:tcPr>
            </w:tcPrChange>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156" w:author="Brian Bohman" w:date="2021-10-27T05:58:00Z">
              <w:tcPr>
                <w:tcW w:w="1152" w:type="dxa"/>
                <w:vAlign w:val="center"/>
                <w:hideMark/>
              </w:tcPr>
            </w:tcPrChange>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440" w:type="dxa"/>
            <w:vAlign w:val="center"/>
            <w:hideMark/>
            <w:tcPrChange w:id="6157" w:author="Brian Bohman" w:date="2021-10-27T05:58:00Z">
              <w:tcPr>
                <w:tcW w:w="1008" w:type="dxa"/>
                <w:vAlign w:val="center"/>
                <w:hideMark/>
              </w:tcPr>
            </w:tcPrChange>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008906DF" w14:textId="77777777" w:rsidTr="00E419CD">
        <w:trPr>
          <w:trHeight w:val="165"/>
          <w:trPrChange w:id="6158" w:author="Brian Bohman" w:date="2021-10-27T05:58:00Z">
            <w:trPr>
              <w:trHeight w:val="165"/>
            </w:trPr>
          </w:trPrChange>
        </w:trPr>
        <w:tc>
          <w:tcPr>
            <w:tcW w:w="360" w:type="dxa"/>
            <w:vAlign w:val="center"/>
            <w:hideMark/>
            <w:tcPrChange w:id="6159" w:author="Brian Bohman" w:date="2021-10-27T05:58:00Z">
              <w:tcPr>
                <w:tcW w:w="360" w:type="dxa"/>
                <w:vAlign w:val="center"/>
                <w:hideMark/>
              </w:tcPr>
            </w:tcPrChange>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Change w:id="6160" w:author="Brian Bohman" w:date="2021-10-27T05:58:00Z">
              <w:tcPr>
                <w:tcW w:w="864" w:type="dxa"/>
                <w:vAlign w:val="center"/>
                <w:hideMark/>
              </w:tcPr>
            </w:tcPrChange>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61" w:author="Brian Bohman" w:date="2021-10-27T05:58:00Z">
              <w:tcPr>
                <w:tcW w:w="1152" w:type="dxa"/>
                <w:vAlign w:val="center"/>
                <w:hideMark/>
              </w:tcPr>
            </w:tcPrChange>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62" w:author="Brian Bohman" w:date="2021-10-27T05:58:00Z">
              <w:tcPr>
                <w:tcW w:w="504" w:type="dxa"/>
                <w:vAlign w:val="center"/>
                <w:hideMark/>
              </w:tcPr>
            </w:tcPrChange>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63" w:author="Brian Bohman" w:date="2021-10-27T05:58:00Z">
              <w:tcPr>
                <w:tcW w:w="1008" w:type="dxa"/>
                <w:vAlign w:val="center"/>
                <w:hideMark/>
              </w:tcPr>
            </w:tcPrChange>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64" w:author="Brian Bohman" w:date="2021-10-27T05:58:00Z">
              <w:tcPr>
                <w:tcW w:w="1008" w:type="dxa"/>
                <w:vAlign w:val="center"/>
                <w:hideMark/>
              </w:tcPr>
            </w:tcPrChange>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65" w:author="Brian Bohman" w:date="2021-10-27T05:58:00Z">
              <w:tcPr>
                <w:tcW w:w="720" w:type="dxa"/>
                <w:vAlign w:val="center"/>
                <w:hideMark/>
              </w:tcPr>
            </w:tcPrChange>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66" w:author="Brian Bohman" w:date="2021-10-27T05:58:00Z">
              <w:tcPr>
                <w:tcW w:w="1008" w:type="dxa"/>
                <w:vAlign w:val="center"/>
                <w:hideMark/>
              </w:tcPr>
            </w:tcPrChange>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67" w:author="Brian Bohman" w:date="2021-10-27T05:58:00Z">
              <w:tcPr>
                <w:tcW w:w="1152" w:type="dxa"/>
                <w:vAlign w:val="center"/>
                <w:hideMark/>
              </w:tcPr>
            </w:tcPrChange>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440" w:type="dxa"/>
            <w:vAlign w:val="center"/>
            <w:hideMark/>
            <w:tcPrChange w:id="6168" w:author="Brian Bohman" w:date="2021-10-27T05:58:00Z">
              <w:tcPr>
                <w:tcW w:w="1008" w:type="dxa"/>
                <w:vAlign w:val="center"/>
                <w:hideMark/>
              </w:tcPr>
            </w:tcPrChange>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5A47B0CA" w14:textId="77777777" w:rsidTr="00E419CD">
        <w:trPr>
          <w:trHeight w:val="165"/>
          <w:trPrChange w:id="6169" w:author="Brian Bohman" w:date="2021-10-27T05:58:00Z">
            <w:trPr>
              <w:trHeight w:val="165"/>
            </w:trPr>
          </w:trPrChange>
        </w:trPr>
        <w:tc>
          <w:tcPr>
            <w:tcW w:w="360" w:type="dxa"/>
            <w:vAlign w:val="center"/>
            <w:hideMark/>
            <w:tcPrChange w:id="6170" w:author="Brian Bohman" w:date="2021-10-27T05:58:00Z">
              <w:tcPr>
                <w:tcW w:w="360" w:type="dxa"/>
                <w:vAlign w:val="center"/>
                <w:hideMark/>
              </w:tcPr>
            </w:tcPrChange>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Change w:id="6171" w:author="Brian Bohman" w:date="2021-10-27T05:58:00Z">
              <w:tcPr>
                <w:tcW w:w="864" w:type="dxa"/>
                <w:vAlign w:val="center"/>
                <w:hideMark/>
              </w:tcPr>
            </w:tcPrChange>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72" w:author="Brian Bohman" w:date="2021-10-27T05:58:00Z">
              <w:tcPr>
                <w:tcW w:w="1152" w:type="dxa"/>
                <w:vAlign w:val="center"/>
                <w:hideMark/>
              </w:tcPr>
            </w:tcPrChange>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73" w:author="Brian Bohman" w:date="2021-10-27T05:58:00Z">
              <w:tcPr>
                <w:tcW w:w="504" w:type="dxa"/>
                <w:vAlign w:val="center"/>
                <w:hideMark/>
              </w:tcPr>
            </w:tcPrChange>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74" w:author="Brian Bohman" w:date="2021-10-27T05:58:00Z">
              <w:tcPr>
                <w:tcW w:w="1008" w:type="dxa"/>
                <w:vAlign w:val="center"/>
                <w:hideMark/>
              </w:tcPr>
            </w:tcPrChange>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75" w:author="Brian Bohman" w:date="2021-10-27T05:58:00Z">
              <w:tcPr>
                <w:tcW w:w="1008" w:type="dxa"/>
                <w:vAlign w:val="center"/>
                <w:hideMark/>
              </w:tcPr>
            </w:tcPrChange>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76" w:author="Brian Bohman" w:date="2021-10-27T05:58:00Z">
              <w:tcPr>
                <w:tcW w:w="720" w:type="dxa"/>
                <w:vAlign w:val="center"/>
                <w:hideMark/>
              </w:tcPr>
            </w:tcPrChange>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77" w:author="Brian Bohman" w:date="2021-10-27T05:58:00Z">
              <w:tcPr>
                <w:tcW w:w="1008" w:type="dxa"/>
                <w:vAlign w:val="center"/>
                <w:hideMark/>
              </w:tcPr>
            </w:tcPrChange>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78" w:author="Brian Bohman" w:date="2021-10-27T05:58:00Z">
              <w:tcPr>
                <w:tcW w:w="1152" w:type="dxa"/>
                <w:vAlign w:val="center"/>
                <w:hideMark/>
              </w:tcPr>
            </w:tcPrChange>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440" w:type="dxa"/>
            <w:vAlign w:val="center"/>
            <w:hideMark/>
            <w:tcPrChange w:id="6179" w:author="Brian Bohman" w:date="2021-10-27T05:58:00Z">
              <w:tcPr>
                <w:tcW w:w="1008" w:type="dxa"/>
                <w:vAlign w:val="center"/>
                <w:hideMark/>
              </w:tcPr>
            </w:tcPrChange>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5A3B262A" w14:textId="77777777" w:rsidTr="00E419CD">
        <w:trPr>
          <w:trHeight w:val="165"/>
          <w:trPrChange w:id="6180" w:author="Brian Bohman" w:date="2021-10-27T05:58:00Z">
            <w:trPr>
              <w:trHeight w:val="165"/>
            </w:trPr>
          </w:trPrChange>
        </w:trPr>
        <w:tc>
          <w:tcPr>
            <w:tcW w:w="360" w:type="dxa"/>
            <w:vAlign w:val="center"/>
            <w:hideMark/>
            <w:tcPrChange w:id="6181" w:author="Brian Bohman" w:date="2021-10-27T05:58:00Z">
              <w:tcPr>
                <w:tcW w:w="360" w:type="dxa"/>
                <w:vAlign w:val="center"/>
                <w:hideMark/>
              </w:tcPr>
            </w:tcPrChange>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Change w:id="6182" w:author="Brian Bohman" w:date="2021-10-27T05:58:00Z">
              <w:tcPr>
                <w:tcW w:w="864" w:type="dxa"/>
                <w:vAlign w:val="center"/>
                <w:hideMark/>
              </w:tcPr>
            </w:tcPrChange>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83" w:author="Brian Bohman" w:date="2021-10-27T05:58:00Z">
              <w:tcPr>
                <w:tcW w:w="1152" w:type="dxa"/>
                <w:vAlign w:val="center"/>
                <w:hideMark/>
              </w:tcPr>
            </w:tcPrChange>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84" w:author="Brian Bohman" w:date="2021-10-27T05:58:00Z">
              <w:tcPr>
                <w:tcW w:w="504" w:type="dxa"/>
                <w:vAlign w:val="center"/>
                <w:hideMark/>
              </w:tcPr>
            </w:tcPrChange>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85" w:author="Brian Bohman" w:date="2021-10-27T05:58:00Z">
              <w:tcPr>
                <w:tcW w:w="1008" w:type="dxa"/>
                <w:vAlign w:val="center"/>
                <w:hideMark/>
              </w:tcPr>
            </w:tcPrChange>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86" w:author="Brian Bohman" w:date="2021-10-27T05:58:00Z">
              <w:tcPr>
                <w:tcW w:w="1008" w:type="dxa"/>
                <w:vAlign w:val="center"/>
                <w:hideMark/>
              </w:tcPr>
            </w:tcPrChange>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87" w:author="Brian Bohman" w:date="2021-10-27T05:58:00Z">
              <w:tcPr>
                <w:tcW w:w="720" w:type="dxa"/>
                <w:vAlign w:val="center"/>
                <w:hideMark/>
              </w:tcPr>
            </w:tcPrChange>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88" w:author="Brian Bohman" w:date="2021-10-27T05:58:00Z">
              <w:tcPr>
                <w:tcW w:w="1008" w:type="dxa"/>
                <w:vAlign w:val="center"/>
                <w:hideMark/>
              </w:tcPr>
            </w:tcPrChange>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189" w:author="Brian Bohman" w:date="2021-10-27T05:58:00Z">
              <w:tcPr>
                <w:tcW w:w="1152" w:type="dxa"/>
                <w:vAlign w:val="center"/>
                <w:hideMark/>
              </w:tcPr>
            </w:tcPrChange>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440" w:type="dxa"/>
            <w:vAlign w:val="center"/>
            <w:hideMark/>
            <w:tcPrChange w:id="6190" w:author="Brian Bohman" w:date="2021-10-27T05:58:00Z">
              <w:tcPr>
                <w:tcW w:w="1008" w:type="dxa"/>
                <w:vAlign w:val="center"/>
                <w:hideMark/>
              </w:tcPr>
            </w:tcPrChange>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327F8856" w14:textId="77777777" w:rsidTr="00E419CD">
        <w:trPr>
          <w:trHeight w:val="165"/>
          <w:trPrChange w:id="6191" w:author="Brian Bohman" w:date="2021-10-27T05:58:00Z">
            <w:trPr>
              <w:trHeight w:val="165"/>
            </w:trPr>
          </w:trPrChange>
        </w:trPr>
        <w:tc>
          <w:tcPr>
            <w:tcW w:w="360" w:type="dxa"/>
            <w:vAlign w:val="center"/>
            <w:hideMark/>
            <w:tcPrChange w:id="6192" w:author="Brian Bohman" w:date="2021-10-27T05:58:00Z">
              <w:tcPr>
                <w:tcW w:w="360" w:type="dxa"/>
                <w:vAlign w:val="center"/>
                <w:hideMark/>
              </w:tcPr>
            </w:tcPrChange>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Change w:id="6193" w:author="Brian Bohman" w:date="2021-10-27T05:58:00Z">
              <w:tcPr>
                <w:tcW w:w="864" w:type="dxa"/>
                <w:vAlign w:val="center"/>
                <w:hideMark/>
              </w:tcPr>
            </w:tcPrChange>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194" w:author="Brian Bohman" w:date="2021-10-27T05:58:00Z">
              <w:tcPr>
                <w:tcW w:w="1152" w:type="dxa"/>
                <w:vAlign w:val="center"/>
                <w:hideMark/>
              </w:tcPr>
            </w:tcPrChange>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195" w:author="Brian Bohman" w:date="2021-10-27T05:58:00Z">
              <w:tcPr>
                <w:tcW w:w="504" w:type="dxa"/>
                <w:vAlign w:val="center"/>
                <w:hideMark/>
              </w:tcPr>
            </w:tcPrChange>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196" w:author="Brian Bohman" w:date="2021-10-27T05:58:00Z">
              <w:tcPr>
                <w:tcW w:w="1008" w:type="dxa"/>
                <w:vAlign w:val="center"/>
                <w:hideMark/>
              </w:tcPr>
            </w:tcPrChange>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197" w:author="Brian Bohman" w:date="2021-10-27T05:58:00Z">
              <w:tcPr>
                <w:tcW w:w="1008" w:type="dxa"/>
                <w:vAlign w:val="center"/>
                <w:hideMark/>
              </w:tcPr>
            </w:tcPrChange>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198" w:author="Brian Bohman" w:date="2021-10-27T05:58:00Z">
              <w:tcPr>
                <w:tcW w:w="720" w:type="dxa"/>
                <w:vAlign w:val="center"/>
                <w:hideMark/>
              </w:tcPr>
            </w:tcPrChange>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199" w:author="Brian Bohman" w:date="2021-10-27T05:58:00Z">
              <w:tcPr>
                <w:tcW w:w="1008" w:type="dxa"/>
                <w:vAlign w:val="center"/>
                <w:hideMark/>
              </w:tcPr>
            </w:tcPrChange>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00" w:author="Brian Bohman" w:date="2021-10-27T05:58:00Z">
              <w:tcPr>
                <w:tcW w:w="1152" w:type="dxa"/>
                <w:vAlign w:val="center"/>
                <w:hideMark/>
              </w:tcPr>
            </w:tcPrChange>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6201" w:author="Brian Bohman" w:date="2021-10-27T05:58:00Z">
              <w:tcPr>
                <w:tcW w:w="1008" w:type="dxa"/>
                <w:vAlign w:val="center"/>
                <w:hideMark/>
              </w:tcPr>
            </w:tcPrChange>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19CD" w:rsidRPr="009B3DCC" w14:paraId="7FC22F33" w14:textId="77777777" w:rsidTr="00E419CD">
        <w:trPr>
          <w:trHeight w:val="165"/>
          <w:trPrChange w:id="6202" w:author="Brian Bohman" w:date="2021-10-27T05:58:00Z">
            <w:trPr>
              <w:trHeight w:val="165"/>
            </w:trPr>
          </w:trPrChange>
        </w:trPr>
        <w:tc>
          <w:tcPr>
            <w:tcW w:w="360" w:type="dxa"/>
            <w:vAlign w:val="center"/>
            <w:hideMark/>
            <w:tcPrChange w:id="6203" w:author="Brian Bohman" w:date="2021-10-27T05:58:00Z">
              <w:tcPr>
                <w:tcW w:w="360" w:type="dxa"/>
                <w:vAlign w:val="center"/>
                <w:hideMark/>
              </w:tcPr>
            </w:tcPrChange>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Change w:id="6204" w:author="Brian Bohman" w:date="2021-10-27T05:58:00Z">
              <w:tcPr>
                <w:tcW w:w="864" w:type="dxa"/>
                <w:vAlign w:val="center"/>
                <w:hideMark/>
              </w:tcPr>
            </w:tcPrChange>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05" w:author="Brian Bohman" w:date="2021-10-27T05:58:00Z">
              <w:tcPr>
                <w:tcW w:w="1152" w:type="dxa"/>
                <w:vAlign w:val="center"/>
                <w:hideMark/>
              </w:tcPr>
            </w:tcPrChange>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06" w:author="Brian Bohman" w:date="2021-10-27T05:58:00Z">
              <w:tcPr>
                <w:tcW w:w="504" w:type="dxa"/>
                <w:vAlign w:val="center"/>
                <w:hideMark/>
              </w:tcPr>
            </w:tcPrChange>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07" w:author="Brian Bohman" w:date="2021-10-27T05:58:00Z">
              <w:tcPr>
                <w:tcW w:w="1008" w:type="dxa"/>
                <w:vAlign w:val="center"/>
                <w:hideMark/>
              </w:tcPr>
            </w:tcPrChange>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08" w:author="Brian Bohman" w:date="2021-10-27T05:58:00Z">
              <w:tcPr>
                <w:tcW w:w="1008" w:type="dxa"/>
                <w:vAlign w:val="center"/>
                <w:hideMark/>
              </w:tcPr>
            </w:tcPrChange>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09" w:author="Brian Bohman" w:date="2021-10-27T05:58:00Z">
              <w:tcPr>
                <w:tcW w:w="720" w:type="dxa"/>
                <w:vAlign w:val="center"/>
                <w:hideMark/>
              </w:tcPr>
            </w:tcPrChange>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10" w:author="Brian Bohman" w:date="2021-10-27T05:58:00Z">
              <w:tcPr>
                <w:tcW w:w="1008" w:type="dxa"/>
                <w:vAlign w:val="center"/>
                <w:hideMark/>
              </w:tcPr>
            </w:tcPrChange>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11" w:author="Brian Bohman" w:date="2021-10-27T05:58:00Z">
              <w:tcPr>
                <w:tcW w:w="1152" w:type="dxa"/>
                <w:vAlign w:val="center"/>
                <w:hideMark/>
              </w:tcPr>
            </w:tcPrChange>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440" w:type="dxa"/>
            <w:vAlign w:val="center"/>
            <w:hideMark/>
            <w:tcPrChange w:id="6212" w:author="Brian Bohman" w:date="2021-10-27T05:58:00Z">
              <w:tcPr>
                <w:tcW w:w="1008" w:type="dxa"/>
                <w:vAlign w:val="center"/>
                <w:hideMark/>
              </w:tcPr>
            </w:tcPrChange>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50869EE7" w14:textId="77777777" w:rsidTr="00E419CD">
        <w:trPr>
          <w:trHeight w:val="165"/>
          <w:trPrChange w:id="6213" w:author="Brian Bohman" w:date="2021-10-27T05:58:00Z">
            <w:trPr>
              <w:trHeight w:val="165"/>
            </w:trPr>
          </w:trPrChange>
        </w:trPr>
        <w:tc>
          <w:tcPr>
            <w:tcW w:w="360" w:type="dxa"/>
            <w:vAlign w:val="center"/>
            <w:hideMark/>
            <w:tcPrChange w:id="6214" w:author="Brian Bohman" w:date="2021-10-27T05:58:00Z">
              <w:tcPr>
                <w:tcW w:w="360" w:type="dxa"/>
                <w:vAlign w:val="center"/>
                <w:hideMark/>
              </w:tcPr>
            </w:tcPrChange>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Change w:id="6215" w:author="Brian Bohman" w:date="2021-10-27T05:58:00Z">
              <w:tcPr>
                <w:tcW w:w="864" w:type="dxa"/>
                <w:vAlign w:val="center"/>
                <w:hideMark/>
              </w:tcPr>
            </w:tcPrChange>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16" w:author="Brian Bohman" w:date="2021-10-27T05:58:00Z">
              <w:tcPr>
                <w:tcW w:w="1152" w:type="dxa"/>
                <w:vAlign w:val="center"/>
                <w:hideMark/>
              </w:tcPr>
            </w:tcPrChange>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17" w:author="Brian Bohman" w:date="2021-10-27T05:58:00Z">
              <w:tcPr>
                <w:tcW w:w="504" w:type="dxa"/>
                <w:vAlign w:val="center"/>
                <w:hideMark/>
              </w:tcPr>
            </w:tcPrChange>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18" w:author="Brian Bohman" w:date="2021-10-27T05:58:00Z">
              <w:tcPr>
                <w:tcW w:w="1008" w:type="dxa"/>
                <w:vAlign w:val="center"/>
                <w:hideMark/>
              </w:tcPr>
            </w:tcPrChange>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19" w:author="Brian Bohman" w:date="2021-10-27T05:58:00Z">
              <w:tcPr>
                <w:tcW w:w="1008" w:type="dxa"/>
                <w:vAlign w:val="center"/>
                <w:hideMark/>
              </w:tcPr>
            </w:tcPrChange>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20" w:author="Brian Bohman" w:date="2021-10-27T05:58:00Z">
              <w:tcPr>
                <w:tcW w:w="720" w:type="dxa"/>
                <w:vAlign w:val="center"/>
                <w:hideMark/>
              </w:tcPr>
            </w:tcPrChange>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21" w:author="Brian Bohman" w:date="2021-10-27T05:58:00Z">
              <w:tcPr>
                <w:tcW w:w="1008" w:type="dxa"/>
                <w:vAlign w:val="center"/>
                <w:hideMark/>
              </w:tcPr>
            </w:tcPrChange>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22" w:author="Brian Bohman" w:date="2021-10-27T05:58:00Z">
              <w:tcPr>
                <w:tcW w:w="1152" w:type="dxa"/>
                <w:vAlign w:val="center"/>
                <w:hideMark/>
              </w:tcPr>
            </w:tcPrChange>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440" w:type="dxa"/>
            <w:vAlign w:val="center"/>
            <w:hideMark/>
            <w:tcPrChange w:id="6223" w:author="Brian Bohman" w:date="2021-10-27T05:58:00Z">
              <w:tcPr>
                <w:tcW w:w="1008" w:type="dxa"/>
                <w:vAlign w:val="center"/>
                <w:hideMark/>
              </w:tcPr>
            </w:tcPrChange>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81C5F08" w14:textId="77777777" w:rsidTr="00E419CD">
        <w:trPr>
          <w:trHeight w:val="165"/>
          <w:trPrChange w:id="6224" w:author="Brian Bohman" w:date="2021-10-27T05:58:00Z">
            <w:trPr>
              <w:trHeight w:val="165"/>
            </w:trPr>
          </w:trPrChange>
        </w:trPr>
        <w:tc>
          <w:tcPr>
            <w:tcW w:w="360" w:type="dxa"/>
            <w:vAlign w:val="center"/>
            <w:hideMark/>
            <w:tcPrChange w:id="6225" w:author="Brian Bohman" w:date="2021-10-27T05:58:00Z">
              <w:tcPr>
                <w:tcW w:w="360" w:type="dxa"/>
                <w:vAlign w:val="center"/>
                <w:hideMark/>
              </w:tcPr>
            </w:tcPrChange>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Change w:id="6226" w:author="Brian Bohman" w:date="2021-10-27T05:58:00Z">
              <w:tcPr>
                <w:tcW w:w="864" w:type="dxa"/>
                <w:vAlign w:val="center"/>
                <w:hideMark/>
              </w:tcPr>
            </w:tcPrChange>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27" w:author="Brian Bohman" w:date="2021-10-27T05:58:00Z">
              <w:tcPr>
                <w:tcW w:w="1152" w:type="dxa"/>
                <w:vAlign w:val="center"/>
                <w:hideMark/>
              </w:tcPr>
            </w:tcPrChange>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28" w:author="Brian Bohman" w:date="2021-10-27T05:58:00Z">
              <w:tcPr>
                <w:tcW w:w="504" w:type="dxa"/>
                <w:vAlign w:val="center"/>
                <w:hideMark/>
              </w:tcPr>
            </w:tcPrChange>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29" w:author="Brian Bohman" w:date="2021-10-27T05:58:00Z">
              <w:tcPr>
                <w:tcW w:w="1008" w:type="dxa"/>
                <w:vAlign w:val="center"/>
                <w:hideMark/>
              </w:tcPr>
            </w:tcPrChange>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30" w:author="Brian Bohman" w:date="2021-10-27T05:58:00Z">
              <w:tcPr>
                <w:tcW w:w="1008" w:type="dxa"/>
                <w:vAlign w:val="center"/>
                <w:hideMark/>
              </w:tcPr>
            </w:tcPrChange>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31" w:author="Brian Bohman" w:date="2021-10-27T05:58:00Z">
              <w:tcPr>
                <w:tcW w:w="720" w:type="dxa"/>
                <w:vAlign w:val="center"/>
                <w:hideMark/>
              </w:tcPr>
            </w:tcPrChange>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32" w:author="Brian Bohman" w:date="2021-10-27T05:58:00Z">
              <w:tcPr>
                <w:tcW w:w="1008" w:type="dxa"/>
                <w:vAlign w:val="center"/>
                <w:hideMark/>
              </w:tcPr>
            </w:tcPrChange>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233" w:author="Brian Bohman" w:date="2021-10-27T05:58:00Z">
              <w:tcPr>
                <w:tcW w:w="1152" w:type="dxa"/>
                <w:vAlign w:val="center"/>
                <w:hideMark/>
              </w:tcPr>
            </w:tcPrChange>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34" w:author="Brian Bohman" w:date="2021-10-27T05:58:00Z">
              <w:tcPr>
                <w:tcW w:w="1008" w:type="dxa"/>
                <w:vAlign w:val="center"/>
                <w:hideMark/>
              </w:tcPr>
            </w:tcPrChange>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FFBF80A" w14:textId="77777777" w:rsidTr="00E419CD">
        <w:trPr>
          <w:trHeight w:val="165"/>
          <w:trPrChange w:id="6235" w:author="Brian Bohman" w:date="2021-10-27T05:58:00Z">
            <w:trPr>
              <w:trHeight w:val="165"/>
            </w:trPr>
          </w:trPrChange>
        </w:trPr>
        <w:tc>
          <w:tcPr>
            <w:tcW w:w="360" w:type="dxa"/>
            <w:vAlign w:val="center"/>
            <w:hideMark/>
            <w:tcPrChange w:id="6236" w:author="Brian Bohman" w:date="2021-10-27T05:58:00Z">
              <w:tcPr>
                <w:tcW w:w="360" w:type="dxa"/>
                <w:vAlign w:val="center"/>
                <w:hideMark/>
              </w:tcPr>
            </w:tcPrChange>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Change w:id="6237" w:author="Brian Bohman" w:date="2021-10-27T05:58:00Z">
              <w:tcPr>
                <w:tcW w:w="864" w:type="dxa"/>
                <w:vAlign w:val="center"/>
                <w:hideMark/>
              </w:tcPr>
            </w:tcPrChange>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38" w:author="Brian Bohman" w:date="2021-10-27T05:58:00Z">
              <w:tcPr>
                <w:tcW w:w="1152" w:type="dxa"/>
                <w:vAlign w:val="center"/>
                <w:hideMark/>
              </w:tcPr>
            </w:tcPrChange>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39" w:author="Brian Bohman" w:date="2021-10-27T05:58:00Z">
              <w:tcPr>
                <w:tcW w:w="504" w:type="dxa"/>
                <w:vAlign w:val="center"/>
                <w:hideMark/>
              </w:tcPr>
            </w:tcPrChange>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40" w:author="Brian Bohman" w:date="2021-10-27T05:58:00Z">
              <w:tcPr>
                <w:tcW w:w="1008" w:type="dxa"/>
                <w:vAlign w:val="center"/>
                <w:hideMark/>
              </w:tcPr>
            </w:tcPrChange>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41" w:author="Brian Bohman" w:date="2021-10-27T05:58:00Z">
              <w:tcPr>
                <w:tcW w:w="1008" w:type="dxa"/>
                <w:vAlign w:val="center"/>
                <w:hideMark/>
              </w:tcPr>
            </w:tcPrChange>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42" w:author="Brian Bohman" w:date="2021-10-27T05:58:00Z">
              <w:tcPr>
                <w:tcW w:w="720" w:type="dxa"/>
                <w:vAlign w:val="center"/>
                <w:hideMark/>
              </w:tcPr>
            </w:tcPrChange>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43" w:author="Brian Bohman" w:date="2021-10-27T05:58:00Z">
              <w:tcPr>
                <w:tcW w:w="1008" w:type="dxa"/>
                <w:vAlign w:val="center"/>
                <w:hideMark/>
              </w:tcPr>
            </w:tcPrChange>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244" w:author="Brian Bohman" w:date="2021-10-27T05:58:00Z">
              <w:tcPr>
                <w:tcW w:w="1152" w:type="dxa"/>
                <w:vAlign w:val="center"/>
                <w:hideMark/>
              </w:tcPr>
            </w:tcPrChange>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440" w:type="dxa"/>
            <w:vAlign w:val="center"/>
            <w:hideMark/>
            <w:tcPrChange w:id="6245" w:author="Brian Bohman" w:date="2021-10-27T05:58:00Z">
              <w:tcPr>
                <w:tcW w:w="1008" w:type="dxa"/>
                <w:vAlign w:val="center"/>
                <w:hideMark/>
              </w:tcPr>
            </w:tcPrChange>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50F0A5A" w14:textId="77777777" w:rsidTr="00E419CD">
        <w:trPr>
          <w:trHeight w:val="165"/>
          <w:trPrChange w:id="6246" w:author="Brian Bohman" w:date="2021-10-27T05:58:00Z">
            <w:trPr>
              <w:trHeight w:val="165"/>
            </w:trPr>
          </w:trPrChange>
        </w:trPr>
        <w:tc>
          <w:tcPr>
            <w:tcW w:w="360" w:type="dxa"/>
            <w:vAlign w:val="center"/>
            <w:hideMark/>
            <w:tcPrChange w:id="6247" w:author="Brian Bohman" w:date="2021-10-27T05:58:00Z">
              <w:tcPr>
                <w:tcW w:w="360" w:type="dxa"/>
                <w:vAlign w:val="center"/>
                <w:hideMark/>
              </w:tcPr>
            </w:tcPrChange>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Change w:id="6248" w:author="Brian Bohman" w:date="2021-10-27T05:58:00Z">
              <w:tcPr>
                <w:tcW w:w="864" w:type="dxa"/>
                <w:vAlign w:val="center"/>
                <w:hideMark/>
              </w:tcPr>
            </w:tcPrChange>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49" w:author="Brian Bohman" w:date="2021-10-27T05:58:00Z">
              <w:tcPr>
                <w:tcW w:w="1152" w:type="dxa"/>
                <w:vAlign w:val="center"/>
                <w:hideMark/>
              </w:tcPr>
            </w:tcPrChange>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50" w:author="Brian Bohman" w:date="2021-10-27T05:58:00Z">
              <w:tcPr>
                <w:tcW w:w="504" w:type="dxa"/>
                <w:vAlign w:val="center"/>
                <w:hideMark/>
              </w:tcPr>
            </w:tcPrChange>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Change w:id="6251" w:author="Brian Bohman" w:date="2021-10-27T05:58:00Z">
              <w:tcPr>
                <w:tcW w:w="1008" w:type="dxa"/>
                <w:vAlign w:val="center"/>
                <w:hideMark/>
              </w:tcPr>
            </w:tcPrChange>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Change w:id="6252" w:author="Brian Bohman" w:date="2021-10-27T05:58:00Z">
              <w:tcPr>
                <w:tcW w:w="1008" w:type="dxa"/>
                <w:vAlign w:val="center"/>
                <w:hideMark/>
              </w:tcPr>
            </w:tcPrChange>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53" w:author="Brian Bohman" w:date="2021-10-27T05:58:00Z">
              <w:tcPr>
                <w:tcW w:w="720" w:type="dxa"/>
                <w:vAlign w:val="center"/>
                <w:hideMark/>
              </w:tcPr>
            </w:tcPrChange>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54" w:author="Brian Bohman" w:date="2021-10-27T05:58:00Z">
              <w:tcPr>
                <w:tcW w:w="1008" w:type="dxa"/>
                <w:vAlign w:val="center"/>
                <w:hideMark/>
              </w:tcPr>
            </w:tcPrChange>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255" w:author="Brian Bohman" w:date="2021-10-27T05:58:00Z">
              <w:tcPr>
                <w:tcW w:w="1152" w:type="dxa"/>
                <w:vAlign w:val="center"/>
                <w:hideMark/>
              </w:tcPr>
            </w:tcPrChange>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440" w:type="dxa"/>
            <w:vAlign w:val="center"/>
            <w:hideMark/>
            <w:tcPrChange w:id="6256" w:author="Brian Bohman" w:date="2021-10-27T05:58:00Z">
              <w:tcPr>
                <w:tcW w:w="1008" w:type="dxa"/>
                <w:vAlign w:val="center"/>
                <w:hideMark/>
              </w:tcPr>
            </w:tcPrChange>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50ECA355" w14:textId="77777777" w:rsidTr="00E419CD">
        <w:trPr>
          <w:trHeight w:val="165"/>
          <w:trPrChange w:id="6257" w:author="Brian Bohman" w:date="2021-10-27T05:58:00Z">
            <w:trPr>
              <w:trHeight w:val="165"/>
            </w:trPr>
          </w:trPrChange>
        </w:trPr>
        <w:tc>
          <w:tcPr>
            <w:tcW w:w="360" w:type="dxa"/>
            <w:vAlign w:val="center"/>
            <w:hideMark/>
            <w:tcPrChange w:id="6258" w:author="Brian Bohman" w:date="2021-10-27T05:58:00Z">
              <w:tcPr>
                <w:tcW w:w="360" w:type="dxa"/>
                <w:vAlign w:val="center"/>
                <w:hideMark/>
              </w:tcPr>
            </w:tcPrChange>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Change w:id="6259" w:author="Brian Bohman" w:date="2021-10-27T05:58:00Z">
              <w:tcPr>
                <w:tcW w:w="864" w:type="dxa"/>
                <w:vAlign w:val="center"/>
                <w:hideMark/>
              </w:tcPr>
            </w:tcPrChange>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60" w:author="Brian Bohman" w:date="2021-10-27T05:58:00Z">
              <w:tcPr>
                <w:tcW w:w="1152" w:type="dxa"/>
                <w:vAlign w:val="center"/>
                <w:hideMark/>
              </w:tcPr>
            </w:tcPrChange>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61" w:author="Brian Bohman" w:date="2021-10-27T05:58:00Z">
              <w:tcPr>
                <w:tcW w:w="504" w:type="dxa"/>
                <w:vAlign w:val="center"/>
                <w:hideMark/>
              </w:tcPr>
            </w:tcPrChange>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62" w:author="Brian Bohman" w:date="2021-10-27T05:58:00Z">
              <w:tcPr>
                <w:tcW w:w="1008" w:type="dxa"/>
                <w:vAlign w:val="center"/>
                <w:hideMark/>
              </w:tcPr>
            </w:tcPrChange>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63" w:author="Brian Bohman" w:date="2021-10-27T05:58:00Z">
              <w:tcPr>
                <w:tcW w:w="1008" w:type="dxa"/>
                <w:vAlign w:val="center"/>
                <w:hideMark/>
              </w:tcPr>
            </w:tcPrChange>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64" w:author="Brian Bohman" w:date="2021-10-27T05:58:00Z">
              <w:tcPr>
                <w:tcW w:w="720" w:type="dxa"/>
                <w:vAlign w:val="center"/>
                <w:hideMark/>
              </w:tcPr>
            </w:tcPrChange>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65" w:author="Brian Bohman" w:date="2021-10-27T05:58:00Z">
              <w:tcPr>
                <w:tcW w:w="1008" w:type="dxa"/>
                <w:vAlign w:val="center"/>
                <w:hideMark/>
              </w:tcPr>
            </w:tcPrChange>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266" w:author="Brian Bohman" w:date="2021-10-27T05:58:00Z">
              <w:tcPr>
                <w:tcW w:w="1152" w:type="dxa"/>
                <w:vAlign w:val="center"/>
                <w:hideMark/>
              </w:tcPr>
            </w:tcPrChange>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440" w:type="dxa"/>
            <w:vAlign w:val="center"/>
            <w:hideMark/>
            <w:tcPrChange w:id="6267" w:author="Brian Bohman" w:date="2021-10-27T05:58:00Z">
              <w:tcPr>
                <w:tcW w:w="1008" w:type="dxa"/>
                <w:vAlign w:val="center"/>
                <w:hideMark/>
              </w:tcPr>
            </w:tcPrChange>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6CFCE5C" w14:textId="77777777" w:rsidTr="00E419CD">
        <w:trPr>
          <w:trHeight w:val="165"/>
          <w:trPrChange w:id="6268" w:author="Brian Bohman" w:date="2021-10-27T05:58:00Z">
            <w:trPr>
              <w:trHeight w:val="165"/>
            </w:trPr>
          </w:trPrChange>
        </w:trPr>
        <w:tc>
          <w:tcPr>
            <w:tcW w:w="360" w:type="dxa"/>
            <w:vAlign w:val="center"/>
            <w:hideMark/>
            <w:tcPrChange w:id="6269" w:author="Brian Bohman" w:date="2021-10-27T05:58:00Z">
              <w:tcPr>
                <w:tcW w:w="360" w:type="dxa"/>
                <w:vAlign w:val="center"/>
                <w:hideMark/>
              </w:tcPr>
            </w:tcPrChange>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Change w:id="6270" w:author="Brian Bohman" w:date="2021-10-27T05:58:00Z">
              <w:tcPr>
                <w:tcW w:w="864" w:type="dxa"/>
                <w:vAlign w:val="center"/>
                <w:hideMark/>
              </w:tcPr>
            </w:tcPrChange>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71" w:author="Brian Bohman" w:date="2021-10-27T05:58:00Z">
              <w:tcPr>
                <w:tcW w:w="1152" w:type="dxa"/>
                <w:vAlign w:val="center"/>
                <w:hideMark/>
              </w:tcPr>
            </w:tcPrChange>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72" w:author="Brian Bohman" w:date="2021-10-27T05:58:00Z">
              <w:tcPr>
                <w:tcW w:w="504" w:type="dxa"/>
                <w:vAlign w:val="center"/>
                <w:hideMark/>
              </w:tcPr>
            </w:tcPrChange>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73" w:author="Brian Bohman" w:date="2021-10-27T05:58:00Z">
              <w:tcPr>
                <w:tcW w:w="1008" w:type="dxa"/>
                <w:vAlign w:val="center"/>
                <w:hideMark/>
              </w:tcPr>
            </w:tcPrChange>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74" w:author="Brian Bohman" w:date="2021-10-27T05:58:00Z">
              <w:tcPr>
                <w:tcW w:w="1008" w:type="dxa"/>
                <w:vAlign w:val="center"/>
                <w:hideMark/>
              </w:tcPr>
            </w:tcPrChange>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75" w:author="Brian Bohman" w:date="2021-10-27T05:58:00Z">
              <w:tcPr>
                <w:tcW w:w="720" w:type="dxa"/>
                <w:vAlign w:val="center"/>
                <w:hideMark/>
              </w:tcPr>
            </w:tcPrChange>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76" w:author="Brian Bohman" w:date="2021-10-27T05:58:00Z">
              <w:tcPr>
                <w:tcW w:w="1008" w:type="dxa"/>
                <w:vAlign w:val="center"/>
                <w:hideMark/>
              </w:tcPr>
            </w:tcPrChange>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77" w:author="Brian Bohman" w:date="2021-10-27T05:58:00Z">
              <w:tcPr>
                <w:tcW w:w="1152" w:type="dxa"/>
                <w:vAlign w:val="center"/>
                <w:hideMark/>
              </w:tcPr>
            </w:tcPrChange>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440" w:type="dxa"/>
            <w:vAlign w:val="center"/>
            <w:hideMark/>
            <w:tcPrChange w:id="6278" w:author="Brian Bohman" w:date="2021-10-27T05:58:00Z">
              <w:tcPr>
                <w:tcW w:w="1008" w:type="dxa"/>
                <w:vAlign w:val="center"/>
                <w:hideMark/>
              </w:tcPr>
            </w:tcPrChange>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6699719A" w14:textId="77777777" w:rsidTr="00E419CD">
        <w:trPr>
          <w:trHeight w:val="165"/>
          <w:trPrChange w:id="6279" w:author="Brian Bohman" w:date="2021-10-27T05:58:00Z">
            <w:trPr>
              <w:trHeight w:val="165"/>
            </w:trPr>
          </w:trPrChange>
        </w:trPr>
        <w:tc>
          <w:tcPr>
            <w:tcW w:w="360" w:type="dxa"/>
            <w:vAlign w:val="center"/>
            <w:hideMark/>
            <w:tcPrChange w:id="6280" w:author="Brian Bohman" w:date="2021-10-27T05:58:00Z">
              <w:tcPr>
                <w:tcW w:w="360" w:type="dxa"/>
                <w:vAlign w:val="center"/>
                <w:hideMark/>
              </w:tcPr>
            </w:tcPrChange>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Change w:id="6281" w:author="Brian Bohman" w:date="2021-10-27T05:58:00Z">
              <w:tcPr>
                <w:tcW w:w="864" w:type="dxa"/>
                <w:vAlign w:val="center"/>
                <w:hideMark/>
              </w:tcPr>
            </w:tcPrChange>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82" w:author="Brian Bohman" w:date="2021-10-27T05:58:00Z">
              <w:tcPr>
                <w:tcW w:w="1152" w:type="dxa"/>
                <w:vAlign w:val="center"/>
                <w:hideMark/>
              </w:tcPr>
            </w:tcPrChange>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83" w:author="Brian Bohman" w:date="2021-10-27T05:58:00Z">
              <w:tcPr>
                <w:tcW w:w="504" w:type="dxa"/>
                <w:vAlign w:val="center"/>
                <w:hideMark/>
              </w:tcPr>
            </w:tcPrChange>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84" w:author="Brian Bohman" w:date="2021-10-27T05:58:00Z">
              <w:tcPr>
                <w:tcW w:w="1008" w:type="dxa"/>
                <w:vAlign w:val="center"/>
                <w:hideMark/>
              </w:tcPr>
            </w:tcPrChange>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85" w:author="Brian Bohman" w:date="2021-10-27T05:58:00Z">
              <w:tcPr>
                <w:tcW w:w="1008" w:type="dxa"/>
                <w:vAlign w:val="center"/>
                <w:hideMark/>
              </w:tcPr>
            </w:tcPrChange>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86" w:author="Brian Bohman" w:date="2021-10-27T05:58:00Z">
              <w:tcPr>
                <w:tcW w:w="720" w:type="dxa"/>
                <w:vAlign w:val="center"/>
                <w:hideMark/>
              </w:tcPr>
            </w:tcPrChange>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87" w:author="Brian Bohman" w:date="2021-10-27T05:58:00Z">
              <w:tcPr>
                <w:tcW w:w="1008" w:type="dxa"/>
                <w:vAlign w:val="center"/>
                <w:hideMark/>
              </w:tcPr>
            </w:tcPrChange>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88" w:author="Brian Bohman" w:date="2021-10-27T05:58:00Z">
              <w:tcPr>
                <w:tcW w:w="1152" w:type="dxa"/>
                <w:vAlign w:val="center"/>
                <w:hideMark/>
              </w:tcPr>
            </w:tcPrChange>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6289" w:author="Brian Bohman" w:date="2021-10-27T05:58:00Z">
              <w:tcPr>
                <w:tcW w:w="1008" w:type="dxa"/>
                <w:vAlign w:val="center"/>
                <w:hideMark/>
              </w:tcPr>
            </w:tcPrChange>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0245A067" w14:textId="77777777" w:rsidTr="00E419CD">
        <w:trPr>
          <w:trHeight w:val="180"/>
          <w:trPrChange w:id="6290" w:author="Brian Bohman" w:date="2021-10-27T05:58:00Z">
            <w:trPr>
              <w:trHeight w:val="180"/>
            </w:trPr>
          </w:trPrChange>
        </w:trPr>
        <w:tc>
          <w:tcPr>
            <w:tcW w:w="360" w:type="dxa"/>
            <w:vAlign w:val="center"/>
            <w:hideMark/>
            <w:tcPrChange w:id="6291" w:author="Brian Bohman" w:date="2021-10-27T05:58:00Z">
              <w:tcPr>
                <w:tcW w:w="360" w:type="dxa"/>
                <w:vAlign w:val="center"/>
                <w:hideMark/>
              </w:tcPr>
            </w:tcPrChange>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Change w:id="6292" w:author="Brian Bohman" w:date="2021-10-27T05:58:00Z">
              <w:tcPr>
                <w:tcW w:w="864" w:type="dxa"/>
                <w:vAlign w:val="center"/>
                <w:hideMark/>
              </w:tcPr>
            </w:tcPrChange>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293" w:author="Brian Bohman" w:date="2021-10-27T05:58:00Z">
              <w:tcPr>
                <w:tcW w:w="1152" w:type="dxa"/>
                <w:vAlign w:val="center"/>
                <w:hideMark/>
              </w:tcPr>
            </w:tcPrChange>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294" w:author="Brian Bohman" w:date="2021-10-27T05:58:00Z">
              <w:tcPr>
                <w:tcW w:w="504" w:type="dxa"/>
                <w:vAlign w:val="center"/>
                <w:hideMark/>
              </w:tcPr>
            </w:tcPrChange>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295" w:author="Brian Bohman" w:date="2021-10-27T05:58:00Z">
              <w:tcPr>
                <w:tcW w:w="1008" w:type="dxa"/>
                <w:vAlign w:val="center"/>
                <w:hideMark/>
              </w:tcPr>
            </w:tcPrChange>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296" w:author="Brian Bohman" w:date="2021-10-27T05:58:00Z">
              <w:tcPr>
                <w:tcW w:w="1008" w:type="dxa"/>
                <w:vAlign w:val="center"/>
                <w:hideMark/>
              </w:tcPr>
            </w:tcPrChange>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297" w:author="Brian Bohman" w:date="2021-10-27T05:58:00Z">
              <w:tcPr>
                <w:tcW w:w="720" w:type="dxa"/>
                <w:vAlign w:val="center"/>
                <w:hideMark/>
              </w:tcPr>
            </w:tcPrChange>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298" w:author="Brian Bohman" w:date="2021-10-27T05:58:00Z">
              <w:tcPr>
                <w:tcW w:w="1008" w:type="dxa"/>
                <w:vAlign w:val="center"/>
                <w:hideMark/>
              </w:tcPr>
            </w:tcPrChange>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299" w:author="Brian Bohman" w:date="2021-10-27T05:58:00Z">
              <w:tcPr>
                <w:tcW w:w="1152" w:type="dxa"/>
                <w:vAlign w:val="center"/>
                <w:hideMark/>
              </w:tcPr>
            </w:tcPrChange>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440" w:type="dxa"/>
            <w:vAlign w:val="center"/>
            <w:hideMark/>
            <w:tcPrChange w:id="6300" w:author="Brian Bohman" w:date="2021-10-27T05:58:00Z">
              <w:tcPr>
                <w:tcW w:w="1008" w:type="dxa"/>
                <w:vAlign w:val="center"/>
                <w:hideMark/>
              </w:tcPr>
            </w:tcPrChange>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19CD" w:rsidRPr="009B3DCC" w14:paraId="247E9614" w14:textId="77777777" w:rsidTr="00E419CD">
        <w:trPr>
          <w:trHeight w:val="165"/>
          <w:trPrChange w:id="6301" w:author="Brian Bohman" w:date="2021-10-27T05:58:00Z">
            <w:trPr>
              <w:trHeight w:val="165"/>
            </w:trPr>
          </w:trPrChange>
        </w:trPr>
        <w:tc>
          <w:tcPr>
            <w:tcW w:w="360" w:type="dxa"/>
            <w:vAlign w:val="center"/>
            <w:hideMark/>
            <w:tcPrChange w:id="6302" w:author="Brian Bohman" w:date="2021-10-27T05:58:00Z">
              <w:tcPr>
                <w:tcW w:w="360" w:type="dxa"/>
                <w:vAlign w:val="center"/>
                <w:hideMark/>
              </w:tcPr>
            </w:tcPrChange>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Change w:id="6303" w:author="Brian Bohman" w:date="2021-10-27T05:58:00Z">
              <w:tcPr>
                <w:tcW w:w="864" w:type="dxa"/>
                <w:vAlign w:val="center"/>
                <w:hideMark/>
              </w:tcPr>
            </w:tcPrChange>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04" w:author="Brian Bohman" w:date="2021-10-27T05:58:00Z">
              <w:tcPr>
                <w:tcW w:w="1152" w:type="dxa"/>
                <w:vAlign w:val="center"/>
                <w:hideMark/>
              </w:tcPr>
            </w:tcPrChange>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05" w:author="Brian Bohman" w:date="2021-10-27T05:58:00Z">
              <w:tcPr>
                <w:tcW w:w="504" w:type="dxa"/>
                <w:vAlign w:val="center"/>
                <w:hideMark/>
              </w:tcPr>
            </w:tcPrChange>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06" w:author="Brian Bohman" w:date="2021-10-27T05:58:00Z">
              <w:tcPr>
                <w:tcW w:w="1008" w:type="dxa"/>
                <w:vAlign w:val="center"/>
                <w:hideMark/>
              </w:tcPr>
            </w:tcPrChange>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07" w:author="Brian Bohman" w:date="2021-10-27T05:58:00Z">
              <w:tcPr>
                <w:tcW w:w="1008" w:type="dxa"/>
                <w:vAlign w:val="center"/>
                <w:hideMark/>
              </w:tcPr>
            </w:tcPrChange>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08" w:author="Brian Bohman" w:date="2021-10-27T05:58:00Z">
              <w:tcPr>
                <w:tcW w:w="720" w:type="dxa"/>
                <w:vAlign w:val="center"/>
                <w:hideMark/>
              </w:tcPr>
            </w:tcPrChange>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09" w:author="Brian Bohman" w:date="2021-10-27T05:58:00Z">
              <w:tcPr>
                <w:tcW w:w="1008" w:type="dxa"/>
                <w:vAlign w:val="center"/>
                <w:hideMark/>
              </w:tcPr>
            </w:tcPrChange>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10" w:author="Brian Bohman" w:date="2021-10-27T05:58:00Z">
              <w:tcPr>
                <w:tcW w:w="1152" w:type="dxa"/>
                <w:vAlign w:val="center"/>
                <w:hideMark/>
              </w:tcPr>
            </w:tcPrChange>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440" w:type="dxa"/>
            <w:vAlign w:val="center"/>
            <w:hideMark/>
            <w:tcPrChange w:id="6311" w:author="Brian Bohman" w:date="2021-10-27T05:58:00Z">
              <w:tcPr>
                <w:tcW w:w="1008" w:type="dxa"/>
                <w:vAlign w:val="center"/>
                <w:hideMark/>
              </w:tcPr>
            </w:tcPrChange>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1F9CCEB4" w14:textId="77777777" w:rsidTr="00E419CD">
        <w:trPr>
          <w:trHeight w:val="165"/>
          <w:trPrChange w:id="6312" w:author="Brian Bohman" w:date="2021-10-27T05:58:00Z">
            <w:trPr>
              <w:trHeight w:val="165"/>
            </w:trPr>
          </w:trPrChange>
        </w:trPr>
        <w:tc>
          <w:tcPr>
            <w:tcW w:w="360" w:type="dxa"/>
            <w:vAlign w:val="center"/>
            <w:hideMark/>
            <w:tcPrChange w:id="6313" w:author="Brian Bohman" w:date="2021-10-27T05:58:00Z">
              <w:tcPr>
                <w:tcW w:w="360" w:type="dxa"/>
                <w:vAlign w:val="center"/>
                <w:hideMark/>
              </w:tcPr>
            </w:tcPrChange>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Change w:id="6314" w:author="Brian Bohman" w:date="2021-10-27T05:58:00Z">
              <w:tcPr>
                <w:tcW w:w="864" w:type="dxa"/>
                <w:vAlign w:val="center"/>
                <w:hideMark/>
              </w:tcPr>
            </w:tcPrChange>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15" w:author="Brian Bohman" w:date="2021-10-27T05:58:00Z">
              <w:tcPr>
                <w:tcW w:w="1152" w:type="dxa"/>
                <w:vAlign w:val="center"/>
                <w:hideMark/>
              </w:tcPr>
            </w:tcPrChange>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16" w:author="Brian Bohman" w:date="2021-10-27T05:58:00Z">
              <w:tcPr>
                <w:tcW w:w="504" w:type="dxa"/>
                <w:vAlign w:val="center"/>
                <w:hideMark/>
              </w:tcPr>
            </w:tcPrChange>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17" w:author="Brian Bohman" w:date="2021-10-27T05:58:00Z">
              <w:tcPr>
                <w:tcW w:w="1008" w:type="dxa"/>
                <w:vAlign w:val="center"/>
                <w:hideMark/>
              </w:tcPr>
            </w:tcPrChange>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18" w:author="Brian Bohman" w:date="2021-10-27T05:58:00Z">
              <w:tcPr>
                <w:tcW w:w="1008" w:type="dxa"/>
                <w:vAlign w:val="center"/>
                <w:hideMark/>
              </w:tcPr>
            </w:tcPrChange>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19" w:author="Brian Bohman" w:date="2021-10-27T05:58:00Z">
              <w:tcPr>
                <w:tcW w:w="720" w:type="dxa"/>
                <w:vAlign w:val="center"/>
                <w:hideMark/>
              </w:tcPr>
            </w:tcPrChange>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20" w:author="Brian Bohman" w:date="2021-10-27T05:58:00Z">
              <w:tcPr>
                <w:tcW w:w="1008" w:type="dxa"/>
                <w:vAlign w:val="center"/>
                <w:hideMark/>
              </w:tcPr>
            </w:tcPrChange>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21" w:author="Brian Bohman" w:date="2021-10-27T05:58:00Z">
              <w:tcPr>
                <w:tcW w:w="1152" w:type="dxa"/>
                <w:vAlign w:val="center"/>
                <w:hideMark/>
              </w:tcPr>
            </w:tcPrChange>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440" w:type="dxa"/>
            <w:vAlign w:val="center"/>
            <w:hideMark/>
            <w:tcPrChange w:id="6322" w:author="Brian Bohman" w:date="2021-10-27T05:58:00Z">
              <w:tcPr>
                <w:tcW w:w="1008" w:type="dxa"/>
                <w:vAlign w:val="center"/>
                <w:hideMark/>
              </w:tcPr>
            </w:tcPrChange>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37AF9BDB" w14:textId="77777777" w:rsidTr="00E419CD">
        <w:trPr>
          <w:trHeight w:val="165"/>
          <w:trPrChange w:id="6323" w:author="Brian Bohman" w:date="2021-10-27T05:58:00Z">
            <w:trPr>
              <w:trHeight w:val="165"/>
            </w:trPr>
          </w:trPrChange>
        </w:trPr>
        <w:tc>
          <w:tcPr>
            <w:tcW w:w="360" w:type="dxa"/>
            <w:vAlign w:val="center"/>
            <w:hideMark/>
            <w:tcPrChange w:id="6324" w:author="Brian Bohman" w:date="2021-10-27T05:58:00Z">
              <w:tcPr>
                <w:tcW w:w="360" w:type="dxa"/>
                <w:vAlign w:val="center"/>
                <w:hideMark/>
              </w:tcPr>
            </w:tcPrChange>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Change w:id="6325" w:author="Brian Bohman" w:date="2021-10-27T05:58:00Z">
              <w:tcPr>
                <w:tcW w:w="864" w:type="dxa"/>
                <w:vAlign w:val="center"/>
                <w:hideMark/>
              </w:tcPr>
            </w:tcPrChange>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26" w:author="Brian Bohman" w:date="2021-10-27T05:58:00Z">
              <w:tcPr>
                <w:tcW w:w="1152" w:type="dxa"/>
                <w:vAlign w:val="center"/>
                <w:hideMark/>
              </w:tcPr>
            </w:tcPrChange>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27" w:author="Brian Bohman" w:date="2021-10-27T05:58:00Z">
              <w:tcPr>
                <w:tcW w:w="504" w:type="dxa"/>
                <w:vAlign w:val="center"/>
                <w:hideMark/>
              </w:tcPr>
            </w:tcPrChange>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28" w:author="Brian Bohman" w:date="2021-10-27T05:58:00Z">
              <w:tcPr>
                <w:tcW w:w="1008" w:type="dxa"/>
                <w:vAlign w:val="center"/>
                <w:hideMark/>
              </w:tcPr>
            </w:tcPrChange>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29" w:author="Brian Bohman" w:date="2021-10-27T05:58:00Z">
              <w:tcPr>
                <w:tcW w:w="1008" w:type="dxa"/>
                <w:vAlign w:val="center"/>
                <w:hideMark/>
              </w:tcPr>
            </w:tcPrChange>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30" w:author="Brian Bohman" w:date="2021-10-27T05:58:00Z">
              <w:tcPr>
                <w:tcW w:w="720" w:type="dxa"/>
                <w:vAlign w:val="center"/>
                <w:hideMark/>
              </w:tcPr>
            </w:tcPrChange>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31" w:author="Brian Bohman" w:date="2021-10-27T05:58:00Z">
              <w:tcPr>
                <w:tcW w:w="1008" w:type="dxa"/>
                <w:vAlign w:val="center"/>
                <w:hideMark/>
              </w:tcPr>
            </w:tcPrChange>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32" w:author="Brian Bohman" w:date="2021-10-27T05:58:00Z">
              <w:tcPr>
                <w:tcW w:w="1152" w:type="dxa"/>
                <w:vAlign w:val="center"/>
                <w:hideMark/>
              </w:tcPr>
            </w:tcPrChange>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440" w:type="dxa"/>
            <w:vAlign w:val="center"/>
            <w:hideMark/>
            <w:tcPrChange w:id="6333" w:author="Brian Bohman" w:date="2021-10-27T05:58:00Z">
              <w:tcPr>
                <w:tcW w:w="1008" w:type="dxa"/>
                <w:vAlign w:val="center"/>
                <w:hideMark/>
              </w:tcPr>
            </w:tcPrChange>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3E5E3E4D" w14:textId="77777777" w:rsidTr="00E419CD">
        <w:trPr>
          <w:trHeight w:val="165"/>
          <w:trPrChange w:id="6334" w:author="Brian Bohman" w:date="2021-10-27T05:58:00Z">
            <w:trPr>
              <w:trHeight w:val="165"/>
            </w:trPr>
          </w:trPrChange>
        </w:trPr>
        <w:tc>
          <w:tcPr>
            <w:tcW w:w="360" w:type="dxa"/>
            <w:vAlign w:val="center"/>
            <w:hideMark/>
            <w:tcPrChange w:id="6335" w:author="Brian Bohman" w:date="2021-10-27T05:58:00Z">
              <w:tcPr>
                <w:tcW w:w="360" w:type="dxa"/>
                <w:vAlign w:val="center"/>
                <w:hideMark/>
              </w:tcPr>
            </w:tcPrChange>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Change w:id="6336" w:author="Brian Bohman" w:date="2021-10-27T05:58:00Z">
              <w:tcPr>
                <w:tcW w:w="864" w:type="dxa"/>
                <w:vAlign w:val="center"/>
                <w:hideMark/>
              </w:tcPr>
            </w:tcPrChange>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37" w:author="Brian Bohman" w:date="2021-10-27T05:58:00Z">
              <w:tcPr>
                <w:tcW w:w="1152" w:type="dxa"/>
                <w:vAlign w:val="center"/>
                <w:hideMark/>
              </w:tcPr>
            </w:tcPrChange>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38" w:author="Brian Bohman" w:date="2021-10-27T05:58:00Z">
              <w:tcPr>
                <w:tcW w:w="504" w:type="dxa"/>
                <w:vAlign w:val="center"/>
                <w:hideMark/>
              </w:tcPr>
            </w:tcPrChange>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39" w:author="Brian Bohman" w:date="2021-10-27T05:58:00Z">
              <w:tcPr>
                <w:tcW w:w="1008" w:type="dxa"/>
                <w:vAlign w:val="center"/>
                <w:hideMark/>
              </w:tcPr>
            </w:tcPrChange>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40" w:author="Brian Bohman" w:date="2021-10-27T05:58:00Z">
              <w:tcPr>
                <w:tcW w:w="1008" w:type="dxa"/>
                <w:vAlign w:val="center"/>
                <w:hideMark/>
              </w:tcPr>
            </w:tcPrChange>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41" w:author="Brian Bohman" w:date="2021-10-27T05:58:00Z">
              <w:tcPr>
                <w:tcW w:w="720" w:type="dxa"/>
                <w:vAlign w:val="center"/>
                <w:hideMark/>
              </w:tcPr>
            </w:tcPrChange>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42" w:author="Brian Bohman" w:date="2021-10-27T05:58:00Z">
              <w:tcPr>
                <w:tcW w:w="1008" w:type="dxa"/>
                <w:vAlign w:val="center"/>
                <w:hideMark/>
              </w:tcPr>
            </w:tcPrChange>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343" w:author="Brian Bohman" w:date="2021-10-27T05:58:00Z">
              <w:tcPr>
                <w:tcW w:w="1152" w:type="dxa"/>
                <w:vAlign w:val="center"/>
                <w:hideMark/>
              </w:tcPr>
            </w:tcPrChange>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440" w:type="dxa"/>
            <w:vAlign w:val="center"/>
            <w:hideMark/>
            <w:tcPrChange w:id="6344" w:author="Brian Bohman" w:date="2021-10-27T05:58:00Z">
              <w:tcPr>
                <w:tcW w:w="1008" w:type="dxa"/>
                <w:vAlign w:val="center"/>
                <w:hideMark/>
              </w:tcPr>
            </w:tcPrChange>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E3BA127" w14:textId="77777777" w:rsidTr="00E419CD">
        <w:trPr>
          <w:trHeight w:val="165"/>
          <w:trPrChange w:id="6345" w:author="Brian Bohman" w:date="2021-10-27T05:58:00Z">
            <w:trPr>
              <w:trHeight w:val="165"/>
            </w:trPr>
          </w:trPrChange>
        </w:trPr>
        <w:tc>
          <w:tcPr>
            <w:tcW w:w="360" w:type="dxa"/>
            <w:vAlign w:val="center"/>
            <w:hideMark/>
            <w:tcPrChange w:id="6346" w:author="Brian Bohman" w:date="2021-10-27T05:58:00Z">
              <w:tcPr>
                <w:tcW w:w="360" w:type="dxa"/>
                <w:vAlign w:val="center"/>
                <w:hideMark/>
              </w:tcPr>
            </w:tcPrChange>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Change w:id="6347" w:author="Brian Bohman" w:date="2021-10-27T05:58:00Z">
              <w:tcPr>
                <w:tcW w:w="864" w:type="dxa"/>
                <w:vAlign w:val="center"/>
                <w:hideMark/>
              </w:tcPr>
            </w:tcPrChange>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48" w:author="Brian Bohman" w:date="2021-10-27T05:58:00Z">
              <w:tcPr>
                <w:tcW w:w="1152" w:type="dxa"/>
                <w:vAlign w:val="center"/>
                <w:hideMark/>
              </w:tcPr>
            </w:tcPrChange>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49" w:author="Brian Bohman" w:date="2021-10-27T05:58:00Z">
              <w:tcPr>
                <w:tcW w:w="504" w:type="dxa"/>
                <w:vAlign w:val="center"/>
                <w:hideMark/>
              </w:tcPr>
            </w:tcPrChange>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50" w:author="Brian Bohman" w:date="2021-10-27T05:58:00Z">
              <w:tcPr>
                <w:tcW w:w="1008" w:type="dxa"/>
                <w:vAlign w:val="center"/>
                <w:hideMark/>
              </w:tcPr>
            </w:tcPrChange>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51" w:author="Brian Bohman" w:date="2021-10-27T05:58:00Z">
              <w:tcPr>
                <w:tcW w:w="1008" w:type="dxa"/>
                <w:vAlign w:val="center"/>
                <w:hideMark/>
              </w:tcPr>
            </w:tcPrChange>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52" w:author="Brian Bohman" w:date="2021-10-27T05:58:00Z">
              <w:tcPr>
                <w:tcW w:w="720" w:type="dxa"/>
                <w:vAlign w:val="center"/>
                <w:hideMark/>
              </w:tcPr>
            </w:tcPrChange>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53" w:author="Brian Bohman" w:date="2021-10-27T05:58:00Z">
              <w:tcPr>
                <w:tcW w:w="1008" w:type="dxa"/>
                <w:vAlign w:val="center"/>
                <w:hideMark/>
              </w:tcPr>
            </w:tcPrChange>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354" w:author="Brian Bohman" w:date="2021-10-27T05:58:00Z">
              <w:tcPr>
                <w:tcW w:w="1152" w:type="dxa"/>
                <w:vAlign w:val="center"/>
                <w:hideMark/>
              </w:tcPr>
            </w:tcPrChange>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440" w:type="dxa"/>
            <w:vAlign w:val="center"/>
            <w:hideMark/>
            <w:tcPrChange w:id="6355" w:author="Brian Bohman" w:date="2021-10-27T05:58:00Z">
              <w:tcPr>
                <w:tcW w:w="1008" w:type="dxa"/>
                <w:vAlign w:val="center"/>
                <w:hideMark/>
              </w:tcPr>
            </w:tcPrChange>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2F4AF806" w14:textId="77777777" w:rsidTr="00E419CD">
        <w:trPr>
          <w:trHeight w:val="165"/>
          <w:trPrChange w:id="6356" w:author="Brian Bohman" w:date="2021-10-27T05:58:00Z">
            <w:trPr>
              <w:trHeight w:val="165"/>
            </w:trPr>
          </w:trPrChange>
        </w:trPr>
        <w:tc>
          <w:tcPr>
            <w:tcW w:w="360" w:type="dxa"/>
            <w:vAlign w:val="center"/>
            <w:hideMark/>
            <w:tcPrChange w:id="6357" w:author="Brian Bohman" w:date="2021-10-27T05:58:00Z">
              <w:tcPr>
                <w:tcW w:w="360" w:type="dxa"/>
                <w:vAlign w:val="center"/>
                <w:hideMark/>
              </w:tcPr>
            </w:tcPrChange>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Change w:id="6358" w:author="Brian Bohman" w:date="2021-10-27T05:58:00Z">
              <w:tcPr>
                <w:tcW w:w="864" w:type="dxa"/>
                <w:vAlign w:val="center"/>
                <w:hideMark/>
              </w:tcPr>
            </w:tcPrChange>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59" w:author="Brian Bohman" w:date="2021-10-27T05:58:00Z">
              <w:tcPr>
                <w:tcW w:w="1152" w:type="dxa"/>
                <w:vAlign w:val="center"/>
                <w:hideMark/>
              </w:tcPr>
            </w:tcPrChange>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60" w:author="Brian Bohman" w:date="2021-10-27T05:58:00Z">
              <w:tcPr>
                <w:tcW w:w="504" w:type="dxa"/>
                <w:vAlign w:val="center"/>
                <w:hideMark/>
              </w:tcPr>
            </w:tcPrChange>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Change w:id="6361" w:author="Brian Bohman" w:date="2021-10-27T05:58:00Z">
              <w:tcPr>
                <w:tcW w:w="1008" w:type="dxa"/>
                <w:vAlign w:val="center"/>
                <w:hideMark/>
              </w:tcPr>
            </w:tcPrChange>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Change w:id="6362" w:author="Brian Bohman" w:date="2021-10-27T05:58:00Z">
              <w:tcPr>
                <w:tcW w:w="1008" w:type="dxa"/>
                <w:vAlign w:val="center"/>
                <w:hideMark/>
              </w:tcPr>
            </w:tcPrChange>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63" w:author="Brian Bohman" w:date="2021-10-27T05:58:00Z">
              <w:tcPr>
                <w:tcW w:w="720" w:type="dxa"/>
                <w:vAlign w:val="center"/>
                <w:hideMark/>
              </w:tcPr>
            </w:tcPrChange>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64" w:author="Brian Bohman" w:date="2021-10-27T05:58:00Z">
              <w:tcPr>
                <w:tcW w:w="1008" w:type="dxa"/>
                <w:vAlign w:val="center"/>
                <w:hideMark/>
              </w:tcPr>
            </w:tcPrChange>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365" w:author="Brian Bohman" w:date="2021-10-27T05:58:00Z">
              <w:tcPr>
                <w:tcW w:w="1152" w:type="dxa"/>
                <w:vAlign w:val="center"/>
                <w:hideMark/>
              </w:tcPr>
            </w:tcPrChange>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6366" w:author="Brian Bohman" w:date="2021-10-27T05:58:00Z">
              <w:tcPr>
                <w:tcW w:w="1008" w:type="dxa"/>
                <w:vAlign w:val="center"/>
                <w:hideMark/>
              </w:tcPr>
            </w:tcPrChange>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652D0064" w14:textId="77777777" w:rsidTr="00E419CD">
        <w:trPr>
          <w:trHeight w:val="165"/>
          <w:trPrChange w:id="6367" w:author="Brian Bohman" w:date="2021-10-27T05:58:00Z">
            <w:trPr>
              <w:trHeight w:val="165"/>
            </w:trPr>
          </w:trPrChange>
        </w:trPr>
        <w:tc>
          <w:tcPr>
            <w:tcW w:w="360" w:type="dxa"/>
            <w:vAlign w:val="center"/>
            <w:hideMark/>
            <w:tcPrChange w:id="6368" w:author="Brian Bohman" w:date="2021-10-27T05:58:00Z">
              <w:tcPr>
                <w:tcW w:w="360" w:type="dxa"/>
                <w:vAlign w:val="center"/>
                <w:hideMark/>
              </w:tcPr>
            </w:tcPrChange>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Change w:id="6369" w:author="Brian Bohman" w:date="2021-10-27T05:58:00Z">
              <w:tcPr>
                <w:tcW w:w="864" w:type="dxa"/>
                <w:vAlign w:val="center"/>
                <w:hideMark/>
              </w:tcPr>
            </w:tcPrChange>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70" w:author="Brian Bohman" w:date="2021-10-27T05:58:00Z">
              <w:tcPr>
                <w:tcW w:w="1152" w:type="dxa"/>
                <w:vAlign w:val="center"/>
                <w:hideMark/>
              </w:tcPr>
            </w:tcPrChange>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71" w:author="Brian Bohman" w:date="2021-10-27T05:58:00Z">
              <w:tcPr>
                <w:tcW w:w="504" w:type="dxa"/>
                <w:vAlign w:val="center"/>
                <w:hideMark/>
              </w:tcPr>
            </w:tcPrChange>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72" w:author="Brian Bohman" w:date="2021-10-27T05:58:00Z">
              <w:tcPr>
                <w:tcW w:w="1008" w:type="dxa"/>
                <w:vAlign w:val="center"/>
                <w:hideMark/>
              </w:tcPr>
            </w:tcPrChange>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73" w:author="Brian Bohman" w:date="2021-10-27T05:58:00Z">
              <w:tcPr>
                <w:tcW w:w="1008" w:type="dxa"/>
                <w:vAlign w:val="center"/>
                <w:hideMark/>
              </w:tcPr>
            </w:tcPrChange>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74" w:author="Brian Bohman" w:date="2021-10-27T05:58:00Z">
              <w:tcPr>
                <w:tcW w:w="720" w:type="dxa"/>
                <w:vAlign w:val="center"/>
                <w:hideMark/>
              </w:tcPr>
            </w:tcPrChange>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75" w:author="Brian Bohman" w:date="2021-10-27T05:58:00Z">
              <w:tcPr>
                <w:tcW w:w="1008" w:type="dxa"/>
                <w:vAlign w:val="center"/>
                <w:hideMark/>
              </w:tcPr>
            </w:tcPrChange>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376" w:author="Brian Bohman" w:date="2021-10-27T05:58:00Z">
              <w:tcPr>
                <w:tcW w:w="1152" w:type="dxa"/>
                <w:vAlign w:val="center"/>
                <w:hideMark/>
              </w:tcPr>
            </w:tcPrChange>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377" w:author="Brian Bohman" w:date="2021-10-27T05:58:00Z">
              <w:tcPr>
                <w:tcW w:w="1008" w:type="dxa"/>
                <w:vAlign w:val="center"/>
                <w:hideMark/>
              </w:tcPr>
            </w:tcPrChange>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19CD" w:rsidRPr="009B3DCC" w14:paraId="3078D76D" w14:textId="77777777" w:rsidTr="00E419CD">
        <w:trPr>
          <w:trHeight w:val="165"/>
          <w:trPrChange w:id="6378" w:author="Brian Bohman" w:date="2021-10-27T05:58:00Z">
            <w:trPr>
              <w:trHeight w:val="165"/>
            </w:trPr>
          </w:trPrChange>
        </w:trPr>
        <w:tc>
          <w:tcPr>
            <w:tcW w:w="360" w:type="dxa"/>
            <w:vAlign w:val="center"/>
            <w:hideMark/>
            <w:tcPrChange w:id="6379" w:author="Brian Bohman" w:date="2021-10-27T05:58:00Z">
              <w:tcPr>
                <w:tcW w:w="360" w:type="dxa"/>
                <w:vAlign w:val="center"/>
                <w:hideMark/>
              </w:tcPr>
            </w:tcPrChange>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Change w:id="6380" w:author="Brian Bohman" w:date="2021-10-27T05:58:00Z">
              <w:tcPr>
                <w:tcW w:w="864" w:type="dxa"/>
                <w:vAlign w:val="center"/>
                <w:hideMark/>
              </w:tcPr>
            </w:tcPrChange>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81" w:author="Brian Bohman" w:date="2021-10-27T05:58:00Z">
              <w:tcPr>
                <w:tcW w:w="1152" w:type="dxa"/>
                <w:vAlign w:val="center"/>
                <w:hideMark/>
              </w:tcPr>
            </w:tcPrChange>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82" w:author="Brian Bohman" w:date="2021-10-27T05:58:00Z">
              <w:tcPr>
                <w:tcW w:w="504" w:type="dxa"/>
                <w:vAlign w:val="center"/>
                <w:hideMark/>
              </w:tcPr>
            </w:tcPrChange>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83" w:author="Brian Bohman" w:date="2021-10-27T05:58:00Z">
              <w:tcPr>
                <w:tcW w:w="1008" w:type="dxa"/>
                <w:vAlign w:val="center"/>
                <w:hideMark/>
              </w:tcPr>
            </w:tcPrChange>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84" w:author="Brian Bohman" w:date="2021-10-27T05:58:00Z">
              <w:tcPr>
                <w:tcW w:w="1008" w:type="dxa"/>
                <w:vAlign w:val="center"/>
                <w:hideMark/>
              </w:tcPr>
            </w:tcPrChange>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85" w:author="Brian Bohman" w:date="2021-10-27T05:58:00Z">
              <w:tcPr>
                <w:tcW w:w="720" w:type="dxa"/>
                <w:vAlign w:val="center"/>
                <w:hideMark/>
              </w:tcPr>
            </w:tcPrChange>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86" w:author="Brian Bohman" w:date="2021-10-27T05:58:00Z">
              <w:tcPr>
                <w:tcW w:w="1008" w:type="dxa"/>
                <w:vAlign w:val="center"/>
                <w:hideMark/>
              </w:tcPr>
            </w:tcPrChange>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87" w:author="Brian Bohman" w:date="2021-10-27T05:58:00Z">
              <w:tcPr>
                <w:tcW w:w="1152" w:type="dxa"/>
                <w:vAlign w:val="center"/>
                <w:hideMark/>
              </w:tcPr>
            </w:tcPrChange>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440" w:type="dxa"/>
            <w:vAlign w:val="center"/>
            <w:hideMark/>
            <w:tcPrChange w:id="6388" w:author="Brian Bohman" w:date="2021-10-27T05:58:00Z">
              <w:tcPr>
                <w:tcW w:w="1008" w:type="dxa"/>
                <w:vAlign w:val="center"/>
                <w:hideMark/>
              </w:tcPr>
            </w:tcPrChange>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FC50266" w14:textId="77777777" w:rsidTr="00E419CD">
        <w:trPr>
          <w:trHeight w:val="165"/>
          <w:trPrChange w:id="6389" w:author="Brian Bohman" w:date="2021-10-27T05:58:00Z">
            <w:trPr>
              <w:trHeight w:val="165"/>
            </w:trPr>
          </w:trPrChange>
        </w:trPr>
        <w:tc>
          <w:tcPr>
            <w:tcW w:w="360" w:type="dxa"/>
            <w:vAlign w:val="center"/>
            <w:hideMark/>
            <w:tcPrChange w:id="6390" w:author="Brian Bohman" w:date="2021-10-27T05:58:00Z">
              <w:tcPr>
                <w:tcW w:w="360" w:type="dxa"/>
                <w:vAlign w:val="center"/>
                <w:hideMark/>
              </w:tcPr>
            </w:tcPrChange>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Change w:id="6391" w:author="Brian Bohman" w:date="2021-10-27T05:58:00Z">
              <w:tcPr>
                <w:tcW w:w="864" w:type="dxa"/>
                <w:vAlign w:val="center"/>
                <w:hideMark/>
              </w:tcPr>
            </w:tcPrChange>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392" w:author="Brian Bohman" w:date="2021-10-27T05:58:00Z">
              <w:tcPr>
                <w:tcW w:w="1152" w:type="dxa"/>
                <w:vAlign w:val="center"/>
                <w:hideMark/>
              </w:tcPr>
            </w:tcPrChange>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393" w:author="Brian Bohman" w:date="2021-10-27T05:58:00Z">
              <w:tcPr>
                <w:tcW w:w="504" w:type="dxa"/>
                <w:vAlign w:val="center"/>
                <w:hideMark/>
              </w:tcPr>
            </w:tcPrChange>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394" w:author="Brian Bohman" w:date="2021-10-27T05:58:00Z">
              <w:tcPr>
                <w:tcW w:w="1008" w:type="dxa"/>
                <w:vAlign w:val="center"/>
                <w:hideMark/>
              </w:tcPr>
            </w:tcPrChange>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395" w:author="Brian Bohman" w:date="2021-10-27T05:58:00Z">
              <w:tcPr>
                <w:tcW w:w="1008" w:type="dxa"/>
                <w:vAlign w:val="center"/>
                <w:hideMark/>
              </w:tcPr>
            </w:tcPrChange>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396" w:author="Brian Bohman" w:date="2021-10-27T05:58:00Z">
              <w:tcPr>
                <w:tcW w:w="720" w:type="dxa"/>
                <w:vAlign w:val="center"/>
                <w:hideMark/>
              </w:tcPr>
            </w:tcPrChange>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397" w:author="Brian Bohman" w:date="2021-10-27T05:58:00Z">
              <w:tcPr>
                <w:tcW w:w="1008" w:type="dxa"/>
                <w:vAlign w:val="center"/>
                <w:hideMark/>
              </w:tcPr>
            </w:tcPrChange>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398" w:author="Brian Bohman" w:date="2021-10-27T05:58:00Z">
              <w:tcPr>
                <w:tcW w:w="1152" w:type="dxa"/>
                <w:vAlign w:val="center"/>
                <w:hideMark/>
              </w:tcPr>
            </w:tcPrChange>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440" w:type="dxa"/>
            <w:vAlign w:val="center"/>
            <w:hideMark/>
            <w:tcPrChange w:id="6399" w:author="Brian Bohman" w:date="2021-10-27T05:58:00Z">
              <w:tcPr>
                <w:tcW w:w="1008" w:type="dxa"/>
                <w:vAlign w:val="center"/>
                <w:hideMark/>
              </w:tcPr>
            </w:tcPrChange>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19CD" w:rsidRPr="009B3DCC" w14:paraId="632AD3DC" w14:textId="77777777" w:rsidTr="00E419CD">
        <w:trPr>
          <w:trHeight w:val="165"/>
          <w:trPrChange w:id="6400" w:author="Brian Bohman" w:date="2021-10-27T05:58:00Z">
            <w:trPr>
              <w:trHeight w:val="165"/>
            </w:trPr>
          </w:trPrChange>
        </w:trPr>
        <w:tc>
          <w:tcPr>
            <w:tcW w:w="360" w:type="dxa"/>
            <w:vAlign w:val="center"/>
            <w:hideMark/>
            <w:tcPrChange w:id="6401" w:author="Brian Bohman" w:date="2021-10-27T05:58:00Z">
              <w:tcPr>
                <w:tcW w:w="360" w:type="dxa"/>
                <w:vAlign w:val="center"/>
                <w:hideMark/>
              </w:tcPr>
            </w:tcPrChange>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Change w:id="6402" w:author="Brian Bohman" w:date="2021-10-27T05:58:00Z">
              <w:tcPr>
                <w:tcW w:w="864" w:type="dxa"/>
                <w:vAlign w:val="center"/>
                <w:hideMark/>
              </w:tcPr>
            </w:tcPrChange>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03" w:author="Brian Bohman" w:date="2021-10-27T05:58:00Z">
              <w:tcPr>
                <w:tcW w:w="1152" w:type="dxa"/>
                <w:vAlign w:val="center"/>
                <w:hideMark/>
              </w:tcPr>
            </w:tcPrChange>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04" w:author="Brian Bohman" w:date="2021-10-27T05:58:00Z">
              <w:tcPr>
                <w:tcW w:w="504" w:type="dxa"/>
                <w:vAlign w:val="center"/>
                <w:hideMark/>
              </w:tcPr>
            </w:tcPrChange>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05" w:author="Brian Bohman" w:date="2021-10-27T05:58:00Z">
              <w:tcPr>
                <w:tcW w:w="1008" w:type="dxa"/>
                <w:vAlign w:val="center"/>
                <w:hideMark/>
              </w:tcPr>
            </w:tcPrChange>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06" w:author="Brian Bohman" w:date="2021-10-27T05:58:00Z">
              <w:tcPr>
                <w:tcW w:w="1008" w:type="dxa"/>
                <w:vAlign w:val="center"/>
                <w:hideMark/>
              </w:tcPr>
            </w:tcPrChange>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07" w:author="Brian Bohman" w:date="2021-10-27T05:58:00Z">
              <w:tcPr>
                <w:tcW w:w="720" w:type="dxa"/>
                <w:vAlign w:val="center"/>
                <w:hideMark/>
              </w:tcPr>
            </w:tcPrChange>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08" w:author="Brian Bohman" w:date="2021-10-27T05:58:00Z">
              <w:tcPr>
                <w:tcW w:w="1008" w:type="dxa"/>
                <w:vAlign w:val="center"/>
                <w:hideMark/>
              </w:tcPr>
            </w:tcPrChange>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09" w:author="Brian Bohman" w:date="2021-10-27T05:58:00Z">
              <w:tcPr>
                <w:tcW w:w="1152" w:type="dxa"/>
                <w:vAlign w:val="center"/>
                <w:hideMark/>
              </w:tcPr>
            </w:tcPrChange>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440" w:type="dxa"/>
            <w:vAlign w:val="center"/>
            <w:hideMark/>
            <w:tcPrChange w:id="6410" w:author="Brian Bohman" w:date="2021-10-27T05:58:00Z">
              <w:tcPr>
                <w:tcW w:w="1008" w:type="dxa"/>
                <w:vAlign w:val="center"/>
                <w:hideMark/>
              </w:tcPr>
            </w:tcPrChange>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7710C583" w14:textId="77777777" w:rsidTr="00E419CD">
        <w:trPr>
          <w:trHeight w:val="165"/>
          <w:trPrChange w:id="6411" w:author="Brian Bohman" w:date="2021-10-27T05:58:00Z">
            <w:trPr>
              <w:trHeight w:val="165"/>
            </w:trPr>
          </w:trPrChange>
        </w:trPr>
        <w:tc>
          <w:tcPr>
            <w:tcW w:w="360" w:type="dxa"/>
            <w:vAlign w:val="center"/>
            <w:hideMark/>
            <w:tcPrChange w:id="6412" w:author="Brian Bohman" w:date="2021-10-27T05:58:00Z">
              <w:tcPr>
                <w:tcW w:w="360" w:type="dxa"/>
                <w:vAlign w:val="center"/>
                <w:hideMark/>
              </w:tcPr>
            </w:tcPrChange>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Change w:id="6413" w:author="Brian Bohman" w:date="2021-10-27T05:58:00Z">
              <w:tcPr>
                <w:tcW w:w="864" w:type="dxa"/>
                <w:vAlign w:val="center"/>
                <w:hideMark/>
              </w:tcPr>
            </w:tcPrChange>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14" w:author="Brian Bohman" w:date="2021-10-27T05:58:00Z">
              <w:tcPr>
                <w:tcW w:w="1152" w:type="dxa"/>
                <w:vAlign w:val="center"/>
                <w:hideMark/>
              </w:tcPr>
            </w:tcPrChange>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15" w:author="Brian Bohman" w:date="2021-10-27T05:58:00Z">
              <w:tcPr>
                <w:tcW w:w="504" w:type="dxa"/>
                <w:vAlign w:val="center"/>
                <w:hideMark/>
              </w:tcPr>
            </w:tcPrChange>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16" w:author="Brian Bohman" w:date="2021-10-27T05:58:00Z">
              <w:tcPr>
                <w:tcW w:w="1008" w:type="dxa"/>
                <w:vAlign w:val="center"/>
                <w:hideMark/>
              </w:tcPr>
            </w:tcPrChange>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17" w:author="Brian Bohman" w:date="2021-10-27T05:58:00Z">
              <w:tcPr>
                <w:tcW w:w="1008" w:type="dxa"/>
                <w:vAlign w:val="center"/>
                <w:hideMark/>
              </w:tcPr>
            </w:tcPrChange>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18" w:author="Brian Bohman" w:date="2021-10-27T05:58:00Z">
              <w:tcPr>
                <w:tcW w:w="720" w:type="dxa"/>
                <w:vAlign w:val="center"/>
                <w:hideMark/>
              </w:tcPr>
            </w:tcPrChange>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19" w:author="Brian Bohman" w:date="2021-10-27T05:58:00Z">
              <w:tcPr>
                <w:tcW w:w="1008" w:type="dxa"/>
                <w:vAlign w:val="center"/>
                <w:hideMark/>
              </w:tcPr>
            </w:tcPrChange>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20" w:author="Brian Bohman" w:date="2021-10-27T05:58:00Z">
              <w:tcPr>
                <w:tcW w:w="1152" w:type="dxa"/>
                <w:vAlign w:val="center"/>
                <w:hideMark/>
              </w:tcPr>
            </w:tcPrChange>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440" w:type="dxa"/>
            <w:vAlign w:val="center"/>
            <w:hideMark/>
            <w:tcPrChange w:id="6421" w:author="Brian Bohman" w:date="2021-10-27T05:58:00Z">
              <w:tcPr>
                <w:tcW w:w="1008" w:type="dxa"/>
                <w:vAlign w:val="center"/>
                <w:hideMark/>
              </w:tcPr>
            </w:tcPrChange>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3060DC45" w14:textId="77777777" w:rsidTr="00E419CD">
        <w:trPr>
          <w:trHeight w:val="165"/>
          <w:trPrChange w:id="6422" w:author="Brian Bohman" w:date="2021-10-27T05:58:00Z">
            <w:trPr>
              <w:trHeight w:val="165"/>
            </w:trPr>
          </w:trPrChange>
        </w:trPr>
        <w:tc>
          <w:tcPr>
            <w:tcW w:w="360" w:type="dxa"/>
            <w:vAlign w:val="center"/>
            <w:hideMark/>
            <w:tcPrChange w:id="6423" w:author="Brian Bohman" w:date="2021-10-27T05:58:00Z">
              <w:tcPr>
                <w:tcW w:w="360" w:type="dxa"/>
                <w:vAlign w:val="center"/>
                <w:hideMark/>
              </w:tcPr>
            </w:tcPrChange>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Change w:id="6424" w:author="Brian Bohman" w:date="2021-10-27T05:58:00Z">
              <w:tcPr>
                <w:tcW w:w="864" w:type="dxa"/>
                <w:vAlign w:val="center"/>
                <w:hideMark/>
              </w:tcPr>
            </w:tcPrChange>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25" w:author="Brian Bohman" w:date="2021-10-27T05:58:00Z">
              <w:tcPr>
                <w:tcW w:w="1152" w:type="dxa"/>
                <w:vAlign w:val="center"/>
                <w:hideMark/>
              </w:tcPr>
            </w:tcPrChange>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26" w:author="Brian Bohman" w:date="2021-10-27T05:58:00Z">
              <w:tcPr>
                <w:tcW w:w="504" w:type="dxa"/>
                <w:vAlign w:val="center"/>
                <w:hideMark/>
              </w:tcPr>
            </w:tcPrChange>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27" w:author="Brian Bohman" w:date="2021-10-27T05:58:00Z">
              <w:tcPr>
                <w:tcW w:w="1008" w:type="dxa"/>
                <w:vAlign w:val="center"/>
                <w:hideMark/>
              </w:tcPr>
            </w:tcPrChange>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28" w:author="Brian Bohman" w:date="2021-10-27T05:58:00Z">
              <w:tcPr>
                <w:tcW w:w="1008" w:type="dxa"/>
                <w:vAlign w:val="center"/>
                <w:hideMark/>
              </w:tcPr>
            </w:tcPrChange>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29" w:author="Brian Bohman" w:date="2021-10-27T05:58:00Z">
              <w:tcPr>
                <w:tcW w:w="720" w:type="dxa"/>
                <w:vAlign w:val="center"/>
                <w:hideMark/>
              </w:tcPr>
            </w:tcPrChange>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30" w:author="Brian Bohman" w:date="2021-10-27T05:58:00Z">
              <w:tcPr>
                <w:tcW w:w="1008" w:type="dxa"/>
                <w:vAlign w:val="center"/>
                <w:hideMark/>
              </w:tcPr>
            </w:tcPrChange>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31" w:author="Brian Bohman" w:date="2021-10-27T05:58:00Z">
              <w:tcPr>
                <w:tcW w:w="1152" w:type="dxa"/>
                <w:vAlign w:val="center"/>
                <w:hideMark/>
              </w:tcPr>
            </w:tcPrChange>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440" w:type="dxa"/>
            <w:vAlign w:val="center"/>
            <w:hideMark/>
            <w:tcPrChange w:id="6432" w:author="Brian Bohman" w:date="2021-10-27T05:58:00Z">
              <w:tcPr>
                <w:tcW w:w="1008" w:type="dxa"/>
                <w:vAlign w:val="center"/>
                <w:hideMark/>
              </w:tcPr>
            </w:tcPrChange>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47C416B" w14:textId="77777777" w:rsidTr="00E419CD">
        <w:trPr>
          <w:trHeight w:val="165"/>
          <w:trPrChange w:id="6433" w:author="Brian Bohman" w:date="2021-10-27T05:58:00Z">
            <w:trPr>
              <w:trHeight w:val="165"/>
            </w:trPr>
          </w:trPrChange>
        </w:trPr>
        <w:tc>
          <w:tcPr>
            <w:tcW w:w="360" w:type="dxa"/>
            <w:vAlign w:val="center"/>
            <w:hideMark/>
            <w:tcPrChange w:id="6434" w:author="Brian Bohman" w:date="2021-10-27T05:58:00Z">
              <w:tcPr>
                <w:tcW w:w="360" w:type="dxa"/>
                <w:vAlign w:val="center"/>
                <w:hideMark/>
              </w:tcPr>
            </w:tcPrChange>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Change w:id="6435" w:author="Brian Bohman" w:date="2021-10-27T05:58:00Z">
              <w:tcPr>
                <w:tcW w:w="864" w:type="dxa"/>
                <w:vAlign w:val="center"/>
                <w:hideMark/>
              </w:tcPr>
            </w:tcPrChange>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36" w:author="Brian Bohman" w:date="2021-10-27T05:58:00Z">
              <w:tcPr>
                <w:tcW w:w="1152" w:type="dxa"/>
                <w:vAlign w:val="center"/>
                <w:hideMark/>
              </w:tcPr>
            </w:tcPrChange>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37" w:author="Brian Bohman" w:date="2021-10-27T05:58:00Z">
              <w:tcPr>
                <w:tcW w:w="504" w:type="dxa"/>
                <w:vAlign w:val="center"/>
                <w:hideMark/>
              </w:tcPr>
            </w:tcPrChange>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38" w:author="Brian Bohman" w:date="2021-10-27T05:58:00Z">
              <w:tcPr>
                <w:tcW w:w="1008" w:type="dxa"/>
                <w:vAlign w:val="center"/>
                <w:hideMark/>
              </w:tcPr>
            </w:tcPrChange>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39" w:author="Brian Bohman" w:date="2021-10-27T05:58:00Z">
              <w:tcPr>
                <w:tcW w:w="1008" w:type="dxa"/>
                <w:vAlign w:val="center"/>
                <w:hideMark/>
              </w:tcPr>
            </w:tcPrChange>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40" w:author="Brian Bohman" w:date="2021-10-27T05:58:00Z">
              <w:tcPr>
                <w:tcW w:w="720" w:type="dxa"/>
                <w:vAlign w:val="center"/>
                <w:hideMark/>
              </w:tcPr>
            </w:tcPrChange>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41" w:author="Brian Bohman" w:date="2021-10-27T05:58:00Z">
              <w:tcPr>
                <w:tcW w:w="1008" w:type="dxa"/>
                <w:vAlign w:val="center"/>
                <w:hideMark/>
              </w:tcPr>
            </w:tcPrChange>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42" w:author="Brian Bohman" w:date="2021-10-27T05:58:00Z">
              <w:tcPr>
                <w:tcW w:w="1152" w:type="dxa"/>
                <w:vAlign w:val="center"/>
                <w:hideMark/>
              </w:tcPr>
            </w:tcPrChange>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6443" w:author="Brian Bohman" w:date="2021-10-27T05:58:00Z">
              <w:tcPr>
                <w:tcW w:w="1008" w:type="dxa"/>
                <w:vAlign w:val="center"/>
                <w:hideMark/>
              </w:tcPr>
            </w:tcPrChange>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635623F" w14:textId="77777777" w:rsidTr="00E419CD">
        <w:trPr>
          <w:trHeight w:val="180"/>
          <w:trPrChange w:id="6444" w:author="Brian Bohman" w:date="2021-10-27T05:58:00Z">
            <w:trPr>
              <w:trHeight w:val="180"/>
            </w:trPr>
          </w:trPrChange>
        </w:trPr>
        <w:tc>
          <w:tcPr>
            <w:tcW w:w="360" w:type="dxa"/>
            <w:vAlign w:val="center"/>
            <w:hideMark/>
            <w:tcPrChange w:id="6445" w:author="Brian Bohman" w:date="2021-10-27T05:58:00Z">
              <w:tcPr>
                <w:tcW w:w="360" w:type="dxa"/>
                <w:vAlign w:val="center"/>
                <w:hideMark/>
              </w:tcPr>
            </w:tcPrChange>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Change w:id="6446" w:author="Brian Bohman" w:date="2021-10-27T05:58:00Z">
              <w:tcPr>
                <w:tcW w:w="864" w:type="dxa"/>
                <w:vAlign w:val="center"/>
                <w:hideMark/>
              </w:tcPr>
            </w:tcPrChange>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47" w:author="Brian Bohman" w:date="2021-10-27T05:58:00Z">
              <w:tcPr>
                <w:tcW w:w="1152" w:type="dxa"/>
                <w:vAlign w:val="center"/>
                <w:hideMark/>
              </w:tcPr>
            </w:tcPrChange>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48" w:author="Brian Bohman" w:date="2021-10-27T05:58:00Z">
              <w:tcPr>
                <w:tcW w:w="504" w:type="dxa"/>
                <w:vAlign w:val="center"/>
                <w:hideMark/>
              </w:tcPr>
            </w:tcPrChange>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49" w:author="Brian Bohman" w:date="2021-10-27T05:58:00Z">
              <w:tcPr>
                <w:tcW w:w="1008" w:type="dxa"/>
                <w:vAlign w:val="center"/>
                <w:hideMark/>
              </w:tcPr>
            </w:tcPrChange>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50" w:author="Brian Bohman" w:date="2021-10-27T05:58:00Z">
              <w:tcPr>
                <w:tcW w:w="1008" w:type="dxa"/>
                <w:vAlign w:val="center"/>
                <w:hideMark/>
              </w:tcPr>
            </w:tcPrChange>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51" w:author="Brian Bohman" w:date="2021-10-27T05:58:00Z">
              <w:tcPr>
                <w:tcW w:w="720" w:type="dxa"/>
                <w:vAlign w:val="center"/>
                <w:hideMark/>
              </w:tcPr>
            </w:tcPrChange>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52" w:author="Brian Bohman" w:date="2021-10-27T05:58:00Z">
              <w:tcPr>
                <w:tcW w:w="1008" w:type="dxa"/>
                <w:vAlign w:val="center"/>
                <w:hideMark/>
              </w:tcPr>
            </w:tcPrChange>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453" w:author="Brian Bohman" w:date="2021-10-27T05:58:00Z">
              <w:tcPr>
                <w:tcW w:w="1152" w:type="dxa"/>
                <w:vAlign w:val="center"/>
                <w:hideMark/>
              </w:tcPr>
            </w:tcPrChange>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440" w:type="dxa"/>
            <w:vAlign w:val="center"/>
            <w:hideMark/>
            <w:tcPrChange w:id="6454" w:author="Brian Bohman" w:date="2021-10-27T05:58:00Z">
              <w:tcPr>
                <w:tcW w:w="1008" w:type="dxa"/>
                <w:vAlign w:val="center"/>
                <w:hideMark/>
              </w:tcPr>
            </w:tcPrChange>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19CD" w:rsidRPr="009B3DCC" w14:paraId="1AA8D70E" w14:textId="77777777" w:rsidTr="00E419CD">
        <w:trPr>
          <w:trHeight w:val="165"/>
          <w:trPrChange w:id="6455" w:author="Brian Bohman" w:date="2021-10-27T05:58:00Z">
            <w:trPr>
              <w:trHeight w:val="165"/>
            </w:trPr>
          </w:trPrChange>
        </w:trPr>
        <w:tc>
          <w:tcPr>
            <w:tcW w:w="360" w:type="dxa"/>
            <w:vAlign w:val="center"/>
            <w:hideMark/>
            <w:tcPrChange w:id="6456" w:author="Brian Bohman" w:date="2021-10-27T05:58:00Z">
              <w:tcPr>
                <w:tcW w:w="360" w:type="dxa"/>
                <w:vAlign w:val="center"/>
                <w:hideMark/>
              </w:tcPr>
            </w:tcPrChange>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Change w:id="6457" w:author="Brian Bohman" w:date="2021-10-27T05:58:00Z">
              <w:tcPr>
                <w:tcW w:w="864" w:type="dxa"/>
                <w:vAlign w:val="center"/>
                <w:hideMark/>
              </w:tcPr>
            </w:tcPrChange>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58" w:author="Brian Bohman" w:date="2021-10-27T05:58:00Z">
              <w:tcPr>
                <w:tcW w:w="1152" w:type="dxa"/>
                <w:vAlign w:val="center"/>
                <w:hideMark/>
              </w:tcPr>
            </w:tcPrChange>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59" w:author="Brian Bohman" w:date="2021-10-27T05:58:00Z">
              <w:tcPr>
                <w:tcW w:w="504" w:type="dxa"/>
                <w:vAlign w:val="center"/>
                <w:hideMark/>
              </w:tcPr>
            </w:tcPrChange>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60" w:author="Brian Bohman" w:date="2021-10-27T05:58:00Z">
              <w:tcPr>
                <w:tcW w:w="1008" w:type="dxa"/>
                <w:vAlign w:val="center"/>
                <w:hideMark/>
              </w:tcPr>
            </w:tcPrChange>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61" w:author="Brian Bohman" w:date="2021-10-27T05:58:00Z">
              <w:tcPr>
                <w:tcW w:w="1008" w:type="dxa"/>
                <w:vAlign w:val="center"/>
                <w:hideMark/>
              </w:tcPr>
            </w:tcPrChange>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62" w:author="Brian Bohman" w:date="2021-10-27T05:58:00Z">
              <w:tcPr>
                <w:tcW w:w="720" w:type="dxa"/>
                <w:vAlign w:val="center"/>
                <w:hideMark/>
              </w:tcPr>
            </w:tcPrChange>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63" w:author="Brian Bohman" w:date="2021-10-27T05:58:00Z">
              <w:tcPr>
                <w:tcW w:w="1008" w:type="dxa"/>
                <w:vAlign w:val="center"/>
                <w:hideMark/>
              </w:tcPr>
            </w:tcPrChange>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464" w:author="Brian Bohman" w:date="2021-10-27T05:58:00Z">
              <w:tcPr>
                <w:tcW w:w="1152" w:type="dxa"/>
                <w:vAlign w:val="center"/>
                <w:hideMark/>
              </w:tcPr>
            </w:tcPrChange>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440" w:type="dxa"/>
            <w:vAlign w:val="center"/>
            <w:hideMark/>
            <w:tcPrChange w:id="6465" w:author="Brian Bohman" w:date="2021-10-27T05:58:00Z">
              <w:tcPr>
                <w:tcW w:w="1008" w:type="dxa"/>
                <w:vAlign w:val="center"/>
                <w:hideMark/>
              </w:tcPr>
            </w:tcPrChange>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00E54EC4" w14:textId="77777777" w:rsidTr="00E419CD">
        <w:trPr>
          <w:trHeight w:val="165"/>
          <w:trPrChange w:id="6466" w:author="Brian Bohman" w:date="2021-10-27T05:58:00Z">
            <w:trPr>
              <w:trHeight w:val="165"/>
            </w:trPr>
          </w:trPrChange>
        </w:trPr>
        <w:tc>
          <w:tcPr>
            <w:tcW w:w="360" w:type="dxa"/>
            <w:vAlign w:val="center"/>
            <w:hideMark/>
            <w:tcPrChange w:id="6467" w:author="Brian Bohman" w:date="2021-10-27T05:58:00Z">
              <w:tcPr>
                <w:tcW w:w="360" w:type="dxa"/>
                <w:vAlign w:val="center"/>
                <w:hideMark/>
              </w:tcPr>
            </w:tcPrChange>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Change w:id="6468" w:author="Brian Bohman" w:date="2021-10-27T05:58:00Z">
              <w:tcPr>
                <w:tcW w:w="864" w:type="dxa"/>
                <w:vAlign w:val="center"/>
                <w:hideMark/>
              </w:tcPr>
            </w:tcPrChange>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69" w:author="Brian Bohman" w:date="2021-10-27T05:58:00Z">
              <w:tcPr>
                <w:tcW w:w="1152" w:type="dxa"/>
                <w:vAlign w:val="center"/>
                <w:hideMark/>
              </w:tcPr>
            </w:tcPrChange>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70" w:author="Brian Bohman" w:date="2021-10-27T05:58:00Z">
              <w:tcPr>
                <w:tcW w:w="504" w:type="dxa"/>
                <w:vAlign w:val="center"/>
                <w:hideMark/>
              </w:tcPr>
            </w:tcPrChange>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Change w:id="6471" w:author="Brian Bohman" w:date="2021-10-27T05:58:00Z">
              <w:tcPr>
                <w:tcW w:w="1008" w:type="dxa"/>
                <w:vAlign w:val="center"/>
                <w:hideMark/>
              </w:tcPr>
            </w:tcPrChange>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Change w:id="6472" w:author="Brian Bohman" w:date="2021-10-27T05:58:00Z">
              <w:tcPr>
                <w:tcW w:w="1008" w:type="dxa"/>
                <w:vAlign w:val="center"/>
                <w:hideMark/>
              </w:tcPr>
            </w:tcPrChange>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73" w:author="Brian Bohman" w:date="2021-10-27T05:58:00Z">
              <w:tcPr>
                <w:tcW w:w="720" w:type="dxa"/>
                <w:vAlign w:val="center"/>
                <w:hideMark/>
              </w:tcPr>
            </w:tcPrChange>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74" w:author="Brian Bohman" w:date="2021-10-27T05:58:00Z">
              <w:tcPr>
                <w:tcW w:w="1008" w:type="dxa"/>
                <w:vAlign w:val="center"/>
                <w:hideMark/>
              </w:tcPr>
            </w:tcPrChange>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475" w:author="Brian Bohman" w:date="2021-10-27T05:58:00Z">
              <w:tcPr>
                <w:tcW w:w="1152" w:type="dxa"/>
                <w:vAlign w:val="center"/>
                <w:hideMark/>
              </w:tcPr>
            </w:tcPrChange>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440" w:type="dxa"/>
            <w:vAlign w:val="center"/>
            <w:hideMark/>
            <w:tcPrChange w:id="6476" w:author="Brian Bohman" w:date="2021-10-27T05:58:00Z">
              <w:tcPr>
                <w:tcW w:w="1008" w:type="dxa"/>
                <w:vAlign w:val="center"/>
                <w:hideMark/>
              </w:tcPr>
            </w:tcPrChange>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F3D5F9" w14:textId="77777777" w:rsidTr="00E419CD">
        <w:trPr>
          <w:trHeight w:val="165"/>
          <w:trPrChange w:id="6477" w:author="Brian Bohman" w:date="2021-10-27T05:58:00Z">
            <w:trPr>
              <w:trHeight w:val="165"/>
            </w:trPr>
          </w:trPrChange>
        </w:trPr>
        <w:tc>
          <w:tcPr>
            <w:tcW w:w="360" w:type="dxa"/>
            <w:vAlign w:val="center"/>
            <w:hideMark/>
            <w:tcPrChange w:id="6478" w:author="Brian Bohman" w:date="2021-10-27T05:58:00Z">
              <w:tcPr>
                <w:tcW w:w="360" w:type="dxa"/>
                <w:vAlign w:val="center"/>
                <w:hideMark/>
              </w:tcPr>
            </w:tcPrChange>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Change w:id="6479" w:author="Brian Bohman" w:date="2021-10-27T05:58:00Z">
              <w:tcPr>
                <w:tcW w:w="864" w:type="dxa"/>
                <w:vAlign w:val="center"/>
                <w:hideMark/>
              </w:tcPr>
            </w:tcPrChange>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80" w:author="Brian Bohman" w:date="2021-10-27T05:58:00Z">
              <w:tcPr>
                <w:tcW w:w="1152" w:type="dxa"/>
                <w:vAlign w:val="center"/>
                <w:hideMark/>
              </w:tcPr>
            </w:tcPrChange>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81" w:author="Brian Bohman" w:date="2021-10-27T05:58:00Z">
              <w:tcPr>
                <w:tcW w:w="504" w:type="dxa"/>
                <w:vAlign w:val="center"/>
                <w:hideMark/>
              </w:tcPr>
            </w:tcPrChange>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82" w:author="Brian Bohman" w:date="2021-10-27T05:58:00Z">
              <w:tcPr>
                <w:tcW w:w="1008" w:type="dxa"/>
                <w:vAlign w:val="center"/>
                <w:hideMark/>
              </w:tcPr>
            </w:tcPrChange>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83" w:author="Brian Bohman" w:date="2021-10-27T05:58:00Z">
              <w:tcPr>
                <w:tcW w:w="1008" w:type="dxa"/>
                <w:vAlign w:val="center"/>
                <w:hideMark/>
              </w:tcPr>
            </w:tcPrChange>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84" w:author="Brian Bohman" w:date="2021-10-27T05:58:00Z">
              <w:tcPr>
                <w:tcW w:w="720" w:type="dxa"/>
                <w:vAlign w:val="center"/>
                <w:hideMark/>
              </w:tcPr>
            </w:tcPrChange>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85" w:author="Brian Bohman" w:date="2021-10-27T05:58:00Z">
              <w:tcPr>
                <w:tcW w:w="1008" w:type="dxa"/>
                <w:vAlign w:val="center"/>
                <w:hideMark/>
              </w:tcPr>
            </w:tcPrChange>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486" w:author="Brian Bohman" w:date="2021-10-27T05:58:00Z">
              <w:tcPr>
                <w:tcW w:w="1152" w:type="dxa"/>
                <w:vAlign w:val="center"/>
                <w:hideMark/>
              </w:tcPr>
            </w:tcPrChange>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440" w:type="dxa"/>
            <w:vAlign w:val="center"/>
            <w:hideMark/>
            <w:tcPrChange w:id="6487" w:author="Brian Bohman" w:date="2021-10-27T05:58:00Z">
              <w:tcPr>
                <w:tcW w:w="1008" w:type="dxa"/>
                <w:vAlign w:val="center"/>
                <w:hideMark/>
              </w:tcPr>
            </w:tcPrChange>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731F4B02" w14:textId="77777777" w:rsidTr="00E419CD">
        <w:trPr>
          <w:trHeight w:val="165"/>
          <w:trPrChange w:id="6488" w:author="Brian Bohman" w:date="2021-10-27T05:58:00Z">
            <w:trPr>
              <w:trHeight w:val="165"/>
            </w:trPr>
          </w:trPrChange>
        </w:trPr>
        <w:tc>
          <w:tcPr>
            <w:tcW w:w="360" w:type="dxa"/>
            <w:vAlign w:val="center"/>
            <w:hideMark/>
            <w:tcPrChange w:id="6489" w:author="Brian Bohman" w:date="2021-10-27T05:58:00Z">
              <w:tcPr>
                <w:tcW w:w="360" w:type="dxa"/>
                <w:vAlign w:val="center"/>
                <w:hideMark/>
              </w:tcPr>
            </w:tcPrChange>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Change w:id="6490" w:author="Brian Bohman" w:date="2021-10-27T05:58:00Z">
              <w:tcPr>
                <w:tcW w:w="864" w:type="dxa"/>
                <w:vAlign w:val="center"/>
                <w:hideMark/>
              </w:tcPr>
            </w:tcPrChange>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491" w:author="Brian Bohman" w:date="2021-10-27T05:58:00Z">
              <w:tcPr>
                <w:tcW w:w="1152" w:type="dxa"/>
                <w:vAlign w:val="center"/>
                <w:hideMark/>
              </w:tcPr>
            </w:tcPrChange>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492" w:author="Brian Bohman" w:date="2021-10-27T05:58:00Z">
              <w:tcPr>
                <w:tcW w:w="504" w:type="dxa"/>
                <w:vAlign w:val="center"/>
                <w:hideMark/>
              </w:tcPr>
            </w:tcPrChange>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493" w:author="Brian Bohman" w:date="2021-10-27T05:58:00Z">
              <w:tcPr>
                <w:tcW w:w="1008" w:type="dxa"/>
                <w:vAlign w:val="center"/>
                <w:hideMark/>
              </w:tcPr>
            </w:tcPrChange>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494" w:author="Brian Bohman" w:date="2021-10-27T05:58:00Z">
              <w:tcPr>
                <w:tcW w:w="1008" w:type="dxa"/>
                <w:vAlign w:val="center"/>
                <w:hideMark/>
              </w:tcPr>
            </w:tcPrChange>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495" w:author="Brian Bohman" w:date="2021-10-27T05:58:00Z">
              <w:tcPr>
                <w:tcW w:w="720" w:type="dxa"/>
                <w:vAlign w:val="center"/>
                <w:hideMark/>
              </w:tcPr>
            </w:tcPrChange>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496" w:author="Brian Bohman" w:date="2021-10-27T05:58:00Z">
              <w:tcPr>
                <w:tcW w:w="1008" w:type="dxa"/>
                <w:vAlign w:val="center"/>
                <w:hideMark/>
              </w:tcPr>
            </w:tcPrChange>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497" w:author="Brian Bohman" w:date="2021-10-27T05:58:00Z">
              <w:tcPr>
                <w:tcW w:w="1152" w:type="dxa"/>
                <w:vAlign w:val="center"/>
                <w:hideMark/>
              </w:tcPr>
            </w:tcPrChange>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440" w:type="dxa"/>
            <w:vAlign w:val="center"/>
            <w:hideMark/>
            <w:tcPrChange w:id="6498" w:author="Brian Bohman" w:date="2021-10-27T05:58:00Z">
              <w:tcPr>
                <w:tcW w:w="1008" w:type="dxa"/>
                <w:vAlign w:val="center"/>
                <w:hideMark/>
              </w:tcPr>
            </w:tcPrChange>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19CD" w:rsidRPr="009B3DCC" w14:paraId="613212EF" w14:textId="77777777" w:rsidTr="00E419CD">
        <w:trPr>
          <w:trHeight w:val="165"/>
          <w:trPrChange w:id="6499" w:author="Brian Bohman" w:date="2021-10-27T05:58:00Z">
            <w:trPr>
              <w:trHeight w:val="165"/>
            </w:trPr>
          </w:trPrChange>
        </w:trPr>
        <w:tc>
          <w:tcPr>
            <w:tcW w:w="360" w:type="dxa"/>
            <w:vAlign w:val="center"/>
            <w:hideMark/>
            <w:tcPrChange w:id="6500" w:author="Brian Bohman" w:date="2021-10-27T05:58:00Z">
              <w:tcPr>
                <w:tcW w:w="360" w:type="dxa"/>
                <w:vAlign w:val="center"/>
                <w:hideMark/>
              </w:tcPr>
            </w:tcPrChange>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Change w:id="6501" w:author="Brian Bohman" w:date="2021-10-27T05:58:00Z">
              <w:tcPr>
                <w:tcW w:w="864" w:type="dxa"/>
                <w:vAlign w:val="center"/>
                <w:hideMark/>
              </w:tcPr>
            </w:tcPrChange>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02" w:author="Brian Bohman" w:date="2021-10-27T05:58:00Z">
              <w:tcPr>
                <w:tcW w:w="1152" w:type="dxa"/>
                <w:vAlign w:val="center"/>
                <w:hideMark/>
              </w:tcPr>
            </w:tcPrChange>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03" w:author="Brian Bohman" w:date="2021-10-27T05:58:00Z">
              <w:tcPr>
                <w:tcW w:w="504" w:type="dxa"/>
                <w:vAlign w:val="center"/>
                <w:hideMark/>
              </w:tcPr>
            </w:tcPrChange>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04" w:author="Brian Bohman" w:date="2021-10-27T05:58:00Z">
              <w:tcPr>
                <w:tcW w:w="1008" w:type="dxa"/>
                <w:vAlign w:val="center"/>
                <w:hideMark/>
              </w:tcPr>
            </w:tcPrChange>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05" w:author="Brian Bohman" w:date="2021-10-27T05:58:00Z">
              <w:tcPr>
                <w:tcW w:w="1008" w:type="dxa"/>
                <w:vAlign w:val="center"/>
                <w:hideMark/>
              </w:tcPr>
            </w:tcPrChange>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06" w:author="Brian Bohman" w:date="2021-10-27T05:58:00Z">
              <w:tcPr>
                <w:tcW w:w="720" w:type="dxa"/>
                <w:vAlign w:val="center"/>
                <w:hideMark/>
              </w:tcPr>
            </w:tcPrChange>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07" w:author="Brian Bohman" w:date="2021-10-27T05:58:00Z">
              <w:tcPr>
                <w:tcW w:w="1008" w:type="dxa"/>
                <w:vAlign w:val="center"/>
                <w:hideMark/>
              </w:tcPr>
            </w:tcPrChange>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08" w:author="Brian Bohman" w:date="2021-10-27T05:58:00Z">
              <w:tcPr>
                <w:tcW w:w="1152" w:type="dxa"/>
                <w:vAlign w:val="center"/>
                <w:hideMark/>
              </w:tcPr>
            </w:tcPrChange>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440" w:type="dxa"/>
            <w:vAlign w:val="center"/>
            <w:hideMark/>
            <w:tcPrChange w:id="6509" w:author="Brian Bohman" w:date="2021-10-27T05:58:00Z">
              <w:tcPr>
                <w:tcW w:w="1008" w:type="dxa"/>
                <w:vAlign w:val="center"/>
                <w:hideMark/>
              </w:tcPr>
            </w:tcPrChange>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8770742" w14:textId="77777777" w:rsidTr="00E419CD">
        <w:trPr>
          <w:trHeight w:val="165"/>
          <w:trPrChange w:id="6510" w:author="Brian Bohman" w:date="2021-10-27T05:58:00Z">
            <w:trPr>
              <w:trHeight w:val="165"/>
            </w:trPr>
          </w:trPrChange>
        </w:trPr>
        <w:tc>
          <w:tcPr>
            <w:tcW w:w="360" w:type="dxa"/>
            <w:vAlign w:val="center"/>
            <w:hideMark/>
            <w:tcPrChange w:id="6511" w:author="Brian Bohman" w:date="2021-10-27T05:58:00Z">
              <w:tcPr>
                <w:tcW w:w="360" w:type="dxa"/>
                <w:vAlign w:val="center"/>
                <w:hideMark/>
              </w:tcPr>
            </w:tcPrChange>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Change w:id="6512" w:author="Brian Bohman" w:date="2021-10-27T05:58:00Z">
              <w:tcPr>
                <w:tcW w:w="864" w:type="dxa"/>
                <w:vAlign w:val="center"/>
                <w:hideMark/>
              </w:tcPr>
            </w:tcPrChange>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13" w:author="Brian Bohman" w:date="2021-10-27T05:58:00Z">
              <w:tcPr>
                <w:tcW w:w="1152" w:type="dxa"/>
                <w:vAlign w:val="center"/>
                <w:hideMark/>
              </w:tcPr>
            </w:tcPrChange>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14" w:author="Brian Bohman" w:date="2021-10-27T05:58:00Z">
              <w:tcPr>
                <w:tcW w:w="504" w:type="dxa"/>
                <w:vAlign w:val="center"/>
                <w:hideMark/>
              </w:tcPr>
            </w:tcPrChange>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15" w:author="Brian Bohman" w:date="2021-10-27T05:58:00Z">
              <w:tcPr>
                <w:tcW w:w="1008" w:type="dxa"/>
                <w:vAlign w:val="center"/>
                <w:hideMark/>
              </w:tcPr>
            </w:tcPrChange>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16" w:author="Brian Bohman" w:date="2021-10-27T05:58:00Z">
              <w:tcPr>
                <w:tcW w:w="1008" w:type="dxa"/>
                <w:vAlign w:val="center"/>
                <w:hideMark/>
              </w:tcPr>
            </w:tcPrChange>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17" w:author="Brian Bohman" w:date="2021-10-27T05:58:00Z">
              <w:tcPr>
                <w:tcW w:w="720" w:type="dxa"/>
                <w:vAlign w:val="center"/>
                <w:hideMark/>
              </w:tcPr>
            </w:tcPrChange>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18" w:author="Brian Bohman" w:date="2021-10-27T05:58:00Z">
              <w:tcPr>
                <w:tcW w:w="1008" w:type="dxa"/>
                <w:vAlign w:val="center"/>
                <w:hideMark/>
              </w:tcPr>
            </w:tcPrChange>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19" w:author="Brian Bohman" w:date="2021-10-27T05:58:00Z">
              <w:tcPr>
                <w:tcW w:w="1152" w:type="dxa"/>
                <w:vAlign w:val="center"/>
                <w:hideMark/>
              </w:tcPr>
            </w:tcPrChange>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440" w:type="dxa"/>
            <w:vAlign w:val="center"/>
            <w:hideMark/>
            <w:tcPrChange w:id="6520" w:author="Brian Bohman" w:date="2021-10-27T05:58:00Z">
              <w:tcPr>
                <w:tcW w:w="1008" w:type="dxa"/>
                <w:vAlign w:val="center"/>
                <w:hideMark/>
              </w:tcPr>
            </w:tcPrChange>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3A90AE5" w14:textId="77777777" w:rsidTr="00E419CD">
        <w:trPr>
          <w:trHeight w:val="165"/>
          <w:trPrChange w:id="6521" w:author="Brian Bohman" w:date="2021-10-27T05:58:00Z">
            <w:trPr>
              <w:trHeight w:val="165"/>
            </w:trPr>
          </w:trPrChange>
        </w:trPr>
        <w:tc>
          <w:tcPr>
            <w:tcW w:w="360" w:type="dxa"/>
            <w:vAlign w:val="center"/>
            <w:hideMark/>
            <w:tcPrChange w:id="6522" w:author="Brian Bohman" w:date="2021-10-27T05:58:00Z">
              <w:tcPr>
                <w:tcW w:w="360" w:type="dxa"/>
                <w:vAlign w:val="center"/>
                <w:hideMark/>
              </w:tcPr>
            </w:tcPrChange>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Change w:id="6523" w:author="Brian Bohman" w:date="2021-10-27T05:58:00Z">
              <w:tcPr>
                <w:tcW w:w="864" w:type="dxa"/>
                <w:vAlign w:val="center"/>
                <w:hideMark/>
              </w:tcPr>
            </w:tcPrChange>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24" w:author="Brian Bohman" w:date="2021-10-27T05:58:00Z">
              <w:tcPr>
                <w:tcW w:w="1152" w:type="dxa"/>
                <w:vAlign w:val="center"/>
                <w:hideMark/>
              </w:tcPr>
            </w:tcPrChange>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25" w:author="Brian Bohman" w:date="2021-10-27T05:58:00Z">
              <w:tcPr>
                <w:tcW w:w="504" w:type="dxa"/>
                <w:vAlign w:val="center"/>
                <w:hideMark/>
              </w:tcPr>
            </w:tcPrChange>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26" w:author="Brian Bohman" w:date="2021-10-27T05:58:00Z">
              <w:tcPr>
                <w:tcW w:w="1008" w:type="dxa"/>
                <w:vAlign w:val="center"/>
                <w:hideMark/>
              </w:tcPr>
            </w:tcPrChange>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27" w:author="Brian Bohman" w:date="2021-10-27T05:58:00Z">
              <w:tcPr>
                <w:tcW w:w="1008" w:type="dxa"/>
                <w:vAlign w:val="center"/>
                <w:hideMark/>
              </w:tcPr>
            </w:tcPrChange>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28" w:author="Brian Bohman" w:date="2021-10-27T05:58:00Z">
              <w:tcPr>
                <w:tcW w:w="720" w:type="dxa"/>
                <w:vAlign w:val="center"/>
                <w:hideMark/>
              </w:tcPr>
            </w:tcPrChange>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29" w:author="Brian Bohman" w:date="2021-10-27T05:58:00Z">
              <w:tcPr>
                <w:tcW w:w="1008" w:type="dxa"/>
                <w:vAlign w:val="center"/>
                <w:hideMark/>
              </w:tcPr>
            </w:tcPrChange>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30" w:author="Brian Bohman" w:date="2021-10-27T05:58:00Z">
              <w:tcPr>
                <w:tcW w:w="1152" w:type="dxa"/>
                <w:vAlign w:val="center"/>
                <w:hideMark/>
              </w:tcPr>
            </w:tcPrChange>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6531" w:author="Brian Bohman" w:date="2021-10-27T05:58:00Z">
              <w:tcPr>
                <w:tcW w:w="1008" w:type="dxa"/>
                <w:vAlign w:val="center"/>
                <w:hideMark/>
              </w:tcPr>
            </w:tcPrChange>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0EB6B05" w14:textId="77777777" w:rsidTr="00E419CD">
        <w:trPr>
          <w:trHeight w:val="165"/>
          <w:trPrChange w:id="6532" w:author="Brian Bohman" w:date="2021-10-27T05:58:00Z">
            <w:trPr>
              <w:trHeight w:val="165"/>
            </w:trPr>
          </w:trPrChange>
        </w:trPr>
        <w:tc>
          <w:tcPr>
            <w:tcW w:w="360" w:type="dxa"/>
            <w:vAlign w:val="center"/>
            <w:hideMark/>
            <w:tcPrChange w:id="6533" w:author="Brian Bohman" w:date="2021-10-27T05:58:00Z">
              <w:tcPr>
                <w:tcW w:w="360" w:type="dxa"/>
                <w:vAlign w:val="center"/>
                <w:hideMark/>
              </w:tcPr>
            </w:tcPrChange>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Change w:id="6534" w:author="Brian Bohman" w:date="2021-10-27T05:58:00Z">
              <w:tcPr>
                <w:tcW w:w="864" w:type="dxa"/>
                <w:vAlign w:val="center"/>
                <w:hideMark/>
              </w:tcPr>
            </w:tcPrChange>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35" w:author="Brian Bohman" w:date="2021-10-27T05:58:00Z">
              <w:tcPr>
                <w:tcW w:w="1152" w:type="dxa"/>
                <w:vAlign w:val="center"/>
                <w:hideMark/>
              </w:tcPr>
            </w:tcPrChange>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36" w:author="Brian Bohman" w:date="2021-10-27T05:58:00Z">
              <w:tcPr>
                <w:tcW w:w="504" w:type="dxa"/>
                <w:vAlign w:val="center"/>
                <w:hideMark/>
              </w:tcPr>
            </w:tcPrChange>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37" w:author="Brian Bohman" w:date="2021-10-27T05:58:00Z">
              <w:tcPr>
                <w:tcW w:w="1008" w:type="dxa"/>
                <w:vAlign w:val="center"/>
                <w:hideMark/>
              </w:tcPr>
            </w:tcPrChange>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38" w:author="Brian Bohman" w:date="2021-10-27T05:58:00Z">
              <w:tcPr>
                <w:tcW w:w="1008" w:type="dxa"/>
                <w:vAlign w:val="center"/>
                <w:hideMark/>
              </w:tcPr>
            </w:tcPrChange>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39" w:author="Brian Bohman" w:date="2021-10-27T05:58:00Z">
              <w:tcPr>
                <w:tcW w:w="720" w:type="dxa"/>
                <w:vAlign w:val="center"/>
                <w:hideMark/>
              </w:tcPr>
            </w:tcPrChange>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40" w:author="Brian Bohman" w:date="2021-10-27T05:58:00Z">
              <w:tcPr>
                <w:tcW w:w="1008" w:type="dxa"/>
                <w:vAlign w:val="center"/>
                <w:hideMark/>
              </w:tcPr>
            </w:tcPrChange>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541" w:author="Brian Bohman" w:date="2021-10-27T05:58:00Z">
              <w:tcPr>
                <w:tcW w:w="1152" w:type="dxa"/>
                <w:vAlign w:val="center"/>
                <w:hideMark/>
              </w:tcPr>
            </w:tcPrChange>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440" w:type="dxa"/>
            <w:vAlign w:val="center"/>
            <w:hideMark/>
            <w:tcPrChange w:id="6542" w:author="Brian Bohman" w:date="2021-10-27T05:58:00Z">
              <w:tcPr>
                <w:tcW w:w="1008" w:type="dxa"/>
                <w:vAlign w:val="center"/>
                <w:hideMark/>
              </w:tcPr>
            </w:tcPrChange>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2851EB09" w14:textId="77777777" w:rsidTr="00E419CD">
        <w:trPr>
          <w:trHeight w:val="165"/>
          <w:trPrChange w:id="6543" w:author="Brian Bohman" w:date="2021-10-27T05:58:00Z">
            <w:trPr>
              <w:trHeight w:val="165"/>
            </w:trPr>
          </w:trPrChange>
        </w:trPr>
        <w:tc>
          <w:tcPr>
            <w:tcW w:w="360" w:type="dxa"/>
            <w:vAlign w:val="center"/>
            <w:hideMark/>
            <w:tcPrChange w:id="6544" w:author="Brian Bohman" w:date="2021-10-27T05:58:00Z">
              <w:tcPr>
                <w:tcW w:w="360" w:type="dxa"/>
                <w:vAlign w:val="center"/>
                <w:hideMark/>
              </w:tcPr>
            </w:tcPrChange>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Change w:id="6545" w:author="Brian Bohman" w:date="2021-10-27T05:58:00Z">
              <w:tcPr>
                <w:tcW w:w="864" w:type="dxa"/>
                <w:vAlign w:val="center"/>
                <w:hideMark/>
              </w:tcPr>
            </w:tcPrChange>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46" w:author="Brian Bohman" w:date="2021-10-27T05:58:00Z">
              <w:tcPr>
                <w:tcW w:w="1152" w:type="dxa"/>
                <w:vAlign w:val="center"/>
                <w:hideMark/>
              </w:tcPr>
            </w:tcPrChange>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47" w:author="Brian Bohman" w:date="2021-10-27T05:58:00Z">
              <w:tcPr>
                <w:tcW w:w="504" w:type="dxa"/>
                <w:vAlign w:val="center"/>
                <w:hideMark/>
              </w:tcPr>
            </w:tcPrChange>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48" w:author="Brian Bohman" w:date="2021-10-27T05:58:00Z">
              <w:tcPr>
                <w:tcW w:w="1008" w:type="dxa"/>
                <w:vAlign w:val="center"/>
                <w:hideMark/>
              </w:tcPr>
            </w:tcPrChange>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49" w:author="Brian Bohman" w:date="2021-10-27T05:58:00Z">
              <w:tcPr>
                <w:tcW w:w="1008" w:type="dxa"/>
                <w:vAlign w:val="center"/>
                <w:hideMark/>
              </w:tcPr>
            </w:tcPrChange>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50" w:author="Brian Bohman" w:date="2021-10-27T05:58:00Z">
              <w:tcPr>
                <w:tcW w:w="720" w:type="dxa"/>
                <w:vAlign w:val="center"/>
                <w:hideMark/>
              </w:tcPr>
            </w:tcPrChange>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51" w:author="Brian Bohman" w:date="2021-10-27T05:58:00Z">
              <w:tcPr>
                <w:tcW w:w="1008" w:type="dxa"/>
                <w:vAlign w:val="center"/>
                <w:hideMark/>
              </w:tcPr>
            </w:tcPrChange>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52" w:author="Brian Bohman" w:date="2021-10-27T05:58:00Z">
              <w:tcPr>
                <w:tcW w:w="1152" w:type="dxa"/>
                <w:vAlign w:val="center"/>
                <w:hideMark/>
              </w:tcPr>
            </w:tcPrChange>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440" w:type="dxa"/>
            <w:vAlign w:val="center"/>
            <w:hideMark/>
            <w:tcPrChange w:id="6553" w:author="Brian Bohman" w:date="2021-10-27T05:58:00Z">
              <w:tcPr>
                <w:tcW w:w="1008" w:type="dxa"/>
                <w:vAlign w:val="center"/>
                <w:hideMark/>
              </w:tcPr>
            </w:tcPrChange>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46FA8BF8" w14:textId="77777777" w:rsidTr="00E419CD">
        <w:trPr>
          <w:trHeight w:val="165"/>
          <w:trPrChange w:id="6554" w:author="Brian Bohman" w:date="2021-10-27T05:58:00Z">
            <w:trPr>
              <w:trHeight w:val="165"/>
            </w:trPr>
          </w:trPrChange>
        </w:trPr>
        <w:tc>
          <w:tcPr>
            <w:tcW w:w="360" w:type="dxa"/>
            <w:vAlign w:val="center"/>
            <w:hideMark/>
            <w:tcPrChange w:id="6555" w:author="Brian Bohman" w:date="2021-10-27T05:58:00Z">
              <w:tcPr>
                <w:tcW w:w="360" w:type="dxa"/>
                <w:vAlign w:val="center"/>
                <w:hideMark/>
              </w:tcPr>
            </w:tcPrChange>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Change w:id="6556" w:author="Brian Bohman" w:date="2021-10-27T05:58:00Z">
              <w:tcPr>
                <w:tcW w:w="864" w:type="dxa"/>
                <w:vAlign w:val="center"/>
                <w:hideMark/>
              </w:tcPr>
            </w:tcPrChange>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57" w:author="Brian Bohman" w:date="2021-10-27T05:58:00Z">
              <w:tcPr>
                <w:tcW w:w="1152" w:type="dxa"/>
                <w:vAlign w:val="center"/>
                <w:hideMark/>
              </w:tcPr>
            </w:tcPrChange>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58" w:author="Brian Bohman" w:date="2021-10-27T05:58:00Z">
              <w:tcPr>
                <w:tcW w:w="504" w:type="dxa"/>
                <w:vAlign w:val="center"/>
                <w:hideMark/>
              </w:tcPr>
            </w:tcPrChange>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59" w:author="Brian Bohman" w:date="2021-10-27T05:58:00Z">
              <w:tcPr>
                <w:tcW w:w="1008" w:type="dxa"/>
                <w:vAlign w:val="center"/>
                <w:hideMark/>
              </w:tcPr>
            </w:tcPrChange>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60" w:author="Brian Bohman" w:date="2021-10-27T05:58:00Z">
              <w:tcPr>
                <w:tcW w:w="1008" w:type="dxa"/>
                <w:vAlign w:val="center"/>
                <w:hideMark/>
              </w:tcPr>
            </w:tcPrChange>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61" w:author="Brian Bohman" w:date="2021-10-27T05:58:00Z">
              <w:tcPr>
                <w:tcW w:w="720" w:type="dxa"/>
                <w:vAlign w:val="center"/>
                <w:hideMark/>
              </w:tcPr>
            </w:tcPrChange>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62" w:author="Brian Bohman" w:date="2021-10-27T05:58:00Z">
              <w:tcPr>
                <w:tcW w:w="1008" w:type="dxa"/>
                <w:vAlign w:val="center"/>
                <w:hideMark/>
              </w:tcPr>
            </w:tcPrChange>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563" w:author="Brian Bohman" w:date="2021-10-27T05:58:00Z">
              <w:tcPr>
                <w:tcW w:w="1152" w:type="dxa"/>
                <w:vAlign w:val="center"/>
                <w:hideMark/>
              </w:tcPr>
            </w:tcPrChange>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440" w:type="dxa"/>
            <w:vAlign w:val="center"/>
            <w:hideMark/>
            <w:tcPrChange w:id="6564" w:author="Brian Bohman" w:date="2021-10-27T05:58:00Z">
              <w:tcPr>
                <w:tcW w:w="1008" w:type="dxa"/>
                <w:vAlign w:val="center"/>
                <w:hideMark/>
              </w:tcPr>
            </w:tcPrChange>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19CD" w:rsidRPr="009B3DCC" w14:paraId="164CE297" w14:textId="77777777" w:rsidTr="00E419CD">
        <w:trPr>
          <w:trHeight w:val="165"/>
          <w:trPrChange w:id="6565" w:author="Brian Bohman" w:date="2021-10-27T05:58:00Z">
            <w:trPr>
              <w:trHeight w:val="165"/>
            </w:trPr>
          </w:trPrChange>
        </w:trPr>
        <w:tc>
          <w:tcPr>
            <w:tcW w:w="360" w:type="dxa"/>
            <w:vAlign w:val="center"/>
            <w:hideMark/>
            <w:tcPrChange w:id="6566" w:author="Brian Bohman" w:date="2021-10-27T05:58:00Z">
              <w:tcPr>
                <w:tcW w:w="360" w:type="dxa"/>
                <w:vAlign w:val="center"/>
                <w:hideMark/>
              </w:tcPr>
            </w:tcPrChange>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Change w:id="6567" w:author="Brian Bohman" w:date="2021-10-27T05:58:00Z">
              <w:tcPr>
                <w:tcW w:w="864" w:type="dxa"/>
                <w:vAlign w:val="center"/>
                <w:hideMark/>
              </w:tcPr>
            </w:tcPrChange>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68" w:author="Brian Bohman" w:date="2021-10-27T05:58:00Z">
              <w:tcPr>
                <w:tcW w:w="1152" w:type="dxa"/>
                <w:vAlign w:val="center"/>
                <w:hideMark/>
              </w:tcPr>
            </w:tcPrChange>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69" w:author="Brian Bohman" w:date="2021-10-27T05:58:00Z">
              <w:tcPr>
                <w:tcW w:w="504" w:type="dxa"/>
                <w:vAlign w:val="center"/>
                <w:hideMark/>
              </w:tcPr>
            </w:tcPrChange>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70" w:author="Brian Bohman" w:date="2021-10-27T05:58:00Z">
              <w:tcPr>
                <w:tcW w:w="1008" w:type="dxa"/>
                <w:vAlign w:val="center"/>
                <w:hideMark/>
              </w:tcPr>
            </w:tcPrChange>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71" w:author="Brian Bohman" w:date="2021-10-27T05:58:00Z">
              <w:tcPr>
                <w:tcW w:w="1008" w:type="dxa"/>
                <w:vAlign w:val="center"/>
                <w:hideMark/>
              </w:tcPr>
            </w:tcPrChange>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72" w:author="Brian Bohman" w:date="2021-10-27T05:58:00Z">
              <w:tcPr>
                <w:tcW w:w="720" w:type="dxa"/>
                <w:vAlign w:val="center"/>
                <w:hideMark/>
              </w:tcPr>
            </w:tcPrChange>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73" w:author="Brian Bohman" w:date="2021-10-27T05:58:00Z">
              <w:tcPr>
                <w:tcW w:w="1008" w:type="dxa"/>
                <w:vAlign w:val="center"/>
                <w:hideMark/>
              </w:tcPr>
            </w:tcPrChange>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574" w:author="Brian Bohman" w:date="2021-10-27T05:58:00Z">
              <w:tcPr>
                <w:tcW w:w="1152" w:type="dxa"/>
                <w:vAlign w:val="center"/>
                <w:hideMark/>
              </w:tcPr>
            </w:tcPrChange>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440" w:type="dxa"/>
            <w:vAlign w:val="center"/>
            <w:hideMark/>
            <w:tcPrChange w:id="6575" w:author="Brian Bohman" w:date="2021-10-27T05:58:00Z">
              <w:tcPr>
                <w:tcW w:w="1008" w:type="dxa"/>
                <w:vAlign w:val="center"/>
                <w:hideMark/>
              </w:tcPr>
            </w:tcPrChange>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6A3538D6" w14:textId="77777777" w:rsidTr="00E419CD">
        <w:trPr>
          <w:trHeight w:val="165"/>
          <w:trPrChange w:id="6576" w:author="Brian Bohman" w:date="2021-10-27T05:58:00Z">
            <w:trPr>
              <w:trHeight w:val="165"/>
            </w:trPr>
          </w:trPrChange>
        </w:trPr>
        <w:tc>
          <w:tcPr>
            <w:tcW w:w="360" w:type="dxa"/>
            <w:vAlign w:val="center"/>
            <w:hideMark/>
            <w:tcPrChange w:id="6577" w:author="Brian Bohman" w:date="2021-10-27T05:58:00Z">
              <w:tcPr>
                <w:tcW w:w="360" w:type="dxa"/>
                <w:vAlign w:val="center"/>
                <w:hideMark/>
              </w:tcPr>
            </w:tcPrChange>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Change w:id="6578" w:author="Brian Bohman" w:date="2021-10-27T05:58:00Z">
              <w:tcPr>
                <w:tcW w:w="864" w:type="dxa"/>
                <w:vAlign w:val="center"/>
                <w:hideMark/>
              </w:tcPr>
            </w:tcPrChange>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79" w:author="Brian Bohman" w:date="2021-10-27T05:58:00Z">
              <w:tcPr>
                <w:tcW w:w="1152" w:type="dxa"/>
                <w:vAlign w:val="center"/>
                <w:hideMark/>
              </w:tcPr>
            </w:tcPrChange>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80" w:author="Brian Bohman" w:date="2021-10-27T05:58:00Z">
              <w:tcPr>
                <w:tcW w:w="504" w:type="dxa"/>
                <w:vAlign w:val="center"/>
                <w:hideMark/>
              </w:tcPr>
            </w:tcPrChange>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Change w:id="6581" w:author="Brian Bohman" w:date="2021-10-27T05:58:00Z">
              <w:tcPr>
                <w:tcW w:w="1008" w:type="dxa"/>
                <w:vAlign w:val="center"/>
                <w:hideMark/>
              </w:tcPr>
            </w:tcPrChange>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Change w:id="6582" w:author="Brian Bohman" w:date="2021-10-27T05:58:00Z">
              <w:tcPr>
                <w:tcW w:w="1008" w:type="dxa"/>
                <w:vAlign w:val="center"/>
                <w:hideMark/>
              </w:tcPr>
            </w:tcPrChange>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83" w:author="Brian Bohman" w:date="2021-10-27T05:58:00Z">
              <w:tcPr>
                <w:tcW w:w="720" w:type="dxa"/>
                <w:vAlign w:val="center"/>
                <w:hideMark/>
              </w:tcPr>
            </w:tcPrChange>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Change w:id="6584" w:author="Brian Bohman" w:date="2021-10-27T05:58:00Z">
              <w:tcPr>
                <w:tcW w:w="1008" w:type="dxa"/>
                <w:vAlign w:val="center"/>
                <w:hideMark/>
              </w:tcPr>
            </w:tcPrChange>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585" w:author="Brian Bohman" w:date="2021-10-27T05:58:00Z">
              <w:tcPr>
                <w:tcW w:w="1152" w:type="dxa"/>
                <w:vAlign w:val="center"/>
                <w:hideMark/>
              </w:tcPr>
            </w:tcPrChange>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440" w:type="dxa"/>
            <w:vAlign w:val="center"/>
            <w:hideMark/>
            <w:tcPrChange w:id="6586" w:author="Brian Bohman" w:date="2021-10-27T05:58:00Z">
              <w:tcPr>
                <w:tcW w:w="1008" w:type="dxa"/>
                <w:vAlign w:val="center"/>
                <w:hideMark/>
              </w:tcPr>
            </w:tcPrChange>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66C8444B" w14:textId="77777777" w:rsidTr="00E419CD">
        <w:trPr>
          <w:trHeight w:val="165"/>
          <w:trPrChange w:id="6587" w:author="Brian Bohman" w:date="2021-10-27T05:58:00Z">
            <w:trPr>
              <w:trHeight w:val="165"/>
            </w:trPr>
          </w:trPrChange>
        </w:trPr>
        <w:tc>
          <w:tcPr>
            <w:tcW w:w="360" w:type="dxa"/>
            <w:vAlign w:val="center"/>
            <w:hideMark/>
            <w:tcPrChange w:id="6588" w:author="Brian Bohman" w:date="2021-10-27T05:58:00Z">
              <w:tcPr>
                <w:tcW w:w="360" w:type="dxa"/>
                <w:vAlign w:val="center"/>
                <w:hideMark/>
              </w:tcPr>
            </w:tcPrChange>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Change w:id="6589" w:author="Brian Bohman" w:date="2021-10-27T05:58:00Z">
              <w:tcPr>
                <w:tcW w:w="864" w:type="dxa"/>
                <w:vAlign w:val="center"/>
                <w:hideMark/>
              </w:tcPr>
            </w:tcPrChange>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590" w:author="Brian Bohman" w:date="2021-10-27T05:58:00Z">
              <w:tcPr>
                <w:tcW w:w="1152" w:type="dxa"/>
                <w:vAlign w:val="center"/>
                <w:hideMark/>
              </w:tcPr>
            </w:tcPrChange>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591" w:author="Brian Bohman" w:date="2021-10-27T05:58:00Z">
              <w:tcPr>
                <w:tcW w:w="504" w:type="dxa"/>
                <w:vAlign w:val="center"/>
                <w:hideMark/>
              </w:tcPr>
            </w:tcPrChange>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592" w:author="Brian Bohman" w:date="2021-10-27T05:58:00Z">
              <w:tcPr>
                <w:tcW w:w="1008" w:type="dxa"/>
                <w:vAlign w:val="center"/>
                <w:hideMark/>
              </w:tcPr>
            </w:tcPrChange>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593" w:author="Brian Bohman" w:date="2021-10-27T05:58:00Z">
              <w:tcPr>
                <w:tcW w:w="1008" w:type="dxa"/>
                <w:vAlign w:val="center"/>
                <w:hideMark/>
              </w:tcPr>
            </w:tcPrChange>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594" w:author="Brian Bohman" w:date="2021-10-27T05:58:00Z">
              <w:tcPr>
                <w:tcW w:w="720" w:type="dxa"/>
                <w:vAlign w:val="center"/>
                <w:hideMark/>
              </w:tcPr>
            </w:tcPrChange>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595" w:author="Brian Bohman" w:date="2021-10-27T05:58:00Z">
              <w:tcPr>
                <w:tcW w:w="1008" w:type="dxa"/>
                <w:vAlign w:val="center"/>
                <w:hideMark/>
              </w:tcPr>
            </w:tcPrChange>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596" w:author="Brian Bohman" w:date="2021-10-27T05:58:00Z">
              <w:tcPr>
                <w:tcW w:w="1152" w:type="dxa"/>
                <w:vAlign w:val="center"/>
                <w:hideMark/>
              </w:tcPr>
            </w:tcPrChange>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440" w:type="dxa"/>
            <w:vAlign w:val="center"/>
            <w:hideMark/>
            <w:tcPrChange w:id="6597" w:author="Brian Bohman" w:date="2021-10-27T05:58:00Z">
              <w:tcPr>
                <w:tcW w:w="1008" w:type="dxa"/>
                <w:vAlign w:val="center"/>
                <w:hideMark/>
              </w:tcPr>
            </w:tcPrChange>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3B7951C" w14:textId="77777777" w:rsidTr="00E419CD">
        <w:trPr>
          <w:trHeight w:val="180"/>
          <w:trPrChange w:id="6598" w:author="Brian Bohman" w:date="2021-10-27T05:58:00Z">
            <w:trPr>
              <w:trHeight w:val="180"/>
            </w:trPr>
          </w:trPrChange>
        </w:trPr>
        <w:tc>
          <w:tcPr>
            <w:tcW w:w="360" w:type="dxa"/>
            <w:vAlign w:val="center"/>
            <w:hideMark/>
            <w:tcPrChange w:id="6599" w:author="Brian Bohman" w:date="2021-10-27T05:58:00Z">
              <w:tcPr>
                <w:tcW w:w="360" w:type="dxa"/>
                <w:vAlign w:val="center"/>
                <w:hideMark/>
              </w:tcPr>
            </w:tcPrChange>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Change w:id="6600" w:author="Brian Bohman" w:date="2021-10-27T05:58:00Z">
              <w:tcPr>
                <w:tcW w:w="864" w:type="dxa"/>
                <w:vAlign w:val="center"/>
                <w:hideMark/>
              </w:tcPr>
            </w:tcPrChange>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01" w:author="Brian Bohman" w:date="2021-10-27T05:58:00Z">
              <w:tcPr>
                <w:tcW w:w="1152" w:type="dxa"/>
                <w:vAlign w:val="center"/>
                <w:hideMark/>
              </w:tcPr>
            </w:tcPrChange>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02" w:author="Brian Bohman" w:date="2021-10-27T05:58:00Z">
              <w:tcPr>
                <w:tcW w:w="504" w:type="dxa"/>
                <w:vAlign w:val="center"/>
                <w:hideMark/>
              </w:tcPr>
            </w:tcPrChange>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03" w:author="Brian Bohman" w:date="2021-10-27T05:58:00Z">
              <w:tcPr>
                <w:tcW w:w="1008" w:type="dxa"/>
                <w:vAlign w:val="center"/>
                <w:hideMark/>
              </w:tcPr>
            </w:tcPrChange>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04" w:author="Brian Bohman" w:date="2021-10-27T05:58:00Z">
              <w:tcPr>
                <w:tcW w:w="1008" w:type="dxa"/>
                <w:vAlign w:val="center"/>
                <w:hideMark/>
              </w:tcPr>
            </w:tcPrChange>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05" w:author="Brian Bohman" w:date="2021-10-27T05:58:00Z">
              <w:tcPr>
                <w:tcW w:w="720" w:type="dxa"/>
                <w:vAlign w:val="center"/>
                <w:hideMark/>
              </w:tcPr>
            </w:tcPrChange>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06" w:author="Brian Bohman" w:date="2021-10-27T05:58:00Z">
              <w:tcPr>
                <w:tcW w:w="1008" w:type="dxa"/>
                <w:vAlign w:val="center"/>
                <w:hideMark/>
              </w:tcPr>
            </w:tcPrChange>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07" w:author="Brian Bohman" w:date="2021-10-27T05:58:00Z">
              <w:tcPr>
                <w:tcW w:w="1152" w:type="dxa"/>
                <w:vAlign w:val="center"/>
                <w:hideMark/>
              </w:tcPr>
            </w:tcPrChange>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440" w:type="dxa"/>
            <w:vAlign w:val="center"/>
            <w:hideMark/>
            <w:tcPrChange w:id="6608" w:author="Brian Bohman" w:date="2021-10-27T05:58:00Z">
              <w:tcPr>
                <w:tcW w:w="1008" w:type="dxa"/>
                <w:vAlign w:val="center"/>
                <w:hideMark/>
              </w:tcPr>
            </w:tcPrChange>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43A16669" w14:textId="77777777" w:rsidTr="00E419CD">
        <w:trPr>
          <w:trHeight w:val="165"/>
          <w:trPrChange w:id="6609" w:author="Brian Bohman" w:date="2021-10-27T05:58:00Z">
            <w:trPr>
              <w:trHeight w:val="165"/>
            </w:trPr>
          </w:trPrChange>
        </w:trPr>
        <w:tc>
          <w:tcPr>
            <w:tcW w:w="360" w:type="dxa"/>
            <w:vAlign w:val="center"/>
            <w:hideMark/>
            <w:tcPrChange w:id="6610" w:author="Brian Bohman" w:date="2021-10-27T05:58:00Z">
              <w:tcPr>
                <w:tcW w:w="360" w:type="dxa"/>
                <w:vAlign w:val="center"/>
                <w:hideMark/>
              </w:tcPr>
            </w:tcPrChange>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Change w:id="6611" w:author="Brian Bohman" w:date="2021-10-27T05:58:00Z">
              <w:tcPr>
                <w:tcW w:w="864" w:type="dxa"/>
                <w:vAlign w:val="center"/>
                <w:hideMark/>
              </w:tcPr>
            </w:tcPrChange>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12" w:author="Brian Bohman" w:date="2021-10-27T05:58:00Z">
              <w:tcPr>
                <w:tcW w:w="1152" w:type="dxa"/>
                <w:vAlign w:val="center"/>
                <w:hideMark/>
              </w:tcPr>
            </w:tcPrChange>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13" w:author="Brian Bohman" w:date="2021-10-27T05:58:00Z">
              <w:tcPr>
                <w:tcW w:w="504" w:type="dxa"/>
                <w:vAlign w:val="center"/>
                <w:hideMark/>
              </w:tcPr>
            </w:tcPrChange>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14" w:author="Brian Bohman" w:date="2021-10-27T05:58:00Z">
              <w:tcPr>
                <w:tcW w:w="1008" w:type="dxa"/>
                <w:vAlign w:val="center"/>
                <w:hideMark/>
              </w:tcPr>
            </w:tcPrChange>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15" w:author="Brian Bohman" w:date="2021-10-27T05:58:00Z">
              <w:tcPr>
                <w:tcW w:w="1008" w:type="dxa"/>
                <w:vAlign w:val="center"/>
                <w:hideMark/>
              </w:tcPr>
            </w:tcPrChange>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16" w:author="Brian Bohman" w:date="2021-10-27T05:58:00Z">
              <w:tcPr>
                <w:tcW w:w="720" w:type="dxa"/>
                <w:vAlign w:val="center"/>
                <w:hideMark/>
              </w:tcPr>
            </w:tcPrChange>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17" w:author="Brian Bohman" w:date="2021-10-27T05:58:00Z">
              <w:tcPr>
                <w:tcW w:w="1008" w:type="dxa"/>
                <w:vAlign w:val="center"/>
                <w:hideMark/>
              </w:tcPr>
            </w:tcPrChange>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18" w:author="Brian Bohman" w:date="2021-10-27T05:58:00Z">
              <w:tcPr>
                <w:tcW w:w="1152" w:type="dxa"/>
                <w:vAlign w:val="center"/>
                <w:hideMark/>
              </w:tcPr>
            </w:tcPrChange>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440" w:type="dxa"/>
            <w:vAlign w:val="center"/>
            <w:hideMark/>
            <w:tcPrChange w:id="6619" w:author="Brian Bohman" w:date="2021-10-27T05:58:00Z">
              <w:tcPr>
                <w:tcW w:w="1008" w:type="dxa"/>
                <w:vAlign w:val="center"/>
                <w:hideMark/>
              </w:tcPr>
            </w:tcPrChange>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19CD" w:rsidRPr="009B3DCC" w14:paraId="2E9FD92E" w14:textId="77777777" w:rsidTr="00E419CD">
        <w:trPr>
          <w:trHeight w:val="165"/>
          <w:trPrChange w:id="6620" w:author="Brian Bohman" w:date="2021-10-27T05:58:00Z">
            <w:trPr>
              <w:trHeight w:val="165"/>
            </w:trPr>
          </w:trPrChange>
        </w:trPr>
        <w:tc>
          <w:tcPr>
            <w:tcW w:w="360" w:type="dxa"/>
            <w:vAlign w:val="center"/>
            <w:hideMark/>
            <w:tcPrChange w:id="6621" w:author="Brian Bohman" w:date="2021-10-27T05:58:00Z">
              <w:tcPr>
                <w:tcW w:w="360" w:type="dxa"/>
                <w:vAlign w:val="center"/>
                <w:hideMark/>
              </w:tcPr>
            </w:tcPrChange>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Change w:id="6622" w:author="Brian Bohman" w:date="2021-10-27T05:58:00Z">
              <w:tcPr>
                <w:tcW w:w="864" w:type="dxa"/>
                <w:vAlign w:val="center"/>
                <w:hideMark/>
              </w:tcPr>
            </w:tcPrChange>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23" w:author="Brian Bohman" w:date="2021-10-27T05:58:00Z">
              <w:tcPr>
                <w:tcW w:w="1152" w:type="dxa"/>
                <w:vAlign w:val="center"/>
                <w:hideMark/>
              </w:tcPr>
            </w:tcPrChange>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24" w:author="Brian Bohman" w:date="2021-10-27T05:58:00Z">
              <w:tcPr>
                <w:tcW w:w="504" w:type="dxa"/>
                <w:vAlign w:val="center"/>
                <w:hideMark/>
              </w:tcPr>
            </w:tcPrChange>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25" w:author="Brian Bohman" w:date="2021-10-27T05:58:00Z">
              <w:tcPr>
                <w:tcW w:w="1008" w:type="dxa"/>
                <w:vAlign w:val="center"/>
                <w:hideMark/>
              </w:tcPr>
            </w:tcPrChange>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26" w:author="Brian Bohman" w:date="2021-10-27T05:58:00Z">
              <w:tcPr>
                <w:tcW w:w="1008" w:type="dxa"/>
                <w:vAlign w:val="center"/>
                <w:hideMark/>
              </w:tcPr>
            </w:tcPrChange>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27" w:author="Brian Bohman" w:date="2021-10-27T05:58:00Z">
              <w:tcPr>
                <w:tcW w:w="720" w:type="dxa"/>
                <w:vAlign w:val="center"/>
                <w:hideMark/>
              </w:tcPr>
            </w:tcPrChange>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28" w:author="Brian Bohman" w:date="2021-10-27T05:58:00Z">
              <w:tcPr>
                <w:tcW w:w="1008" w:type="dxa"/>
                <w:vAlign w:val="center"/>
                <w:hideMark/>
              </w:tcPr>
            </w:tcPrChange>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29" w:author="Brian Bohman" w:date="2021-10-27T05:58:00Z">
              <w:tcPr>
                <w:tcW w:w="1152" w:type="dxa"/>
                <w:vAlign w:val="center"/>
                <w:hideMark/>
              </w:tcPr>
            </w:tcPrChange>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440" w:type="dxa"/>
            <w:vAlign w:val="center"/>
            <w:hideMark/>
            <w:tcPrChange w:id="6630" w:author="Brian Bohman" w:date="2021-10-27T05:58:00Z">
              <w:tcPr>
                <w:tcW w:w="1008" w:type="dxa"/>
                <w:vAlign w:val="center"/>
                <w:hideMark/>
              </w:tcPr>
            </w:tcPrChange>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19CD" w:rsidRPr="009B3DCC" w14:paraId="08914A88" w14:textId="77777777" w:rsidTr="00E419CD">
        <w:trPr>
          <w:trHeight w:val="165"/>
          <w:trPrChange w:id="6631" w:author="Brian Bohman" w:date="2021-10-27T05:58:00Z">
            <w:trPr>
              <w:trHeight w:val="165"/>
            </w:trPr>
          </w:trPrChange>
        </w:trPr>
        <w:tc>
          <w:tcPr>
            <w:tcW w:w="360" w:type="dxa"/>
            <w:vAlign w:val="center"/>
            <w:hideMark/>
            <w:tcPrChange w:id="6632" w:author="Brian Bohman" w:date="2021-10-27T05:58:00Z">
              <w:tcPr>
                <w:tcW w:w="360" w:type="dxa"/>
                <w:vAlign w:val="center"/>
                <w:hideMark/>
              </w:tcPr>
            </w:tcPrChange>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Change w:id="6633" w:author="Brian Bohman" w:date="2021-10-27T05:58:00Z">
              <w:tcPr>
                <w:tcW w:w="864" w:type="dxa"/>
                <w:vAlign w:val="center"/>
                <w:hideMark/>
              </w:tcPr>
            </w:tcPrChange>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34" w:author="Brian Bohman" w:date="2021-10-27T05:58:00Z">
              <w:tcPr>
                <w:tcW w:w="1152" w:type="dxa"/>
                <w:vAlign w:val="center"/>
                <w:hideMark/>
              </w:tcPr>
            </w:tcPrChange>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35" w:author="Brian Bohman" w:date="2021-10-27T05:58:00Z">
              <w:tcPr>
                <w:tcW w:w="504" w:type="dxa"/>
                <w:vAlign w:val="center"/>
                <w:hideMark/>
              </w:tcPr>
            </w:tcPrChange>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36" w:author="Brian Bohman" w:date="2021-10-27T05:58:00Z">
              <w:tcPr>
                <w:tcW w:w="1008" w:type="dxa"/>
                <w:vAlign w:val="center"/>
                <w:hideMark/>
              </w:tcPr>
            </w:tcPrChange>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37" w:author="Brian Bohman" w:date="2021-10-27T05:58:00Z">
              <w:tcPr>
                <w:tcW w:w="1008" w:type="dxa"/>
                <w:vAlign w:val="center"/>
                <w:hideMark/>
              </w:tcPr>
            </w:tcPrChange>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38" w:author="Brian Bohman" w:date="2021-10-27T05:58:00Z">
              <w:tcPr>
                <w:tcW w:w="720" w:type="dxa"/>
                <w:vAlign w:val="center"/>
                <w:hideMark/>
              </w:tcPr>
            </w:tcPrChange>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39" w:author="Brian Bohman" w:date="2021-10-27T05:58:00Z">
              <w:tcPr>
                <w:tcW w:w="1008" w:type="dxa"/>
                <w:vAlign w:val="center"/>
                <w:hideMark/>
              </w:tcPr>
            </w:tcPrChange>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40" w:author="Brian Bohman" w:date="2021-10-27T05:58:00Z">
              <w:tcPr>
                <w:tcW w:w="1152" w:type="dxa"/>
                <w:vAlign w:val="center"/>
                <w:hideMark/>
              </w:tcPr>
            </w:tcPrChange>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6641" w:author="Brian Bohman" w:date="2021-10-27T05:58:00Z">
              <w:tcPr>
                <w:tcW w:w="1008" w:type="dxa"/>
                <w:vAlign w:val="center"/>
                <w:hideMark/>
              </w:tcPr>
            </w:tcPrChange>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19CD" w:rsidRPr="009B3DCC" w14:paraId="6734A162" w14:textId="77777777" w:rsidTr="00E419CD">
        <w:trPr>
          <w:trHeight w:val="165"/>
          <w:trPrChange w:id="6642" w:author="Brian Bohman" w:date="2021-10-27T05:58:00Z">
            <w:trPr>
              <w:trHeight w:val="165"/>
            </w:trPr>
          </w:trPrChange>
        </w:trPr>
        <w:tc>
          <w:tcPr>
            <w:tcW w:w="360" w:type="dxa"/>
            <w:vAlign w:val="center"/>
            <w:hideMark/>
            <w:tcPrChange w:id="6643" w:author="Brian Bohman" w:date="2021-10-27T05:58:00Z">
              <w:tcPr>
                <w:tcW w:w="360" w:type="dxa"/>
                <w:vAlign w:val="center"/>
                <w:hideMark/>
              </w:tcPr>
            </w:tcPrChange>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Change w:id="6644" w:author="Brian Bohman" w:date="2021-10-27T05:58:00Z">
              <w:tcPr>
                <w:tcW w:w="864" w:type="dxa"/>
                <w:vAlign w:val="center"/>
                <w:hideMark/>
              </w:tcPr>
            </w:tcPrChange>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45" w:author="Brian Bohman" w:date="2021-10-27T05:58:00Z">
              <w:tcPr>
                <w:tcW w:w="1152" w:type="dxa"/>
                <w:vAlign w:val="center"/>
                <w:hideMark/>
              </w:tcPr>
            </w:tcPrChange>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46" w:author="Brian Bohman" w:date="2021-10-27T05:58:00Z">
              <w:tcPr>
                <w:tcW w:w="504" w:type="dxa"/>
                <w:vAlign w:val="center"/>
                <w:hideMark/>
              </w:tcPr>
            </w:tcPrChange>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47" w:author="Brian Bohman" w:date="2021-10-27T05:58:00Z">
              <w:tcPr>
                <w:tcW w:w="1008" w:type="dxa"/>
                <w:vAlign w:val="center"/>
                <w:hideMark/>
              </w:tcPr>
            </w:tcPrChange>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48" w:author="Brian Bohman" w:date="2021-10-27T05:58:00Z">
              <w:tcPr>
                <w:tcW w:w="1008" w:type="dxa"/>
                <w:vAlign w:val="center"/>
                <w:hideMark/>
              </w:tcPr>
            </w:tcPrChange>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49" w:author="Brian Bohman" w:date="2021-10-27T05:58:00Z">
              <w:tcPr>
                <w:tcW w:w="720" w:type="dxa"/>
                <w:vAlign w:val="center"/>
                <w:hideMark/>
              </w:tcPr>
            </w:tcPrChange>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50" w:author="Brian Bohman" w:date="2021-10-27T05:58:00Z">
              <w:tcPr>
                <w:tcW w:w="1008" w:type="dxa"/>
                <w:vAlign w:val="center"/>
                <w:hideMark/>
              </w:tcPr>
            </w:tcPrChange>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651" w:author="Brian Bohman" w:date="2021-10-27T05:58:00Z">
              <w:tcPr>
                <w:tcW w:w="1152" w:type="dxa"/>
                <w:vAlign w:val="center"/>
                <w:hideMark/>
              </w:tcPr>
            </w:tcPrChange>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440" w:type="dxa"/>
            <w:vAlign w:val="center"/>
            <w:hideMark/>
            <w:tcPrChange w:id="6652" w:author="Brian Bohman" w:date="2021-10-27T05:58:00Z">
              <w:tcPr>
                <w:tcW w:w="1008" w:type="dxa"/>
                <w:vAlign w:val="center"/>
                <w:hideMark/>
              </w:tcPr>
            </w:tcPrChange>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4263B567" w14:textId="77777777" w:rsidTr="00E419CD">
        <w:trPr>
          <w:trHeight w:val="165"/>
          <w:trPrChange w:id="6653" w:author="Brian Bohman" w:date="2021-10-27T05:58:00Z">
            <w:trPr>
              <w:trHeight w:val="165"/>
            </w:trPr>
          </w:trPrChange>
        </w:trPr>
        <w:tc>
          <w:tcPr>
            <w:tcW w:w="360" w:type="dxa"/>
            <w:vAlign w:val="center"/>
            <w:hideMark/>
            <w:tcPrChange w:id="6654" w:author="Brian Bohman" w:date="2021-10-27T05:58:00Z">
              <w:tcPr>
                <w:tcW w:w="360" w:type="dxa"/>
                <w:vAlign w:val="center"/>
                <w:hideMark/>
              </w:tcPr>
            </w:tcPrChange>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Change w:id="6655" w:author="Brian Bohman" w:date="2021-10-27T05:58:00Z">
              <w:tcPr>
                <w:tcW w:w="864" w:type="dxa"/>
                <w:vAlign w:val="center"/>
                <w:hideMark/>
              </w:tcPr>
            </w:tcPrChange>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56" w:author="Brian Bohman" w:date="2021-10-27T05:58:00Z">
              <w:tcPr>
                <w:tcW w:w="1152" w:type="dxa"/>
                <w:vAlign w:val="center"/>
                <w:hideMark/>
              </w:tcPr>
            </w:tcPrChange>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57" w:author="Brian Bohman" w:date="2021-10-27T05:58:00Z">
              <w:tcPr>
                <w:tcW w:w="504" w:type="dxa"/>
                <w:vAlign w:val="center"/>
                <w:hideMark/>
              </w:tcPr>
            </w:tcPrChange>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58" w:author="Brian Bohman" w:date="2021-10-27T05:58:00Z">
              <w:tcPr>
                <w:tcW w:w="1008" w:type="dxa"/>
                <w:vAlign w:val="center"/>
                <w:hideMark/>
              </w:tcPr>
            </w:tcPrChange>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59" w:author="Brian Bohman" w:date="2021-10-27T05:58:00Z">
              <w:tcPr>
                <w:tcW w:w="1008" w:type="dxa"/>
                <w:vAlign w:val="center"/>
                <w:hideMark/>
              </w:tcPr>
            </w:tcPrChange>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60" w:author="Brian Bohman" w:date="2021-10-27T05:58:00Z">
              <w:tcPr>
                <w:tcW w:w="720" w:type="dxa"/>
                <w:vAlign w:val="center"/>
                <w:hideMark/>
              </w:tcPr>
            </w:tcPrChange>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61" w:author="Brian Bohman" w:date="2021-10-27T05:58:00Z">
              <w:tcPr>
                <w:tcW w:w="1008" w:type="dxa"/>
                <w:vAlign w:val="center"/>
                <w:hideMark/>
              </w:tcPr>
            </w:tcPrChange>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62" w:author="Brian Bohman" w:date="2021-10-27T05:58:00Z">
              <w:tcPr>
                <w:tcW w:w="1152" w:type="dxa"/>
                <w:vAlign w:val="center"/>
                <w:hideMark/>
              </w:tcPr>
            </w:tcPrChange>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440" w:type="dxa"/>
            <w:vAlign w:val="center"/>
            <w:hideMark/>
            <w:tcPrChange w:id="6663" w:author="Brian Bohman" w:date="2021-10-27T05:58:00Z">
              <w:tcPr>
                <w:tcW w:w="1008" w:type="dxa"/>
                <w:vAlign w:val="center"/>
                <w:hideMark/>
              </w:tcPr>
            </w:tcPrChange>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65AE3C14" w14:textId="77777777" w:rsidTr="00E419CD">
        <w:trPr>
          <w:trHeight w:val="165"/>
          <w:trPrChange w:id="6664" w:author="Brian Bohman" w:date="2021-10-27T05:58:00Z">
            <w:trPr>
              <w:trHeight w:val="165"/>
            </w:trPr>
          </w:trPrChange>
        </w:trPr>
        <w:tc>
          <w:tcPr>
            <w:tcW w:w="360" w:type="dxa"/>
            <w:vAlign w:val="center"/>
            <w:hideMark/>
            <w:tcPrChange w:id="6665" w:author="Brian Bohman" w:date="2021-10-27T05:58:00Z">
              <w:tcPr>
                <w:tcW w:w="360" w:type="dxa"/>
                <w:vAlign w:val="center"/>
                <w:hideMark/>
              </w:tcPr>
            </w:tcPrChange>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Change w:id="6666" w:author="Brian Bohman" w:date="2021-10-27T05:58:00Z">
              <w:tcPr>
                <w:tcW w:w="864" w:type="dxa"/>
                <w:vAlign w:val="center"/>
                <w:hideMark/>
              </w:tcPr>
            </w:tcPrChange>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67" w:author="Brian Bohman" w:date="2021-10-27T05:58:00Z">
              <w:tcPr>
                <w:tcW w:w="1152" w:type="dxa"/>
                <w:vAlign w:val="center"/>
                <w:hideMark/>
              </w:tcPr>
            </w:tcPrChange>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68" w:author="Brian Bohman" w:date="2021-10-27T05:58:00Z">
              <w:tcPr>
                <w:tcW w:w="504" w:type="dxa"/>
                <w:vAlign w:val="center"/>
                <w:hideMark/>
              </w:tcPr>
            </w:tcPrChange>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69" w:author="Brian Bohman" w:date="2021-10-27T05:58:00Z">
              <w:tcPr>
                <w:tcW w:w="1008" w:type="dxa"/>
                <w:vAlign w:val="center"/>
                <w:hideMark/>
              </w:tcPr>
            </w:tcPrChange>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70" w:author="Brian Bohman" w:date="2021-10-27T05:58:00Z">
              <w:tcPr>
                <w:tcW w:w="1008" w:type="dxa"/>
                <w:vAlign w:val="center"/>
                <w:hideMark/>
              </w:tcPr>
            </w:tcPrChange>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71" w:author="Brian Bohman" w:date="2021-10-27T05:58:00Z">
              <w:tcPr>
                <w:tcW w:w="720" w:type="dxa"/>
                <w:vAlign w:val="center"/>
                <w:hideMark/>
              </w:tcPr>
            </w:tcPrChange>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72" w:author="Brian Bohman" w:date="2021-10-27T05:58:00Z">
              <w:tcPr>
                <w:tcW w:w="1008" w:type="dxa"/>
                <w:vAlign w:val="center"/>
                <w:hideMark/>
              </w:tcPr>
            </w:tcPrChange>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673" w:author="Brian Bohman" w:date="2021-10-27T05:58:00Z">
              <w:tcPr>
                <w:tcW w:w="1152" w:type="dxa"/>
                <w:vAlign w:val="center"/>
                <w:hideMark/>
              </w:tcPr>
            </w:tcPrChange>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440" w:type="dxa"/>
            <w:vAlign w:val="center"/>
            <w:hideMark/>
            <w:tcPrChange w:id="6674" w:author="Brian Bohman" w:date="2021-10-27T05:58:00Z">
              <w:tcPr>
                <w:tcW w:w="1008" w:type="dxa"/>
                <w:vAlign w:val="center"/>
                <w:hideMark/>
              </w:tcPr>
            </w:tcPrChange>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2FA5E34F" w14:textId="77777777" w:rsidTr="00E419CD">
        <w:trPr>
          <w:trHeight w:val="165"/>
          <w:trPrChange w:id="6675" w:author="Brian Bohman" w:date="2021-10-27T05:58:00Z">
            <w:trPr>
              <w:trHeight w:val="165"/>
            </w:trPr>
          </w:trPrChange>
        </w:trPr>
        <w:tc>
          <w:tcPr>
            <w:tcW w:w="360" w:type="dxa"/>
            <w:vAlign w:val="center"/>
            <w:hideMark/>
            <w:tcPrChange w:id="6676" w:author="Brian Bohman" w:date="2021-10-27T05:58:00Z">
              <w:tcPr>
                <w:tcW w:w="360" w:type="dxa"/>
                <w:vAlign w:val="center"/>
                <w:hideMark/>
              </w:tcPr>
            </w:tcPrChange>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Change w:id="6677" w:author="Brian Bohman" w:date="2021-10-27T05:58:00Z">
              <w:tcPr>
                <w:tcW w:w="864" w:type="dxa"/>
                <w:vAlign w:val="center"/>
                <w:hideMark/>
              </w:tcPr>
            </w:tcPrChange>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78" w:author="Brian Bohman" w:date="2021-10-27T05:58:00Z">
              <w:tcPr>
                <w:tcW w:w="1152" w:type="dxa"/>
                <w:vAlign w:val="center"/>
                <w:hideMark/>
              </w:tcPr>
            </w:tcPrChange>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79" w:author="Brian Bohman" w:date="2021-10-27T05:58:00Z">
              <w:tcPr>
                <w:tcW w:w="504" w:type="dxa"/>
                <w:vAlign w:val="center"/>
                <w:hideMark/>
              </w:tcPr>
            </w:tcPrChange>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80" w:author="Brian Bohman" w:date="2021-10-27T05:58:00Z">
              <w:tcPr>
                <w:tcW w:w="1008" w:type="dxa"/>
                <w:vAlign w:val="center"/>
                <w:hideMark/>
              </w:tcPr>
            </w:tcPrChange>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81" w:author="Brian Bohman" w:date="2021-10-27T05:58:00Z">
              <w:tcPr>
                <w:tcW w:w="1008" w:type="dxa"/>
                <w:vAlign w:val="center"/>
                <w:hideMark/>
              </w:tcPr>
            </w:tcPrChange>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82" w:author="Brian Bohman" w:date="2021-10-27T05:58:00Z">
              <w:tcPr>
                <w:tcW w:w="720" w:type="dxa"/>
                <w:vAlign w:val="center"/>
                <w:hideMark/>
              </w:tcPr>
            </w:tcPrChange>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83" w:author="Brian Bohman" w:date="2021-10-27T05:58:00Z">
              <w:tcPr>
                <w:tcW w:w="1008" w:type="dxa"/>
                <w:vAlign w:val="center"/>
                <w:hideMark/>
              </w:tcPr>
            </w:tcPrChange>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684" w:author="Brian Bohman" w:date="2021-10-27T05:58:00Z">
              <w:tcPr>
                <w:tcW w:w="1152" w:type="dxa"/>
                <w:vAlign w:val="center"/>
                <w:hideMark/>
              </w:tcPr>
            </w:tcPrChange>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6685" w:author="Brian Bohman" w:date="2021-10-27T05:58:00Z">
              <w:tcPr>
                <w:tcW w:w="1008" w:type="dxa"/>
                <w:vAlign w:val="center"/>
                <w:hideMark/>
              </w:tcPr>
            </w:tcPrChange>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3F08C86F" w14:textId="77777777" w:rsidTr="00E419CD">
        <w:trPr>
          <w:trHeight w:val="165"/>
          <w:trPrChange w:id="6686" w:author="Brian Bohman" w:date="2021-10-27T05:58:00Z">
            <w:trPr>
              <w:trHeight w:val="165"/>
            </w:trPr>
          </w:trPrChange>
        </w:trPr>
        <w:tc>
          <w:tcPr>
            <w:tcW w:w="360" w:type="dxa"/>
            <w:vAlign w:val="center"/>
            <w:hideMark/>
            <w:tcPrChange w:id="6687" w:author="Brian Bohman" w:date="2021-10-27T05:58:00Z">
              <w:tcPr>
                <w:tcW w:w="360" w:type="dxa"/>
                <w:vAlign w:val="center"/>
                <w:hideMark/>
              </w:tcPr>
            </w:tcPrChange>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Change w:id="6688" w:author="Brian Bohman" w:date="2021-10-27T05:58:00Z">
              <w:tcPr>
                <w:tcW w:w="864" w:type="dxa"/>
                <w:vAlign w:val="center"/>
                <w:hideMark/>
              </w:tcPr>
            </w:tcPrChange>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689" w:author="Brian Bohman" w:date="2021-10-27T05:58:00Z">
              <w:tcPr>
                <w:tcW w:w="1152" w:type="dxa"/>
                <w:vAlign w:val="center"/>
                <w:hideMark/>
              </w:tcPr>
            </w:tcPrChange>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690" w:author="Brian Bohman" w:date="2021-10-27T05:58:00Z">
              <w:tcPr>
                <w:tcW w:w="504" w:type="dxa"/>
                <w:vAlign w:val="center"/>
                <w:hideMark/>
              </w:tcPr>
            </w:tcPrChange>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Change w:id="6691" w:author="Brian Bohman" w:date="2021-10-27T05:58:00Z">
              <w:tcPr>
                <w:tcW w:w="1008" w:type="dxa"/>
                <w:vAlign w:val="center"/>
                <w:hideMark/>
              </w:tcPr>
            </w:tcPrChange>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Change w:id="6692" w:author="Brian Bohman" w:date="2021-10-27T05:58:00Z">
              <w:tcPr>
                <w:tcW w:w="1008" w:type="dxa"/>
                <w:vAlign w:val="center"/>
                <w:hideMark/>
              </w:tcPr>
            </w:tcPrChange>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693" w:author="Brian Bohman" w:date="2021-10-27T05:58:00Z">
              <w:tcPr>
                <w:tcW w:w="720" w:type="dxa"/>
                <w:vAlign w:val="center"/>
                <w:hideMark/>
              </w:tcPr>
            </w:tcPrChange>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694" w:author="Brian Bohman" w:date="2021-10-27T05:58:00Z">
              <w:tcPr>
                <w:tcW w:w="1008" w:type="dxa"/>
                <w:vAlign w:val="center"/>
                <w:hideMark/>
              </w:tcPr>
            </w:tcPrChange>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695" w:author="Brian Bohman" w:date="2021-10-27T05:58:00Z">
              <w:tcPr>
                <w:tcW w:w="1152" w:type="dxa"/>
                <w:vAlign w:val="center"/>
                <w:hideMark/>
              </w:tcPr>
            </w:tcPrChange>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440" w:type="dxa"/>
            <w:vAlign w:val="center"/>
            <w:hideMark/>
            <w:tcPrChange w:id="6696" w:author="Brian Bohman" w:date="2021-10-27T05:58:00Z">
              <w:tcPr>
                <w:tcW w:w="1008" w:type="dxa"/>
                <w:vAlign w:val="center"/>
                <w:hideMark/>
              </w:tcPr>
            </w:tcPrChange>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19CD" w:rsidRPr="009B3DCC" w14:paraId="04950682" w14:textId="77777777" w:rsidTr="00E419CD">
        <w:trPr>
          <w:trHeight w:val="165"/>
          <w:trPrChange w:id="6697" w:author="Brian Bohman" w:date="2021-10-27T05:58:00Z">
            <w:trPr>
              <w:trHeight w:val="165"/>
            </w:trPr>
          </w:trPrChange>
        </w:trPr>
        <w:tc>
          <w:tcPr>
            <w:tcW w:w="360" w:type="dxa"/>
            <w:vAlign w:val="center"/>
            <w:hideMark/>
            <w:tcPrChange w:id="6698" w:author="Brian Bohman" w:date="2021-10-27T05:58:00Z">
              <w:tcPr>
                <w:tcW w:w="360" w:type="dxa"/>
                <w:vAlign w:val="center"/>
                <w:hideMark/>
              </w:tcPr>
            </w:tcPrChange>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Change w:id="6699" w:author="Brian Bohman" w:date="2021-10-27T05:58:00Z">
              <w:tcPr>
                <w:tcW w:w="864" w:type="dxa"/>
                <w:vAlign w:val="center"/>
                <w:hideMark/>
              </w:tcPr>
            </w:tcPrChange>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00" w:author="Brian Bohman" w:date="2021-10-27T05:58:00Z">
              <w:tcPr>
                <w:tcW w:w="1152" w:type="dxa"/>
                <w:vAlign w:val="center"/>
                <w:hideMark/>
              </w:tcPr>
            </w:tcPrChange>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01" w:author="Brian Bohman" w:date="2021-10-27T05:58:00Z">
              <w:tcPr>
                <w:tcW w:w="504" w:type="dxa"/>
                <w:vAlign w:val="center"/>
                <w:hideMark/>
              </w:tcPr>
            </w:tcPrChange>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02" w:author="Brian Bohman" w:date="2021-10-27T05:58:00Z">
              <w:tcPr>
                <w:tcW w:w="1008" w:type="dxa"/>
                <w:vAlign w:val="center"/>
                <w:hideMark/>
              </w:tcPr>
            </w:tcPrChange>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03" w:author="Brian Bohman" w:date="2021-10-27T05:58:00Z">
              <w:tcPr>
                <w:tcW w:w="1008" w:type="dxa"/>
                <w:vAlign w:val="center"/>
                <w:hideMark/>
              </w:tcPr>
            </w:tcPrChange>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04" w:author="Brian Bohman" w:date="2021-10-27T05:58:00Z">
              <w:tcPr>
                <w:tcW w:w="720" w:type="dxa"/>
                <w:vAlign w:val="center"/>
                <w:hideMark/>
              </w:tcPr>
            </w:tcPrChange>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05" w:author="Brian Bohman" w:date="2021-10-27T05:58:00Z">
              <w:tcPr>
                <w:tcW w:w="1008" w:type="dxa"/>
                <w:vAlign w:val="center"/>
                <w:hideMark/>
              </w:tcPr>
            </w:tcPrChange>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706" w:author="Brian Bohman" w:date="2021-10-27T05:58:00Z">
              <w:tcPr>
                <w:tcW w:w="1152" w:type="dxa"/>
                <w:vAlign w:val="center"/>
                <w:hideMark/>
              </w:tcPr>
            </w:tcPrChange>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6707" w:author="Brian Bohman" w:date="2021-10-27T05:58:00Z">
              <w:tcPr>
                <w:tcW w:w="1008" w:type="dxa"/>
                <w:vAlign w:val="center"/>
                <w:hideMark/>
              </w:tcPr>
            </w:tcPrChange>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F51AC7" w14:textId="77777777" w:rsidTr="00E419CD">
        <w:trPr>
          <w:trHeight w:val="165"/>
          <w:trPrChange w:id="6708" w:author="Brian Bohman" w:date="2021-10-27T05:58:00Z">
            <w:trPr>
              <w:trHeight w:val="165"/>
            </w:trPr>
          </w:trPrChange>
        </w:trPr>
        <w:tc>
          <w:tcPr>
            <w:tcW w:w="360" w:type="dxa"/>
            <w:vAlign w:val="center"/>
            <w:hideMark/>
            <w:tcPrChange w:id="6709" w:author="Brian Bohman" w:date="2021-10-27T05:58:00Z">
              <w:tcPr>
                <w:tcW w:w="360" w:type="dxa"/>
                <w:vAlign w:val="center"/>
                <w:hideMark/>
              </w:tcPr>
            </w:tcPrChange>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Change w:id="6710" w:author="Brian Bohman" w:date="2021-10-27T05:58:00Z">
              <w:tcPr>
                <w:tcW w:w="864" w:type="dxa"/>
                <w:vAlign w:val="center"/>
                <w:hideMark/>
              </w:tcPr>
            </w:tcPrChange>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11" w:author="Brian Bohman" w:date="2021-10-27T05:58:00Z">
              <w:tcPr>
                <w:tcW w:w="1152" w:type="dxa"/>
                <w:vAlign w:val="center"/>
                <w:hideMark/>
              </w:tcPr>
            </w:tcPrChange>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12" w:author="Brian Bohman" w:date="2021-10-27T05:58:00Z">
              <w:tcPr>
                <w:tcW w:w="504" w:type="dxa"/>
                <w:vAlign w:val="center"/>
                <w:hideMark/>
              </w:tcPr>
            </w:tcPrChange>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13" w:author="Brian Bohman" w:date="2021-10-27T05:58:00Z">
              <w:tcPr>
                <w:tcW w:w="1008" w:type="dxa"/>
                <w:vAlign w:val="center"/>
                <w:hideMark/>
              </w:tcPr>
            </w:tcPrChange>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14" w:author="Brian Bohman" w:date="2021-10-27T05:58:00Z">
              <w:tcPr>
                <w:tcW w:w="1008" w:type="dxa"/>
                <w:vAlign w:val="center"/>
                <w:hideMark/>
              </w:tcPr>
            </w:tcPrChange>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15" w:author="Brian Bohman" w:date="2021-10-27T05:58:00Z">
              <w:tcPr>
                <w:tcW w:w="720" w:type="dxa"/>
                <w:vAlign w:val="center"/>
                <w:hideMark/>
              </w:tcPr>
            </w:tcPrChange>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16" w:author="Brian Bohman" w:date="2021-10-27T05:58:00Z">
              <w:tcPr>
                <w:tcW w:w="1008" w:type="dxa"/>
                <w:vAlign w:val="center"/>
                <w:hideMark/>
              </w:tcPr>
            </w:tcPrChange>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17" w:author="Brian Bohman" w:date="2021-10-27T05:58:00Z">
              <w:tcPr>
                <w:tcW w:w="1152" w:type="dxa"/>
                <w:vAlign w:val="center"/>
                <w:hideMark/>
              </w:tcPr>
            </w:tcPrChange>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6718" w:author="Brian Bohman" w:date="2021-10-27T05:58:00Z">
              <w:tcPr>
                <w:tcW w:w="1008" w:type="dxa"/>
                <w:vAlign w:val="center"/>
                <w:hideMark/>
              </w:tcPr>
            </w:tcPrChange>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4114224" w14:textId="77777777" w:rsidTr="00E419CD">
        <w:trPr>
          <w:trHeight w:val="165"/>
          <w:trPrChange w:id="6719" w:author="Brian Bohman" w:date="2021-10-27T05:58:00Z">
            <w:trPr>
              <w:trHeight w:val="165"/>
            </w:trPr>
          </w:trPrChange>
        </w:trPr>
        <w:tc>
          <w:tcPr>
            <w:tcW w:w="360" w:type="dxa"/>
            <w:vAlign w:val="center"/>
            <w:hideMark/>
            <w:tcPrChange w:id="6720" w:author="Brian Bohman" w:date="2021-10-27T05:58:00Z">
              <w:tcPr>
                <w:tcW w:w="360" w:type="dxa"/>
                <w:vAlign w:val="center"/>
                <w:hideMark/>
              </w:tcPr>
            </w:tcPrChange>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Change w:id="6721" w:author="Brian Bohman" w:date="2021-10-27T05:58:00Z">
              <w:tcPr>
                <w:tcW w:w="864" w:type="dxa"/>
                <w:vAlign w:val="center"/>
                <w:hideMark/>
              </w:tcPr>
            </w:tcPrChange>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22" w:author="Brian Bohman" w:date="2021-10-27T05:58:00Z">
              <w:tcPr>
                <w:tcW w:w="1152" w:type="dxa"/>
                <w:vAlign w:val="center"/>
                <w:hideMark/>
              </w:tcPr>
            </w:tcPrChange>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23" w:author="Brian Bohman" w:date="2021-10-27T05:58:00Z">
              <w:tcPr>
                <w:tcW w:w="504" w:type="dxa"/>
                <w:vAlign w:val="center"/>
                <w:hideMark/>
              </w:tcPr>
            </w:tcPrChange>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24" w:author="Brian Bohman" w:date="2021-10-27T05:58:00Z">
              <w:tcPr>
                <w:tcW w:w="1008" w:type="dxa"/>
                <w:vAlign w:val="center"/>
                <w:hideMark/>
              </w:tcPr>
            </w:tcPrChange>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25" w:author="Brian Bohman" w:date="2021-10-27T05:58:00Z">
              <w:tcPr>
                <w:tcW w:w="1008" w:type="dxa"/>
                <w:vAlign w:val="center"/>
                <w:hideMark/>
              </w:tcPr>
            </w:tcPrChange>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26" w:author="Brian Bohman" w:date="2021-10-27T05:58:00Z">
              <w:tcPr>
                <w:tcW w:w="720" w:type="dxa"/>
                <w:vAlign w:val="center"/>
                <w:hideMark/>
              </w:tcPr>
            </w:tcPrChange>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27" w:author="Brian Bohman" w:date="2021-10-27T05:58:00Z">
              <w:tcPr>
                <w:tcW w:w="1008" w:type="dxa"/>
                <w:vAlign w:val="center"/>
                <w:hideMark/>
              </w:tcPr>
            </w:tcPrChange>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28" w:author="Brian Bohman" w:date="2021-10-27T05:58:00Z">
              <w:tcPr>
                <w:tcW w:w="1152" w:type="dxa"/>
                <w:vAlign w:val="center"/>
                <w:hideMark/>
              </w:tcPr>
            </w:tcPrChange>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440" w:type="dxa"/>
            <w:vAlign w:val="center"/>
            <w:hideMark/>
            <w:tcPrChange w:id="6729" w:author="Brian Bohman" w:date="2021-10-27T05:58:00Z">
              <w:tcPr>
                <w:tcW w:w="1008" w:type="dxa"/>
                <w:vAlign w:val="center"/>
                <w:hideMark/>
              </w:tcPr>
            </w:tcPrChange>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E2C4041" w14:textId="77777777" w:rsidTr="00E419CD">
        <w:trPr>
          <w:trHeight w:val="165"/>
          <w:trPrChange w:id="6730" w:author="Brian Bohman" w:date="2021-10-27T05:58:00Z">
            <w:trPr>
              <w:trHeight w:val="165"/>
            </w:trPr>
          </w:trPrChange>
        </w:trPr>
        <w:tc>
          <w:tcPr>
            <w:tcW w:w="360" w:type="dxa"/>
            <w:vAlign w:val="center"/>
            <w:hideMark/>
            <w:tcPrChange w:id="6731" w:author="Brian Bohman" w:date="2021-10-27T05:58:00Z">
              <w:tcPr>
                <w:tcW w:w="360" w:type="dxa"/>
                <w:vAlign w:val="center"/>
                <w:hideMark/>
              </w:tcPr>
            </w:tcPrChange>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Change w:id="6732" w:author="Brian Bohman" w:date="2021-10-27T05:58:00Z">
              <w:tcPr>
                <w:tcW w:w="864" w:type="dxa"/>
                <w:vAlign w:val="center"/>
                <w:hideMark/>
              </w:tcPr>
            </w:tcPrChange>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33" w:author="Brian Bohman" w:date="2021-10-27T05:58:00Z">
              <w:tcPr>
                <w:tcW w:w="1152" w:type="dxa"/>
                <w:vAlign w:val="center"/>
                <w:hideMark/>
              </w:tcPr>
            </w:tcPrChange>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34" w:author="Brian Bohman" w:date="2021-10-27T05:58:00Z">
              <w:tcPr>
                <w:tcW w:w="504" w:type="dxa"/>
                <w:vAlign w:val="center"/>
                <w:hideMark/>
              </w:tcPr>
            </w:tcPrChange>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35" w:author="Brian Bohman" w:date="2021-10-27T05:58:00Z">
              <w:tcPr>
                <w:tcW w:w="1008" w:type="dxa"/>
                <w:vAlign w:val="center"/>
                <w:hideMark/>
              </w:tcPr>
            </w:tcPrChange>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36" w:author="Brian Bohman" w:date="2021-10-27T05:58:00Z">
              <w:tcPr>
                <w:tcW w:w="1008" w:type="dxa"/>
                <w:vAlign w:val="center"/>
                <w:hideMark/>
              </w:tcPr>
            </w:tcPrChange>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37" w:author="Brian Bohman" w:date="2021-10-27T05:58:00Z">
              <w:tcPr>
                <w:tcW w:w="720" w:type="dxa"/>
                <w:vAlign w:val="center"/>
                <w:hideMark/>
              </w:tcPr>
            </w:tcPrChange>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38" w:author="Brian Bohman" w:date="2021-10-27T05:58:00Z">
              <w:tcPr>
                <w:tcW w:w="1008" w:type="dxa"/>
                <w:vAlign w:val="center"/>
                <w:hideMark/>
              </w:tcPr>
            </w:tcPrChange>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39" w:author="Brian Bohman" w:date="2021-10-27T05:58:00Z">
              <w:tcPr>
                <w:tcW w:w="1152" w:type="dxa"/>
                <w:vAlign w:val="center"/>
                <w:hideMark/>
              </w:tcPr>
            </w:tcPrChange>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440" w:type="dxa"/>
            <w:vAlign w:val="center"/>
            <w:hideMark/>
            <w:tcPrChange w:id="6740" w:author="Brian Bohman" w:date="2021-10-27T05:58:00Z">
              <w:tcPr>
                <w:tcW w:w="1008" w:type="dxa"/>
                <w:vAlign w:val="center"/>
                <w:hideMark/>
              </w:tcPr>
            </w:tcPrChange>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19CD" w:rsidRPr="009B3DCC" w14:paraId="1E418AE6" w14:textId="77777777" w:rsidTr="00E419CD">
        <w:trPr>
          <w:trHeight w:val="165"/>
          <w:trPrChange w:id="6741" w:author="Brian Bohman" w:date="2021-10-27T05:58:00Z">
            <w:trPr>
              <w:trHeight w:val="165"/>
            </w:trPr>
          </w:trPrChange>
        </w:trPr>
        <w:tc>
          <w:tcPr>
            <w:tcW w:w="360" w:type="dxa"/>
            <w:vAlign w:val="center"/>
            <w:hideMark/>
            <w:tcPrChange w:id="6742" w:author="Brian Bohman" w:date="2021-10-27T05:58:00Z">
              <w:tcPr>
                <w:tcW w:w="360" w:type="dxa"/>
                <w:vAlign w:val="center"/>
                <w:hideMark/>
              </w:tcPr>
            </w:tcPrChange>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Change w:id="6743" w:author="Brian Bohman" w:date="2021-10-27T05:58:00Z">
              <w:tcPr>
                <w:tcW w:w="864" w:type="dxa"/>
                <w:vAlign w:val="center"/>
                <w:hideMark/>
              </w:tcPr>
            </w:tcPrChange>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44" w:author="Brian Bohman" w:date="2021-10-27T05:58:00Z">
              <w:tcPr>
                <w:tcW w:w="1152" w:type="dxa"/>
                <w:vAlign w:val="center"/>
                <w:hideMark/>
              </w:tcPr>
            </w:tcPrChange>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45" w:author="Brian Bohman" w:date="2021-10-27T05:58:00Z">
              <w:tcPr>
                <w:tcW w:w="504" w:type="dxa"/>
                <w:vAlign w:val="center"/>
                <w:hideMark/>
              </w:tcPr>
            </w:tcPrChange>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46" w:author="Brian Bohman" w:date="2021-10-27T05:58:00Z">
              <w:tcPr>
                <w:tcW w:w="1008" w:type="dxa"/>
                <w:vAlign w:val="center"/>
                <w:hideMark/>
              </w:tcPr>
            </w:tcPrChange>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47" w:author="Brian Bohman" w:date="2021-10-27T05:58:00Z">
              <w:tcPr>
                <w:tcW w:w="1008" w:type="dxa"/>
                <w:vAlign w:val="center"/>
                <w:hideMark/>
              </w:tcPr>
            </w:tcPrChange>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48" w:author="Brian Bohman" w:date="2021-10-27T05:58:00Z">
              <w:tcPr>
                <w:tcW w:w="720" w:type="dxa"/>
                <w:vAlign w:val="center"/>
                <w:hideMark/>
              </w:tcPr>
            </w:tcPrChange>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49" w:author="Brian Bohman" w:date="2021-10-27T05:58:00Z">
              <w:tcPr>
                <w:tcW w:w="1008" w:type="dxa"/>
                <w:vAlign w:val="center"/>
                <w:hideMark/>
              </w:tcPr>
            </w:tcPrChange>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50" w:author="Brian Bohman" w:date="2021-10-27T05:58:00Z">
              <w:tcPr>
                <w:tcW w:w="1152" w:type="dxa"/>
                <w:vAlign w:val="center"/>
                <w:hideMark/>
              </w:tcPr>
            </w:tcPrChange>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6751" w:author="Brian Bohman" w:date="2021-10-27T05:58:00Z">
              <w:tcPr>
                <w:tcW w:w="1008" w:type="dxa"/>
                <w:vAlign w:val="center"/>
                <w:hideMark/>
              </w:tcPr>
            </w:tcPrChange>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00DC9D09" w14:textId="77777777" w:rsidTr="00E419CD">
        <w:trPr>
          <w:trHeight w:val="165"/>
          <w:trPrChange w:id="6752" w:author="Brian Bohman" w:date="2021-10-27T05:58:00Z">
            <w:trPr>
              <w:trHeight w:val="165"/>
            </w:trPr>
          </w:trPrChange>
        </w:trPr>
        <w:tc>
          <w:tcPr>
            <w:tcW w:w="360" w:type="dxa"/>
            <w:vAlign w:val="center"/>
            <w:hideMark/>
            <w:tcPrChange w:id="6753" w:author="Brian Bohman" w:date="2021-10-27T05:58:00Z">
              <w:tcPr>
                <w:tcW w:w="360" w:type="dxa"/>
                <w:vAlign w:val="center"/>
                <w:hideMark/>
              </w:tcPr>
            </w:tcPrChange>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Change w:id="6754" w:author="Brian Bohman" w:date="2021-10-27T05:58:00Z">
              <w:tcPr>
                <w:tcW w:w="864" w:type="dxa"/>
                <w:vAlign w:val="center"/>
                <w:hideMark/>
              </w:tcPr>
            </w:tcPrChange>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55" w:author="Brian Bohman" w:date="2021-10-27T05:58:00Z">
              <w:tcPr>
                <w:tcW w:w="1152" w:type="dxa"/>
                <w:vAlign w:val="center"/>
                <w:hideMark/>
              </w:tcPr>
            </w:tcPrChange>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56" w:author="Brian Bohman" w:date="2021-10-27T05:58:00Z">
              <w:tcPr>
                <w:tcW w:w="504" w:type="dxa"/>
                <w:vAlign w:val="center"/>
                <w:hideMark/>
              </w:tcPr>
            </w:tcPrChange>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57" w:author="Brian Bohman" w:date="2021-10-27T05:58:00Z">
              <w:tcPr>
                <w:tcW w:w="1008" w:type="dxa"/>
                <w:vAlign w:val="center"/>
                <w:hideMark/>
              </w:tcPr>
            </w:tcPrChange>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58" w:author="Brian Bohman" w:date="2021-10-27T05:58:00Z">
              <w:tcPr>
                <w:tcW w:w="1008" w:type="dxa"/>
                <w:vAlign w:val="center"/>
                <w:hideMark/>
              </w:tcPr>
            </w:tcPrChange>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59" w:author="Brian Bohman" w:date="2021-10-27T05:58:00Z">
              <w:tcPr>
                <w:tcW w:w="720" w:type="dxa"/>
                <w:vAlign w:val="center"/>
                <w:hideMark/>
              </w:tcPr>
            </w:tcPrChange>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60" w:author="Brian Bohman" w:date="2021-10-27T05:58:00Z">
              <w:tcPr>
                <w:tcW w:w="1008" w:type="dxa"/>
                <w:vAlign w:val="center"/>
                <w:hideMark/>
              </w:tcPr>
            </w:tcPrChange>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761" w:author="Brian Bohman" w:date="2021-10-27T05:58:00Z">
              <w:tcPr>
                <w:tcW w:w="1152" w:type="dxa"/>
                <w:vAlign w:val="center"/>
                <w:hideMark/>
              </w:tcPr>
            </w:tcPrChange>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6762" w:author="Brian Bohman" w:date="2021-10-27T05:58:00Z">
              <w:tcPr>
                <w:tcW w:w="1008" w:type="dxa"/>
                <w:vAlign w:val="center"/>
                <w:hideMark/>
              </w:tcPr>
            </w:tcPrChange>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19CD" w:rsidRPr="009B3DCC" w14:paraId="4D4E2C0C" w14:textId="77777777" w:rsidTr="00E419CD">
        <w:trPr>
          <w:trHeight w:val="180"/>
          <w:trPrChange w:id="6763" w:author="Brian Bohman" w:date="2021-10-27T05:58:00Z">
            <w:trPr>
              <w:trHeight w:val="180"/>
            </w:trPr>
          </w:trPrChange>
        </w:trPr>
        <w:tc>
          <w:tcPr>
            <w:tcW w:w="360" w:type="dxa"/>
            <w:vAlign w:val="center"/>
            <w:hideMark/>
            <w:tcPrChange w:id="6764" w:author="Brian Bohman" w:date="2021-10-27T05:58:00Z">
              <w:tcPr>
                <w:tcW w:w="360" w:type="dxa"/>
                <w:vAlign w:val="center"/>
                <w:hideMark/>
              </w:tcPr>
            </w:tcPrChange>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Change w:id="6765" w:author="Brian Bohman" w:date="2021-10-27T05:58:00Z">
              <w:tcPr>
                <w:tcW w:w="864" w:type="dxa"/>
                <w:vAlign w:val="center"/>
                <w:hideMark/>
              </w:tcPr>
            </w:tcPrChange>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66" w:author="Brian Bohman" w:date="2021-10-27T05:58:00Z">
              <w:tcPr>
                <w:tcW w:w="1152" w:type="dxa"/>
                <w:vAlign w:val="center"/>
                <w:hideMark/>
              </w:tcPr>
            </w:tcPrChange>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67" w:author="Brian Bohman" w:date="2021-10-27T05:58:00Z">
              <w:tcPr>
                <w:tcW w:w="504" w:type="dxa"/>
                <w:vAlign w:val="center"/>
                <w:hideMark/>
              </w:tcPr>
            </w:tcPrChange>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68" w:author="Brian Bohman" w:date="2021-10-27T05:58:00Z">
              <w:tcPr>
                <w:tcW w:w="1008" w:type="dxa"/>
                <w:vAlign w:val="center"/>
                <w:hideMark/>
              </w:tcPr>
            </w:tcPrChange>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69" w:author="Brian Bohman" w:date="2021-10-27T05:58:00Z">
              <w:tcPr>
                <w:tcW w:w="1008" w:type="dxa"/>
                <w:vAlign w:val="center"/>
                <w:hideMark/>
              </w:tcPr>
            </w:tcPrChange>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70" w:author="Brian Bohman" w:date="2021-10-27T05:58:00Z">
              <w:tcPr>
                <w:tcW w:w="720" w:type="dxa"/>
                <w:vAlign w:val="center"/>
                <w:hideMark/>
              </w:tcPr>
            </w:tcPrChange>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71" w:author="Brian Bohman" w:date="2021-10-27T05:58:00Z">
              <w:tcPr>
                <w:tcW w:w="1008" w:type="dxa"/>
                <w:vAlign w:val="center"/>
                <w:hideMark/>
              </w:tcPr>
            </w:tcPrChange>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72" w:author="Brian Bohman" w:date="2021-10-27T05:58:00Z">
              <w:tcPr>
                <w:tcW w:w="1152" w:type="dxa"/>
                <w:vAlign w:val="center"/>
                <w:hideMark/>
              </w:tcPr>
            </w:tcPrChange>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6773" w:author="Brian Bohman" w:date="2021-10-27T05:58:00Z">
              <w:tcPr>
                <w:tcW w:w="1008" w:type="dxa"/>
                <w:vAlign w:val="center"/>
                <w:hideMark/>
              </w:tcPr>
            </w:tcPrChange>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444F0497" w14:textId="77777777" w:rsidTr="00E419CD">
        <w:trPr>
          <w:trHeight w:val="165"/>
          <w:trPrChange w:id="6774" w:author="Brian Bohman" w:date="2021-10-27T05:58:00Z">
            <w:trPr>
              <w:trHeight w:val="165"/>
            </w:trPr>
          </w:trPrChange>
        </w:trPr>
        <w:tc>
          <w:tcPr>
            <w:tcW w:w="360" w:type="dxa"/>
            <w:vAlign w:val="center"/>
            <w:hideMark/>
            <w:tcPrChange w:id="6775" w:author="Brian Bohman" w:date="2021-10-27T05:58:00Z">
              <w:tcPr>
                <w:tcW w:w="360" w:type="dxa"/>
                <w:vAlign w:val="center"/>
                <w:hideMark/>
              </w:tcPr>
            </w:tcPrChange>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Change w:id="6776" w:author="Brian Bohman" w:date="2021-10-27T05:58:00Z">
              <w:tcPr>
                <w:tcW w:w="864" w:type="dxa"/>
                <w:vAlign w:val="center"/>
                <w:hideMark/>
              </w:tcPr>
            </w:tcPrChange>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77" w:author="Brian Bohman" w:date="2021-10-27T05:58:00Z">
              <w:tcPr>
                <w:tcW w:w="1152" w:type="dxa"/>
                <w:vAlign w:val="center"/>
                <w:hideMark/>
              </w:tcPr>
            </w:tcPrChange>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78" w:author="Brian Bohman" w:date="2021-10-27T05:58:00Z">
              <w:tcPr>
                <w:tcW w:w="504" w:type="dxa"/>
                <w:vAlign w:val="center"/>
                <w:hideMark/>
              </w:tcPr>
            </w:tcPrChange>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79" w:author="Brian Bohman" w:date="2021-10-27T05:58:00Z">
              <w:tcPr>
                <w:tcW w:w="1008" w:type="dxa"/>
                <w:vAlign w:val="center"/>
                <w:hideMark/>
              </w:tcPr>
            </w:tcPrChange>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80" w:author="Brian Bohman" w:date="2021-10-27T05:58:00Z">
              <w:tcPr>
                <w:tcW w:w="1008" w:type="dxa"/>
                <w:vAlign w:val="center"/>
                <w:hideMark/>
              </w:tcPr>
            </w:tcPrChange>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81" w:author="Brian Bohman" w:date="2021-10-27T05:58:00Z">
              <w:tcPr>
                <w:tcW w:w="720" w:type="dxa"/>
                <w:vAlign w:val="center"/>
                <w:hideMark/>
              </w:tcPr>
            </w:tcPrChange>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82" w:author="Brian Bohman" w:date="2021-10-27T05:58:00Z">
              <w:tcPr>
                <w:tcW w:w="1008" w:type="dxa"/>
                <w:vAlign w:val="center"/>
                <w:hideMark/>
              </w:tcPr>
            </w:tcPrChange>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783" w:author="Brian Bohman" w:date="2021-10-27T05:58:00Z">
              <w:tcPr>
                <w:tcW w:w="1152" w:type="dxa"/>
                <w:vAlign w:val="center"/>
                <w:hideMark/>
              </w:tcPr>
            </w:tcPrChange>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440" w:type="dxa"/>
            <w:vAlign w:val="center"/>
            <w:hideMark/>
            <w:tcPrChange w:id="6784" w:author="Brian Bohman" w:date="2021-10-27T05:58:00Z">
              <w:tcPr>
                <w:tcW w:w="1008" w:type="dxa"/>
                <w:vAlign w:val="center"/>
                <w:hideMark/>
              </w:tcPr>
            </w:tcPrChange>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7B19E9E" w14:textId="77777777" w:rsidTr="00E419CD">
        <w:trPr>
          <w:trHeight w:val="165"/>
          <w:trPrChange w:id="6785" w:author="Brian Bohman" w:date="2021-10-27T05:58:00Z">
            <w:trPr>
              <w:trHeight w:val="165"/>
            </w:trPr>
          </w:trPrChange>
        </w:trPr>
        <w:tc>
          <w:tcPr>
            <w:tcW w:w="360" w:type="dxa"/>
            <w:vAlign w:val="center"/>
            <w:hideMark/>
            <w:tcPrChange w:id="6786" w:author="Brian Bohman" w:date="2021-10-27T05:58:00Z">
              <w:tcPr>
                <w:tcW w:w="360" w:type="dxa"/>
                <w:vAlign w:val="center"/>
                <w:hideMark/>
              </w:tcPr>
            </w:tcPrChange>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Change w:id="6787" w:author="Brian Bohman" w:date="2021-10-27T05:58:00Z">
              <w:tcPr>
                <w:tcW w:w="864" w:type="dxa"/>
                <w:vAlign w:val="center"/>
                <w:hideMark/>
              </w:tcPr>
            </w:tcPrChange>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88" w:author="Brian Bohman" w:date="2021-10-27T05:58:00Z">
              <w:tcPr>
                <w:tcW w:w="1152" w:type="dxa"/>
                <w:vAlign w:val="center"/>
                <w:hideMark/>
              </w:tcPr>
            </w:tcPrChange>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789" w:author="Brian Bohman" w:date="2021-10-27T05:58:00Z">
              <w:tcPr>
                <w:tcW w:w="504" w:type="dxa"/>
                <w:vAlign w:val="center"/>
                <w:hideMark/>
              </w:tcPr>
            </w:tcPrChange>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790" w:author="Brian Bohman" w:date="2021-10-27T05:58:00Z">
              <w:tcPr>
                <w:tcW w:w="1008" w:type="dxa"/>
                <w:vAlign w:val="center"/>
                <w:hideMark/>
              </w:tcPr>
            </w:tcPrChange>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791" w:author="Brian Bohman" w:date="2021-10-27T05:58:00Z">
              <w:tcPr>
                <w:tcW w:w="1008" w:type="dxa"/>
                <w:vAlign w:val="center"/>
                <w:hideMark/>
              </w:tcPr>
            </w:tcPrChange>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792" w:author="Brian Bohman" w:date="2021-10-27T05:58:00Z">
              <w:tcPr>
                <w:tcW w:w="720" w:type="dxa"/>
                <w:vAlign w:val="center"/>
                <w:hideMark/>
              </w:tcPr>
            </w:tcPrChange>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793" w:author="Brian Bohman" w:date="2021-10-27T05:58:00Z">
              <w:tcPr>
                <w:tcW w:w="1008" w:type="dxa"/>
                <w:vAlign w:val="center"/>
                <w:hideMark/>
              </w:tcPr>
            </w:tcPrChange>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794" w:author="Brian Bohman" w:date="2021-10-27T05:58:00Z">
              <w:tcPr>
                <w:tcW w:w="1152" w:type="dxa"/>
                <w:vAlign w:val="center"/>
                <w:hideMark/>
              </w:tcPr>
            </w:tcPrChange>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440" w:type="dxa"/>
            <w:vAlign w:val="center"/>
            <w:hideMark/>
            <w:tcPrChange w:id="6795" w:author="Brian Bohman" w:date="2021-10-27T05:58:00Z">
              <w:tcPr>
                <w:tcW w:w="1008" w:type="dxa"/>
                <w:vAlign w:val="center"/>
                <w:hideMark/>
              </w:tcPr>
            </w:tcPrChange>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53A49BE7" w14:textId="77777777" w:rsidTr="00E419CD">
        <w:trPr>
          <w:trHeight w:val="165"/>
          <w:trPrChange w:id="6796" w:author="Brian Bohman" w:date="2021-10-27T05:58:00Z">
            <w:trPr>
              <w:trHeight w:val="165"/>
            </w:trPr>
          </w:trPrChange>
        </w:trPr>
        <w:tc>
          <w:tcPr>
            <w:tcW w:w="360" w:type="dxa"/>
            <w:vAlign w:val="center"/>
            <w:hideMark/>
            <w:tcPrChange w:id="6797" w:author="Brian Bohman" w:date="2021-10-27T05:58:00Z">
              <w:tcPr>
                <w:tcW w:w="360" w:type="dxa"/>
                <w:vAlign w:val="center"/>
                <w:hideMark/>
              </w:tcPr>
            </w:tcPrChange>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Change w:id="6798" w:author="Brian Bohman" w:date="2021-10-27T05:58:00Z">
              <w:tcPr>
                <w:tcW w:w="864" w:type="dxa"/>
                <w:vAlign w:val="center"/>
                <w:hideMark/>
              </w:tcPr>
            </w:tcPrChange>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799" w:author="Brian Bohman" w:date="2021-10-27T05:58:00Z">
              <w:tcPr>
                <w:tcW w:w="1152" w:type="dxa"/>
                <w:vAlign w:val="center"/>
                <w:hideMark/>
              </w:tcPr>
            </w:tcPrChange>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00" w:author="Brian Bohman" w:date="2021-10-27T05:58:00Z">
              <w:tcPr>
                <w:tcW w:w="504" w:type="dxa"/>
                <w:vAlign w:val="center"/>
                <w:hideMark/>
              </w:tcPr>
            </w:tcPrChange>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Change w:id="6801" w:author="Brian Bohman" w:date="2021-10-27T05:58:00Z">
              <w:tcPr>
                <w:tcW w:w="1008" w:type="dxa"/>
                <w:vAlign w:val="center"/>
                <w:hideMark/>
              </w:tcPr>
            </w:tcPrChange>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Change w:id="6802" w:author="Brian Bohman" w:date="2021-10-27T05:58:00Z">
              <w:tcPr>
                <w:tcW w:w="1008" w:type="dxa"/>
                <w:vAlign w:val="center"/>
                <w:hideMark/>
              </w:tcPr>
            </w:tcPrChange>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03" w:author="Brian Bohman" w:date="2021-10-27T05:58:00Z">
              <w:tcPr>
                <w:tcW w:w="720" w:type="dxa"/>
                <w:vAlign w:val="center"/>
                <w:hideMark/>
              </w:tcPr>
            </w:tcPrChange>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04" w:author="Brian Bohman" w:date="2021-10-27T05:58:00Z">
              <w:tcPr>
                <w:tcW w:w="1008" w:type="dxa"/>
                <w:vAlign w:val="center"/>
                <w:hideMark/>
              </w:tcPr>
            </w:tcPrChange>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805" w:author="Brian Bohman" w:date="2021-10-27T05:58:00Z">
              <w:tcPr>
                <w:tcW w:w="1152" w:type="dxa"/>
                <w:vAlign w:val="center"/>
                <w:hideMark/>
              </w:tcPr>
            </w:tcPrChange>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440" w:type="dxa"/>
            <w:vAlign w:val="center"/>
            <w:hideMark/>
            <w:tcPrChange w:id="6806" w:author="Brian Bohman" w:date="2021-10-27T05:58:00Z">
              <w:tcPr>
                <w:tcW w:w="1008" w:type="dxa"/>
                <w:vAlign w:val="center"/>
                <w:hideMark/>
              </w:tcPr>
            </w:tcPrChange>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39633F36" w14:textId="77777777" w:rsidTr="00E419CD">
        <w:trPr>
          <w:trHeight w:val="165"/>
          <w:trPrChange w:id="6807" w:author="Brian Bohman" w:date="2021-10-27T05:58:00Z">
            <w:trPr>
              <w:trHeight w:val="165"/>
            </w:trPr>
          </w:trPrChange>
        </w:trPr>
        <w:tc>
          <w:tcPr>
            <w:tcW w:w="360" w:type="dxa"/>
            <w:vAlign w:val="center"/>
            <w:hideMark/>
            <w:tcPrChange w:id="6808" w:author="Brian Bohman" w:date="2021-10-27T05:58:00Z">
              <w:tcPr>
                <w:tcW w:w="360" w:type="dxa"/>
                <w:vAlign w:val="center"/>
                <w:hideMark/>
              </w:tcPr>
            </w:tcPrChange>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Change w:id="6809" w:author="Brian Bohman" w:date="2021-10-27T05:58:00Z">
              <w:tcPr>
                <w:tcW w:w="864" w:type="dxa"/>
                <w:vAlign w:val="center"/>
                <w:hideMark/>
              </w:tcPr>
            </w:tcPrChange>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10" w:author="Brian Bohman" w:date="2021-10-27T05:58:00Z">
              <w:tcPr>
                <w:tcW w:w="1152" w:type="dxa"/>
                <w:vAlign w:val="center"/>
                <w:hideMark/>
              </w:tcPr>
            </w:tcPrChange>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11" w:author="Brian Bohman" w:date="2021-10-27T05:58:00Z">
              <w:tcPr>
                <w:tcW w:w="504" w:type="dxa"/>
                <w:vAlign w:val="center"/>
                <w:hideMark/>
              </w:tcPr>
            </w:tcPrChange>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12" w:author="Brian Bohman" w:date="2021-10-27T05:58:00Z">
              <w:tcPr>
                <w:tcW w:w="1008" w:type="dxa"/>
                <w:vAlign w:val="center"/>
                <w:hideMark/>
              </w:tcPr>
            </w:tcPrChange>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13" w:author="Brian Bohman" w:date="2021-10-27T05:58:00Z">
              <w:tcPr>
                <w:tcW w:w="1008" w:type="dxa"/>
                <w:vAlign w:val="center"/>
                <w:hideMark/>
              </w:tcPr>
            </w:tcPrChange>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14" w:author="Brian Bohman" w:date="2021-10-27T05:58:00Z">
              <w:tcPr>
                <w:tcW w:w="720" w:type="dxa"/>
                <w:vAlign w:val="center"/>
                <w:hideMark/>
              </w:tcPr>
            </w:tcPrChange>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15" w:author="Brian Bohman" w:date="2021-10-27T05:58:00Z">
              <w:tcPr>
                <w:tcW w:w="1008" w:type="dxa"/>
                <w:vAlign w:val="center"/>
                <w:hideMark/>
              </w:tcPr>
            </w:tcPrChange>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816" w:author="Brian Bohman" w:date="2021-10-27T05:58:00Z">
              <w:tcPr>
                <w:tcW w:w="1152" w:type="dxa"/>
                <w:vAlign w:val="center"/>
                <w:hideMark/>
              </w:tcPr>
            </w:tcPrChange>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440" w:type="dxa"/>
            <w:vAlign w:val="center"/>
            <w:hideMark/>
            <w:tcPrChange w:id="6817" w:author="Brian Bohman" w:date="2021-10-27T05:58:00Z">
              <w:tcPr>
                <w:tcW w:w="1008" w:type="dxa"/>
                <w:vAlign w:val="center"/>
                <w:hideMark/>
              </w:tcPr>
            </w:tcPrChange>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11771689" w14:textId="77777777" w:rsidTr="00E419CD">
        <w:trPr>
          <w:trHeight w:val="165"/>
          <w:trPrChange w:id="6818" w:author="Brian Bohman" w:date="2021-10-27T05:58:00Z">
            <w:trPr>
              <w:trHeight w:val="165"/>
            </w:trPr>
          </w:trPrChange>
        </w:trPr>
        <w:tc>
          <w:tcPr>
            <w:tcW w:w="360" w:type="dxa"/>
            <w:vAlign w:val="center"/>
            <w:hideMark/>
            <w:tcPrChange w:id="6819" w:author="Brian Bohman" w:date="2021-10-27T05:58:00Z">
              <w:tcPr>
                <w:tcW w:w="360" w:type="dxa"/>
                <w:vAlign w:val="center"/>
                <w:hideMark/>
              </w:tcPr>
            </w:tcPrChange>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Change w:id="6820" w:author="Brian Bohman" w:date="2021-10-27T05:58:00Z">
              <w:tcPr>
                <w:tcW w:w="864" w:type="dxa"/>
                <w:vAlign w:val="center"/>
                <w:hideMark/>
              </w:tcPr>
            </w:tcPrChange>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21" w:author="Brian Bohman" w:date="2021-10-27T05:58:00Z">
              <w:tcPr>
                <w:tcW w:w="1152" w:type="dxa"/>
                <w:vAlign w:val="center"/>
                <w:hideMark/>
              </w:tcPr>
            </w:tcPrChange>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22" w:author="Brian Bohman" w:date="2021-10-27T05:58:00Z">
              <w:tcPr>
                <w:tcW w:w="504" w:type="dxa"/>
                <w:vAlign w:val="center"/>
                <w:hideMark/>
              </w:tcPr>
            </w:tcPrChange>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23" w:author="Brian Bohman" w:date="2021-10-27T05:58:00Z">
              <w:tcPr>
                <w:tcW w:w="1008" w:type="dxa"/>
                <w:vAlign w:val="center"/>
                <w:hideMark/>
              </w:tcPr>
            </w:tcPrChange>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24" w:author="Brian Bohman" w:date="2021-10-27T05:58:00Z">
              <w:tcPr>
                <w:tcW w:w="1008" w:type="dxa"/>
                <w:vAlign w:val="center"/>
                <w:hideMark/>
              </w:tcPr>
            </w:tcPrChange>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25" w:author="Brian Bohman" w:date="2021-10-27T05:58:00Z">
              <w:tcPr>
                <w:tcW w:w="720" w:type="dxa"/>
                <w:vAlign w:val="center"/>
                <w:hideMark/>
              </w:tcPr>
            </w:tcPrChange>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26" w:author="Brian Bohman" w:date="2021-10-27T05:58:00Z">
              <w:tcPr>
                <w:tcW w:w="1008" w:type="dxa"/>
                <w:vAlign w:val="center"/>
                <w:hideMark/>
              </w:tcPr>
            </w:tcPrChange>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27" w:author="Brian Bohman" w:date="2021-10-27T05:58:00Z">
              <w:tcPr>
                <w:tcW w:w="1152" w:type="dxa"/>
                <w:vAlign w:val="center"/>
                <w:hideMark/>
              </w:tcPr>
            </w:tcPrChange>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440" w:type="dxa"/>
            <w:vAlign w:val="center"/>
            <w:hideMark/>
            <w:tcPrChange w:id="6828" w:author="Brian Bohman" w:date="2021-10-27T05:58:00Z">
              <w:tcPr>
                <w:tcW w:w="1008" w:type="dxa"/>
                <w:vAlign w:val="center"/>
                <w:hideMark/>
              </w:tcPr>
            </w:tcPrChange>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7C9C7944" w14:textId="77777777" w:rsidTr="00E419CD">
        <w:trPr>
          <w:trHeight w:val="165"/>
          <w:trPrChange w:id="6829" w:author="Brian Bohman" w:date="2021-10-27T05:58:00Z">
            <w:trPr>
              <w:trHeight w:val="165"/>
            </w:trPr>
          </w:trPrChange>
        </w:trPr>
        <w:tc>
          <w:tcPr>
            <w:tcW w:w="360" w:type="dxa"/>
            <w:vAlign w:val="center"/>
            <w:hideMark/>
            <w:tcPrChange w:id="6830" w:author="Brian Bohman" w:date="2021-10-27T05:58:00Z">
              <w:tcPr>
                <w:tcW w:w="360" w:type="dxa"/>
                <w:vAlign w:val="center"/>
                <w:hideMark/>
              </w:tcPr>
            </w:tcPrChange>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Change w:id="6831" w:author="Brian Bohman" w:date="2021-10-27T05:58:00Z">
              <w:tcPr>
                <w:tcW w:w="864" w:type="dxa"/>
                <w:vAlign w:val="center"/>
                <w:hideMark/>
              </w:tcPr>
            </w:tcPrChange>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32" w:author="Brian Bohman" w:date="2021-10-27T05:58:00Z">
              <w:tcPr>
                <w:tcW w:w="1152" w:type="dxa"/>
                <w:vAlign w:val="center"/>
                <w:hideMark/>
              </w:tcPr>
            </w:tcPrChange>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33" w:author="Brian Bohman" w:date="2021-10-27T05:58:00Z">
              <w:tcPr>
                <w:tcW w:w="504" w:type="dxa"/>
                <w:vAlign w:val="center"/>
                <w:hideMark/>
              </w:tcPr>
            </w:tcPrChange>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34" w:author="Brian Bohman" w:date="2021-10-27T05:58:00Z">
              <w:tcPr>
                <w:tcW w:w="1008" w:type="dxa"/>
                <w:vAlign w:val="center"/>
                <w:hideMark/>
              </w:tcPr>
            </w:tcPrChange>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35" w:author="Brian Bohman" w:date="2021-10-27T05:58:00Z">
              <w:tcPr>
                <w:tcW w:w="1008" w:type="dxa"/>
                <w:vAlign w:val="center"/>
                <w:hideMark/>
              </w:tcPr>
            </w:tcPrChange>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36" w:author="Brian Bohman" w:date="2021-10-27T05:58:00Z">
              <w:tcPr>
                <w:tcW w:w="720" w:type="dxa"/>
                <w:vAlign w:val="center"/>
                <w:hideMark/>
              </w:tcPr>
            </w:tcPrChange>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37" w:author="Brian Bohman" w:date="2021-10-27T05:58:00Z">
              <w:tcPr>
                <w:tcW w:w="1008" w:type="dxa"/>
                <w:vAlign w:val="center"/>
                <w:hideMark/>
              </w:tcPr>
            </w:tcPrChange>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38" w:author="Brian Bohman" w:date="2021-10-27T05:58:00Z">
              <w:tcPr>
                <w:tcW w:w="1152" w:type="dxa"/>
                <w:vAlign w:val="center"/>
                <w:hideMark/>
              </w:tcPr>
            </w:tcPrChange>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440" w:type="dxa"/>
            <w:vAlign w:val="center"/>
            <w:hideMark/>
            <w:tcPrChange w:id="6839" w:author="Brian Bohman" w:date="2021-10-27T05:58:00Z">
              <w:tcPr>
                <w:tcW w:w="1008" w:type="dxa"/>
                <w:vAlign w:val="center"/>
                <w:hideMark/>
              </w:tcPr>
            </w:tcPrChange>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35E19A80" w14:textId="77777777" w:rsidTr="00E419CD">
        <w:trPr>
          <w:trHeight w:val="165"/>
          <w:trPrChange w:id="6840" w:author="Brian Bohman" w:date="2021-10-27T05:58:00Z">
            <w:trPr>
              <w:trHeight w:val="165"/>
            </w:trPr>
          </w:trPrChange>
        </w:trPr>
        <w:tc>
          <w:tcPr>
            <w:tcW w:w="360" w:type="dxa"/>
            <w:vAlign w:val="center"/>
            <w:hideMark/>
            <w:tcPrChange w:id="6841" w:author="Brian Bohman" w:date="2021-10-27T05:58:00Z">
              <w:tcPr>
                <w:tcW w:w="360" w:type="dxa"/>
                <w:vAlign w:val="center"/>
                <w:hideMark/>
              </w:tcPr>
            </w:tcPrChange>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Change w:id="6842" w:author="Brian Bohman" w:date="2021-10-27T05:58:00Z">
              <w:tcPr>
                <w:tcW w:w="864" w:type="dxa"/>
                <w:vAlign w:val="center"/>
                <w:hideMark/>
              </w:tcPr>
            </w:tcPrChange>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43" w:author="Brian Bohman" w:date="2021-10-27T05:58:00Z">
              <w:tcPr>
                <w:tcW w:w="1152" w:type="dxa"/>
                <w:vAlign w:val="center"/>
                <w:hideMark/>
              </w:tcPr>
            </w:tcPrChange>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44" w:author="Brian Bohman" w:date="2021-10-27T05:58:00Z">
              <w:tcPr>
                <w:tcW w:w="504" w:type="dxa"/>
                <w:vAlign w:val="center"/>
                <w:hideMark/>
              </w:tcPr>
            </w:tcPrChange>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45" w:author="Brian Bohman" w:date="2021-10-27T05:58:00Z">
              <w:tcPr>
                <w:tcW w:w="1008" w:type="dxa"/>
                <w:vAlign w:val="center"/>
                <w:hideMark/>
              </w:tcPr>
            </w:tcPrChange>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46" w:author="Brian Bohman" w:date="2021-10-27T05:58:00Z">
              <w:tcPr>
                <w:tcW w:w="1008" w:type="dxa"/>
                <w:vAlign w:val="center"/>
                <w:hideMark/>
              </w:tcPr>
            </w:tcPrChange>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47" w:author="Brian Bohman" w:date="2021-10-27T05:58:00Z">
              <w:tcPr>
                <w:tcW w:w="720" w:type="dxa"/>
                <w:vAlign w:val="center"/>
                <w:hideMark/>
              </w:tcPr>
            </w:tcPrChange>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48" w:author="Brian Bohman" w:date="2021-10-27T05:58:00Z">
              <w:tcPr>
                <w:tcW w:w="1008" w:type="dxa"/>
                <w:vAlign w:val="center"/>
                <w:hideMark/>
              </w:tcPr>
            </w:tcPrChange>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49" w:author="Brian Bohman" w:date="2021-10-27T05:58:00Z">
              <w:tcPr>
                <w:tcW w:w="1152" w:type="dxa"/>
                <w:vAlign w:val="center"/>
                <w:hideMark/>
              </w:tcPr>
            </w:tcPrChange>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440" w:type="dxa"/>
            <w:vAlign w:val="center"/>
            <w:hideMark/>
            <w:tcPrChange w:id="6850" w:author="Brian Bohman" w:date="2021-10-27T05:58:00Z">
              <w:tcPr>
                <w:tcW w:w="1008" w:type="dxa"/>
                <w:vAlign w:val="center"/>
                <w:hideMark/>
              </w:tcPr>
            </w:tcPrChange>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70822822" w14:textId="77777777" w:rsidTr="00E419CD">
        <w:trPr>
          <w:trHeight w:val="165"/>
          <w:trPrChange w:id="6851" w:author="Brian Bohman" w:date="2021-10-27T05:58:00Z">
            <w:trPr>
              <w:trHeight w:val="165"/>
            </w:trPr>
          </w:trPrChange>
        </w:trPr>
        <w:tc>
          <w:tcPr>
            <w:tcW w:w="360" w:type="dxa"/>
            <w:vAlign w:val="center"/>
            <w:hideMark/>
            <w:tcPrChange w:id="6852" w:author="Brian Bohman" w:date="2021-10-27T05:58:00Z">
              <w:tcPr>
                <w:tcW w:w="360" w:type="dxa"/>
                <w:vAlign w:val="center"/>
                <w:hideMark/>
              </w:tcPr>
            </w:tcPrChange>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Change w:id="6853" w:author="Brian Bohman" w:date="2021-10-27T05:58:00Z">
              <w:tcPr>
                <w:tcW w:w="864" w:type="dxa"/>
                <w:vAlign w:val="center"/>
                <w:hideMark/>
              </w:tcPr>
            </w:tcPrChange>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54" w:author="Brian Bohman" w:date="2021-10-27T05:58:00Z">
              <w:tcPr>
                <w:tcW w:w="1152" w:type="dxa"/>
                <w:vAlign w:val="center"/>
                <w:hideMark/>
              </w:tcPr>
            </w:tcPrChange>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55" w:author="Brian Bohman" w:date="2021-10-27T05:58:00Z">
              <w:tcPr>
                <w:tcW w:w="504" w:type="dxa"/>
                <w:vAlign w:val="center"/>
                <w:hideMark/>
              </w:tcPr>
            </w:tcPrChange>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56" w:author="Brian Bohman" w:date="2021-10-27T05:58:00Z">
              <w:tcPr>
                <w:tcW w:w="1008" w:type="dxa"/>
                <w:vAlign w:val="center"/>
                <w:hideMark/>
              </w:tcPr>
            </w:tcPrChange>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57" w:author="Brian Bohman" w:date="2021-10-27T05:58:00Z">
              <w:tcPr>
                <w:tcW w:w="1008" w:type="dxa"/>
                <w:vAlign w:val="center"/>
                <w:hideMark/>
              </w:tcPr>
            </w:tcPrChange>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58" w:author="Brian Bohman" w:date="2021-10-27T05:58:00Z">
              <w:tcPr>
                <w:tcW w:w="720" w:type="dxa"/>
                <w:vAlign w:val="center"/>
                <w:hideMark/>
              </w:tcPr>
            </w:tcPrChange>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59" w:author="Brian Bohman" w:date="2021-10-27T05:58:00Z">
              <w:tcPr>
                <w:tcW w:w="1008" w:type="dxa"/>
                <w:vAlign w:val="center"/>
                <w:hideMark/>
              </w:tcPr>
            </w:tcPrChange>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60" w:author="Brian Bohman" w:date="2021-10-27T05:58:00Z">
              <w:tcPr>
                <w:tcW w:w="1152" w:type="dxa"/>
                <w:vAlign w:val="center"/>
                <w:hideMark/>
              </w:tcPr>
            </w:tcPrChange>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440" w:type="dxa"/>
            <w:vAlign w:val="center"/>
            <w:hideMark/>
            <w:tcPrChange w:id="6861" w:author="Brian Bohman" w:date="2021-10-27T05:58:00Z">
              <w:tcPr>
                <w:tcW w:w="1008" w:type="dxa"/>
                <w:vAlign w:val="center"/>
                <w:hideMark/>
              </w:tcPr>
            </w:tcPrChange>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19CD" w:rsidRPr="009B3DCC" w14:paraId="61BC003E" w14:textId="77777777" w:rsidTr="00E419CD">
        <w:trPr>
          <w:trHeight w:val="165"/>
          <w:trPrChange w:id="6862" w:author="Brian Bohman" w:date="2021-10-27T05:58:00Z">
            <w:trPr>
              <w:trHeight w:val="165"/>
            </w:trPr>
          </w:trPrChange>
        </w:trPr>
        <w:tc>
          <w:tcPr>
            <w:tcW w:w="360" w:type="dxa"/>
            <w:vAlign w:val="center"/>
            <w:hideMark/>
            <w:tcPrChange w:id="6863" w:author="Brian Bohman" w:date="2021-10-27T05:58:00Z">
              <w:tcPr>
                <w:tcW w:w="360" w:type="dxa"/>
                <w:vAlign w:val="center"/>
                <w:hideMark/>
              </w:tcPr>
            </w:tcPrChange>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Change w:id="6864" w:author="Brian Bohman" w:date="2021-10-27T05:58:00Z">
              <w:tcPr>
                <w:tcW w:w="864" w:type="dxa"/>
                <w:vAlign w:val="center"/>
                <w:hideMark/>
              </w:tcPr>
            </w:tcPrChange>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65" w:author="Brian Bohman" w:date="2021-10-27T05:58:00Z">
              <w:tcPr>
                <w:tcW w:w="1152" w:type="dxa"/>
                <w:vAlign w:val="center"/>
                <w:hideMark/>
              </w:tcPr>
            </w:tcPrChange>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66" w:author="Brian Bohman" w:date="2021-10-27T05:58:00Z">
              <w:tcPr>
                <w:tcW w:w="504" w:type="dxa"/>
                <w:vAlign w:val="center"/>
                <w:hideMark/>
              </w:tcPr>
            </w:tcPrChange>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67" w:author="Brian Bohman" w:date="2021-10-27T05:58:00Z">
              <w:tcPr>
                <w:tcW w:w="1008" w:type="dxa"/>
                <w:vAlign w:val="center"/>
                <w:hideMark/>
              </w:tcPr>
            </w:tcPrChange>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68" w:author="Brian Bohman" w:date="2021-10-27T05:58:00Z">
              <w:tcPr>
                <w:tcW w:w="1008" w:type="dxa"/>
                <w:vAlign w:val="center"/>
                <w:hideMark/>
              </w:tcPr>
            </w:tcPrChange>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69" w:author="Brian Bohman" w:date="2021-10-27T05:58:00Z">
              <w:tcPr>
                <w:tcW w:w="720" w:type="dxa"/>
                <w:vAlign w:val="center"/>
                <w:hideMark/>
              </w:tcPr>
            </w:tcPrChange>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70" w:author="Brian Bohman" w:date="2021-10-27T05:58:00Z">
              <w:tcPr>
                <w:tcW w:w="1008" w:type="dxa"/>
                <w:vAlign w:val="center"/>
                <w:hideMark/>
              </w:tcPr>
            </w:tcPrChange>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871" w:author="Brian Bohman" w:date="2021-10-27T05:58:00Z">
              <w:tcPr>
                <w:tcW w:w="1152" w:type="dxa"/>
                <w:vAlign w:val="center"/>
                <w:hideMark/>
              </w:tcPr>
            </w:tcPrChange>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6872" w:author="Brian Bohman" w:date="2021-10-27T05:58:00Z">
              <w:tcPr>
                <w:tcW w:w="1008" w:type="dxa"/>
                <w:vAlign w:val="center"/>
                <w:hideMark/>
              </w:tcPr>
            </w:tcPrChange>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3A3AC9F7" w14:textId="77777777" w:rsidTr="00E419CD">
        <w:trPr>
          <w:trHeight w:val="165"/>
          <w:trPrChange w:id="6873" w:author="Brian Bohman" w:date="2021-10-27T05:58:00Z">
            <w:trPr>
              <w:trHeight w:val="165"/>
            </w:trPr>
          </w:trPrChange>
        </w:trPr>
        <w:tc>
          <w:tcPr>
            <w:tcW w:w="360" w:type="dxa"/>
            <w:vAlign w:val="center"/>
            <w:hideMark/>
            <w:tcPrChange w:id="6874" w:author="Brian Bohman" w:date="2021-10-27T05:58:00Z">
              <w:tcPr>
                <w:tcW w:w="360" w:type="dxa"/>
                <w:vAlign w:val="center"/>
                <w:hideMark/>
              </w:tcPr>
            </w:tcPrChange>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Change w:id="6875" w:author="Brian Bohman" w:date="2021-10-27T05:58:00Z">
              <w:tcPr>
                <w:tcW w:w="864" w:type="dxa"/>
                <w:vAlign w:val="center"/>
                <w:hideMark/>
              </w:tcPr>
            </w:tcPrChange>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76" w:author="Brian Bohman" w:date="2021-10-27T05:58:00Z">
              <w:tcPr>
                <w:tcW w:w="1152" w:type="dxa"/>
                <w:vAlign w:val="center"/>
                <w:hideMark/>
              </w:tcPr>
            </w:tcPrChange>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77" w:author="Brian Bohman" w:date="2021-10-27T05:58:00Z">
              <w:tcPr>
                <w:tcW w:w="504" w:type="dxa"/>
                <w:vAlign w:val="center"/>
                <w:hideMark/>
              </w:tcPr>
            </w:tcPrChange>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78" w:author="Brian Bohman" w:date="2021-10-27T05:58:00Z">
              <w:tcPr>
                <w:tcW w:w="1008" w:type="dxa"/>
                <w:vAlign w:val="center"/>
                <w:hideMark/>
              </w:tcPr>
            </w:tcPrChange>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79" w:author="Brian Bohman" w:date="2021-10-27T05:58:00Z">
              <w:tcPr>
                <w:tcW w:w="1008" w:type="dxa"/>
                <w:vAlign w:val="center"/>
                <w:hideMark/>
              </w:tcPr>
            </w:tcPrChange>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80" w:author="Brian Bohman" w:date="2021-10-27T05:58:00Z">
              <w:tcPr>
                <w:tcW w:w="720" w:type="dxa"/>
                <w:vAlign w:val="center"/>
                <w:hideMark/>
              </w:tcPr>
            </w:tcPrChange>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81" w:author="Brian Bohman" w:date="2021-10-27T05:58:00Z">
              <w:tcPr>
                <w:tcW w:w="1008" w:type="dxa"/>
                <w:vAlign w:val="center"/>
                <w:hideMark/>
              </w:tcPr>
            </w:tcPrChange>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82" w:author="Brian Bohman" w:date="2021-10-27T05:58:00Z">
              <w:tcPr>
                <w:tcW w:w="1152" w:type="dxa"/>
                <w:vAlign w:val="center"/>
                <w:hideMark/>
              </w:tcPr>
            </w:tcPrChange>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6883" w:author="Brian Bohman" w:date="2021-10-27T05:58:00Z">
              <w:tcPr>
                <w:tcW w:w="1008" w:type="dxa"/>
                <w:vAlign w:val="center"/>
                <w:hideMark/>
              </w:tcPr>
            </w:tcPrChange>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05A2F920" w14:textId="77777777" w:rsidTr="00E419CD">
        <w:trPr>
          <w:trHeight w:val="165"/>
          <w:trPrChange w:id="6884" w:author="Brian Bohman" w:date="2021-10-27T05:58:00Z">
            <w:trPr>
              <w:trHeight w:val="165"/>
            </w:trPr>
          </w:trPrChange>
        </w:trPr>
        <w:tc>
          <w:tcPr>
            <w:tcW w:w="360" w:type="dxa"/>
            <w:vAlign w:val="center"/>
            <w:hideMark/>
            <w:tcPrChange w:id="6885" w:author="Brian Bohman" w:date="2021-10-27T05:58:00Z">
              <w:tcPr>
                <w:tcW w:w="360" w:type="dxa"/>
                <w:vAlign w:val="center"/>
                <w:hideMark/>
              </w:tcPr>
            </w:tcPrChange>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Change w:id="6886" w:author="Brian Bohman" w:date="2021-10-27T05:58:00Z">
              <w:tcPr>
                <w:tcW w:w="864" w:type="dxa"/>
                <w:vAlign w:val="center"/>
                <w:hideMark/>
              </w:tcPr>
            </w:tcPrChange>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87" w:author="Brian Bohman" w:date="2021-10-27T05:58:00Z">
              <w:tcPr>
                <w:tcW w:w="1152" w:type="dxa"/>
                <w:vAlign w:val="center"/>
                <w:hideMark/>
              </w:tcPr>
            </w:tcPrChange>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88" w:author="Brian Bohman" w:date="2021-10-27T05:58:00Z">
              <w:tcPr>
                <w:tcW w:w="504" w:type="dxa"/>
                <w:vAlign w:val="center"/>
                <w:hideMark/>
              </w:tcPr>
            </w:tcPrChange>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889" w:author="Brian Bohman" w:date="2021-10-27T05:58:00Z">
              <w:tcPr>
                <w:tcW w:w="1008" w:type="dxa"/>
                <w:vAlign w:val="center"/>
                <w:hideMark/>
              </w:tcPr>
            </w:tcPrChange>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890" w:author="Brian Bohman" w:date="2021-10-27T05:58:00Z">
              <w:tcPr>
                <w:tcW w:w="1008" w:type="dxa"/>
                <w:vAlign w:val="center"/>
                <w:hideMark/>
              </w:tcPr>
            </w:tcPrChange>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891" w:author="Brian Bohman" w:date="2021-10-27T05:58:00Z">
              <w:tcPr>
                <w:tcW w:w="720" w:type="dxa"/>
                <w:vAlign w:val="center"/>
                <w:hideMark/>
              </w:tcPr>
            </w:tcPrChange>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892" w:author="Brian Bohman" w:date="2021-10-27T05:58:00Z">
              <w:tcPr>
                <w:tcW w:w="1008" w:type="dxa"/>
                <w:vAlign w:val="center"/>
                <w:hideMark/>
              </w:tcPr>
            </w:tcPrChange>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893" w:author="Brian Bohman" w:date="2021-10-27T05:58:00Z">
              <w:tcPr>
                <w:tcW w:w="1152" w:type="dxa"/>
                <w:vAlign w:val="center"/>
                <w:hideMark/>
              </w:tcPr>
            </w:tcPrChange>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6894" w:author="Brian Bohman" w:date="2021-10-27T05:58:00Z">
              <w:tcPr>
                <w:tcW w:w="1008" w:type="dxa"/>
                <w:vAlign w:val="center"/>
                <w:hideMark/>
              </w:tcPr>
            </w:tcPrChange>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10566E6E" w14:textId="77777777" w:rsidTr="00E419CD">
        <w:trPr>
          <w:trHeight w:val="165"/>
          <w:trPrChange w:id="6895" w:author="Brian Bohman" w:date="2021-10-27T05:58:00Z">
            <w:trPr>
              <w:trHeight w:val="165"/>
            </w:trPr>
          </w:trPrChange>
        </w:trPr>
        <w:tc>
          <w:tcPr>
            <w:tcW w:w="360" w:type="dxa"/>
            <w:vAlign w:val="center"/>
            <w:hideMark/>
            <w:tcPrChange w:id="6896" w:author="Brian Bohman" w:date="2021-10-27T05:58:00Z">
              <w:tcPr>
                <w:tcW w:w="360" w:type="dxa"/>
                <w:vAlign w:val="center"/>
                <w:hideMark/>
              </w:tcPr>
            </w:tcPrChange>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Change w:id="6897" w:author="Brian Bohman" w:date="2021-10-27T05:58:00Z">
              <w:tcPr>
                <w:tcW w:w="864" w:type="dxa"/>
                <w:vAlign w:val="center"/>
                <w:hideMark/>
              </w:tcPr>
            </w:tcPrChange>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898" w:author="Brian Bohman" w:date="2021-10-27T05:58:00Z">
              <w:tcPr>
                <w:tcW w:w="1152" w:type="dxa"/>
                <w:vAlign w:val="center"/>
                <w:hideMark/>
              </w:tcPr>
            </w:tcPrChange>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899" w:author="Brian Bohman" w:date="2021-10-27T05:58:00Z">
              <w:tcPr>
                <w:tcW w:w="504" w:type="dxa"/>
                <w:vAlign w:val="center"/>
                <w:hideMark/>
              </w:tcPr>
            </w:tcPrChange>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00" w:author="Brian Bohman" w:date="2021-10-27T05:58:00Z">
              <w:tcPr>
                <w:tcW w:w="1008" w:type="dxa"/>
                <w:vAlign w:val="center"/>
                <w:hideMark/>
              </w:tcPr>
            </w:tcPrChange>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01" w:author="Brian Bohman" w:date="2021-10-27T05:58:00Z">
              <w:tcPr>
                <w:tcW w:w="1008" w:type="dxa"/>
                <w:vAlign w:val="center"/>
                <w:hideMark/>
              </w:tcPr>
            </w:tcPrChange>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02" w:author="Brian Bohman" w:date="2021-10-27T05:58:00Z">
              <w:tcPr>
                <w:tcW w:w="720" w:type="dxa"/>
                <w:vAlign w:val="center"/>
                <w:hideMark/>
              </w:tcPr>
            </w:tcPrChange>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03" w:author="Brian Bohman" w:date="2021-10-27T05:58:00Z">
              <w:tcPr>
                <w:tcW w:w="1008" w:type="dxa"/>
                <w:vAlign w:val="center"/>
                <w:hideMark/>
              </w:tcPr>
            </w:tcPrChange>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6904" w:author="Brian Bohman" w:date="2021-10-27T05:58:00Z">
              <w:tcPr>
                <w:tcW w:w="1152" w:type="dxa"/>
                <w:vAlign w:val="center"/>
                <w:hideMark/>
              </w:tcPr>
            </w:tcPrChange>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6905" w:author="Brian Bohman" w:date="2021-10-27T05:58:00Z">
              <w:tcPr>
                <w:tcW w:w="1008" w:type="dxa"/>
                <w:vAlign w:val="center"/>
                <w:hideMark/>
              </w:tcPr>
            </w:tcPrChange>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B0E7330" w14:textId="77777777" w:rsidTr="00E419CD">
        <w:trPr>
          <w:trHeight w:val="165"/>
          <w:trPrChange w:id="6906" w:author="Brian Bohman" w:date="2021-10-27T05:58:00Z">
            <w:trPr>
              <w:trHeight w:val="165"/>
            </w:trPr>
          </w:trPrChange>
        </w:trPr>
        <w:tc>
          <w:tcPr>
            <w:tcW w:w="360" w:type="dxa"/>
            <w:vAlign w:val="center"/>
            <w:hideMark/>
            <w:tcPrChange w:id="6907" w:author="Brian Bohman" w:date="2021-10-27T05:58:00Z">
              <w:tcPr>
                <w:tcW w:w="360" w:type="dxa"/>
                <w:vAlign w:val="center"/>
                <w:hideMark/>
              </w:tcPr>
            </w:tcPrChange>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Change w:id="6908" w:author="Brian Bohman" w:date="2021-10-27T05:58:00Z">
              <w:tcPr>
                <w:tcW w:w="864" w:type="dxa"/>
                <w:vAlign w:val="center"/>
                <w:hideMark/>
              </w:tcPr>
            </w:tcPrChange>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09" w:author="Brian Bohman" w:date="2021-10-27T05:58:00Z">
              <w:tcPr>
                <w:tcW w:w="1152" w:type="dxa"/>
                <w:vAlign w:val="center"/>
                <w:hideMark/>
              </w:tcPr>
            </w:tcPrChange>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10" w:author="Brian Bohman" w:date="2021-10-27T05:58:00Z">
              <w:tcPr>
                <w:tcW w:w="504" w:type="dxa"/>
                <w:vAlign w:val="center"/>
                <w:hideMark/>
              </w:tcPr>
            </w:tcPrChange>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Change w:id="6911" w:author="Brian Bohman" w:date="2021-10-27T05:58:00Z">
              <w:tcPr>
                <w:tcW w:w="1008" w:type="dxa"/>
                <w:vAlign w:val="center"/>
                <w:hideMark/>
              </w:tcPr>
            </w:tcPrChange>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Change w:id="6912" w:author="Brian Bohman" w:date="2021-10-27T05:58:00Z">
              <w:tcPr>
                <w:tcW w:w="1008" w:type="dxa"/>
                <w:vAlign w:val="center"/>
                <w:hideMark/>
              </w:tcPr>
            </w:tcPrChange>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13" w:author="Brian Bohman" w:date="2021-10-27T05:58:00Z">
              <w:tcPr>
                <w:tcW w:w="720" w:type="dxa"/>
                <w:vAlign w:val="center"/>
                <w:hideMark/>
              </w:tcPr>
            </w:tcPrChange>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14" w:author="Brian Bohman" w:date="2021-10-27T05:58:00Z">
              <w:tcPr>
                <w:tcW w:w="1008" w:type="dxa"/>
                <w:vAlign w:val="center"/>
                <w:hideMark/>
              </w:tcPr>
            </w:tcPrChange>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6915" w:author="Brian Bohman" w:date="2021-10-27T05:58:00Z">
              <w:tcPr>
                <w:tcW w:w="1152" w:type="dxa"/>
                <w:vAlign w:val="center"/>
                <w:hideMark/>
              </w:tcPr>
            </w:tcPrChange>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440" w:type="dxa"/>
            <w:vAlign w:val="center"/>
            <w:hideMark/>
            <w:tcPrChange w:id="6916" w:author="Brian Bohman" w:date="2021-10-27T05:58:00Z">
              <w:tcPr>
                <w:tcW w:w="1008" w:type="dxa"/>
                <w:vAlign w:val="center"/>
                <w:hideMark/>
              </w:tcPr>
            </w:tcPrChange>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136BE70" w14:textId="77777777" w:rsidTr="00E419CD">
        <w:trPr>
          <w:trHeight w:val="180"/>
          <w:trPrChange w:id="6917" w:author="Brian Bohman" w:date="2021-10-27T05:58:00Z">
            <w:trPr>
              <w:trHeight w:val="180"/>
            </w:trPr>
          </w:trPrChange>
        </w:trPr>
        <w:tc>
          <w:tcPr>
            <w:tcW w:w="360" w:type="dxa"/>
            <w:vAlign w:val="center"/>
            <w:hideMark/>
            <w:tcPrChange w:id="6918" w:author="Brian Bohman" w:date="2021-10-27T05:58:00Z">
              <w:tcPr>
                <w:tcW w:w="360" w:type="dxa"/>
                <w:vAlign w:val="center"/>
                <w:hideMark/>
              </w:tcPr>
            </w:tcPrChange>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Change w:id="6919" w:author="Brian Bohman" w:date="2021-10-27T05:58:00Z">
              <w:tcPr>
                <w:tcW w:w="864" w:type="dxa"/>
                <w:vAlign w:val="center"/>
                <w:hideMark/>
              </w:tcPr>
            </w:tcPrChange>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20" w:author="Brian Bohman" w:date="2021-10-27T05:58:00Z">
              <w:tcPr>
                <w:tcW w:w="1152" w:type="dxa"/>
                <w:vAlign w:val="center"/>
                <w:hideMark/>
              </w:tcPr>
            </w:tcPrChange>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21" w:author="Brian Bohman" w:date="2021-10-27T05:58:00Z">
              <w:tcPr>
                <w:tcW w:w="504" w:type="dxa"/>
                <w:vAlign w:val="center"/>
                <w:hideMark/>
              </w:tcPr>
            </w:tcPrChange>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22" w:author="Brian Bohman" w:date="2021-10-27T05:58:00Z">
              <w:tcPr>
                <w:tcW w:w="1008" w:type="dxa"/>
                <w:vAlign w:val="center"/>
                <w:hideMark/>
              </w:tcPr>
            </w:tcPrChange>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23" w:author="Brian Bohman" w:date="2021-10-27T05:58:00Z">
              <w:tcPr>
                <w:tcW w:w="1008" w:type="dxa"/>
                <w:vAlign w:val="center"/>
                <w:hideMark/>
              </w:tcPr>
            </w:tcPrChange>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24" w:author="Brian Bohman" w:date="2021-10-27T05:58:00Z">
              <w:tcPr>
                <w:tcW w:w="720" w:type="dxa"/>
                <w:vAlign w:val="center"/>
                <w:hideMark/>
              </w:tcPr>
            </w:tcPrChange>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25" w:author="Brian Bohman" w:date="2021-10-27T05:58:00Z">
              <w:tcPr>
                <w:tcW w:w="1008" w:type="dxa"/>
                <w:vAlign w:val="center"/>
                <w:hideMark/>
              </w:tcPr>
            </w:tcPrChange>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6926" w:author="Brian Bohman" w:date="2021-10-27T05:58:00Z">
              <w:tcPr>
                <w:tcW w:w="1152" w:type="dxa"/>
                <w:vAlign w:val="center"/>
                <w:hideMark/>
              </w:tcPr>
            </w:tcPrChange>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440" w:type="dxa"/>
            <w:vAlign w:val="center"/>
            <w:hideMark/>
            <w:tcPrChange w:id="6927" w:author="Brian Bohman" w:date="2021-10-27T05:58:00Z">
              <w:tcPr>
                <w:tcW w:w="1008" w:type="dxa"/>
                <w:vAlign w:val="center"/>
                <w:hideMark/>
              </w:tcPr>
            </w:tcPrChange>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183A10CE" w14:textId="77777777" w:rsidTr="00E419CD">
        <w:trPr>
          <w:trHeight w:val="165"/>
          <w:trPrChange w:id="6928" w:author="Brian Bohman" w:date="2021-10-27T05:58:00Z">
            <w:trPr>
              <w:trHeight w:val="165"/>
            </w:trPr>
          </w:trPrChange>
        </w:trPr>
        <w:tc>
          <w:tcPr>
            <w:tcW w:w="360" w:type="dxa"/>
            <w:vAlign w:val="center"/>
            <w:hideMark/>
            <w:tcPrChange w:id="6929" w:author="Brian Bohman" w:date="2021-10-27T05:58:00Z">
              <w:tcPr>
                <w:tcW w:w="360" w:type="dxa"/>
                <w:vAlign w:val="center"/>
                <w:hideMark/>
              </w:tcPr>
            </w:tcPrChange>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Change w:id="6930" w:author="Brian Bohman" w:date="2021-10-27T05:58:00Z">
              <w:tcPr>
                <w:tcW w:w="864" w:type="dxa"/>
                <w:vAlign w:val="center"/>
                <w:hideMark/>
              </w:tcPr>
            </w:tcPrChange>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31" w:author="Brian Bohman" w:date="2021-10-27T05:58:00Z">
              <w:tcPr>
                <w:tcW w:w="1152" w:type="dxa"/>
                <w:vAlign w:val="center"/>
                <w:hideMark/>
              </w:tcPr>
            </w:tcPrChange>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32" w:author="Brian Bohman" w:date="2021-10-27T05:58:00Z">
              <w:tcPr>
                <w:tcW w:w="504" w:type="dxa"/>
                <w:vAlign w:val="center"/>
                <w:hideMark/>
              </w:tcPr>
            </w:tcPrChange>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33" w:author="Brian Bohman" w:date="2021-10-27T05:58:00Z">
              <w:tcPr>
                <w:tcW w:w="1008" w:type="dxa"/>
                <w:vAlign w:val="center"/>
                <w:hideMark/>
              </w:tcPr>
            </w:tcPrChange>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34" w:author="Brian Bohman" w:date="2021-10-27T05:58:00Z">
              <w:tcPr>
                <w:tcW w:w="1008" w:type="dxa"/>
                <w:vAlign w:val="center"/>
                <w:hideMark/>
              </w:tcPr>
            </w:tcPrChange>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35" w:author="Brian Bohman" w:date="2021-10-27T05:58:00Z">
              <w:tcPr>
                <w:tcW w:w="720" w:type="dxa"/>
                <w:vAlign w:val="center"/>
                <w:hideMark/>
              </w:tcPr>
            </w:tcPrChange>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36" w:author="Brian Bohman" w:date="2021-10-27T05:58:00Z">
              <w:tcPr>
                <w:tcW w:w="1008" w:type="dxa"/>
                <w:vAlign w:val="center"/>
                <w:hideMark/>
              </w:tcPr>
            </w:tcPrChange>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37" w:author="Brian Bohman" w:date="2021-10-27T05:58:00Z">
              <w:tcPr>
                <w:tcW w:w="1152" w:type="dxa"/>
                <w:vAlign w:val="center"/>
                <w:hideMark/>
              </w:tcPr>
            </w:tcPrChange>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440" w:type="dxa"/>
            <w:vAlign w:val="center"/>
            <w:hideMark/>
            <w:tcPrChange w:id="6938" w:author="Brian Bohman" w:date="2021-10-27T05:58:00Z">
              <w:tcPr>
                <w:tcW w:w="1008" w:type="dxa"/>
                <w:vAlign w:val="center"/>
                <w:hideMark/>
              </w:tcPr>
            </w:tcPrChange>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21F0D738" w14:textId="77777777" w:rsidTr="00E419CD">
        <w:trPr>
          <w:trHeight w:val="165"/>
          <w:trPrChange w:id="6939" w:author="Brian Bohman" w:date="2021-10-27T05:58:00Z">
            <w:trPr>
              <w:trHeight w:val="165"/>
            </w:trPr>
          </w:trPrChange>
        </w:trPr>
        <w:tc>
          <w:tcPr>
            <w:tcW w:w="360" w:type="dxa"/>
            <w:vAlign w:val="center"/>
            <w:hideMark/>
            <w:tcPrChange w:id="6940" w:author="Brian Bohman" w:date="2021-10-27T05:58:00Z">
              <w:tcPr>
                <w:tcW w:w="360" w:type="dxa"/>
                <w:vAlign w:val="center"/>
                <w:hideMark/>
              </w:tcPr>
            </w:tcPrChange>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Change w:id="6941" w:author="Brian Bohman" w:date="2021-10-27T05:58:00Z">
              <w:tcPr>
                <w:tcW w:w="864" w:type="dxa"/>
                <w:vAlign w:val="center"/>
                <w:hideMark/>
              </w:tcPr>
            </w:tcPrChange>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42" w:author="Brian Bohman" w:date="2021-10-27T05:58:00Z">
              <w:tcPr>
                <w:tcW w:w="1152" w:type="dxa"/>
                <w:vAlign w:val="center"/>
                <w:hideMark/>
              </w:tcPr>
            </w:tcPrChange>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43" w:author="Brian Bohman" w:date="2021-10-27T05:58:00Z">
              <w:tcPr>
                <w:tcW w:w="504" w:type="dxa"/>
                <w:vAlign w:val="center"/>
                <w:hideMark/>
              </w:tcPr>
            </w:tcPrChange>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44" w:author="Brian Bohman" w:date="2021-10-27T05:58:00Z">
              <w:tcPr>
                <w:tcW w:w="1008" w:type="dxa"/>
                <w:vAlign w:val="center"/>
                <w:hideMark/>
              </w:tcPr>
            </w:tcPrChange>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45" w:author="Brian Bohman" w:date="2021-10-27T05:58:00Z">
              <w:tcPr>
                <w:tcW w:w="1008" w:type="dxa"/>
                <w:vAlign w:val="center"/>
                <w:hideMark/>
              </w:tcPr>
            </w:tcPrChange>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46" w:author="Brian Bohman" w:date="2021-10-27T05:58:00Z">
              <w:tcPr>
                <w:tcW w:w="720" w:type="dxa"/>
                <w:vAlign w:val="center"/>
                <w:hideMark/>
              </w:tcPr>
            </w:tcPrChange>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47" w:author="Brian Bohman" w:date="2021-10-27T05:58:00Z">
              <w:tcPr>
                <w:tcW w:w="1008" w:type="dxa"/>
                <w:vAlign w:val="center"/>
                <w:hideMark/>
              </w:tcPr>
            </w:tcPrChange>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48" w:author="Brian Bohman" w:date="2021-10-27T05:58:00Z">
              <w:tcPr>
                <w:tcW w:w="1152" w:type="dxa"/>
                <w:vAlign w:val="center"/>
                <w:hideMark/>
              </w:tcPr>
            </w:tcPrChange>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440" w:type="dxa"/>
            <w:vAlign w:val="center"/>
            <w:hideMark/>
            <w:tcPrChange w:id="6949" w:author="Brian Bohman" w:date="2021-10-27T05:58:00Z">
              <w:tcPr>
                <w:tcW w:w="1008" w:type="dxa"/>
                <w:vAlign w:val="center"/>
                <w:hideMark/>
              </w:tcPr>
            </w:tcPrChange>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6C0A99CC" w14:textId="77777777" w:rsidTr="00E419CD">
        <w:trPr>
          <w:trHeight w:val="165"/>
          <w:trPrChange w:id="6950" w:author="Brian Bohman" w:date="2021-10-27T05:58:00Z">
            <w:trPr>
              <w:trHeight w:val="165"/>
            </w:trPr>
          </w:trPrChange>
        </w:trPr>
        <w:tc>
          <w:tcPr>
            <w:tcW w:w="360" w:type="dxa"/>
            <w:vAlign w:val="center"/>
            <w:hideMark/>
            <w:tcPrChange w:id="6951" w:author="Brian Bohman" w:date="2021-10-27T05:58:00Z">
              <w:tcPr>
                <w:tcW w:w="360" w:type="dxa"/>
                <w:vAlign w:val="center"/>
                <w:hideMark/>
              </w:tcPr>
            </w:tcPrChange>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Change w:id="6952" w:author="Brian Bohman" w:date="2021-10-27T05:58:00Z">
              <w:tcPr>
                <w:tcW w:w="864" w:type="dxa"/>
                <w:vAlign w:val="center"/>
                <w:hideMark/>
              </w:tcPr>
            </w:tcPrChange>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53" w:author="Brian Bohman" w:date="2021-10-27T05:58:00Z">
              <w:tcPr>
                <w:tcW w:w="1152" w:type="dxa"/>
                <w:vAlign w:val="center"/>
                <w:hideMark/>
              </w:tcPr>
            </w:tcPrChange>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54" w:author="Brian Bohman" w:date="2021-10-27T05:58:00Z">
              <w:tcPr>
                <w:tcW w:w="504" w:type="dxa"/>
                <w:vAlign w:val="center"/>
                <w:hideMark/>
              </w:tcPr>
            </w:tcPrChange>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55" w:author="Brian Bohman" w:date="2021-10-27T05:58:00Z">
              <w:tcPr>
                <w:tcW w:w="1008" w:type="dxa"/>
                <w:vAlign w:val="center"/>
                <w:hideMark/>
              </w:tcPr>
            </w:tcPrChange>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56" w:author="Brian Bohman" w:date="2021-10-27T05:58:00Z">
              <w:tcPr>
                <w:tcW w:w="1008" w:type="dxa"/>
                <w:vAlign w:val="center"/>
                <w:hideMark/>
              </w:tcPr>
            </w:tcPrChange>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57" w:author="Brian Bohman" w:date="2021-10-27T05:58:00Z">
              <w:tcPr>
                <w:tcW w:w="720" w:type="dxa"/>
                <w:vAlign w:val="center"/>
                <w:hideMark/>
              </w:tcPr>
            </w:tcPrChange>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58" w:author="Brian Bohman" w:date="2021-10-27T05:58:00Z">
              <w:tcPr>
                <w:tcW w:w="1008" w:type="dxa"/>
                <w:vAlign w:val="center"/>
                <w:hideMark/>
              </w:tcPr>
            </w:tcPrChange>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59" w:author="Brian Bohman" w:date="2021-10-27T05:58:00Z">
              <w:tcPr>
                <w:tcW w:w="1152" w:type="dxa"/>
                <w:vAlign w:val="center"/>
                <w:hideMark/>
              </w:tcPr>
            </w:tcPrChange>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440" w:type="dxa"/>
            <w:vAlign w:val="center"/>
            <w:hideMark/>
            <w:tcPrChange w:id="6960" w:author="Brian Bohman" w:date="2021-10-27T05:58:00Z">
              <w:tcPr>
                <w:tcW w:w="1008" w:type="dxa"/>
                <w:vAlign w:val="center"/>
                <w:hideMark/>
              </w:tcPr>
            </w:tcPrChange>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7826CA03" w14:textId="77777777" w:rsidTr="00E419CD">
        <w:trPr>
          <w:trHeight w:val="165"/>
          <w:trPrChange w:id="6961" w:author="Brian Bohman" w:date="2021-10-27T05:58:00Z">
            <w:trPr>
              <w:trHeight w:val="165"/>
            </w:trPr>
          </w:trPrChange>
        </w:trPr>
        <w:tc>
          <w:tcPr>
            <w:tcW w:w="360" w:type="dxa"/>
            <w:vAlign w:val="center"/>
            <w:hideMark/>
            <w:tcPrChange w:id="6962" w:author="Brian Bohman" w:date="2021-10-27T05:58:00Z">
              <w:tcPr>
                <w:tcW w:w="360" w:type="dxa"/>
                <w:vAlign w:val="center"/>
                <w:hideMark/>
              </w:tcPr>
            </w:tcPrChange>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Change w:id="6963" w:author="Brian Bohman" w:date="2021-10-27T05:58:00Z">
              <w:tcPr>
                <w:tcW w:w="864" w:type="dxa"/>
                <w:vAlign w:val="center"/>
                <w:hideMark/>
              </w:tcPr>
            </w:tcPrChange>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64" w:author="Brian Bohman" w:date="2021-10-27T05:58:00Z">
              <w:tcPr>
                <w:tcW w:w="1152" w:type="dxa"/>
                <w:vAlign w:val="center"/>
                <w:hideMark/>
              </w:tcPr>
            </w:tcPrChange>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65" w:author="Brian Bohman" w:date="2021-10-27T05:58:00Z">
              <w:tcPr>
                <w:tcW w:w="504" w:type="dxa"/>
                <w:vAlign w:val="center"/>
                <w:hideMark/>
              </w:tcPr>
            </w:tcPrChange>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66" w:author="Brian Bohman" w:date="2021-10-27T05:58:00Z">
              <w:tcPr>
                <w:tcW w:w="1008" w:type="dxa"/>
                <w:vAlign w:val="center"/>
                <w:hideMark/>
              </w:tcPr>
            </w:tcPrChange>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67" w:author="Brian Bohman" w:date="2021-10-27T05:58:00Z">
              <w:tcPr>
                <w:tcW w:w="1008" w:type="dxa"/>
                <w:vAlign w:val="center"/>
                <w:hideMark/>
              </w:tcPr>
            </w:tcPrChange>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68" w:author="Brian Bohman" w:date="2021-10-27T05:58:00Z">
              <w:tcPr>
                <w:tcW w:w="720" w:type="dxa"/>
                <w:vAlign w:val="center"/>
                <w:hideMark/>
              </w:tcPr>
            </w:tcPrChange>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69" w:author="Brian Bohman" w:date="2021-10-27T05:58:00Z">
              <w:tcPr>
                <w:tcW w:w="1008" w:type="dxa"/>
                <w:vAlign w:val="center"/>
                <w:hideMark/>
              </w:tcPr>
            </w:tcPrChange>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70" w:author="Brian Bohman" w:date="2021-10-27T05:58:00Z">
              <w:tcPr>
                <w:tcW w:w="1152" w:type="dxa"/>
                <w:vAlign w:val="center"/>
                <w:hideMark/>
              </w:tcPr>
            </w:tcPrChange>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440" w:type="dxa"/>
            <w:vAlign w:val="center"/>
            <w:hideMark/>
            <w:tcPrChange w:id="6971" w:author="Brian Bohman" w:date="2021-10-27T05:58:00Z">
              <w:tcPr>
                <w:tcW w:w="1008" w:type="dxa"/>
                <w:vAlign w:val="center"/>
                <w:hideMark/>
              </w:tcPr>
            </w:tcPrChange>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3C59458B" w14:textId="77777777" w:rsidTr="00E419CD">
        <w:trPr>
          <w:trHeight w:val="165"/>
          <w:trPrChange w:id="6972" w:author="Brian Bohman" w:date="2021-10-27T05:58:00Z">
            <w:trPr>
              <w:trHeight w:val="165"/>
            </w:trPr>
          </w:trPrChange>
        </w:trPr>
        <w:tc>
          <w:tcPr>
            <w:tcW w:w="360" w:type="dxa"/>
            <w:vAlign w:val="center"/>
            <w:hideMark/>
            <w:tcPrChange w:id="6973" w:author="Brian Bohman" w:date="2021-10-27T05:58:00Z">
              <w:tcPr>
                <w:tcW w:w="360" w:type="dxa"/>
                <w:vAlign w:val="center"/>
                <w:hideMark/>
              </w:tcPr>
            </w:tcPrChange>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Change w:id="6974" w:author="Brian Bohman" w:date="2021-10-27T05:58:00Z">
              <w:tcPr>
                <w:tcW w:w="864" w:type="dxa"/>
                <w:vAlign w:val="center"/>
                <w:hideMark/>
              </w:tcPr>
            </w:tcPrChange>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75" w:author="Brian Bohman" w:date="2021-10-27T05:58:00Z">
              <w:tcPr>
                <w:tcW w:w="1152" w:type="dxa"/>
                <w:vAlign w:val="center"/>
                <w:hideMark/>
              </w:tcPr>
            </w:tcPrChange>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76" w:author="Brian Bohman" w:date="2021-10-27T05:58:00Z">
              <w:tcPr>
                <w:tcW w:w="504" w:type="dxa"/>
                <w:vAlign w:val="center"/>
                <w:hideMark/>
              </w:tcPr>
            </w:tcPrChange>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77" w:author="Brian Bohman" w:date="2021-10-27T05:58:00Z">
              <w:tcPr>
                <w:tcW w:w="1008" w:type="dxa"/>
                <w:vAlign w:val="center"/>
                <w:hideMark/>
              </w:tcPr>
            </w:tcPrChange>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78" w:author="Brian Bohman" w:date="2021-10-27T05:58:00Z">
              <w:tcPr>
                <w:tcW w:w="1008" w:type="dxa"/>
                <w:vAlign w:val="center"/>
                <w:hideMark/>
              </w:tcPr>
            </w:tcPrChange>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79" w:author="Brian Bohman" w:date="2021-10-27T05:58:00Z">
              <w:tcPr>
                <w:tcW w:w="720" w:type="dxa"/>
                <w:vAlign w:val="center"/>
                <w:hideMark/>
              </w:tcPr>
            </w:tcPrChange>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80" w:author="Brian Bohman" w:date="2021-10-27T05:58:00Z">
              <w:tcPr>
                <w:tcW w:w="1008" w:type="dxa"/>
                <w:vAlign w:val="center"/>
                <w:hideMark/>
              </w:tcPr>
            </w:tcPrChange>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6981" w:author="Brian Bohman" w:date="2021-10-27T05:58:00Z">
              <w:tcPr>
                <w:tcW w:w="1152" w:type="dxa"/>
                <w:vAlign w:val="center"/>
                <w:hideMark/>
              </w:tcPr>
            </w:tcPrChange>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6982" w:author="Brian Bohman" w:date="2021-10-27T05:58:00Z">
              <w:tcPr>
                <w:tcW w:w="1008" w:type="dxa"/>
                <w:vAlign w:val="center"/>
                <w:hideMark/>
              </w:tcPr>
            </w:tcPrChange>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06E48C0A" w14:textId="77777777" w:rsidTr="00E419CD">
        <w:trPr>
          <w:trHeight w:val="165"/>
          <w:trPrChange w:id="6983" w:author="Brian Bohman" w:date="2021-10-27T05:58:00Z">
            <w:trPr>
              <w:trHeight w:val="165"/>
            </w:trPr>
          </w:trPrChange>
        </w:trPr>
        <w:tc>
          <w:tcPr>
            <w:tcW w:w="360" w:type="dxa"/>
            <w:vAlign w:val="center"/>
            <w:hideMark/>
            <w:tcPrChange w:id="6984" w:author="Brian Bohman" w:date="2021-10-27T05:58:00Z">
              <w:tcPr>
                <w:tcW w:w="360" w:type="dxa"/>
                <w:vAlign w:val="center"/>
                <w:hideMark/>
              </w:tcPr>
            </w:tcPrChange>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Change w:id="6985" w:author="Brian Bohman" w:date="2021-10-27T05:58:00Z">
              <w:tcPr>
                <w:tcW w:w="864" w:type="dxa"/>
                <w:vAlign w:val="center"/>
                <w:hideMark/>
              </w:tcPr>
            </w:tcPrChange>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86" w:author="Brian Bohman" w:date="2021-10-27T05:58:00Z">
              <w:tcPr>
                <w:tcW w:w="1152" w:type="dxa"/>
                <w:vAlign w:val="center"/>
                <w:hideMark/>
              </w:tcPr>
            </w:tcPrChange>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87" w:author="Brian Bohman" w:date="2021-10-27T05:58:00Z">
              <w:tcPr>
                <w:tcW w:w="504" w:type="dxa"/>
                <w:vAlign w:val="center"/>
                <w:hideMark/>
              </w:tcPr>
            </w:tcPrChange>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88" w:author="Brian Bohman" w:date="2021-10-27T05:58:00Z">
              <w:tcPr>
                <w:tcW w:w="1008" w:type="dxa"/>
                <w:vAlign w:val="center"/>
                <w:hideMark/>
              </w:tcPr>
            </w:tcPrChange>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6989" w:author="Brian Bohman" w:date="2021-10-27T05:58:00Z">
              <w:tcPr>
                <w:tcW w:w="1008" w:type="dxa"/>
                <w:vAlign w:val="center"/>
                <w:hideMark/>
              </w:tcPr>
            </w:tcPrChange>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6990" w:author="Brian Bohman" w:date="2021-10-27T05:58:00Z">
              <w:tcPr>
                <w:tcW w:w="720" w:type="dxa"/>
                <w:vAlign w:val="center"/>
                <w:hideMark/>
              </w:tcPr>
            </w:tcPrChange>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6991" w:author="Brian Bohman" w:date="2021-10-27T05:58:00Z">
              <w:tcPr>
                <w:tcW w:w="1008" w:type="dxa"/>
                <w:vAlign w:val="center"/>
                <w:hideMark/>
              </w:tcPr>
            </w:tcPrChange>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6992" w:author="Brian Bohman" w:date="2021-10-27T05:58:00Z">
              <w:tcPr>
                <w:tcW w:w="1152" w:type="dxa"/>
                <w:vAlign w:val="center"/>
                <w:hideMark/>
              </w:tcPr>
            </w:tcPrChange>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440" w:type="dxa"/>
            <w:vAlign w:val="center"/>
            <w:hideMark/>
            <w:tcPrChange w:id="6993" w:author="Brian Bohman" w:date="2021-10-27T05:58:00Z">
              <w:tcPr>
                <w:tcW w:w="1008" w:type="dxa"/>
                <w:vAlign w:val="center"/>
                <w:hideMark/>
              </w:tcPr>
            </w:tcPrChange>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56A3FE6" w14:textId="77777777" w:rsidTr="00E419CD">
        <w:trPr>
          <w:trHeight w:val="165"/>
          <w:trPrChange w:id="6994" w:author="Brian Bohman" w:date="2021-10-27T05:58:00Z">
            <w:trPr>
              <w:trHeight w:val="165"/>
            </w:trPr>
          </w:trPrChange>
        </w:trPr>
        <w:tc>
          <w:tcPr>
            <w:tcW w:w="360" w:type="dxa"/>
            <w:vAlign w:val="center"/>
            <w:hideMark/>
            <w:tcPrChange w:id="6995" w:author="Brian Bohman" w:date="2021-10-27T05:58:00Z">
              <w:tcPr>
                <w:tcW w:w="360" w:type="dxa"/>
                <w:vAlign w:val="center"/>
                <w:hideMark/>
              </w:tcPr>
            </w:tcPrChange>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Change w:id="6996" w:author="Brian Bohman" w:date="2021-10-27T05:58:00Z">
              <w:tcPr>
                <w:tcW w:w="864" w:type="dxa"/>
                <w:vAlign w:val="center"/>
                <w:hideMark/>
              </w:tcPr>
            </w:tcPrChange>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6997" w:author="Brian Bohman" w:date="2021-10-27T05:58:00Z">
              <w:tcPr>
                <w:tcW w:w="1152" w:type="dxa"/>
                <w:vAlign w:val="center"/>
                <w:hideMark/>
              </w:tcPr>
            </w:tcPrChange>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6998" w:author="Brian Bohman" w:date="2021-10-27T05:58:00Z">
              <w:tcPr>
                <w:tcW w:w="504" w:type="dxa"/>
                <w:vAlign w:val="center"/>
                <w:hideMark/>
              </w:tcPr>
            </w:tcPrChange>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6999" w:author="Brian Bohman" w:date="2021-10-27T05:58:00Z">
              <w:tcPr>
                <w:tcW w:w="1008" w:type="dxa"/>
                <w:vAlign w:val="center"/>
                <w:hideMark/>
              </w:tcPr>
            </w:tcPrChange>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00" w:author="Brian Bohman" w:date="2021-10-27T05:58:00Z">
              <w:tcPr>
                <w:tcW w:w="1008" w:type="dxa"/>
                <w:vAlign w:val="center"/>
                <w:hideMark/>
              </w:tcPr>
            </w:tcPrChange>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01" w:author="Brian Bohman" w:date="2021-10-27T05:58:00Z">
              <w:tcPr>
                <w:tcW w:w="720" w:type="dxa"/>
                <w:vAlign w:val="center"/>
                <w:hideMark/>
              </w:tcPr>
            </w:tcPrChange>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02" w:author="Brian Bohman" w:date="2021-10-27T05:58:00Z">
              <w:tcPr>
                <w:tcW w:w="1008" w:type="dxa"/>
                <w:vAlign w:val="center"/>
                <w:hideMark/>
              </w:tcPr>
            </w:tcPrChange>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003" w:author="Brian Bohman" w:date="2021-10-27T05:58:00Z">
              <w:tcPr>
                <w:tcW w:w="1152" w:type="dxa"/>
                <w:vAlign w:val="center"/>
                <w:hideMark/>
              </w:tcPr>
            </w:tcPrChange>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7004" w:author="Brian Bohman" w:date="2021-10-27T05:58:00Z">
              <w:tcPr>
                <w:tcW w:w="1008" w:type="dxa"/>
                <w:vAlign w:val="center"/>
                <w:hideMark/>
              </w:tcPr>
            </w:tcPrChange>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758D03B1" w14:textId="77777777" w:rsidTr="00E419CD">
        <w:trPr>
          <w:trHeight w:val="165"/>
          <w:trPrChange w:id="7005" w:author="Brian Bohman" w:date="2021-10-27T05:58:00Z">
            <w:trPr>
              <w:trHeight w:val="165"/>
            </w:trPr>
          </w:trPrChange>
        </w:trPr>
        <w:tc>
          <w:tcPr>
            <w:tcW w:w="360" w:type="dxa"/>
            <w:vAlign w:val="center"/>
            <w:hideMark/>
            <w:tcPrChange w:id="7006" w:author="Brian Bohman" w:date="2021-10-27T05:58:00Z">
              <w:tcPr>
                <w:tcW w:w="360" w:type="dxa"/>
                <w:vAlign w:val="center"/>
                <w:hideMark/>
              </w:tcPr>
            </w:tcPrChange>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Change w:id="7007" w:author="Brian Bohman" w:date="2021-10-27T05:58:00Z">
              <w:tcPr>
                <w:tcW w:w="864" w:type="dxa"/>
                <w:vAlign w:val="center"/>
                <w:hideMark/>
              </w:tcPr>
            </w:tcPrChange>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08" w:author="Brian Bohman" w:date="2021-10-27T05:58:00Z">
              <w:tcPr>
                <w:tcW w:w="1152" w:type="dxa"/>
                <w:vAlign w:val="center"/>
                <w:hideMark/>
              </w:tcPr>
            </w:tcPrChange>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09" w:author="Brian Bohman" w:date="2021-10-27T05:58:00Z">
              <w:tcPr>
                <w:tcW w:w="504" w:type="dxa"/>
                <w:vAlign w:val="center"/>
                <w:hideMark/>
              </w:tcPr>
            </w:tcPrChange>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10" w:author="Brian Bohman" w:date="2021-10-27T05:58:00Z">
              <w:tcPr>
                <w:tcW w:w="1008" w:type="dxa"/>
                <w:vAlign w:val="center"/>
                <w:hideMark/>
              </w:tcPr>
            </w:tcPrChange>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11" w:author="Brian Bohman" w:date="2021-10-27T05:58:00Z">
              <w:tcPr>
                <w:tcW w:w="1008" w:type="dxa"/>
                <w:vAlign w:val="center"/>
                <w:hideMark/>
              </w:tcPr>
            </w:tcPrChange>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12" w:author="Brian Bohman" w:date="2021-10-27T05:58:00Z">
              <w:tcPr>
                <w:tcW w:w="720" w:type="dxa"/>
                <w:vAlign w:val="center"/>
                <w:hideMark/>
              </w:tcPr>
            </w:tcPrChange>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13" w:author="Brian Bohman" w:date="2021-10-27T05:58:00Z">
              <w:tcPr>
                <w:tcW w:w="1008" w:type="dxa"/>
                <w:vAlign w:val="center"/>
                <w:hideMark/>
              </w:tcPr>
            </w:tcPrChange>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014" w:author="Brian Bohman" w:date="2021-10-27T05:58:00Z">
              <w:tcPr>
                <w:tcW w:w="1152" w:type="dxa"/>
                <w:vAlign w:val="center"/>
                <w:hideMark/>
              </w:tcPr>
            </w:tcPrChange>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7015" w:author="Brian Bohman" w:date="2021-10-27T05:58:00Z">
              <w:tcPr>
                <w:tcW w:w="1008" w:type="dxa"/>
                <w:vAlign w:val="center"/>
                <w:hideMark/>
              </w:tcPr>
            </w:tcPrChange>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4163100C" w14:textId="77777777" w:rsidTr="00E419CD">
        <w:trPr>
          <w:trHeight w:val="165"/>
          <w:trPrChange w:id="7016" w:author="Brian Bohman" w:date="2021-10-27T05:58:00Z">
            <w:trPr>
              <w:trHeight w:val="165"/>
            </w:trPr>
          </w:trPrChange>
        </w:trPr>
        <w:tc>
          <w:tcPr>
            <w:tcW w:w="360" w:type="dxa"/>
            <w:vAlign w:val="center"/>
            <w:hideMark/>
            <w:tcPrChange w:id="7017" w:author="Brian Bohman" w:date="2021-10-27T05:58:00Z">
              <w:tcPr>
                <w:tcW w:w="360" w:type="dxa"/>
                <w:vAlign w:val="center"/>
                <w:hideMark/>
              </w:tcPr>
            </w:tcPrChange>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Change w:id="7018" w:author="Brian Bohman" w:date="2021-10-27T05:58:00Z">
              <w:tcPr>
                <w:tcW w:w="864" w:type="dxa"/>
                <w:vAlign w:val="center"/>
                <w:hideMark/>
              </w:tcPr>
            </w:tcPrChange>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19" w:author="Brian Bohman" w:date="2021-10-27T05:58:00Z">
              <w:tcPr>
                <w:tcW w:w="1152" w:type="dxa"/>
                <w:vAlign w:val="center"/>
                <w:hideMark/>
              </w:tcPr>
            </w:tcPrChange>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20" w:author="Brian Bohman" w:date="2021-10-27T05:58:00Z">
              <w:tcPr>
                <w:tcW w:w="504" w:type="dxa"/>
                <w:vAlign w:val="center"/>
                <w:hideMark/>
              </w:tcPr>
            </w:tcPrChange>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Change w:id="7021" w:author="Brian Bohman" w:date="2021-10-27T05:58:00Z">
              <w:tcPr>
                <w:tcW w:w="1008" w:type="dxa"/>
                <w:vAlign w:val="center"/>
                <w:hideMark/>
              </w:tcPr>
            </w:tcPrChange>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Change w:id="7022" w:author="Brian Bohman" w:date="2021-10-27T05:58:00Z">
              <w:tcPr>
                <w:tcW w:w="1008" w:type="dxa"/>
                <w:vAlign w:val="center"/>
                <w:hideMark/>
              </w:tcPr>
            </w:tcPrChange>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23" w:author="Brian Bohman" w:date="2021-10-27T05:58:00Z">
              <w:tcPr>
                <w:tcW w:w="720" w:type="dxa"/>
                <w:vAlign w:val="center"/>
                <w:hideMark/>
              </w:tcPr>
            </w:tcPrChange>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24" w:author="Brian Bohman" w:date="2021-10-27T05:58:00Z">
              <w:tcPr>
                <w:tcW w:w="1008" w:type="dxa"/>
                <w:vAlign w:val="center"/>
                <w:hideMark/>
              </w:tcPr>
            </w:tcPrChange>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025" w:author="Brian Bohman" w:date="2021-10-27T05:58:00Z">
              <w:tcPr>
                <w:tcW w:w="1152" w:type="dxa"/>
                <w:vAlign w:val="center"/>
                <w:hideMark/>
              </w:tcPr>
            </w:tcPrChange>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440" w:type="dxa"/>
            <w:vAlign w:val="center"/>
            <w:hideMark/>
            <w:tcPrChange w:id="7026" w:author="Brian Bohman" w:date="2021-10-27T05:58:00Z">
              <w:tcPr>
                <w:tcW w:w="1008" w:type="dxa"/>
                <w:vAlign w:val="center"/>
                <w:hideMark/>
              </w:tcPr>
            </w:tcPrChange>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19CD" w:rsidRPr="009B3DCC" w14:paraId="2D45DB9E" w14:textId="77777777" w:rsidTr="00E419CD">
        <w:trPr>
          <w:trHeight w:val="165"/>
          <w:trPrChange w:id="7027" w:author="Brian Bohman" w:date="2021-10-27T05:58:00Z">
            <w:trPr>
              <w:trHeight w:val="165"/>
            </w:trPr>
          </w:trPrChange>
        </w:trPr>
        <w:tc>
          <w:tcPr>
            <w:tcW w:w="360" w:type="dxa"/>
            <w:vAlign w:val="center"/>
            <w:hideMark/>
            <w:tcPrChange w:id="7028" w:author="Brian Bohman" w:date="2021-10-27T05:58:00Z">
              <w:tcPr>
                <w:tcW w:w="360" w:type="dxa"/>
                <w:vAlign w:val="center"/>
                <w:hideMark/>
              </w:tcPr>
            </w:tcPrChange>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Change w:id="7029" w:author="Brian Bohman" w:date="2021-10-27T05:58:00Z">
              <w:tcPr>
                <w:tcW w:w="864" w:type="dxa"/>
                <w:vAlign w:val="center"/>
                <w:hideMark/>
              </w:tcPr>
            </w:tcPrChange>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30" w:author="Brian Bohman" w:date="2021-10-27T05:58:00Z">
              <w:tcPr>
                <w:tcW w:w="1152" w:type="dxa"/>
                <w:vAlign w:val="center"/>
                <w:hideMark/>
              </w:tcPr>
            </w:tcPrChange>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31" w:author="Brian Bohman" w:date="2021-10-27T05:58:00Z">
              <w:tcPr>
                <w:tcW w:w="504" w:type="dxa"/>
                <w:vAlign w:val="center"/>
                <w:hideMark/>
              </w:tcPr>
            </w:tcPrChange>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32" w:author="Brian Bohman" w:date="2021-10-27T05:58:00Z">
              <w:tcPr>
                <w:tcW w:w="1008" w:type="dxa"/>
                <w:vAlign w:val="center"/>
                <w:hideMark/>
              </w:tcPr>
            </w:tcPrChange>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33" w:author="Brian Bohman" w:date="2021-10-27T05:58:00Z">
              <w:tcPr>
                <w:tcW w:w="1008" w:type="dxa"/>
                <w:vAlign w:val="center"/>
                <w:hideMark/>
              </w:tcPr>
            </w:tcPrChange>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34" w:author="Brian Bohman" w:date="2021-10-27T05:58:00Z">
              <w:tcPr>
                <w:tcW w:w="720" w:type="dxa"/>
                <w:vAlign w:val="center"/>
                <w:hideMark/>
              </w:tcPr>
            </w:tcPrChange>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35" w:author="Brian Bohman" w:date="2021-10-27T05:58:00Z">
              <w:tcPr>
                <w:tcW w:w="1008" w:type="dxa"/>
                <w:vAlign w:val="center"/>
                <w:hideMark/>
              </w:tcPr>
            </w:tcPrChange>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7036" w:author="Brian Bohman" w:date="2021-10-27T05:58:00Z">
              <w:tcPr>
                <w:tcW w:w="1152" w:type="dxa"/>
                <w:vAlign w:val="center"/>
                <w:hideMark/>
              </w:tcPr>
            </w:tcPrChange>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440" w:type="dxa"/>
            <w:vAlign w:val="center"/>
            <w:hideMark/>
            <w:tcPrChange w:id="7037" w:author="Brian Bohman" w:date="2021-10-27T05:58:00Z">
              <w:tcPr>
                <w:tcW w:w="1008" w:type="dxa"/>
                <w:vAlign w:val="center"/>
                <w:hideMark/>
              </w:tcPr>
            </w:tcPrChange>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19CD" w:rsidRPr="009B3DCC" w14:paraId="55890399" w14:textId="77777777" w:rsidTr="00E419CD">
        <w:trPr>
          <w:trHeight w:val="165"/>
          <w:trPrChange w:id="7038" w:author="Brian Bohman" w:date="2021-10-27T05:58:00Z">
            <w:trPr>
              <w:trHeight w:val="165"/>
            </w:trPr>
          </w:trPrChange>
        </w:trPr>
        <w:tc>
          <w:tcPr>
            <w:tcW w:w="360" w:type="dxa"/>
            <w:vAlign w:val="center"/>
            <w:hideMark/>
            <w:tcPrChange w:id="7039" w:author="Brian Bohman" w:date="2021-10-27T05:58:00Z">
              <w:tcPr>
                <w:tcW w:w="360" w:type="dxa"/>
                <w:vAlign w:val="center"/>
                <w:hideMark/>
              </w:tcPr>
            </w:tcPrChange>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Change w:id="7040" w:author="Brian Bohman" w:date="2021-10-27T05:58:00Z">
              <w:tcPr>
                <w:tcW w:w="864" w:type="dxa"/>
                <w:vAlign w:val="center"/>
                <w:hideMark/>
              </w:tcPr>
            </w:tcPrChange>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41" w:author="Brian Bohman" w:date="2021-10-27T05:58:00Z">
              <w:tcPr>
                <w:tcW w:w="1152" w:type="dxa"/>
                <w:vAlign w:val="center"/>
                <w:hideMark/>
              </w:tcPr>
            </w:tcPrChange>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42" w:author="Brian Bohman" w:date="2021-10-27T05:58:00Z">
              <w:tcPr>
                <w:tcW w:w="504" w:type="dxa"/>
                <w:vAlign w:val="center"/>
                <w:hideMark/>
              </w:tcPr>
            </w:tcPrChange>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43" w:author="Brian Bohman" w:date="2021-10-27T05:58:00Z">
              <w:tcPr>
                <w:tcW w:w="1008" w:type="dxa"/>
                <w:vAlign w:val="center"/>
                <w:hideMark/>
              </w:tcPr>
            </w:tcPrChange>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44" w:author="Brian Bohman" w:date="2021-10-27T05:58:00Z">
              <w:tcPr>
                <w:tcW w:w="1008" w:type="dxa"/>
                <w:vAlign w:val="center"/>
                <w:hideMark/>
              </w:tcPr>
            </w:tcPrChange>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45" w:author="Brian Bohman" w:date="2021-10-27T05:58:00Z">
              <w:tcPr>
                <w:tcW w:w="720" w:type="dxa"/>
                <w:vAlign w:val="center"/>
                <w:hideMark/>
              </w:tcPr>
            </w:tcPrChange>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46" w:author="Brian Bohman" w:date="2021-10-27T05:58:00Z">
              <w:tcPr>
                <w:tcW w:w="1008" w:type="dxa"/>
                <w:vAlign w:val="center"/>
                <w:hideMark/>
              </w:tcPr>
            </w:tcPrChange>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47" w:author="Brian Bohman" w:date="2021-10-27T05:58:00Z">
              <w:tcPr>
                <w:tcW w:w="1152" w:type="dxa"/>
                <w:vAlign w:val="center"/>
                <w:hideMark/>
              </w:tcPr>
            </w:tcPrChange>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440" w:type="dxa"/>
            <w:vAlign w:val="center"/>
            <w:hideMark/>
            <w:tcPrChange w:id="7048" w:author="Brian Bohman" w:date="2021-10-27T05:58:00Z">
              <w:tcPr>
                <w:tcW w:w="1008" w:type="dxa"/>
                <w:vAlign w:val="center"/>
                <w:hideMark/>
              </w:tcPr>
            </w:tcPrChange>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38D3510" w14:textId="77777777" w:rsidTr="00E419CD">
        <w:trPr>
          <w:trHeight w:val="165"/>
          <w:trPrChange w:id="7049" w:author="Brian Bohman" w:date="2021-10-27T05:58:00Z">
            <w:trPr>
              <w:trHeight w:val="165"/>
            </w:trPr>
          </w:trPrChange>
        </w:trPr>
        <w:tc>
          <w:tcPr>
            <w:tcW w:w="360" w:type="dxa"/>
            <w:vAlign w:val="center"/>
            <w:hideMark/>
            <w:tcPrChange w:id="7050" w:author="Brian Bohman" w:date="2021-10-27T05:58:00Z">
              <w:tcPr>
                <w:tcW w:w="360" w:type="dxa"/>
                <w:vAlign w:val="center"/>
                <w:hideMark/>
              </w:tcPr>
            </w:tcPrChange>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Change w:id="7051" w:author="Brian Bohman" w:date="2021-10-27T05:58:00Z">
              <w:tcPr>
                <w:tcW w:w="864" w:type="dxa"/>
                <w:vAlign w:val="center"/>
                <w:hideMark/>
              </w:tcPr>
            </w:tcPrChange>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52" w:author="Brian Bohman" w:date="2021-10-27T05:58:00Z">
              <w:tcPr>
                <w:tcW w:w="1152" w:type="dxa"/>
                <w:vAlign w:val="center"/>
                <w:hideMark/>
              </w:tcPr>
            </w:tcPrChange>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53" w:author="Brian Bohman" w:date="2021-10-27T05:58:00Z">
              <w:tcPr>
                <w:tcW w:w="504" w:type="dxa"/>
                <w:vAlign w:val="center"/>
                <w:hideMark/>
              </w:tcPr>
            </w:tcPrChange>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54" w:author="Brian Bohman" w:date="2021-10-27T05:58:00Z">
              <w:tcPr>
                <w:tcW w:w="1008" w:type="dxa"/>
                <w:vAlign w:val="center"/>
                <w:hideMark/>
              </w:tcPr>
            </w:tcPrChange>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55" w:author="Brian Bohman" w:date="2021-10-27T05:58:00Z">
              <w:tcPr>
                <w:tcW w:w="1008" w:type="dxa"/>
                <w:vAlign w:val="center"/>
                <w:hideMark/>
              </w:tcPr>
            </w:tcPrChange>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56" w:author="Brian Bohman" w:date="2021-10-27T05:58:00Z">
              <w:tcPr>
                <w:tcW w:w="720" w:type="dxa"/>
                <w:vAlign w:val="center"/>
                <w:hideMark/>
              </w:tcPr>
            </w:tcPrChange>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57" w:author="Brian Bohman" w:date="2021-10-27T05:58:00Z">
              <w:tcPr>
                <w:tcW w:w="1008" w:type="dxa"/>
                <w:vAlign w:val="center"/>
                <w:hideMark/>
              </w:tcPr>
            </w:tcPrChange>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58" w:author="Brian Bohman" w:date="2021-10-27T05:58:00Z">
              <w:tcPr>
                <w:tcW w:w="1152" w:type="dxa"/>
                <w:vAlign w:val="center"/>
                <w:hideMark/>
              </w:tcPr>
            </w:tcPrChange>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440" w:type="dxa"/>
            <w:vAlign w:val="center"/>
            <w:hideMark/>
            <w:tcPrChange w:id="7059" w:author="Brian Bohman" w:date="2021-10-27T05:58:00Z">
              <w:tcPr>
                <w:tcW w:w="1008" w:type="dxa"/>
                <w:vAlign w:val="center"/>
                <w:hideMark/>
              </w:tcPr>
            </w:tcPrChange>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29406AE9" w14:textId="77777777" w:rsidTr="00E419CD">
        <w:trPr>
          <w:trHeight w:val="165"/>
          <w:trPrChange w:id="7060" w:author="Brian Bohman" w:date="2021-10-27T05:58:00Z">
            <w:trPr>
              <w:trHeight w:val="165"/>
            </w:trPr>
          </w:trPrChange>
        </w:trPr>
        <w:tc>
          <w:tcPr>
            <w:tcW w:w="360" w:type="dxa"/>
            <w:vAlign w:val="center"/>
            <w:hideMark/>
            <w:tcPrChange w:id="7061" w:author="Brian Bohman" w:date="2021-10-27T05:58:00Z">
              <w:tcPr>
                <w:tcW w:w="360" w:type="dxa"/>
                <w:vAlign w:val="center"/>
                <w:hideMark/>
              </w:tcPr>
            </w:tcPrChange>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Change w:id="7062" w:author="Brian Bohman" w:date="2021-10-27T05:58:00Z">
              <w:tcPr>
                <w:tcW w:w="864" w:type="dxa"/>
                <w:vAlign w:val="center"/>
                <w:hideMark/>
              </w:tcPr>
            </w:tcPrChange>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63" w:author="Brian Bohman" w:date="2021-10-27T05:58:00Z">
              <w:tcPr>
                <w:tcW w:w="1152" w:type="dxa"/>
                <w:vAlign w:val="center"/>
                <w:hideMark/>
              </w:tcPr>
            </w:tcPrChange>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64" w:author="Brian Bohman" w:date="2021-10-27T05:58:00Z">
              <w:tcPr>
                <w:tcW w:w="504" w:type="dxa"/>
                <w:vAlign w:val="center"/>
                <w:hideMark/>
              </w:tcPr>
            </w:tcPrChange>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65" w:author="Brian Bohman" w:date="2021-10-27T05:58:00Z">
              <w:tcPr>
                <w:tcW w:w="1008" w:type="dxa"/>
                <w:vAlign w:val="center"/>
                <w:hideMark/>
              </w:tcPr>
            </w:tcPrChange>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66" w:author="Brian Bohman" w:date="2021-10-27T05:58:00Z">
              <w:tcPr>
                <w:tcW w:w="1008" w:type="dxa"/>
                <w:vAlign w:val="center"/>
                <w:hideMark/>
              </w:tcPr>
            </w:tcPrChange>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67" w:author="Brian Bohman" w:date="2021-10-27T05:58:00Z">
              <w:tcPr>
                <w:tcW w:w="720" w:type="dxa"/>
                <w:vAlign w:val="center"/>
                <w:hideMark/>
              </w:tcPr>
            </w:tcPrChange>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68" w:author="Brian Bohman" w:date="2021-10-27T05:58:00Z">
              <w:tcPr>
                <w:tcW w:w="1008" w:type="dxa"/>
                <w:vAlign w:val="center"/>
                <w:hideMark/>
              </w:tcPr>
            </w:tcPrChange>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69" w:author="Brian Bohman" w:date="2021-10-27T05:58:00Z">
              <w:tcPr>
                <w:tcW w:w="1152" w:type="dxa"/>
                <w:vAlign w:val="center"/>
                <w:hideMark/>
              </w:tcPr>
            </w:tcPrChange>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7070" w:author="Brian Bohman" w:date="2021-10-27T05:58:00Z">
              <w:tcPr>
                <w:tcW w:w="1008" w:type="dxa"/>
                <w:vAlign w:val="center"/>
                <w:hideMark/>
              </w:tcPr>
            </w:tcPrChange>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19CD" w:rsidRPr="009B3DCC" w14:paraId="6D05813F" w14:textId="77777777" w:rsidTr="00E419CD">
        <w:trPr>
          <w:trHeight w:val="180"/>
          <w:trPrChange w:id="7071" w:author="Brian Bohman" w:date="2021-10-27T05:58:00Z">
            <w:trPr>
              <w:trHeight w:val="180"/>
            </w:trPr>
          </w:trPrChange>
        </w:trPr>
        <w:tc>
          <w:tcPr>
            <w:tcW w:w="360" w:type="dxa"/>
            <w:vAlign w:val="center"/>
            <w:hideMark/>
            <w:tcPrChange w:id="7072" w:author="Brian Bohman" w:date="2021-10-27T05:58:00Z">
              <w:tcPr>
                <w:tcW w:w="360" w:type="dxa"/>
                <w:vAlign w:val="center"/>
                <w:hideMark/>
              </w:tcPr>
            </w:tcPrChange>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Change w:id="7073" w:author="Brian Bohman" w:date="2021-10-27T05:58:00Z">
              <w:tcPr>
                <w:tcW w:w="864" w:type="dxa"/>
                <w:vAlign w:val="center"/>
                <w:hideMark/>
              </w:tcPr>
            </w:tcPrChange>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74" w:author="Brian Bohman" w:date="2021-10-27T05:58:00Z">
              <w:tcPr>
                <w:tcW w:w="1152" w:type="dxa"/>
                <w:vAlign w:val="center"/>
                <w:hideMark/>
              </w:tcPr>
            </w:tcPrChange>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75" w:author="Brian Bohman" w:date="2021-10-27T05:58:00Z">
              <w:tcPr>
                <w:tcW w:w="504" w:type="dxa"/>
                <w:vAlign w:val="center"/>
                <w:hideMark/>
              </w:tcPr>
            </w:tcPrChange>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76" w:author="Brian Bohman" w:date="2021-10-27T05:58:00Z">
              <w:tcPr>
                <w:tcW w:w="1008" w:type="dxa"/>
                <w:vAlign w:val="center"/>
                <w:hideMark/>
              </w:tcPr>
            </w:tcPrChange>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77" w:author="Brian Bohman" w:date="2021-10-27T05:58:00Z">
              <w:tcPr>
                <w:tcW w:w="1008" w:type="dxa"/>
                <w:vAlign w:val="center"/>
                <w:hideMark/>
              </w:tcPr>
            </w:tcPrChange>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78" w:author="Brian Bohman" w:date="2021-10-27T05:58:00Z">
              <w:tcPr>
                <w:tcW w:w="720" w:type="dxa"/>
                <w:vAlign w:val="center"/>
                <w:hideMark/>
              </w:tcPr>
            </w:tcPrChange>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79" w:author="Brian Bohman" w:date="2021-10-27T05:58:00Z">
              <w:tcPr>
                <w:tcW w:w="1008" w:type="dxa"/>
                <w:vAlign w:val="center"/>
                <w:hideMark/>
              </w:tcPr>
            </w:tcPrChange>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80" w:author="Brian Bohman" w:date="2021-10-27T05:58:00Z">
              <w:tcPr>
                <w:tcW w:w="1152" w:type="dxa"/>
                <w:vAlign w:val="center"/>
                <w:hideMark/>
              </w:tcPr>
            </w:tcPrChange>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7081" w:author="Brian Bohman" w:date="2021-10-27T05:58:00Z">
              <w:tcPr>
                <w:tcW w:w="1008" w:type="dxa"/>
                <w:vAlign w:val="center"/>
                <w:hideMark/>
              </w:tcPr>
            </w:tcPrChange>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01BA35DF" w14:textId="77777777" w:rsidTr="00E419CD">
        <w:trPr>
          <w:trHeight w:val="165"/>
          <w:trPrChange w:id="7082" w:author="Brian Bohman" w:date="2021-10-27T05:58:00Z">
            <w:trPr>
              <w:trHeight w:val="165"/>
            </w:trPr>
          </w:trPrChange>
        </w:trPr>
        <w:tc>
          <w:tcPr>
            <w:tcW w:w="360" w:type="dxa"/>
            <w:vAlign w:val="center"/>
            <w:hideMark/>
            <w:tcPrChange w:id="7083" w:author="Brian Bohman" w:date="2021-10-27T05:58:00Z">
              <w:tcPr>
                <w:tcW w:w="360" w:type="dxa"/>
                <w:vAlign w:val="center"/>
                <w:hideMark/>
              </w:tcPr>
            </w:tcPrChange>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Change w:id="7084" w:author="Brian Bohman" w:date="2021-10-27T05:58:00Z">
              <w:tcPr>
                <w:tcW w:w="864" w:type="dxa"/>
                <w:vAlign w:val="center"/>
                <w:hideMark/>
              </w:tcPr>
            </w:tcPrChange>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85" w:author="Brian Bohman" w:date="2021-10-27T05:58:00Z">
              <w:tcPr>
                <w:tcW w:w="1152" w:type="dxa"/>
                <w:vAlign w:val="center"/>
                <w:hideMark/>
              </w:tcPr>
            </w:tcPrChange>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86" w:author="Brian Bohman" w:date="2021-10-27T05:58:00Z">
              <w:tcPr>
                <w:tcW w:w="504" w:type="dxa"/>
                <w:vAlign w:val="center"/>
                <w:hideMark/>
              </w:tcPr>
            </w:tcPrChange>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87" w:author="Brian Bohman" w:date="2021-10-27T05:58:00Z">
              <w:tcPr>
                <w:tcW w:w="1008" w:type="dxa"/>
                <w:vAlign w:val="center"/>
                <w:hideMark/>
              </w:tcPr>
            </w:tcPrChange>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88" w:author="Brian Bohman" w:date="2021-10-27T05:58:00Z">
              <w:tcPr>
                <w:tcW w:w="1008" w:type="dxa"/>
                <w:vAlign w:val="center"/>
                <w:hideMark/>
              </w:tcPr>
            </w:tcPrChange>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089" w:author="Brian Bohman" w:date="2021-10-27T05:58:00Z">
              <w:tcPr>
                <w:tcW w:w="720" w:type="dxa"/>
                <w:vAlign w:val="center"/>
                <w:hideMark/>
              </w:tcPr>
            </w:tcPrChange>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090" w:author="Brian Bohman" w:date="2021-10-27T05:58:00Z">
              <w:tcPr>
                <w:tcW w:w="1008" w:type="dxa"/>
                <w:vAlign w:val="center"/>
                <w:hideMark/>
              </w:tcPr>
            </w:tcPrChange>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091" w:author="Brian Bohman" w:date="2021-10-27T05:58:00Z">
              <w:tcPr>
                <w:tcW w:w="1152" w:type="dxa"/>
                <w:vAlign w:val="center"/>
                <w:hideMark/>
              </w:tcPr>
            </w:tcPrChange>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440" w:type="dxa"/>
            <w:vAlign w:val="center"/>
            <w:hideMark/>
            <w:tcPrChange w:id="7092" w:author="Brian Bohman" w:date="2021-10-27T05:58:00Z">
              <w:tcPr>
                <w:tcW w:w="1008" w:type="dxa"/>
                <w:vAlign w:val="center"/>
                <w:hideMark/>
              </w:tcPr>
            </w:tcPrChange>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19CD" w:rsidRPr="009B3DCC" w14:paraId="255E7CBF" w14:textId="77777777" w:rsidTr="00E419CD">
        <w:trPr>
          <w:trHeight w:val="165"/>
          <w:trPrChange w:id="7093" w:author="Brian Bohman" w:date="2021-10-27T05:58:00Z">
            <w:trPr>
              <w:trHeight w:val="165"/>
            </w:trPr>
          </w:trPrChange>
        </w:trPr>
        <w:tc>
          <w:tcPr>
            <w:tcW w:w="360" w:type="dxa"/>
            <w:vAlign w:val="center"/>
            <w:hideMark/>
            <w:tcPrChange w:id="7094" w:author="Brian Bohman" w:date="2021-10-27T05:58:00Z">
              <w:tcPr>
                <w:tcW w:w="360" w:type="dxa"/>
                <w:vAlign w:val="center"/>
                <w:hideMark/>
              </w:tcPr>
            </w:tcPrChange>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Change w:id="7095" w:author="Brian Bohman" w:date="2021-10-27T05:58:00Z">
              <w:tcPr>
                <w:tcW w:w="864" w:type="dxa"/>
                <w:vAlign w:val="center"/>
                <w:hideMark/>
              </w:tcPr>
            </w:tcPrChange>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096" w:author="Brian Bohman" w:date="2021-10-27T05:58:00Z">
              <w:tcPr>
                <w:tcW w:w="1152" w:type="dxa"/>
                <w:vAlign w:val="center"/>
                <w:hideMark/>
              </w:tcPr>
            </w:tcPrChange>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097" w:author="Brian Bohman" w:date="2021-10-27T05:58:00Z">
              <w:tcPr>
                <w:tcW w:w="504" w:type="dxa"/>
                <w:vAlign w:val="center"/>
                <w:hideMark/>
              </w:tcPr>
            </w:tcPrChange>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098" w:author="Brian Bohman" w:date="2021-10-27T05:58:00Z">
              <w:tcPr>
                <w:tcW w:w="1008" w:type="dxa"/>
                <w:vAlign w:val="center"/>
                <w:hideMark/>
              </w:tcPr>
            </w:tcPrChange>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099" w:author="Brian Bohman" w:date="2021-10-27T05:58:00Z">
              <w:tcPr>
                <w:tcW w:w="1008" w:type="dxa"/>
                <w:vAlign w:val="center"/>
                <w:hideMark/>
              </w:tcPr>
            </w:tcPrChange>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00" w:author="Brian Bohman" w:date="2021-10-27T05:58:00Z">
              <w:tcPr>
                <w:tcW w:w="720" w:type="dxa"/>
                <w:vAlign w:val="center"/>
                <w:hideMark/>
              </w:tcPr>
            </w:tcPrChange>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01" w:author="Brian Bohman" w:date="2021-10-27T05:58:00Z">
              <w:tcPr>
                <w:tcW w:w="1008" w:type="dxa"/>
                <w:vAlign w:val="center"/>
                <w:hideMark/>
              </w:tcPr>
            </w:tcPrChange>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02" w:author="Brian Bohman" w:date="2021-10-27T05:58:00Z">
              <w:tcPr>
                <w:tcW w:w="1152" w:type="dxa"/>
                <w:vAlign w:val="center"/>
                <w:hideMark/>
              </w:tcPr>
            </w:tcPrChange>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440" w:type="dxa"/>
            <w:vAlign w:val="center"/>
            <w:hideMark/>
            <w:tcPrChange w:id="7103" w:author="Brian Bohman" w:date="2021-10-27T05:58:00Z">
              <w:tcPr>
                <w:tcW w:w="1008" w:type="dxa"/>
                <w:vAlign w:val="center"/>
                <w:hideMark/>
              </w:tcPr>
            </w:tcPrChange>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5811BC9E" w14:textId="77777777" w:rsidTr="00E419CD">
        <w:trPr>
          <w:trHeight w:val="165"/>
          <w:trPrChange w:id="7104" w:author="Brian Bohman" w:date="2021-10-27T05:58:00Z">
            <w:trPr>
              <w:trHeight w:val="165"/>
            </w:trPr>
          </w:trPrChange>
        </w:trPr>
        <w:tc>
          <w:tcPr>
            <w:tcW w:w="360" w:type="dxa"/>
            <w:vAlign w:val="center"/>
            <w:hideMark/>
            <w:tcPrChange w:id="7105" w:author="Brian Bohman" w:date="2021-10-27T05:58:00Z">
              <w:tcPr>
                <w:tcW w:w="360" w:type="dxa"/>
                <w:vAlign w:val="center"/>
                <w:hideMark/>
              </w:tcPr>
            </w:tcPrChange>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Change w:id="7106" w:author="Brian Bohman" w:date="2021-10-27T05:58:00Z">
              <w:tcPr>
                <w:tcW w:w="864" w:type="dxa"/>
                <w:vAlign w:val="center"/>
                <w:hideMark/>
              </w:tcPr>
            </w:tcPrChange>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07" w:author="Brian Bohman" w:date="2021-10-27T05:58:00Z">
              <w:tcPr>
                <w:tcW w:w="1152" w:type="dxa"/>
                <w:vAlign w:val="center"/>
                <w:hideMark/>
              </w:tcPr>
            </w:tcPrChange>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08" w:author="Brian Bohman" w:date="2021-10-27T05:58:00Z">
              <w:tcPr>
                <w:tcW w:w="504" w:type="dxa"/>
                <w:vAlign w:val="center"/>
                <w:hideMark/>
              </w:tcPr>
            </w:tcPrChange>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09" w:author="Brian Bohman" w:date="2021-10-27T05:58:00Z">
              <w:tcPr>
                <w:tcW w:w="1008" w:type="dxa"/>
                <w:vAlign w:val="center"/>
                <w:hideMark/>
              </w:tcPr>
            </w:tcPrChange>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10" w:author="Brian Bohman" w:date="2021-10-27T05:58:00Z">
              <w:tcPr>
                <w:tcW w:w="1008" w:type="dxa"/>
                <w:vAlign w:val="center"/>
                <w:hideMark/>
              </w:tcPr>
            </w:tcPrChange>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11" w:author="Brian Bohman" w:date="2021-10-27T05:58:00Z">
              <w:tcPr>
                <w:tcW w:w="720" w:type="dxa"/>
                <w:vAlign w:val="center"/>
                <w:hideMark/>
              </w:tcPr>
            </w:tcPrChange>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12" w:author="Brian Bohman" w:date="2021-10-27T05:58:00Z">
              <w:tcPr>
                <w:tcW w:w="1008" w:type="dxa"/>
                <w:vAlign w:val="center"/>
                <w:hideMark/>
              </w:tcPr>
            </w:tcPrChange>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13" w:author="Brian Bohman" w:date="2021-10-27T05:58:00Z">
              <w:tcPr>
                <w:tcW w:w="1152" w:type="dxa"/>
                <w:vAlign w:val="center"/>
                <w:hideMark/>
              </w:tcPr>
            </w:tcPrChange>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7114" w:author="Brian Bohman" w:date="2021-10-27T05:58:00Z">
              <w:tcPr>
                <w:tcW w:w="1008" w:type="dxa"/>
                <w:vAlign w:val="center"/>
                <w:hideMark/>
              </w:tcPr>
            </w:tcPrChange>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EC5BFD2" w14:textId="77777777" w:rsidTr="00E419CD">
        <w:trPr>
          <w:trHeight w:val="165"/>
          <w:trPrChange w:id="7115" w:author="Brian Bohman" w:date="2021-10-27T05:58:00Z">
            <w:trPr>
              <w:trHeight w:val="165"/>
            </w:trPr>
          </w:trPrChange>
        </w:trPr>
        <w:tc>
          <w:tcPr>
            <w:tcW w:w="360" w:type="dxa"/>
            <w:vAlign w:val="center"/>
            <w:hideMark/>
            <w:tcPrChange w:id="7116" w:author="Brian Bohman" w:date="2021-10-27T05:58:00Z">
              <w:tcPr>
                <w:tcW w:w="360" w:type="dxa"/>
                <w:vAlign w:val="center"/>
                <w:hideMark/>
              </w:tcPr>
            </w:tcPrChange>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Change w:id="7117" w:author="Brian Bohman" w:date="2021-10-27T05:58:00Z">
              <w:tcPr>
                <w:tcW w:w="864" w:type="dxa"/>
                <w:vAlign w:val="center"/>
                <w:hideMark/>
              </w:tcPr>
            </w:tcPrChange>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18" w:author="Brian Bohman" w:date="2021-10-27T05:58:00Z">
              <w:tcPr>
                <w:tcW w:w="1152" w:type="dxa"/>
                <w:vAlign w:val="center"/>
                <w:hideMark/>
              </w:tcPr>
            </w:tcPrChange>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19" w:author="Brian Bohman" w:date="2021-10-27T05:58:00Z">
              <w:tcPr>
                <w:tcW w:w="504" w:type="dxa"/>
                <w:vAlign w:val="center"/>
                <w:hideMark/>
              </w:tcPr>
            </w:tcPrChange>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20" w:author="Brian Bohman" w:date="2021-10-27T05:58:00Z">
              <w:tcPr>
                <w:tcW w:w="1008" w:type="dxa"/>
                <w:vAlign w:val="center"/>
                <w:hideMark/>
              </w:tcPr>
            </w:tcPrChange>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21" w:author="Brian Bohman" w:date="2021-10-27T05:58:00Z">
              <w:tcPr>
                <w:tcW w:w="1008" w:type="dxa"/>
                <w:vAlign w:val="center"/>
                <w:hideMark/>
              </w:tcPr>
            </w:tcPrChange>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22" w:author="Brian Bohman" w:date="2021-10-27T05:58:00Z">
              <w:tcPr>
                <w:tcW w:w="720" w:type="dxa"/>
                <w:vAlign w:val="center"/>
                <w:hideMark/>
              </w:tcPr>
            </w:tcPrChange>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23" w:author="Brian Bohman" w:date="2021-10-27T05:58:00Z">
              <w:tcPr>
                <w:tcW w:w="1008" w:type="dxa"/>
                <w:vAlign w:val="center"/>
                <w:hideMark/>
              </w:tcPr>
            </w:tcPrChange>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7124" w:author="Brian Bohman" w:date="2021-10-27T05:58:00Z">
              <w:tcPr>
                <w:tcW w:w="1152" w:type="dxa"/>
                <w:vAlign w:val="center"/>
                <w:hideMark/>
              </w:tcPr>
            </w:tcPrChange>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440" w:type="dxa"/>
            <w:vAlign w:val="center"/>
            <w:hideMark/>
            <w:tcPrChange w:id="7125" w:author="Brian Bohman" w:date="2021-10-27T05:58:00Z">
              <w:tcPr>
                <w:tcW w:w="1008" w:type="dxa"/>
                <w:vAlign w:val="center"/>
                <w:hideMark/>
              </w:tcPr>
            </w:tcPrChange>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3C1A7E8F" w14:textId="77777777" w:rsidTr="00E419CD">
        <w:trPr>
          <w:trHeight w:val="165"/>
          <w:trPrChange w:id="7126" w:author="Brian Bohman" w:date="2021-10-27T05:58:00Z">
            <w:trPr>
              <w:trHeight w:val="165"/>
            </w:trPr>
          </w:trPrChange>
        </w:trPr>
        <w:tc>
          <w:tcPr>
            <w:tcW w:w="360" w:type="dxa"/>
            <w:vAlign w:val="center"/>
            <w:hideMark/>
            <w:tcPrChange w:id="7127" w:author="Brian Bohman" w:date="2021-10-27T05:58:00Z">
              <w:tcPr>
                <w:tcW w:w="360" w:type="dxa"/>
                <w:vAlign w:val="center"/>
                <w:hideMark/>
              </w:tcPr>
            </w:tcPrChange>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Change w:id="7128" w:author="Brian Bohman" w:date="2021-10-27T05:58:00Z">
              <w:tcPr>
                <w:tcW w:w="864" w:type="dxa"/>
                <w:vAlign w:val="center"/>
                <w:hideMark/>
              </w:tcPr>
            </w:tcPrChange>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29" w:author="Brian Bohman" w:date="2021-10-27T05:58:00Z">
              <w:tcPr>
                <w:tcW w:w="1152" w:type="dxa"/>
                <w:vAlign w:val="center"/>
                <w:hideMark/>
              </w:tcPr>
            </w:tcPrChange>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30" w:author="Brian Bohman" w:date="2021-10-27T05:58:00Z">
              <w:tcPr>
                <w:tcW w:w="504" w:type="dxa"/>
                <w:vAlign w:val="center"/>
                <w:hideMark/>
              </w:tcPr>
            </w:tcPrChange>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Change w:id="7131" w:author="Brian Bohman" w:date="2021-10-27T05:58:00Z">
              <w:tcPr>
                <w:tcW w:w="1008" w:type="dxa"/>
                <w:vAlign w:val="center"/>
                <w:hideMark/>
              </w:tcPr>
            </w:tcPrChange>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Change w:id="7132" w:author="Brian Bohman" w:date="2021-10-27T05:58:00Z">
              <w:tcPr>
                <w:tcW w:w="1008" w:type="dxa"/>
                <w:vAlign w:val="center"/>
                <w:hideMark/>
              </w:tcPr>
            </w:tcPrChange>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Change w:id="7133" w:author="Brian Bohman" w:date="2021-10-27T05:58:00Z">
              <w:tcPr>
                <w:tcW w:w="720" w:type="dxa"/>
                <w:vAlign w:val="center"/>
                <w:hideMark/>
              </w:tcPr>
            </w:tcPrChange>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Change w:id="7134" w:author="Brian Bohman" w:date="2021-10-27T05:58:00Z">
              <w:tcPr>
                <w:tcW w:w="1008" w:type="dxa"/>
                <w:vAlign w:val="center"/>
                <w:hideMark/>
              </w:tcPr>
            </w:tcPrChange>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152" w:type="dxa"/>
            <w:vAlign w:val="center"/>
            <w:hideMark/>
            <w:tcPrChange w:id="7135" w:author="Brian Bohman" w:date="2021-10-27T05:58:00Z">
              <w:tcPr>
                <w:tcW w:w="1152" w:type="dxa"/>
                <w:vAlign w:val="center"/>
                <w:hideMark/>
              </w:tcPr>
            </w:tcPrChange>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7136" w:author="Brian Bohman" w:date="2021-10-27T05:58:00Z">
              <w:tcPr>
                <w:tcW w:w="1008" w:type="dxa"/>
                <w:vAlign w:val="center"/>
                <w:hideMark/>
              </w:tcPr>
            </w:tcPrChange>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542C2ACE" w14:textId="77777777" w:rsidTr="00E419CD">
        <w:trPr>
          <w:trHeight w:val="165"/>
          <w:trPrChange w:id="7137" w:author="Brian Bohman" w:date="2021-10-27T05:58:00Z">
            <w:trPr>
              <w:trHeight w:val="165"/>
            </w:trPr>
          </w:trPrChange>
        </w:trPr>
        <w:tc>
          <w:tcPr>
            <w:tcW w:w="360" w:type="dxa"/>
            <w:vAlign w:val="center"/>
            <w:hideMark/>
            <w:tcPrChange w:id="7138" w:author="Brian Bohman" w:date="2021-10-27T05:58:00Z">
              <w:tcPr>
                <w:tcW w:w="360" w:type="dxa"/>
                <w:vAlign w:val="center"/>
                <w:hideMark/>
              </w:tcPr>
            </w:tcPrChange>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Change w:id="7139" w:author="Brian Bohman" w:date="2021-10-27T05:58:00Z">
              <w:tcPr>
                <w:tcW w:w="864" w:type="dxa"/>
                <w:vAlign w:val="center"/>
                <w:hideMark/>
              </w:tcPr>
            </w:tcPrChange>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40" w:author="Brian Bohman" w:date="2021-10-27T05:58:00Z">
              <w:tcPr>
                <w:tcW w:w="1152" w:type="dxa"/>
                <w:vAlign w:val="center"/>
                <w:hideMark/>
              </w:tcPr>
            </w:tcPrChange>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41" w:author="Brian Bohman" w:date="2021-10-27T05:58:00Z">
              <w:tcPr>
                <w:tcW w:w="504" w:type="dxa"/>
                <w:vAlign w:val="center"/>
                <w:hideMark/>
              </w:tcPr>
            </w:tcPrChange>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42" w:author="Brian Bohman" w:date="2021-10-27T05:58:00Z">
              <w:tcPr>
                <w:tcW w:w="1008" w:type="dxa"/>
                <w:vAlign w:val="center"/>
                <w:hideMark/>
              </w:tcPr>
            </w:tcPrChange>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43" w:author="Brian Bohman" w:date="2021-10-27T05:58:00Z">
              <w:tcPr>
                <w:tcW w:w="1008" w:type="dxa"/>
                <w:vAlign w:val="center"/>
                <w:hideMark/>
              </w:tcPr>
            </w:tcPrChange>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44" w:author="Brian Bohman" w:date="2021-10-27T05:58:00Z">
              <w:tcPr>
                <w:tcW w:w="720" w:type="dxa"/>
                <w:vAlign w:val="center"/>
                <w:hideMark/>
              </w:tcPr>
            </w:tcPrChange>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45" w:author="Brian Bohman" w:date="2021-10-27T05:58:00Z">
              <w:tcPr>
                <w:tcW w:w="1008" w:type="dxa"/>
                <w:vAlign w:val="center"/>
                <w:hideMark/>
              </w:tcPr>
            </w:tcPrChange>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46" w:author="Brian Bohman" w:date="2021-10-27T05:58:00Z">
              <w:tcPr>
                <w:tcW w:w="1152" w:type="dxa"/>
                <w:vAlign w:val="center"/>
                <w:hideMark/>
              </w:tcPr>
            </w:tcPrChange>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7147" w:author="Brian Bohman" w:date="2021-10-27T05:58:00Z">
              <w:tcPr>
                <w:tcW w:w="1008" w:type="dxa"/>
                <w:vAlign w:val="center"/>
                <w:hideMark/>
              </w:tcPr>
            </w:tcPrChange>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19CD" w:rsidRPr="009B3DCC" w14:paraId="5A1FAF99" w14:textId="77777777" w:rsidTr="00E419CD">
        <w:trPr>
          <w:trHeight w:val="165"/>
          <w:trPrChange w:id="7148" w:author="Brian Bohman" w:date="2021-10-27T05:58:00Z">
            <w:trPr>
              <w:trHeight w:val="165"/>
            </w:trPr>
          </w:trPrChange>
        </w:trPr>
        <w:tc>
          <w:tcPr>
            <w:tcW w:w="360" w:type="dxa"/>
            <w:vAlign w:val="center"/>
            <w:hideMark/>
            <w:tcPrChange w:id="7149" w:author="Brian Bohman" w:date="2021-10-27T05:58:00Z">
              <w:tcPr>
                <w:tcW w:w="360" w:type="dxa"/>
                <w:vAlign w:val="center"/>
                <w:hideMark/>
              </w:tcPr>
            </w:tcPrChange>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Change w:id="7150" w:author="Brian Bohman" w:date="2021-10-27T05:58:00Z">
              <w:tcPr>
                <w:tcW w:w="864" w:type="dxa"/>
                <w:vAlign w:val="center"/>
                <w:hideMark/>
              </w:tcPr>
            </w:tcPrChange>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51" w:author="Brian Bohman" w:date="2021-10-27T05:58:00Z">
              <w:tcPr>
                <w:tcW w:w="1152" w:type="dxa"/>
                <w:vAlign w:val="center"/>
                <w:hideMark/>
              </w:tcPr>
            </w:tcPrChange>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52" w:author="Brian Bohman" w:date="2021-10-27T05:58:00Z">
              <w:tcPr>
                <w:tcW w:w="504" w:type="dxa"/>
                <w:vAlign w:val="center"/>
                <w:hideMark/>
              </w:tcPr>
            </w:tcPrChange>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53" w:author="Brian Bohman" w:date="2021-10-27T05:58:00Z">
              <w:tcPr>
                <w:tcW w:w="1008" w:type="dxa"/>
                <w:vAlign w:val="center"/>
                <w:hideMark/>
              </w:tcPr>
            </w:tcPrChange>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54" w:author="Brian Bohman" w:date="2021-10-27T05:58:00Z">
              <w:tcPr>
                <w:tcW w:w="1008" w:type="dxa"/>
                <w:vAlign w:val="center"/>
                <w:hideMark/>
              </w:tcPr>
            </w:tcPrChange>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55" w:author="Brian Bohman" w:date="2021-10-27T05:58:00Z">
              <w:tcPr>
                <w:tcW w:w="720" w:type="dxa"/>
                <w:vAlign w:val="center"/>
                <w:hideMark/>
              </w:tcPr>
            </w:tcPrChange>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56" w:author="Brian Bohman" w:date="2021-10-27T05:58:00Z">
              <w:tcPr>
                <w:tcW w:w="1008" w:type="dxa"/>
                <w:vAlign w:val="center"/>
                <w:hideMark/>
              </w:tcPr>
            </w:tcPrChange>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157" w:author="Brian Bohman" w:date="2021-10-27T05:58:00Z">
              <w:tcPr>
                <w:tcW w:w="1152" w:type="dxa"/>
                <w:vAlign w:val="center"/>
                <w:hideMark/>
              </w:tcPr>
            </w:tcPrChange>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440" w:type="dxa"/>
            <w:vAlign w:val="center"/>
            <w:hideMark/>
            <w:tcPrChange w:id="7158" w:author="Brian Bohman" w:date="2021-10-27T05:58:00Z">
              <w:tcPr>
                <w:tcW w:w="1008" w:type="dxa"/>
                <w:vAlign w:val="center"/>
                <w:hideMark/>
              </w:tcPr>
            </w:tcPrChange>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2247F802" w14:textId="77777777" w:rsidTr="00E419CD">
        <w:trPr>
          <w:trHeight w:val="165"/>
          <w:trPrChange w:id="7159" w:author="Brian Bohman" w:date="2021-10-27T05:58:00Z">
            <w:trPr>
              <w:trHeight w:val="165"/>
            </w:trPr>
          </w:trPrChange>
        </w:trPr>
        <w:tc>
          <w:tcPr>
            <w:tcW w:w="360" w:type="dxa"/>
            <w:vAlign w:val="center"/>
            <w:hideMark/>
            <w:tcPrChange w:id="7160" w:author="Brian Bohman" w:date="2021-10-27T05:58:00Z">
              <w:tcPr>
                <w:tcW w:w="360" w:type="dxa"/>
                <w:vAlign w:val="center"/>
                <w:hideMark/>
              </w:tcPr>
            </w:tcPrChange>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Change w:id="7161" w:author="Brian Bohman" w:date="2021-10-27T05:58:00Z">
              <w:tcPr>
                <w:tcW w:w="864" w:type="dxa"/>
                <w:vAlign w:val="center"/>
                <w:hideMark/>
              </w:tcPr>
            </w:tcPrChange>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62" w:author="Brian Bohman" w:date="2021-10-27T05:58:00Z">
              <w:tcPr>
                <w:tcW w:w="1152" w:type="dxa"/>
                <w:vAlign w:val="center"/>
                <w:hideMark/>
              </w:tcPr>
            </w:tcPrChange>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63" w:author="Brian Bohman" w:date="2021-10-27T05:58:00Z">
              <w:tcPr>
                <w:tcW w:w="504" w:type="dxa"/>
                <w:vAlign w:val="center"/>
                <w:hideMark/>
              </w:tcPr>
            </w:tcPrChange>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64" w:author="Brian Bohman" w:date="2021-10-27T05:58:00Z">
              <w:tcPr>
                <w:tcW w:w="1008" w:type="dxa"/>
                <w:vAlign w:val="center"/>
                <w:hideMark/>
              </w:tcPr>
            </w:tcPrChange>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65" w:author="Brian Bohman" w:date="2021-10-27T05:58:00Z">
              <w:tcPr>
                <w:tcW w:w="1008" w:type="dxa"/>
                <w:vAlign w:val="center"/>
                <w:hideMark/>
              </w:tcPr>
            </w:tcPrChange>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66" w:author="Brian Bohman" w:date="2021-10-27T05:58:00Z">
              <w:tcPr>
                <w:tcW w:w="720" w:type="dxa"/>
                <w:vAlign w:val="center"/>
                <w:hideMark/>
              </w:tcPr>
            </w:tcPrChange>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67" w:author="Brian Bohman" w:date="2021-10-27T05:58:00Z">
              <w:tcPr>
                <w:tcW w:w="1008" w:type="dxa"/>
                <w:vAlign w:val="center"/>
                <w:hideMark/>
              </w:tcPr>
            </w:tcPrChange>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168" w:author="Brian Bohman" w:date="2021-10-27T05:58:00Z">
              <w:tcPr>
                <w:tcW w:w="1152" w:type="dxa"/>
                <w:vAlign w:val="center"/>
                <w:hideMark/>
              </w:tcPr>
            </w:tcPrChange>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169" w:author="Brian Bohman" w:date="2021-10-27T05:58:00Z">
              <w:tcPr>
                <w:tcW w:w="1008" w:type="dxa"/>
                <w:vAlign w:val="center"/>
                <w:hideMark/>
              </w:tcPr>
            </w:tcPrChange>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28296EBC" w14:textId="77777777" w:rsidTr="00E419CD">
        <w:trPr>
          <w:trHeight w:val="165"/>
          <w:trPrChange w:id="7170" w:author="Brian Bohman" w:date="2021-10-27T05:58:00Z">
            <w:trPr>
              <w:trHeight w:val="165"/>
            </w:trPr>
          </w:trPrChange>
        </w:trPr>
        <w:tc>
          <w:tcPr>
            <w:tcW w:w="360" w:type="dxa"/>
            <w:vAlign w:val="center"/>
            <w:hideMark/>
            <w:tcPrChange w:id="7171" w:author="Brian Bohman" w:date="2021-10-27T05:58:00Z">
              <w:tcPr>
                <w:tcW w:w="360" w:type="dxa"/>
                <w:vAlign w:val="center"/>
                <w:hideMark/>
              </w:tcPr>
            </w:tcPrChange>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Change w:id="7172" w:author="Brian Bohman" w:date="2021-10-27T05:58:00Z">
              <w:tcPr>
                <w:tcW w:w="864" w:type="dxa"/>
                <w:vAlign w:val="center"/>
                <w:hideMark/>
              </w:tcPr>
            </w:tcPrChange>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73" w:author="Brian Bohman" w:date="2021-10-27T05:58:00Z">
              <w:tcPr>
                <w:tcW w:w="1152" w:type="dxa"/>
                <w:vAlign w:val="center"/>
                <w:hideMark/>
              </w:tcPr>
            </w:tcPrChange>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74" w:author="Brian Bohman" w:date="2021-10-27T05:58:00Z">
              <w:tcPr>
                <w:tcW w:w="504" w:type="dxa"/>
                <w:vAlign w:val="center"/>
                <w:hideMark/>
              </w:tcPr>
            </w:tcPrChange>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Change w:id="7175" w:author="Brian Bohman" w:date="2021-10-27T05:58:00Z">
              <w:tcPr>
                <w:tcW w:w="1008" w:type="dxa"/>
                <w:vAlign w:val="center"/>
                <w:hideMark/>
              </w:tcPr>
            </w:tcPrChange>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Change w:id="7176" w:author="Brian Bohman" w:date="2021-10-27T05:58:00Z">
              <w:tcPr>
                <w:tcW w:w="1008" w:type="dxa"/>
                <w:vAlign w:val="center"/>
                <w:hideMark/>
              </w:tcPr>
            </w:tcPrChange>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77" w:author="Brian Bohman" w:date="2021-10-27T05:58:00Z">
              <w:tcPr>
                <w:tcW w:w="720" w:type="dxa"/>
                <w:vAlign w:val="center"/>
                <w:hideMark/>
              </w:tcPr>
            </w:tcPrChange>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78" w:author="Brian Bohman" w:date="2021-10-27T05:58:00Z">
              <w:tcPr>
                <w:tcW w:w="1008" w:type="dxa"/>
                <w:vAlign w:val="center"/>
                <w:hideMark/>
              </w:tcPr>
            </w:tcPrChange>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179" w:author="Brian Bohman" w:date="2021-10-27T05:58:00Z">
              <w:tcPr>
                <w:tcW w:w="1152" w:type="dxa"/>
                <w:vAlign w:val="center"/>
                <w:hideMark/>
              </w:tcPr>
            </w:tcPrChange>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7180" w:author="Brian Bohman" w:date="2021-10-27T05:58:00Z">
              <w:tcPr>
                <w:tcW w:w="1008" w:type="dxa"/>
                <w:vAlign w:val="center"/>
                <w:hideMark/>
              </w:tcPr>
            </w:tcPrChange>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19CD" w:rsidRPr="009B3DCC" w14:paraId="047FB9D4" w14:textId="77777777" w:rsidTr="00E419CD">
        <w:trPr>
          <w:trHeight w:val="165"/>
          <w:trPrChange w:id="7181" w:author="Brian Bohman" w:date="2021-10-27T05:58:00Z">
            <w:trPr>
              <w:trHeight w:val="165"/>
            </w:trPr>
          </w:trPrChange>
        </w:trPr>
        <w:tc>
          <w:tcPr>
            <w:tcW w:w="360" w:type="dxa"/>
            <w:vAlign w:val="center"/>
            <w:hideMark/>
            <w:tcPrChange w:id="7182" w:author="Brian Bohman" w:date="2021-10-27T05:58:00Z">
              <w:tcPr>
                <w:tcW w:w="360" w:type="dxa"/>
                <w:vAlign w:val="center"/>
                <w:hideMark/>
              </w:tcPr>
            </w:tcPrChange>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Change w:id="7183" w:author="Brian Bohman" w:date="2021-10-27T05:58:00Z">
              <w:tcPr>
                <w:tcW w:w="864" w:type="dxa"/>
                <w:vAlign w:val="center"/>
                <w:hideMark/>
              </w:tcPr>
            </w:tcPrChange>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84" w:author="Brian Bohman" w:date="2021-10-27T05:58:00Z">
              <w:tcPr>
                <w:tcW w:w="1152" w:type="dxa"/>
                <w:vAlign w:val="center"/>
                <w:hideMark/>
              </w:tcPr>
            </w:tcPrChange>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85" w:author="Brian Bohman" w:date="2021-10-27T05:58:00Z">
              <w:tcPr>
                <w:tcW w:w="504" w:type="dxa"/>
                <w:vAlign w:val="center"/>
                <w:hideMark/>
              </w:tcPr>
            </w:tcPrChange>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86" w:author="Brian Bohman" w:date="2021-10-27T05:58:00Z">
              <w:tcPr>
                <w:tcW w:w="1008" w:type="dxa"/>
                <w:vAlign w:val="center"/>
                <w:hideMark/>
              </w:tcPr>
            </w:tcPrChange>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87" w:author="Brian Bohman" w:date="2021-10-27T05:58:00Z">
              <w:tcPr>
                <w:tcW w:w="1008" w:type="dxa"/>
                <w:vAlign w:val="center"/>
                <w:hideMark/>
              </w:tcPr>
            </w:tcPrChange>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88" w:author="Brian Bohman" w:date="2021-10-27T05:58:00Z">
              <w:tcPr>
                <w:tcW w:w="720" w:type="dxa"/>
                <w:vAlign w:val="center"/>
                <w:hideMark/>
              </w:tcPr>
            </w:tcPrChange>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189" w:author="Brian Bohman" w:date="2021-10-27T05:58:00Z">
              <w:tcPr>
                <w:tcW w:w="1008" w:type="dxa"/>
                <w:vAlign w:val="center"/>
                <w:hideMark/>
              </w:tcPr>
            </w:tcPrChange>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190" w:author="Brian Bohman" w:date="2021-10-27T05:58:00Z">
              <w:tcPr>
                <w:tcW w:w="1152" w:type="dxa"/>
                <w:vAlign w:val="center"/>
                <w:hideMark/>
              </w:tcPr>
            </w:tcPrChange>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7191" w:author="Brian Bohman" w:date="2021-10-27T05:58:00Z">
              <w:tcPr>
                <w:tcW w:w="1008" w:type="dxa"/>
                <w:vAlign w:val="center"/>
                <w:hideMark/>
              </w:tcPr>
            </w:tcPrChange>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2B3FCF9" w14:textId="77777777" w:rsidTr="00E419CD">
        <w:trPr>
          <w:trHeight w:val="165"/>
          <w:trPrChange w:id="7192" w:author="Brian Bohman" w:date="2021-10-27T05:58:00Z">
            <w:trPr>
              <w:trHeight w:val="165"/>
            </w:trPr>
          </w:trPrChange>
        </w:trPr>
        <w:tc>
          <w:tcPr>
            <w:tcW w:w="360" w:type="dxa"/>
            <w:vAlign w:val="center"/>
            <w:hideMark/>
            <w:tcPrChange w:id="7193" w:author="Brian Bohman" w:date="2021-10-27T05:58:00Z">
              <w:tcPr>
                <w:tcW w:w="360" w:type="dxa"/>
                <w:vAlign w:val="center"/>
                <w:hideMark/>
              </w:tcPr>
            </w:tcPrChange>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Change w:id="7194" w:author="Brian Bohman" w:date="2021-10-27T05:58:00Z">
              <w:tcPr>
                <w:tcW w:w="864" w:type="dxa"/>
                <w:vAlign w:val="center"/>
                <w:hideMark/>
              </w:tcPr>
            </w:tcPrChange>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195" w:author="Brian Bohman" w:date="2021-10-27T05:58:00Z">
              <w:tcPr>
                <w:tcW w:w="1152" w:type="dxa"/>
                <w:vAlign w:val="center"/>
                <w:hideMark/>
              </w:tcPr>
            </w:tcPrChange>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196" w:author="Brian Bohman" w:date="2021-10-27T05:58:00Z">
              <w:tcPr>
                <w:tcW w:w="504" w:type="dxa"/>
                <w:vAlign w:val="center"/>
                <w:hideMark/>
              </w:tcPr>
            </w:tcPrChange>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197" w:author="Brian Bohman" w:date="2021-10-27T05:58:00Z">
              <w:tcPr>
                <w:tcW w:w="1008" w:type="dxa"/>
                <w:vAlign w:val="center"/>
                <w:hideMark/>
              </w:tcPr>
            </w:tcPrChange>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198" w:author="Brian Bohman" w:date="2021-10-27T05:58:00Z">
              <w:tcPr>
                <w:tcW w:w="1008" w:type="dxa"/>
                <w:vAlign w:val="center"/>
                <w:hideMark/>
              </w:tcPr>
            </w:tcPrChange>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199" w:author="Brian Bohman" w:date="2021-10-27T05:58:00Z">
              <w:tcPr>
                <w:tcW w:w="720" w:type="dxa"/>
                <w:vAlign w:val="center"/>
                <w:hideMark/>
              </w:tcPr>
            </w:tcPrChange>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00" w:author="Brian Bohman" w:date="2021-10-27T05:58:00Z">
              <w:tcPr>
                <w:tcW w:w="1008" w:type="dxa"/>
                <w:vAlign w:val="center"/>
                <w:hideMark/>
              </w:tcPr>
            </w:tcPrChange>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01" w:author="Brian Bohman" w:date="2021-10-27T05:58:00Z">
              <w:tcPr>
                <w:tcW w:w="1152" w:type="dxa"/>
                <w:vAlign w:val="center"/>
                <w:hideMark/>
              </w:tcPr>
            </w:tcPrChange>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202" w:author="Brian Bohman" w:date="2021-10-27T05:58:00Z">
              <w:tcPr>
                <w:tcW w:w="1008" w:type="dxa"/>
                <w:vAlign w:val="center"/>
                <w:hideMark/>
              </w:tcPr>
            </w:tcPrChange>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0C164A5F" w14:textId="77777777" w:rsidTr="00E419CD">
        <w:trPr>
          <w:trHeight w:val="165"/>
          <w:trPrChange w:id="7203" w:author="Brian Bohman" w:date="2021-10-27T05:58:00Z">
            <w:trPr>
              <w:trHeight w:val="165"/>
            </w:trPr>
          </w:trPrChange>
        </w:trPr>
        <w:tc>
          <w:tcPr>
            <w:tcW w:w="360" w:type="dxa"/>
            <w:vAlign w:val="center"/>
            <w:hideMark/>
            <w:tcPrChange w:id="7204" w:author="Brian Bohman" w:date="2021-10-27T05:58:00Z">
              <w:tcPr>
                <w:tcW w:w="360" w:type="dxa"/>
                <w:vAlign w:val="center"/>
                <w:hideMark/>
              </w:tcPr>
            </w:tcPrChange>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Change w:id="7205" w:author="Brian Bohman" w:date="2021-10-27T05:58:00Z">
              <w:tcPr>
                <w:tcW w:w="864" w:type="dxa"/>
                <w:vAlign w:val="center"/>
                <w:hideMark/>
              </w:tcPr>
            </w:tcPrChange>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06" w:author="Brian Bohman" w:date="2021-10-27T05:58:00Z">
              <w:tcPr>
                <w:tcW w:w="1152" w:type="dxa"/>
                <w:vAlign w:val="center"/>
                <w:hideMark/>
              </w:tcPr>
            </w:tcPrChange>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07" w:author="Brian Bohman" w:date="2021-10-27T05:58:00Z">
              <w:tcPr>
                <w:tcW w:w="504" w:type="dxa"/>
                <w:vAlign w:val="center"/>
                <w:hideMark/>
              </w:tcPr>
            </w:tcPrChange>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08" w:author="Brian Bohman" w:date="2021-10-27T05:58:00Z">
              <w:tcPr>
                <w:tcW w:w="1008" w:type="dxa"/>
                <w:vAlign w:val="center"/>
                <w:hideMark/>
              </w:tcPr>
            </w:tcPrChange>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09" w:author="Brian Bohman" w:date="2021-10-27T05:58:00Z">
              <w:tcPr>
                <w:tcW w:w="1008" w:type="dxa"/>
                <w:vAlign w:val="center"/>
                <w:hideMark/>
              </w:tcPr>
            </w:tcPrChange>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10" w:author="Brian Bohman" w:date="2021-10-27T05:58:00Z">
              <w:tcPr>
                <w:tcW w:w="720" w:type="dxa"/>
                <w:vAlign w:val="center"/>
                <w:hideMark/>
              </w:tcPr>
            </w:tcPrChange>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11" w:author="Brian Bohman" w:date="2021-10-27T05:58:00Z">
              <w:tcPr>
                <w:tcW w:w="1008" w:type="dxa"/>
                <w:vAlign w:val="center"/>
                <w:hideMark/>
              </w:tcPr>
            </w:tcPrChange>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12" w:author="Brian Bohman" w:date="2021-10-27T05:58:00Z">
              <w:tcPr>
                <w:tcW w:w="1152" w:type="dxa"/>
                <w:vAlign w:val="center"/>
                <w:hideMark/>
              </w:tcPr>
            </w:tcPrChange>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440" w:type="dxa"/>
            <w:vAlign w:val="center"/>
            <w:hideMark/>
            <w:tcPrChange w:id="7213" w:author="Brian Bohman" w:date="2021-10-27T05:58:00Z">
              <w:tcPr>
                <w:tcW w:w="1008" w:type="dxa"/>
                <w:vAlign w:val="center"/>
                <w:hideMark/>
              </w:tcPr>
            </w:tcPrChange>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19CD" w:rsidRPr="009B3DCC" w14:paraId="658CC040" w14:textId="77777777" w:rsidTr="00E419CD">
        <w:trPr>
          <w:trHeight w:val="165"/>
          <w:trPrChange w:id="7214" w:author="Brian Bohman" w:date="2021-10-27T05:58:00Z">
            <w:trPr>
              <w:trHeight w:val="165"/>
            </w:trPr>
          </w:trPrChange>
        </w:trPr>
        <w:tc>
          <w:tcPr>
            <w:tcW w:w="360" w:type="dxa"/>
            <w:vAlign w:val="center"/>
            <w:hideMark/>
            <w:tcPrChange w:id="7215" w:author="Brian Bohman" w:date="2021-10-27T05:58:00Z">
              <w:tcPr>
                <w:tcW w:w="360" w:type="dxa"/>
                <w:vAlign w:val="center"/>
                <w:hideMark/>
              </w:tcPr>
            </w:tcPrChange>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Change w:id="7216" w:author="Brian Bohman" w:date="2021-10-27T05:58:00Z">
              <w:tcPr>
                <w:tcW w:w="864" w:type="dxa"/>
                <w:vAlign w:val="center"/>
                <w:hideMark/>
              </w:tcPr>
            </w:tcPrChange>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17" w:author="Brian Bohman" w:date="2021-10-27T05:58:00Z">
              <w:tcPr>
                <w:tcW w:w="1152" w:type="dxa"/>
                <w:vAlign w:val="center"/>
                <w:hideMark/>
              </w:tcPr>
            </w:tcPrChange>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18" w:author="Brian Bohman" w:date="2021-10-27T05:58:00Z">
              <w:tcPr>
                <w:tcW w:w="504" w:type="dxa"/>
                <w:vAlign w:val="center"/>
                <w:hideMark/>
              </w:tcPr>
            </w:tcPrChange>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Change w:id="7219" w:author="Brian Bohman" w:date="2021-10-27T05:58:00Z">
              <w:tcPr>
                <w:tcW w:w="1008" w:type="dxa"/>
                <w:vAlign w:val="center"/>
                <w:hideMark/>
              </w:tcPr>
            </w:tcPrChange>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Change w:id="7220" w:author="Brian Bohman" w:date="2021-10-27T05:58:00Z">
              <w:tcPr>
                <w:tcW w:w="1008" w:type="dxa"/>
                <w:vAlign w:val="center"/>
                <w:hideMark/>
              </w:tcPr>
            </w:tcPrChange>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21" w:author="Brian Bohman" w:date="2021-10-27T05:58:00Z">
              <w:tcPr>
                <w:tcW w:w="720" w:type="dxa"/>
                <w:vAlign w:val="center"/>
                <w:hideMark/>
              </w:tcPr>
            </w:tcPrChange>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22" w:author="Brian Bohman" w:date="2021-10-27T05:58:00Z">
              <w:tcPr>
                <w:tcW w:w="1008" w:type="dxa"/>
                <w:vAlign w:val="center"/>
                <w:hideMark/>
              </w:tcPr>
            </w:tcPrChange>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23" w:author="Brian Bohman" w:date="2021-10-27T05:58:00Z">
              <w:tcPr>
                <w:tcW w:w="1152" w:type="dxa"/>
                <w:vAlign w:val="center"/>
                <w:hideMark/>
              </w:tcPr>
            </w:tcPrChange>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440" w:type="dxa"/>
            <w:vAlign w:val="center"/>
            <w:hideMark/>
            <w:tcPrChange w:id="7224" w:author="Brian Bohman" w:date="2021-10-27T05:58:00Z">
              <w:tcPr>
                <w:tcW w:w="1008" w:type="dxa"/>
                <w:vAlign w:val="center"/>
                <w:hideMark/>
              </w:tcPr>
            </w:tcPrChange>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449764E6" w14:textId="77777777" w:rsidTr="00E419CD">
        <w:trPr>
          <w:trHeight w:val="180"/>
          <w:trPrChange w:id="7225" w:author="Brian Bohman" w:date="2021-10-27T05:58:00Z">
            <w:trPr>
              <w:trHeight w:val="180"/>
            </w:trPr>
          </w:trPrChange>
        </w:trPr>
        <w:tc>
          <w:tcPr>
            <w:tcW w:w="360" w:type="dxa"/>
            <w:vAlign w:val="center"/>
            <w:hideMark/>
            <w:tcPrChange w:id="7226" w:author="Brian Bohman" w:date="2021-10-27T05:58:00Z">
              <w:tcPr>
                <w:tcW w:w="360" w:type="dxa"/>
                <w:vAlign w:val="center"/>
                <w:hideMark/>
              </w:tcPr>
            </w:tcPrChange>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Change w:id="7227" w:author="Brian Bohman" w:date="2021-10-27T05:58:00Z">
              <w:tcPr>
                <w:tcW w:w="864" w:type="dxa"/>
                <w:vAlign w:val="center"/>
                <w:hideMark/>
              </w:tcPr>
            </w:tcPrChange>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28" w:author="Brian Bohman" w:date="2021-10-27T05:58:00Z">
              <w:tcPr>
                <w:tcW w:w="1152" w:type="dxa"/>
                <w:vAlign w:val="center"/>
                <w:hideMark/>
              </w:tcPr>
            </w:tcPrChange>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29" w:author="Brian Bohman" w:date="2021-10-27T05:58:00Z">
              <w:tcPr>
                <w:tcW w:w="504" w:type="dxa"/>
                <w:vAlign w:val="center"/>
                <w:hideMark/>
              </w:tcPr>
            </w:tcPrChange>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30" w:author="Brian Bohman" w:date="2021-10-27T05:58:00Z">
              <w:tcPr>
                <w:tcW w:w="1008" w:type="dxa"/>
                <w:vAlign w:val="center"/>
                <w:hideMark/>
              </w:tcPr>
            </w:tcPrChange>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31" w:author="Brian Bohman" w:date="2021-10-27T05:58:00Z">
              <w:tcPr>
                <w:tcW w:w="1008" w:type="dxa"/>
                <w:vAlign w:val="center"/>
                <w:hideMark/>
              </w:tcPr>
            </w:tcPrChange>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32" w:author="Brian Bohman" w:date="2021-10-27T05:58:00Z">
              <w:tcPr>
                <w:tcW w:w="720" w:type="dxa"/>
                <w:vAlign w:val="center"/>
                <w:hideMark/>
              </w:tcPr>
            </w:tcPrChange>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33" w:author="Brian Bohman" w:date="2021-10-27T05:58:00Z">
              <w:tcPr>
                <w:tcW w:w="1008" w:type="dxa"/>
                <w:vAlign w:val="center"/>
                <w:hideMark/>
              </w:tcPr>
            </w:tcPrChange>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34" w:author="Brian Bohman" w:date="2021-10-27T05:58:00Z">
              <w:tcPr>
                <w:tcW w:w="1152" w:type="dxa"/>
                <w:vAlign w:val="center"/>
                <w:hideMark/>
              </w:tcPr>
            </w:tcPrChange>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440" w:type="dxa"/>
            <w:vAlign w:val="center"/>
            <w:hideMark/>
            <w:tcPrChange w:id="7235" w:author="Brian Bohman" w:date="2021-10-27T05:58:00Z">
              <w:tcPr>
                <w:tcW w:w="1008" w:type="dxa"/>
                <w:vAlign w:val="center"/>
                <w:hideMark/>
              </w:tcPr>
            </w:tcPrChange>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DDE89A4" w14:textId="77777777" w:rsidTr="00E419CD">
        <w:trPr>
          <w:trHeight w:val="165"/>
          <w:trPrChange w:id="7236" w:author="Brian Bohman" w:date="2021-10-27T05:58:00Z">
            <w:trPr>
              <w:trHeight w:val="165"/>
            </w:trPr>
          </w:trPrChange>
        </w:trPr>
        <w:tc>
          <w:tcPr>
            <w:tcW w:w="360" w:type="dxa"/>
            <w:vAlign w:val="center"/>
            <w:hideMark/>
            <w:tcPrChange w:id="7237" w:author="Brian Bohman" w:date="2021-10-27T05:58:00Z">
              <w:tcPr>
                <w:tcW w:w="360" w:type="dxa"/>
                <w:vAlign w:val="center"/>
                <w:hideMark/>
              </w:tcPr>
            </w:tcPrChange>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Change w:id="7238" w:author="Brian Bohman" w:date="2021-10-27T05:58:00Z">
              <w:tcPr>
                <w:tcW w:w="864" w:type="dxa"/>
                <w:vAlign w:val="center"/>
                <w:hideMark/>
              </w:tcPr>
            </w:tcPrChange>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39" w:author="Brian Bohman" w:date="2021-10-27T05:58:00Z">
              <w:tcPr>
                <w:tcW w:w="1152" w:type="dxa"/>
                <w:vAlign w:val="center"/>
                <w:hideMark/>
              </w:tcPr>
            </w:tcPrChange>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40" w:author="Brian Bohman" w:date="2021-10-27T05:58:00Z">
              <w:tcPr>
                <w:tcW w:w="504" w:type="dxa"/>
                <w:vAlign w:val="center"/>
                <w:hideMark/>
              </w:tcPr>
            </w:tcPrChange>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41" w:author="Brian Bohman" w:date="2021-10-27T05:58:00Z">
              <w:tcPr>
                <w:tcW w:w="1008" w:type="dxa"/>
                <w:vAlign w:val="center"/>
                <w:hideMark/>
              </w:tcPr>
            </w:tcPrChange>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42" w:author="Brian Bohman" w:date="2021-10-27T05:58:00Z">
              <w:tcPr>
                <w:tcW w:w="1008" w:type="dxa"/>
                <w:vAlign w:val="center"/>
                <w:hideMark/>
              </w:tcPr>
            </w:tcPrChange>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43" w:author="Brian Bohman" w:date="2021-10-27T05:58:00Z">
              <w:tcPr>
                <w:tcW w:w="720" w:type="dxa"/>
                <w:vAlign w:val="center"/>
                <w:hideMark/>
              </w:tcPr>
            </w:tcPrChange>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44" w:author="Brian Bohman" w:date="2021-10-27T05:58:00Z">
              <w:tcPr>
                <w:tcW w:w="1008" w:type="dxa"/>
                <w:vAlign w:val="center"/>
                <w:hideMark/>
              </w:tcPr>
            </w:tcPrChange>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45" w:author="Brian Bohman" w:date="2021-10-27T05:58:00Z">
              <w:tcPr>
                <w:tcW w:w="1152" w:type="dxa"/>
                <w:vAlign w:val="center"/>
                <w:hideMark/>
              </w:tcPr>
            </w:tcPrChange>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440" w:type="dxa"/>
            <w:vAlign w:val="center"/>
            <w:hideMark/>
            <w:tcPrChange w:id="7246" w:author="Brian Bohman" w:date="2021-10-27T05:58:00Z">
              <w:tcPr>
                <w:tcW w:w="1008" w:type="dxa"/>
                <w:vAlign w:val="center"/>
                <w:hideMark/>
              </w:tcPr>
            </w:tcPrChange>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19CD" w:rsidRPr="009B3DCC" w14:paraId="7F8D8165" w14:textId="77777777" w:rsidTr="00E419CD">
        <w:trPr>
          <w:trHeight w:val="165"/>
          <w:trPrChange w:id="7247" w:author="Brian Bohman" w:date="2021-10-27T05:58:00Z">
            <w:trPr>
              <w:trHeight w:val="165"/>
            </w:trPr>
          </w:trPrChange>
        </w:trPr>
        <w:tc>
          <w:tcPr>
            <w:tcW w:w="360" w:type="dxa"/>
            <w:vAlign w:val="center"/>
            <w:hideMark/>
            <w:tcPrChange w:id="7248" w:author="Brian Bohman" w:date="2021-10-27T05:58:00Z">
              <w:tcPr>
                <w:tcW w:w="360" w:type="dxa"/>
                <w:vAlign w:val="center"/>
                <w:hideMark/>
              </w:tcPr>
            </w:tcPrChange>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Change w:id="7249" w:author="Brian Bohman" w:date="2021-10-27T05:58:00Z">
              <w:tcPr>
                <w:tcW w:w="864" w:type="dxa"/>
                <w:vAlign w:val="center"/>
                <w:hideMark/>
              </w:tcPr>
            </w:tcPrChange>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50" w:author="Brian Bohman" w:date="2021-10-27T05:58:00Z">
              <w:tcPr>
                <w:tcW w:w="1152" w:type="dxa"/>
                <w:vAlign w:val="center"/>
                <w:hideMark/>
              </w:tcPr>
            </w:tcPrChange>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51" w:author="Brian Bohman" w:date="2021-10-27T05:58:00Z">
              <w:tcPr>
                <w:tcW w:w="504" w:type="dxa"/>
                <w:vAlign w:val="center"/>
                <w:hideMark/>
              </w:tcPr>
            </w:tcPrChange>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52" w:author="Brian Bohman" w:date="2021-10-27T05:58:00Z">
              <w:tcPr>
                <w:tcW w:w="1008" w:type="dxa"/>
                <w:vAlign w:val="center"/>
                <w:hideMark/>
              </w:tcPr>
            </w:tcPrChange>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53" w:author="Brian Bohman" w:date="2021-10-27T05:58:00Z">
              <w:tcPr>
                <w:tcW w:w="1008" w:type="dxa"/>
                <w:vAlign w:val="center"/>
                <w:hideMark/>
              </w:tcPr>
            </w:tcPrChange>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54" w:author="Brian Bohman" w:date="2021-10-27T05:58:00Z">
              <w:tcPr>
                <w:tcW w:w="720" w:type="dxa"/>
                <w:vAlign w:val="center"/>
                <w:hideMark/>
              </w:tcPr>
            </w:tcPrChange>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55" w:author="Brian Bohman" w:date="2021-10-27T05:58:00Z">
              <w:tcPr>
                <w:tcW w:w="1008" w:type="dxa"/>
                <w:vAlign w:val="center"/>
                <w:hideMark/>
              </w:tcPr>
            </w:tcPrChange>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256" w:author="Brian Bohman" w:date="2021-10-27T05:58:00Z">
              <w:tcPr>
                <w:tcW w:w="1152" w:type="dxa"/>
                <w:vAlign w:val="center"/>
                <w:hideMark/>
              </w:tcPr>
            </w:tcPrChange>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440" w:type="dxa"/>
            <w:vAlign w:val="center"/>
            <w:hideMark/>
            <w:tcPrChange w:id="7257" w:author="Brian Bohman" w:date="2021-10-27T05:58:00Z">
              <w:tcPr>
                <w:tcW w:w="1008" w:type="dxa"/>
                <w:vAlign w:val="center"/>
                <w:hideMark/>
              </w:tcPr>
            </w:tcPrChange>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7946A9" w14:textId="77777777" w:rsidTr="00E419CD">
        <w:trPr>
          <w:trHeight w:val="165"/>
          <w:trPrChange w:id="7258" w:author="Brian Bohman" w:date="2021-10-27T05:58:00Z">
            <w:trPr>
              <w:trHeight w:val="165"/>
            </w:trPr>
          </w:trPrChange>
        </w:trPr>
        <w:tc>
          <w:tcPr>
            <w:tcW w:w="360" w:type="dxa"/>
            <w:vAlign w:val="center"/>
            <w:hideMark/>
            <w:tcPrChange w:id="7259" w:author="Brian Bohman" w:date="2021-10-27T05:58:00Z">
              <w:tcPr>
                <w:tcW w:w="360" w:type="dxa"/>
                <w:vAlign w:val="center"/>
                <w:hideMark/>
              </w:tcPr>
            </w:tcPrChange>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Change w:id="7260" w:author="Brian Bohman" w:date="2021-10-27T05:58:00Z">
              <w:tcPr>
                <w:tcW w:w="864" w:type="dxa"/>
                <w:vAlign w:val="center"/>
                <w:hideMark/>
              </w:tcPr>
            </w:tcPrChange>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61" w:author="Brian Bohman" w:date="2021-10-27T05:58:00Z">
              <w:tcPr>
                <w:tcW w:w="1152" w:type="dxa"/>
                <w:vAlign w:val="center"/>
                <w:hideMark/>
              </w:tcPr>
            </w:tcPrChange>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62" w:author="Brian Bohman" w:date="2021-10-27T05:58:00Z">
              <w:tcPr>
                <w:tcW w:w="504" w:type="dxa"/>
                <w:vAlign w:val="center"/>
                <w:hideMark/>
              </w:tcPr>
            </w:tcPrChange>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Change w:id="7263" w:author="Brian Bohman" w:date="2021-10-27T05:58:00Z">
              <w:tcPr>
                <w:tcW w:w="1008" w:type="dxa"/>
                <w:vAlign w:val="center"/>
                <w:hideMark/>
              </w:tcPr>
            </w:tcPrChange>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Change w:id="7264" w:author="Brian Bohman" w:date="2021-10-27T05:58:00Z">
              <w:tcPr>
                <w:tcW w:w="1008" w:type="dxa"/>
                <w:vAlign w:val="center"/>
                <w:hideMark/>
              </w:tcPr>
            </w:tcPrChange>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65" w:author="Brian Bohman" w:date="2021-10-27T05:58:00Z">
              <w:tcPr>
                <w:tcW w:w="720" w:type="dxa"/>
                <w:vAlign w:val="center"/>
                <w:hideMark/>
              </w:tcPr>
            </w:tcPrChange>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66" w:author="Brian Bohman" w:date="2021-10-27T05:58:00Z">
              <w:tcPr>
                <w:tcW w:w="1008" w:type="dxa"/>
                <w:vAlign w:val="center"/>
                <w:hideMark/>
              </w:tcPr>
            </w:tcPrChange>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267" w:author="Brian Bohman" w:date="2021-10-27T05:58:00Z">
              <w:tcPr>
                <w:tcW w:w="1152" w:type="dxa"/>
                <w:vAlign w:val="center"/>
                <w:hideMark/>
              </w:tcPr>
            </w:tcPrChange>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440" w:type="dxa"/>
            <w:vAlign w:val="center"/>
            <w:hideMark/>
            <w:tcPrChange w:id="7268" w:author="Brian Bohman" w:date="2021-10-27T05:58:00Z">
              <w:tcPr>
                <w:tcW w:w="1008" w:type="dxa"/>
                <w:vAlign w:val="center"/>
                <w:hideMark/>
              </w:tcPr>
            </w:tcPrChange>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38F2FF" w14:textId="77777777" w:rsidTr="00E419CD">
        <w:trPr>
          <w:trHeight w:val="165"/>
          <w:trPrChange w:id="7269" w:author="Brian Bohman" w:date="2021-10-27T05:58:00Z">
            <w:trPr>
              <w:trHeight w:val="165"/>
            </w:trPr>
          </w:trPrChange>
        </w:trPr>
        <w:tc>
          <w:tcPr>
            <w:tcW w:w="360" w:type="dxa"/>
            <w:vAlign w:val="center"/>
            <w:hideMark/>
            <w:tcPrChange w:id="7270" w:author="Brian Bohman" w:date="2021-10-27T05:58:00Z">
              <w:tcPr>
                <w:tcW w:w="360" w:type="dxa"/>
                <w:vAlign w:val="center"/>
                <w:hideMark/>
              </w:tcPr>
            </w:tcPrChange>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Change w:id="7271" w:author="Brian Bohman" w:date="2021-10-27T05:58:00Z">
              <w:tcPr>
                <w:tcW w:w="864" w:type="dxa"/>
                <w:vAlign w:val="center"/>
                <w:hideMark/>
              </w:tcPr>
            </w:tcPrChange>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72" w:author="Brian Bohman" w:date="2021-10-27T05:58:00Z">
              <w:tcPr>
                <w:tcW w:w="1152" w:type="dxa"/>
                <w:vAlign w:val="center"/>
                <w:hideMark/>
              </w:tcPr>
            </w:tcPrChange>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73" w:author="Brian Bohman" w:date="2021-10-27T05:58:00Z">
              <w:tcPr>
                <w:tcW w:w="504" w:type="dxa"/>
                <w:vAlign w:val="center"/>
                <w:hideMark/>
              </w:tcPr>
            </w:tcPrChange>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74" w:author="Brian Bohman" w:date="2021-10-27T05:58:00Z">
              <w:tcPr>
                <w:tcW w:w="1008" w:type="dxa"/>
                <w:vAlign w:val="center"/>
                <w:hideMark/>
              </w:tcPr>
            </w:tcPrChange>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75" w:author="Brian Bohman" w:date="2021-10-27T05:58:00Z">
              <w:tcPr>
                <w:tcW w:w="1008" w:type="dxa"/>
                <w:vAlign w:val="center"/>
                <w:hideMark/>
              </w:tcPr>
            </w:tcPrChange>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76" w:author="Brian Bohman" w:date="2021-10-27T05:58:00Z">
              <w:tcPr>
                <w:tcW w:w="720" w:type="dxa"/>
                <w:vAlign w:val="center"/>
                <w:hideMark/>
              </w:tcPr>
            </w:tcPrChange>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77" w:author="Brian Bohman" w:date="2021-10-27T05:58:00Z">
              <w:tcPr>
                <w:tcW w:w="1008" w:type="dxa"/>
                <w:vAlign w:val="center"/>
                <w:hideMark/>
              </w:tcPr>
            </w:tcPrChange>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278" w:author="Brian Bohman" w:date="2021-10-27T05:58:00Z">
              <w:tcPr>
                <w:tcW w:w="1152" w:type="dxa"/>
                <w:vAlign w:val="center"/>
                <w:hideMark/>
              </w:tcPr>
            </w:tcPrChange>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440" w:type="dxa"/>
            <w:vAlign w:val="center"/>
            <w:hideMark/>
            <w:tcPrChange w:id="7279" w:author="Brian Bohman" w:date="2021-10-27T05:58:00Z">
              <w:tcPr>
                <w:tcW w:w="1008" w:type="dxa"/>
                <w:vAlign w:val="center"/>
                <w:hideMark/>
              </w:tcPr>
            </w:tcPrChange>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635F088D" w14:textId="77777777" w:rsidTr="00E419CD">
        <w:trPr>
          <w:trHeight w:val="165"/>
          <w:trPrChange w:id="7280" w:author="Brian Bohman" w:date="2021-10-27T05:58:00Z">
            <w:trPr>
              <w:trHeight w:val="165"/>
            </w:trPr>
          </w:trPrChange>
        </w:trPr>
        <w:tc>
          <w:tcPr>
            <w:tcW w:w="360" w:type="dxa"/>
            <w:vAlign w:val="center"/>
            <w:hideMark/>
            <w:tcPrChange w:id="7281" w:author="Brian Bohman" w:date="2021-10-27T05:58:00Z">
              <w:tcPr>
                <w:tcW w:w="360" w:type="dxa"/>
                <w:vAlign w:val="center"/>
                <w:hideMark/>
              </w:tcPr>
            </w:tcPrChange>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Change w:id="7282" w:author="Brian Bohman" w:date="2021-10-27T05:58:00Z">
              <w:tcPr>
                <w:tcW w:w="864" w:type="dxa"/>
                <w:vAlign w:val="center"/>
                <w:hideMark/>
              </w:tcPr>
            </w:tcPrChange>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83" w:author="Brian Bohman" w:date="2021-10-27T05:58:00Z">
              <w:tcPr>
                <w:tcW w:w="1152" w:type="dxa"/>
                <w:vAlign w:val="center"/>
                <w:hideMark/>
              </w:tcPr>
            </w:tcPrChange>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84" w:author="Brian Bohman" w:date="2021-10-27T05:58:00Z">
              <w:tcPr>
                <w:tcW w:w="504" w:type="dxa"/>
                <w:vAlign w:val="center"/>
                <w:hideMark/>
              </w:tcPr>
            </w:tcPrChange>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85" w:author="Brian Bohman" w:date="2021-10-27T05:58:00Z">
              <w:tcPr>
                <w:tcW w:w="1008" w:type="dxa"/>
                <w:vAlign w:val="center"/>
                <w:hideMark/>
              </w:tcPr>
            </w:tcPrChange>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86" w:author="Brian Bohman" w:date="2021-10-27T05:58:00Z">
              <w:tcPr>
                <w:tcW w:w="1008" w:type="dxa"/>
                <w:vAlign w:val="center"/>
                <w:hideMark/>
              </w:tcPr>
            </w:tcPrChange>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87" w:author="Brian Bohman" w:date="2021-10-27T05:58:00Z">
              <w:tcPr>
                <w:tcW w:w="720" w:type="dxa"/>
                <w:vAlign w:val="center"/>
                <w:hideMark/>
              </w:tcPr>
            </w:tcPrChange>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88" w:author="Brian Bohman" w:date="2021-10-27T05:58:00Z">
              <w:tcPr>
                <w:tcW w:w="1008" w:type="dxa"/>
                <w:vAlign w:val="center"/>
                <w:hideMark/>
              </w:tcPr>
            </w:tcPrChange>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289" w:author="Brian Bohman" w:date="2021-10-27T05:58:00Z">
              <w:tcPr>
                <w:tcW w:w="1152" w:type="dxa"/>
                <w:vAlign w:val="center"/>
                <w:hideMark/>
              </w:tcPr>
            </w:tcPrChange>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440" w:type="dxa"/>
            <w:vAlign w:val="center"/>
            <w:hideMark/>
            <w:tcPrChange w:id="7290" w:author="Brian Bohman" w:date="2021-10-27T05:58:00Z">
              <w:tcPr>
                <w:tcW w:w="1008" w:type="dxa"/>
                <w:vAlign w:val="center"/>
                <w:hideMark/>
              </w:tcPr>
            </w:tcPrChange>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19CD" w:rsidRPr="009B3DCC" w14:paraId="0E7F3C62" w14:textId="77777777" w:rsidTr="00E419CD">
        <w:trPr>
          <w:trHeight w:val="165"/>
          <w:trPrChange w:id="7291" w:author="Brian Bohman" w:date="2021-10-27T05:58:00Z">
            <w:trPr>
              <w:trHeight w:val="165"/>
            </w:trPr>
          </w:trPrChange>
        </w:trPr>
        <w:tc>
          <w:tcPr>
            <w:tcW w:w="360" w:type="dxa"/>
            <w:vAlign w:val="center"/>
            <w:hideMark/>
            <w:tcPrChange w:id="7292" w:author="Brian Bohman" w:date="2021-10-27T05:58:00Z">
              <w:tcPr>
                <w:tcW w:w="360" w:type="dxa"/>
                <w:vAlign w:val="center"/>
                <w:hideMark/>
              </w:tcPr>
            </w:tcPrChange>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Change w:id="7293" w:author="Brian Bohman" w:date="2021-10-27T05:58:00Z">
              <w:tcPr>
                <w:tcW w:w="864" w:type="dxa"/>
                <w:vAlign w:val="center"/>
                <w:hideMark/>
              </w:tcPr>
            </w:tcPrChange>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294" w:author="Brian Bohman" w:date="2021-10-27T05:58:00Z">
              <w:tcPr>
                <w:tcW w:w="1152" w:type="dxa"/>
                <w:vAlign w:val="center"/>
                <w:hideMark/>
              </w:tcPr>
            </w:tcPrChange>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295" w:author="Brian Bohman" w:date="2021-10-27T05:58:00Z">
              <w:tcPr>
                <w:tcW w:w="504" w:type="dxa"/>
                <w:vAlign w:val="center"/>
                <w:hideMark/>
              </w:tcPr>
            </w:tcPrChange>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296" w:author="Brian Bohman" w:date="2021-10-27T05:58:00Z">
              <w:tcPr>
                <w:tcW w:w="1008" w:type="dxa"/>
                <w:vAlign w:val="center"/>
                <w:hideMark/>
              </w:tcPr>
            </w:tcPrChange>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297" w:author="Brian Bohman" w:date="2021-10-27T05:58:00Z">
              <w:tcPr>
                <w:tcW w:w="1008" w:type="dxa"/>
                <w:vAlign w:val="center"/>
                <w:hideMark/>
              </w:tcPr>
            </w:tcPrChange>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298" w:author="Brian Bohman" w:date="2021-10-27T05:58:00Z">
              <w:tcPr>
                <w:tcW w:w="720" w:type="dxa"/>
                <w:vAlign w:val="center"/>
                <w:hideMark/>
              </w:tcPr>
            </w:tcPrChange>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299" w:author="Brian Bohman" w:date="2021-10-27T05:58:00Z">
              <w:tcPr>
                <w:tcW w:w="1008" w:type="dxa"/>
                <w:vAlign w:val="center"/>
                <w:hideMark/>
              </w:tcPr>
            </w:tcPrChange>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00" w:author="Brian Bohman" w:date="2021-10-27T05:58:00Z">
              <w:tcPr>
                <w:tcW w:w="1152" w:type="dxa"/>
                <w:vAlign w:val="center"/>
                <w:hideMark/>
              </w:tcPr>
            </w:tcPrChange>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440" w:type="dxa"/>
            <w:vAlign w:val="center"/>
            <w:hideMark/>
            <w:tcPrChange w:id="7301" w:author="Brian Bohman" w:date="2021-10-27T05:58:00Z">
              <w:tcPr>
                <w:tcW w:w="1008" w:type="dxa"/>
                <w:vAlign w:val="center"/>
                <w:hideMark/>
              </w:tcPr>
            </w:tcPrChange>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19CD" w:rsidRPr="009B3DCC" w14:paraId="492B6B46" w14:textId="77777777" w:rsidTr="00E419CD">
        <w:trPr>
          <w:trHeight w:val="165"/>
          <w:trPrChange w:id="7302" w:author="Brian Bohman" w:date="2021-10-27T05:58:00Z">
            <w:trPr>
              <w:trHeight w:val="165"/>
            </w:trPr>
          </w:trPrChange>
        </w:trPr>
        <w:tc>
          <w:tcPr>
            <w:tcW w:w="360" w:type="dxa"/>
            <w:vAlign w:val="center"/>
            <w:hideMark/>
            <w:tcPrChange w:id="7303" w:author="Brian Bohman" w:date="2021-10-27T05:58:00Z">
              <w:tcPr>
                <w:tcW w:w="360" w:type="dxa"/>
                <w:vAlign w:val="center"/>
                <w:hideMark/>
              </w:tcPr>
            </w:tcPrChange>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Change w:id="7304" w:author="Brian Bohman" w:date="2021-10-27T05:58:00Z">
              <w:tcPr>
                <w:tcW w:w="864" w:type="dxa"/>
                <w:vAlign w:val="center"/>
                <w:hideMark/>
              </w:tcPr>
            </w:tcPrChange>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05" w:author="Brian Bohman" w:date="2021-10-27T05:58:00Z">
              <w:tcPr>
                <w:tcW w:w="1152" w:type="dxa"/>
                <w:vAlign w:val="center"/>
                <w:hideMark/>
              </w:tcPr>
            </w:tcPrChange>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06" w:author="Brian Bohman" w:date="2021-10-27T05:58:00Z">
              <w:tcPr>
                <w:tcW w:w="504" w:type="dxa"/>
                <w:vAlign w:val="center"/>
                <w:hideMark/>
              </w:tcPr>
            </w:tcPrChange>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Change w:id="7307" w:author="Brian Bohman" w:date="2021-10-27T05:58:00Z">
              <w:tcPr>
                <w:tcW w:w="1008" w:type="dxa"/>
                <w:vAlign w:val="center"/>
                <w:hideMark/>
              </w:tcPr>
            </w:tcPrChange>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Change w:id="7308" w:author="Brian Bohman" w:date="2021-10-27T05:58:00Z">
              <w:tcPr>
                <w:tcW w:w="1008" w:type="dxa"/>
                <w:vAlign w:val="center"/>
                <w:hideMark/>
              </w:tcPr>
            </w:tcPrChange>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09" w:author="Brian Bohman" w:date="2021-10-27T05:58:00Z">
              <w:tcPr>
                <w:tcW w:w="720" w:type="dxa"/>
                <w:vAlign w:val="center"/>
                <w:hideMark/>
              </w:tcPr>
            </w:tcPrChange>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10" w:author="Brian Bohman" w:date="2021-10-27T05:58:00Z">
              <w:tcPr>
                <w:tcW w:w="1008" w:type="dxa"/>
                <w:vAlign w:val="center"/>
                <w:hideMark/>
              </w:tcPr>
            </w:tcPrChange>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11" w:author="Brian Bohman" w:date="2021-10-27T05:58:00Z">
              <w:tcPr>
                <w:tcW w:w="1152" w:type="dxa"/>
                <w:vAlign w:val="center"/>
                <w:hideMark/>
              </w:tcPr>
            </w:tcPrChange>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440" w:type="dxa"/>
            <w:vAlign w:val="center"/>
            <w:hideMark/>
            <w:tcPrChange w:id="7312" w:author="Brian Bohman" w:date="2021-10-27T05:58:00Z">
              <w:tcPr>
                <w:tcW w:w="1008" w:type="dxa"/>
                <w:vAlign w:val="center"/>
                <w:hideMark/>
              </w:tcPr>
            </w:tcPrChange>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7590892B" w14:textId="77777777" w:rsidTr="00E419CD">
        <w:trPr>
          <w:trHeight w:val="165"/>
          <w:trPrChange w:id="7313" w:author="Brian Bohman" w:date="2021-10-27T05:58:00Z">
            <w:trPr>
              <w:trHeight w:val="165"/>
            </w:trPr>
          </w:trPrChange>
        </w:trPr>
        <w:tc>
          <w:tcPr>
            <w:tcW w:w="360" w:type="dxa"/>
            <w:vAlign w:val="center"/>
            <w:hideMark/>
            <w:tcPrChange w:id="7314" w:author="Brian Bohman" w:date="2021-10-27T05:58:00Z">
              <w:tcPr>
                <w:tcW w:w="360" w:type="dxa"/>
                <w:vAlign w:val="center"/>
                <w:hideMark/>
              </w:tcPr>
            </w:tcPrChange>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Change w:id="7315" w:author="Brian Bohman" w:date="2021-10-27T05:58:00Z">
              <w:tcPr>
                <w:tcW w:w="864" w:type="dxa"/>
                <w:vAlign w:val="center"/>
                <w:hideMark/>
              </w:tcPr>
            </w:tcPrChange>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16" w:author="Brian Bohman" w:date="2021-10-27T05:58:00Z">
              <w:tcPr>
                <w:tcW w:w="1152" w:type="dxa"/>
                <w:vAlign w:val="center"/>
                <w:hideMark/>
              </w:tcPr>
            </w:tcPrChange>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17" w:author="Brian Bohman" w:date="2021-10-27T05:58:00Z">
              <w:tcPr>
                <w:tcW w:w="504" w:type="dxa"/>
                <w:vAlign w:val="center"/>
                <w:hideMark/>
              </w:tcPr>
            </w:tcPrChange>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18" w:author="Brian Bohman" w:date="2021-10-27T05:58:00Z">
              <w:tcPr>
                <w:tcW w:w="1008" w:type="dxa"/>
                <w:vAlign w:val="center"/>
                <w:hideMark/>
              </w:tcPr>
            </w:tcPrChange>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19" w:author="Brian Bohman" w:date="2021-10-27T05:58:00Z">
              <w:tcPr>
                <w:tcW w:w="1008" w:type="dxa"/>
                <w:vAlign w:val="center"/>
                <w:hideMark/>
              </w:tcPr>
            </w:tcPrChange>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20" w:author="Brian Bohman" w:date="2021-10-27T05:58:00Z">
              <w:tcPr>
                <w:tcW w:w="720" w:type="dxa"/>
                <w:vAlign w:val="center"/>
                <w:hideMark/>
              </w:tcPr>
            </w:tcPrChange>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21" w:author="Brian Bohman" w:date="2021-10-27T05:58:00Z">
              <w:tcPr>
                <w:tcW w:w="1008" w:type="dxa"/>
                <w:vAlign w:val="center"/>
                <w:hideMark/>
              </w:tcPr>
            </w:tcPrChange>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22" w:author="Brian Bohman" w:date="2021-10-27T05:58:00Z">
              <w:tcPr>
                <w:tcW w:w="1152" w:type="dxa"/>
                <w:vAlign w:val="center"/>
                <w:hideMark/>
              </w:tcPr>
            </w:tcPrChange>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440" w:type="dxa"/>
            <w:vAlign w:val="center"/>
            <w:hideMark/>
            <w:tcPrChange w:id="7323" w:author="Brian Bohman" w:date="2021-10-27T05:58:00Z">
              <w:tcPr>
                <w:tcW w:w="1008" w:type="dxa"/>
                <w:vAlign w:val="center"/>
                <w:hideMark/>
              </w:tcPr>
            </w:tcPrChange>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228E1860" w14:textId="77777777" w:rsidTr="00E419CD">
        <w:trPr>
          <w:trHeight w:val="165"/>
          <w:trPrChange w:id="7324" w:author="Brian Bohman" w:date="2021-10-27T05:58:00Z">
            <w:trPr>
              <w:trHeight w:val="165"/>
            </w:trPr>
          </w:trPrChange>
        </w:trPr>
        <w:tc>
          <w:tcPr>
            <w:tcW w:w="360" w:type="dxa"/>
            <w:vAlign w:val="center"/>
            <w:hideMark/>
            <w:tcPrChange w:id="7325" w:author="Brian Bohman" w:date="2021-10-27T05:58:00Z">
              <w:tcPr>
                <w:tcW w:w="360" w:type="dxa"/>
                <w:vAlign w:val="center"/>
                <w:hideMark/>
              </w:tcPr>
            </w:tcPrChange>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Change w:id="7326" w:author="Brian Bohman" w:date="2021-10-27T05:58:00Z">
              <w:tcPr>
                <w:tcW w:w="864" w:type="dxa"/>
                <w:vAlign w:val="center"/>
                <w:hideMark/>
              </w:tcPr>
            </w:tcPrChange>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27" w:author="Brian Bohman" w:date="2021-10-27T05:58:00Z">
              <w:tcPr>
                <w:tcW w:w="1152" w:type="dxa"/>
                <w:vAlign w:val="center"/>
                <w:hideMark/>
              </w:tcPr>
            </w:tcPrChange>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28" w:author="Brian Bohman" w:date="2021-10-27T05:58:00Z">
              <w:tcPr>
                <w:tcW w:w="504" w:type="dxa"/>
                <w:vAlign w:val="center"/>
                <w:hideMark/>
              </w:tcPr>
            </w:tcPrChange>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29" w:author="Brian Bohman" w:date="2021-10-27T05:58:00Z">
              <w:tcPr>
                <w:tcW w:w="1008" w:type="dxa"/>
                <w:vAlign w:val="center"/>
                <w:hideMark/>
              </w:tcPr>
            </w:tcPrChange>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30" w:author="Brian Bohman" w:date="2021-10-27T05:58:00Z">
              <w:tcPr>
                <w:tcW w:w="1008" w:type="dxa"/>
                <w:vAlign w:val="center"/>
                <w:hideMark/>
              </w:tcPr>
            </w:tcPrChange>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31" w:author="Brian Bohman" w:date="2021-10-27T05:58:00Z">
              <w:tcPr>
                <w:tcW w:w="720" w:type="dxa"/>
                <w:vAlign w:val="center"/>
                <w:hideMark/>
              </w:tcPr>
            </w:tcPrChange>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32" w:author="Brian Bohman" w:date="2021-10-27T05:58:00Z">
              <w:tcPr>
                <w:tcW w:w="1008" w:type="dxa"/>
                <w:vAlign w:val="center"/>
                <w:hideMark/>
              </w:tcPr>
            </w:tcPrChange>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33" w:author="Brian Bohman" w:date="2021-10-27T05:58:00Z">
              <w:tcPr>
                <w:tcW w:w="1152" w:type="dxa"/>
                <w:vAlign w:val="center"/>
                <w:hideMark/>
              </w:tcPr>
            </w:tcPrChange>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440" w:type="dxa"/>
            <w:vAlign w:val="center"/>
            <w:hideMark/>
            <w:tcPrChange w:id="7334" w:author="Brian Bohman" w:date="2021-10-27T05:58:00Z">
              <w:tcPr>
                <w:tcW w:w="1008" w:type="dxa"/>
                <w:vAlign w:val="center"/>
                <w:hideMark/>
              </w:tcPr>
            </w:tcPrChange>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3879C9C" w14:textId="77777777" w:rsidTr="00E419CD">
        <w:trPr>
          <w:trHeight w:val="165"/>
          <w:trPrChange w:id="7335" w:author="Brian Bohman" w:date="2021-10-27T05:58:00Z">
            <w:trPr>
              <w:trHeight w:val="165"/>
            </w:trPr>
          </w:trPrChange>
        </w:trPr>
        <w:tc>
          <w:tcPr>
            <w:tcW w:w="360" w:type="dxa"/>
            <w:vAlign w:val="center"/>
            <w:hideMark/>
            <w:tcPrChange w:id="7336" w:author="Brian Bohman" w:date="2021-10-27T05:58:00Z">
              <w:tcPr>
                <w:tcW w:w="360" w:type="dxa"/>
                <w:vAlign w:val="center"/>
                <w:hideMark/>
              </w:tcPr>
            </w:tcPrChange>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Change w:id="7337" w:author="Brian Bohman" w:date="2021-10-27T05:58:00Z">
              <w:tcPr>
                <w:tcW w:w="864" w:type="dxa"/>
                <w:vAlign w:val="center"/>
                <w:hideMark/>
              </w:tcPr>
            </w:tcPrChange>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38" w:author="Brian Bohman" w:date="2021-10-27T05:58:00Z">
              <w:tcPr>
                <w:tcW w:w="1152" w:type="dxa"/>
                <w:vAlign w:val="center"/>
                <w:hideMark/>
              </w:tcPr>
            </w:tcPrChange>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39" w:author="Brian Bohman" w:date="2021-10-27T05:58:00Z">
              <w:tcPr>
                <w:tcW w:w="504" w:type="dxa"/>
                <w:vAlign w:val="center"/>
                <w:hideMark/>
              </w:tcPr>
            </w:tcPrChange>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40" w:author="Brian Bohman" w:date="2021-10-27T05:58:00Z">
              <w:tcPr>
                <w:tcW w:w="1008" w:type="dxa"/>
                <w:vAlign w:val="center"/>
                <w:hideMark/>
              </w:tcPr>
            </w:tcPrChange>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41" w:author="Brian Bohman" w:date="2021-10-27T05:58:00Z">
              <w:tcPr>
                <w:tcW w:w="1008" w:type="dxa"/>
                <w:vAlign w:val="center"/>
                <w:hideMark/>
              </w:tcPr>
            </w:tcPrChange>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42" w:author="Brian Bohman" w:date="2021-10-27T05:58:00Z">
              <w:tcPr>
                <w:tcW w:w="720" w:type="dxa"/>
                <w:vAlign w:val="center"/>
                <w:hideMark/>
              </w:tcPr>
            </w:tcPrChange>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43" w:author="Brian Bohman" w:date="2021-10-27T05:58:00Z">
              <w:tcPr>
                <w:tcW w:w="1008" w:type="dxa"/>
                <w:vAlign w:val="center"/>
                <w:hideMark/>
              </w:tcPr>
            </w:tcPrChange>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44" w:author="Brian Bohman" w:date="2021-10-27T05:58:00Z">
              <w:tcPr>
                <w:tcW w:w="1152" w:type="dxa"/>
                <w:vAlign w:val="center"/>
                <w:hideMark/>
              </w:tcPr>
            </w:tcPrChange>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7345" w:author="Brian Bohman" w:date="2021-10-27T05:58:00Z">
              <w:tcPr>
                <w:tcW w:w="1008" w:type="dxa"/>
                <w:vAlign w:val="center"/>
                <w:hideMark/>
              </w:tcPr>
            </w:tcPrChange>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254D6A8" w14:textId="77777777" w:rsidTr="00E419CD">
        <w:trPr>
          <w:trHeight w:val="165"/>
          <w:trPrChange w:id="7346" w:author="Brian Bohman" w:date="2021-10-27T05:58:00Z">
            <w:trPr>
              <w:trHeight w:val="165"/>
            </w:trPr>
          </w:trPrChange>
        </w:trPr>
        <w:tc>
          <w:tcPr>
            <w:tcW w:w="360" w:type="dxa"/>
            <w:vAlign w:val="center"/>
            <w:hideMark/>
            <w:tcPrChange w:id="7347" w:author="Brian Bohman" w:date="2021-10-27T05:58:00Z">
              <w:tcPr>
                <w:tcW w:w="360" w:type="dxa"/>
                <w:vAlign w:val="center"/>
                <w:hideMark/>
              </w:tcPr>
            </w:tcPrChange>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Change w:id="7348" w:author="Brian Bohman" w:date="2021-10-27T05:58:00Z">
              <w:tcPr>
                <w:tcW w:w="864" w:type="dxa"/>
                <w:vAlign w:val="center"/>
                <w:hideMark/>
              </w:tcPr>
            </w:tcPrChange>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49" w:author="Brian Bohman" w:date="2021-10-27T05:58:00Z">
              <w:tcPr>
                <w:tcW w:w="1152" w:type="dxa"/>
                <w:vAlign w:val="center"/>
                <w:hideMark/>
              </w:tcPr>
            </w:tcPrChange>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50" w:author="Brian Bohman" w:date="2021-10-27T05:58:00Z">
              <w:tcPr>
                <w:tcW w:w="504" w:type="dxa"/>
                <w:vAlign w:val="center"/>
                <w:hideMark/>
              </w:tcPr>
            </w:tcPrChange>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Change w:id="7351" w:author="Brian Bohman" w:date="2021-10-27T05:58:00Z">
              <w:tcPr>
                <w:tcW w:w="1008" w:type="dxa"/>
                <w:vAlign w:val="center"/>
                <w:hideMark/>
              </w:tcPr>
            </w:tcPrChange>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Change w:id="7352" w:author="Brian Bohman" w:date="2021-10-27T05:58:00Z">
              <w:tcPr>
                <w:tcW w:w="1008" w:type="dxa"/>
                <w:vAlign w:val="center"/>
                <w:hideMark/>
              </w:tcPr>
            </w:tcPrChange>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53" w:author="Brian Bohman" w:date="2021-10-27T05:58:00Z">
              <w:tcPr>
                <w:tcW w:w="720" w:type="dxa"/>
                <w:vAlign w:val="center"/>
                <w:hideMark/>
              </w:tcPr>
            </w:tcPrChange>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54" w:author="Brian Bohman" w:date="2021-10-27T05:58:00Z">
              <w:tcPr>
                <w:tcW w:w="1008" w:type="dxa"/>
                <w:vAlign w:val="center"/>
                <w:hideMark/>
              </w:tcPr>
            </w:tcPrChange>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55" w:author="Brian Bohman" w:date="2021-10-27T05:58:00Z">
              <w:tcPr>
                <w:tcW w:w="1152" w:type="dxa"/>
                <w:vAlign w:val="center"/>
                <w:hideMark/>
              </w:tcPr>
            </w:tcPrChange>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440" w:type="dxa"/>
            <w:vAlign w:val="center"/>
            <w:hideMark/>
            <w:tcPrChange w:id="7356" w:author="Brian Bohman" w:date="2021-10-27T05:58:00Z">
              <w:tcPr>
                <w:tcW w:w="1008" w:type="dxa"/>
                <w:vAlign w:val="center"/>
                <w:hideMark/>
              </w:tcPr>
            </w:tcPrChange>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5680629" w14:textId="77777777" w:rsidTr="00E419CD">
        <w:trPr>
          <w:trHeight w:val="165"/>
          <w:trPrChange w:id="7357" w:author="Brian Bohman" w:date="2021-10-27T05:58:00Z">
            <w:trPr>
              <w:trHeight w:val="165"/>
            </w:trPr>
          </w:trPrChange>
        </w:trPr>
        <w:tc>
          <w:tcPr>
            <w:tcW w:w="360" w:type="dxa"/>
            <w:vAlign w:val="center"/>
            <w:hideMark/>
            <w:tcPrChange w:id="7358" w:author="Brian Bohman" w:date="2021-10-27T05:58:00Z">
              <w:tcPr>
                <w:tcW w:w="360" w:type="dxa"/>
                <w:vAlign w:val="center"/>
                <w:hideMark/>
              </w:tcPr>
            </w:tcPrChange>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Change w:id="7359" w:author="Brian Bohman" w:date="2021-10-27T05:58:00Z">
              <w:tcPr>
                <w:tcW w:w="864" w:type="dxa"/>
                <w:vAlign w:val="center"/>
                <w:hideMark/>
              </w:tcPr>
            </w:tcPrChange>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60" w:author="Brian Bohman" w:date="2021-10-27T05:58:00Z">
              <w:tcPr>
                <w:tcW w:w="1152" w:type="dxa"/>
                <w:vAlign w:val="center"/>
                <w:hideMark/>
              </w:tcPr>
            </w:tcPrChange>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61" w:author="Brian Bohman" w:date="2021-10-27T05:58:00Z">
              <w:tcPr>
                <w:tcW w:w="504" w:type="dxa"/>
                <w:vAlign w:val="center"/>
                <w:hideMark/>
              </w:tcPr>
            </w:tcPrChange>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62" w:author="Brian Bohman" w:date="2021-10-27T05:58:00Z">
              <w:tcPr>
                <w:tcW w:w="1008" w:type="dxa"/>
                <w:vAlign w:val="center"/>
                <w:hideMark/>
              </w:tcPr>
            </w:tcPrChange>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63" w:author="Brian Bohman" w:date="2021-10-27T05:58:00Z">
              <w:tcPr>
                <w:tcW w:w="1008" w:type="dxa"/>
                <w:vAlign w:val="center"/>
                <w:hideMark/>
              </w:tcPr>
            </w:tcPrChange>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64" w:author="Brian Bohman" w:date="2021-10-27T05:58:00Z">
              <w:tcPr>
                <w:tcW w:w="720" w:type="dxa"/>
                <w:vAlign w:val="center"/>
                <w:hideMark/>
              </w:tcPr>
            </w:tcPrChange>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65" w:author="Brian Bohman" w:date="2021-10-27T05:58:00Z">
              <w:tcPr>
                <w:tcW w:w="1008" w:type="dxa"/>
                <w:vAlign w:val="center"/>
                <w:hideMark/>
              </w:tcPr>
            </w:tcPrChange>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366" w:author="Brian Bohman" w:date="2021-10-27T05:58:00Z">
              <w:tcPr>
                <w:tcW w:w="1152" w:type="dxa"/>
                <w:vAlign w:val="center"/>
                <w:hideMark/>
              </w:tcPr>
            </w:tcPrChange>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440" w:type="dxa"/>
            <w:vAlign w:val="center"/>
            <w:hideMark/>
            <w:tcPrChange w:id="7367" w:author="Brian Bohman" w:date="2021-10-27T05:58:00Z">
              <w:tcPr>
                <w:tcW w:w="1008" w:type="dxa"/>
                <w:vAlign w:val="center"/>
                <w:hideMark/>
              </w:tcPr>
            </w:tcPrChange>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7035CA3F" w14:textId="77777777" w:rsidTr="00E419CD">
        <w:trPr>
          <w:trHeight w:val="165"/>
          <w:trPrChange w:id="7368" w:author="Brian Bohman" w:date="2021-10-27T05:58:00Z">
            <w:trPr>
              <w:trHeight w:val="165"/>
            </w:trPr>
          </w:trPrChange>
        </w:trPr>
        <w:tc>
          <w:tcPr>
            <w:tcW w:w="360" w:type="dxa"/>
            <w:vAlign w:val="center"/>
            <w:hideMark/>
            <w:tcPrChange w:id="7369" w:author="Brian Bohman" w:date="2021-10-27T05:58:00Z">
              <w:tcPr>
                <w:tcW w:w="360" w:type="dxa"/>
                <w:vAlign w:val="center"/>
                <w:hideMark/>
              </w:tcPr>
            </w:tcPrChange>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Change w:id="7370" w:author="Brian Bohman" w:date="2021-10-27T05:58:00Z">
              <w:tcPr>
                <w:tcW w:w="864" w:type="dxa"/>
                <w:vAlign w:val="center"/>
                <w:hideMark/>
              </w:tcPr>
            </w:tcPrChange>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71" w:author="Brian Bohman" w:date="2021-10-27T05:58:00Z">
              <w:tcPr>
                <w:tcW w:w="1152" w:type="dxa"/>
                <w:vAlign w:val="center"/>
                <w:hideMark/>
              </w:tcPr>
            </w:tcPrChange>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72" w:author="Brian Bohman" w:date="2021-10-27T05:58:00Z">
              <w:tcPr>
                <w:tcW w:w="504" w:type="dxa"/>
                <w:vAlign w:val="center"/>
                <w:hideMark/>
              </w:tcPr>
            </w:tcPrChange>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73" w:author="Brian Bohman" w:date="2021-10-27T05:58:00Z">
              <w:tcPr>
                <w:tcW w:w="1008" w:type="dxa"/>
                <w:vAlign w:val="center"/>
                <w:hideMark/>
              </w:tcPr>
            </w:tcPrChange>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74" w:author="Brian Bohman" w:date="2021-10-27T05:58:00Z">
              <w:tcPr>
                <w:tcW w:w="1008" w:type="dxa"/>
                <w:vAlign w:val="center"/>
                <w:hideMark/>
              </w:tcPr>
            </w:tcPrChange>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75" w:author="Brian Bohman" w:date="2021-10-27T05:58:00Z">
              <w:tcPr>
                <w:tcW w:w="720" w:type="dxa"/>
                <w:vAlign w:val="center"/>
                <w:hideMark/>
              </w:tcPr>
            </w:tcPrChange>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76" w:author="Brian Bohman" w:date="2021-10-27T05:58:00Z">
              <w:tcPr>
                <w:tcW w:w="1008" w:type="dxa"/>
                <w:vAlign w:val="center"/>
                <w:hideMark/>
              </w:tcPr>
            </w:tcPrChange>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152" w:type="dxa"/>
            <w:vAlign w:val="center"/>
            <w:hideMark/>
            <w:tcPrChange w:id="7377" w:author="Brian Bohman" w:date="2021-10-27T05:58:00Z">
              <w:tcPr>
                <w:tcW w:w="1152" w:type="dxa"/>
                <w:vAlign w:val="center"/>
                <w:hideMark/>
              </w:tcPr>
            </w:tcPrChange>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7378" w:author="Brian Bohman" w:date="2021-10-27T05:58:00Z">
              <w:tcPr>
                <w:tcW w:w="1008" w:type="dxa"/>
                <w:vAlign w:val="center"/>
                <w:hideMark/>
              </w:tcPr>
            </w:tcPrChange>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28ACC900" w14:textId="77777777" w:rsidTr="00E419CD">
        <w:trPr>
          <w:trHeight w:val="165"/>
          <w:trPrChange w:id="7379" w:author="Brian Bohman" w:date="2021-10-27T05:58:00Z">
            <w:trPr>
              <w:trHeight w:val="165"/>
            </w:trPr>
          </w:trPrChange>
        </w:trPr>
        <w:tc>
          <w:tcPr>
            <w:tcW w:w="360" w:type="dxa"/>
            <w:vAlign w:val="center"/>
            <w:hideMark/>
            <w:tcPrChange w:id="7380" w:author="Brian Bohman" w:date="2021-10-27T05:58:00Z">
              <w:tcPr>
                <w:tcW w:w="360" w:type="dxa"/>
                <w:vAlign w:val="center"/>
                <w:hideMark/>
              </w:tcPr>
            </w:tcPrChange>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Change w:id="7381" w:author="Brian Bohman" w:date="2021-10-27T05:58:00Z">
              <w:tcPr>
                <w:tcW w:w="864" w:type="dxa"/>
                <w:vAlign w:val="center"/>
                <w:hideMark/>
              </w:tcPr>
            </w:tcPrChange>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82" w:author="Brian Bohman" w:date="2021-10-27T05:58:00Z">
              <w:tcPr>
                <w:tcW w:w="1152" w:type="dxa"/>
                <w:vAlign w:val="center"/>
                <w:hideMark/>
              </w:tcPr>
            </w:tcPrChange>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83" w:author="Brian Bohman" w:date="2021-10-27T05:58:00Z">
              <w:tcPr>
                <w:tcW w:w="504" w:type="dxa"/>
                <w:vAlign w:val="center"/>
                <w:hideMark/>
              </w:tcPr>
            </w:tcPrChange>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84" w:author="Brian Bohman" w:date="2021-10-27T05:58:00Z">
              <w:tcPr>
                <w:tcW w:w="1008" w:type="dxa"/>
                <w:vAlign w:val="center"/>
                <w:hideMark/>
              </w:tcPr>
            </w:tcPrChange>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85" w:author="Brian Bohman" w:date="2021-10-27T05:58:00Z">
              <w:tcPr>
                <w:tcW w:w="1008" w:type="dxa"/>
                <w:vAlign w:val="center"/>
                <w:hideMark/>
              </w:tcPr>
            </w:tcPrChange>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86" w:author="Brian Bohman" w:date="2021-10-27T05:58:00Z">
              <w:tcPr>
                <w:tcW w:w="720" w:type="dxa"/>
                <w:vAlign w:val="center"/>
                <w:hideMark/>
              </w:tcPr>
            </w:tcPrChange>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87" w:author="Brian Bohman" w:date="2021-10-27T05:58:00Z">
              <w:tcPr>
                <w:tcW w:w="1008" w:type="dxa"/>
                <w:vAlign w:val="center"/>
                <w:hideMark/>
              </w:tcPr>
            </w:tcPrChange>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388" w:author="Brian Bohman" w:date="2021-10-27T05:58:00Z">
              <w:tcPr>
                <w:tcW w:w="1152" w:type="dxa"/>
                <w:vAlign w:val="center"/>
                <w:hideMark/>
              </w:tcPr>
            </w:tcPrChange>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440" w:type="dxa"/>
            <w:vAlign w:val="center"/>
            <w:hideMark/>
            <w:tcPrChange w:id="7389" w:author="Brian Bohman" w:date="2021-10-27T05:58:00Z">
              <w:tcPr>
                <w:tcW w:w="1008" w:type="dxa"/>
                <w:vAlign w:val="center"/>
                <w:hideMark/>
              </w:tcPr>
            </w:tcPrChange>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191D814A" w14:textId="77777777" w:rsidTr="00E419CD">
        <w:trPr>
          <w:trHeight w:val="180"/>
          <w:trPrChange w:id="7390" w:author="Brian Bohman" w:date="2021-10-27T05:58:00Z">
            <w:trPr>
              <w:trHeight w:val="180"/>
            </w:trPr>
          </w:trPrChange>
        </w:trPr>
        <w:tc>
          <w:tcPr>
            <w:tcW w:w="360" w:type="dxa"/>
            <w:vAlign w:val="center"/>
            <w:hideMark/>
            <w:tcPrChange w:id="7391" w:author="Brian Bohman" w:date="2021-10-27T05:58:00Z">
              <w:tcPr>
                <w:tcW w:w="360" w:type="dxa"/>
                <w:vAlign w:val="center"/>
                <w:hideMark/>
              </w:tcPr>
            </w:tcPrChange>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Change w:id="7392" w:author="Brian Bohman" w:date="2021-10-27T05:58:00Z">
              <w:tcPr>
                <w:tcW w:w="864" w:type="dxa"/>
                <w:vAlign w:val="center"/>
                <w:hideMark/>
              </w:tcPr>
            </w:tcPrChange>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393" w:author="Brian Bohman" w:date="2021-10-27T05:58:00Z">
              <w:tcPr>
                <w:tcW w:w="1152" w:type="dxa"/>
                <w:vAlign w:val="center"/>
                <w:hideMark/>
              </w:tcPr>
            </w:tcPrChange>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394" w:author="Brian Bohman" w:date="2021-10-27T05:58:00Z">
              <w:tcPr>
                <w:tcW w:w="504" w:type="dxa"/>
                <w:vAlign w:val="center"/>
                <w:hideMark/>
              </w:tcPr>
            </w:tcPrChange>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Change w:id="7395" w:author="Brian Bohman" w:date="2021-10-27T05:58:00Z">
              <w:tcPr>
                <w:tcW w:w="1008" w:type="dxa"/>
                <w:vAlign w:val="center"/>
                <w:hideMark/>
              </w:tcPr>
            </w:tcPrChange>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Change w:id="7396" w:author="Brian Bohman" w:date="2021-10-27T05:58:00Z">
              <w:tcPr>
                <w:tcW w:w="1008" w:type="dxa"/>
                <w:vAlign w:val="center"/>
                <w:hideMark/>
              </w:tcPr>
            </w:tcPrChange>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Change w:id="7397" w:author="Brian Bohman" w:date="2021-10-27T05:58:00Z">
              <w:tcPr>
                <w:tcW w:w="720" w:type="dxa"/>
                <w:vAlign w:val="center"/>
                <w:hideMark/>
              </w:tcPr>
            </w:tcPrChange>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Change w:id="7398" w:author="Brian Bohman" w:date="2021-10-27T05:58:00Z">
              <w:tcPr>
                <w:tcW w:w="1008" w:type="dxa"/>
                <w:vAlign w:val="center"/>
                <w:hideMark/>
              </w:tcPr>
            </w:tcPrChange>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399" w:author="Brian Bohman" w:date="2021-10-27T05:58:00Z">
              <w:tcPr>
                <w:tcW w:w="1152" w:type="dxa"/>
                <w:vAlign w:val="center"/>
                <w:hideMark/>
              </w:tcPr>
            </w:tcPrChange>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440" w:type="dxa"/>
            <w:vAlign w:val="center"/>
            <w:hideMark/>
            <w:tcPrChange w:id="7400" w:author="Brian Bohman" w:date="2021-10-27T05:58:00Z">
              <w:tcPr>
                <w:tcW w:w="1008" w:type="dxa"/>
                <w:vAlign w:val="center"/>
                <w:hideMark/>
              </w:tcPr>
            </w:tcPrChange>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6369E0FC" w14:textId="77777777" w:rsidTr="00E419CD">
        <w:trPr>
          <w:trHeight w:val="165"/>
          <w:trPrChange w:id="7401" w:author="Brian Bohman" w:date="2021-10-27T05:58:00Z">
            <w:trPr>
              <w:trHeight w:val="165"/>
            </w:trPr>
          </w:trPrChange>
        </w:trPr>
        <w:tc>
          <w:tcPr>
            <w:tcW w:w="360" w:type="dxa"/>
            <w:vAlign w:val="center"/>
            <w:hideMark/>
            <w:tcPrChange w:id="7402" w:author="Brian Bohman" w:date="2021-10-27T05:58:00Z">
              <w:tcPr>
                <w:tcW w:w="360" w:type="dxa"/>
                <w:vAlign w:val="center"/>
                <w:hideMark/>
              </w:tcPr>
            </w:tcPrChange>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Change w:id="7403" w:author="Brian Bohman" w:date="2021-10-27T05:58:00Z">
              <w:tcPr>
                <w:tcW w:w="864" w:type="dxa"/>
                <w:vAlign w:val="center"/>
                <w:hideMark/>
              </w:tcPr>
            </w:tcPrChange>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04" w:author="Brian Bohman" w:date="2021-10-27T05:58:00Z">
              <w:tcPr>
                <w:tcW w:w="1152" w:type="dxa"/>
                <w:vAlign w:val="center"/>
                <w:hideMark/>
              </w:tcPr>
            </w:tcPrChange>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05" w:author="Brian Bohman" w:date="2021-10-27T05:58:00Z">
              <w:tcPr>
                <w:tcW w:w="504" w:type="dxa"/>
                <w:vAlign w:val="center"/>
                <w:hideMark/>
              </w:tcPr>
            </w:tcPrChange>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06" w:author="Brian Bohman" w:date="2021-10-27T05:58:00Z">
              <w:tcPr>
                <w:tcW w:w="1008" w:type="dxa"/>
                <w:vAlign w:val="center"/>
                <w:hideMark/>
              </w:tcPr>
            </w:tcPrChange>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07" w:author="Brian Bohman" w:date="2021-10-27T05:58:00Z">
              <w:tcPr>
                <w:tcW w:w="1008" w:type="dxa"/>
                <w:vAlign w:val="center"/>
                <w:hideMark/>
              </w:tcPr>
            </w:tcPrChange>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08" w:author="Brian Bohman" w:date="2021-10-27T05:58:00Z">
              <w:tcPr>
                <w:tcW w:w="720" w:type="dxa"/>
                <w:vAlign w:val="center"/>
                <w:hideMark/>
              </w:tcPr>
            </w:tcPrChange>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09" w:author="Brian Bohman" w:date="2021-10-27T05:58:00Z">
              <w:tcPr>
                <w:tcW w:w="1008" w:type="dxa"/>
                <w:vAlign w:val="center"/>
                <w:hideMark/>
              </w:tcPr>
            </w:tcPrChange>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10" w:author="Brian Bohman" w:date="2021-10-27T05:58:00Z">
              <w:tcPr>
                <w:tcW w:w="1152" w:type="dxa"/>
                <w:vAlign w:val="center"/>
                <w:hideMark/>
              </w:tcPr>
            </w:tcPrChange>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440" w:type="dxa"/>
            <w:vAlign w:val="center"/>
            <w:hideMark/>
            <w:tcPrChange w:id="7411" w:author="Brian Bohman" w:date="2021-10-27T05:58:00Z">
              <w:tcPr>
                <w:tcW w:w="1008" w:type="dxa"/>
                <w:vAlign w:val="center"/>
                <w:hideMark/>
              </w:tcPr>
            </w:tcPrChange>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19CD" w:rsidRPr="009B3DCC" w14:paraId="07660B96" w14:textId="77777777" w:rsidTr="00E419CD">
        <w:trPr>
          <w:trHeight w:val="165"/>
          <w:trPrChange w:id="7412" w:author="Brian Bohman" w:date="2021-10-27T05:58:00Z">
            <w:trPr>
              <w:trHeight w:val="165"/>
            </w:trPr>
          </w:trPrChange>
        </w:trPr>
        <w:tc>
          <w:tcPr>
            <w:tcW w:w="360" w:type="dxa"/>
            <w:vAlign w:val="center"/>
            <w:hideMark/>
            <w:tcPrChange w:id="7413" w:author="Brian Bohman" w:date="2021-10-27T05:58:00Z">
              <w:tcPr>
                <w:tcW w:w="360" w:type="dxa"/>
                <w:vAlign w:val="center"/>
                <w:hideMark/>
              </w:tcPr>
            </w:tcPrChange>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Change w:id="7414" w:author="Brian Bohman" w:date="2021-10-27T05:58:00Z">
              <w:tcPr>
                <w:tcW w:w="864" w:type="dxa"/>
                <w:vAlign w:val="center"/>
                <w:hideMark/>
              </w:tcPr>
            </w:tcPrChange>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15" w:author="Brian Bohman" w:date="2021-10-27T05:58:00Z">
              <w:tcPr>
                <w:tcW w:w="1152" w:type="dxa"/>
                <w:vAlign w:val="center"/>
                <w:hideMark/>
              </w:tcPr>
            </w:tcPrChange>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16" w:author="Brian Bohman" w:date="2021-10-27T05:58:00Z">
              <w:tcPr>
                <w:tcW w:w="504" w:type="dxa"/>
                <w:vAlign w:val="center"/>
                <w:hideMark/>
              </w:tcPr>
            </w:tcPrChange>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17" w:author="Brian Bohman" w:date="2021-10-27T05:58:00Z">
              <w:tcPr>
                <w:tcW w:w="1008" w:type="dxa"/>
                <w:vAlign w:val="center"/>
                <w:hideMark/>
              </w:tcPr>
            </w:tcPrChange>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18" w:author="Brian Bohman" w:date="2021-10-27T05:58:00Z">
              <w:tcPr>
                <w:tcW w:w="1008" w:type="dxa"/>
                <w:vAlign w:val="center"/>
                <w:hideMark/>
              </w:tcPr>
            </w:tcPrChange>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19" w:author="Brian Bohman" w:date="2021-10-27T05:58:00Z">
              <w:tcPr>
                <w:tcW w:w="720" w:type="dxa"/>
                <w:vAlign w:val="center"/>
                <w:hideMark/>
              </w:tcPr>
            </w:tcPrChange>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20" w:author="Brian Bohman" w:date="2021-10-27T05:58:00Z">
              <w:tcPr>
                <w:tcW w:w="1008" w:type="dxa"/>
                <w:vAlign w:val="center"/>
                <w:hideMark/>
              </w:tcPr>
            </w:tcPrChange>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421" w:author="Brian Bohman" w:date="2021-10-27T05:58:00Z">
              <w:tcPr>
                <w:tcW w:w="1152" w:type="dxa"/>
                <w:vAlign w:val="center"/>
                <w:hideMark/>
              </w:tcPr>
            </w:tcPrChange>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440" w:type="dxa"/>
            <w:vAlign w:val="center"/>
            <w:hideMark/>
            <w:tcPrChange w:id="7422" w:author="Brian Bohman" w:date="2021-10-27T05:58:00Z">
              <w:tcPr>
                <w:tcW w:w="1008" w:type="dxa"/>
                <w:vAlign w:val="center"/>
                <w:hideMark/>
              </w:tcPr>
            </w:tcPrChange>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19CD" w:rsidRPr="009B3DCC" w14:paraId="728E1E41" w14:textId="77777777" w:rsidTr="00E419CD">
        <w:trPr>
          <w:trHeight w:val="165"/>
          <w:trPrChange w:id="7423" w:author="Brian Bohman" w:date="2021-10-27T05:58:00Z">
            <w:trPr>
              <w:trHeight w:val="165"/>
            </w:trPr>
          </w:trPrChange>
        </w:trPr>
        <w:tc>
          <w:tcPr>
            <w:tcW w:w="360" w:type="dxa"/>
            <w:vAlign w:val="center"/>
            <w:hideMark/>
            <w:tcPrChange w:id="7424" w:author="Brian Bohman" w:date="2021-10-27T05:58:00Z">
              <w:tcPr>
                <w:tcW w:w="360" w:type="dxa"/>
                <w:vAlign w:val="center"/>
                <w:hideMark/>
              </w:tcPr>
            </w:tcPrChange>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Change w:id="7425" w:author="Brian Bohman" w:date="2021-10-27T05:58:00Z">
              <w:tcPr>
                <w:tcW w:w="864" w:type="dxa"/>
                <w:vAlign w:val="center"/>
                <w:hideMark/>
              </w:tcPr>
            </w:tcPrChange>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26" w:author="Brian Bohman" w:date="2021-10-27T05:58:00Z">
              <w:tcPr>
                <w:tcW w:w="1152" w:type="dxa"/>
                <w:vAlign w:val="center"/>
                <w:hideMark/>
              </w:tcPr>
            </w:tcPrChange>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27" w:author="Brian Bohman" w:date="2021-10-27T05:58:00Z">
              <w:tcPr>
                <w:tcW w:w="504" w:type="dxa"/>
                <w:vAlign w:val="center"/>
                <w:hideMark/>
              </w:tcPr>
            </w:tcPrChange>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28" w:author="Brian Bohman" w:date="2021-10-27T05:58:00Z">
              <w:tcPr>
                <w:tcW w:w="1008" w:type="dxa"/>
                <w:vAlign w:val="center"/>
                <w:hideMark/>
              </w:tcPr>
            </w:tcPrChange>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29" w:author="Brian Bohman" w:date="2021-10-27T05:58:00Z">
              <w:tcPr>
                <w:tcW w:w="1008" w:type="dxa"/>
                <w:vAlign w:val="center"/>
                <w:hideMark/>
              </w:tcPr>
            </w:tcPrChange>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30" w:author="Brian Bohman" w:date="2021-10-27T05:58:00Z">
              <w:tcPr>
                <w:tcW w:w="720" w:type="dxa"/>
                <w:vAlign w:val="center"/>
                <w:hideMark/>
              </w:tcPr>
            </w:tcPrChange>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31" w:author="Brian Bohman" w:date="2021-10-27T05:58:00Z">
              <w:tcPr>
                <w:tcW w:w="1008" w:type="dxa"/>
                <w:vAlign w:val="center"/>
                <w:hideMark/>
              </w:tcPr>
            </w:tcPrChange>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432" w:author="Brian Bohman" w:date="2021-10-27T05:58:00Z">
              <w:tcPr>
                <w:tcW w:w="1152" w:type="dxa"/>
                <w:vAlign w:val="center"/>
                <w:hideMark/>
              </w:tcPr>
            </w:tcPrChange>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440" w:type="dxa"/>
            <w:vAlign w:val="center"/>
            <w:hideMark/>
            <w:tcPrChange w:id="7433" w:author="Brian Bohman" w:date="2021-10-27T05:58:00Z">
              <w:tcPr>
                <w:tcW w:w="1008" w:type="dxa"/>
                <w:vAlign w:val="center"/>
                <w:hideMark/>
              </w:tcPr>
            </w:tcPrChange>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19CD" w:rsidRPr="009B3DCC" w14:paraId="0AE14230" w14:textId="77777777" w:rsidTr="00E419CD">
        <w:trPr>
          <w:trHeight w:val="165"/>
          <w:trPrChange w:id="7434" w:author="Brian Bohman" w:date="2021-10-27T05:58:00Z">
            <w:trPr>
              <w:trHeight w:val="165"/>
            </w:trPr>
          </w:trPrChange>
        </w:trPr>
        <w:tc>
          <w:tcPr>
            <w:tcW w:w="360" w:type="dxa"/>
            <w:vAlign w:val="center"/>
            <w:hideMark/>
            <w:tcPrChange w:id="7435" w:author="Brian Bohman" w:date="2021-10-27T05:58:00Z">
              <w:tcPr>
                <w:tcW w:w="360" w:type="dxa"/>
                <w:vAlign w:val="center"/>
                <w:hideMark/>
              </w:tcPr>
            </w:tcPrChange>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Change w:id="7436" w:author="Brian Bohman" w:date="2021-10-27T05:58:00Z">
              <w:tcPr>
                <w:tcW w:w="864" w:type="dxa"/>
                <w:vAlign w:val="center"/>
                <w:hideMark/>
              </w:tcPr>
            </w:tcPrChange>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37" w:author="Brian Bohman" w:date="2021-10-27T05:58:00Z">
              <w:tcPr>
                <w:tcW w:w="1152" w:type="dxa"/>
                <w:vAlign w:val="center"/>
                <w:hideMark/>
              </w:tcPr>
            </w:tcPrChange>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38" w:author="Brian Bohman" w:date="2021-10-27T05:58:00Z">
              <w:tcPr>
                <w:tcW w:w="504" w:type="dxa"/>
                <w:vAlign w:val="center"/>
                <w:hideMark/>
              </w:tcPr>
            </w:tcPrChange>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39" w:author="Brian Bohman" w:date="2021-10-27T05:58:00Z">
              <w:tcPr>
                <w:tcW w:w="1008" w:type="dxa"/>
                <w:vAlign w:val="center"/>
                <w:hideMark/>
              </w:tcPr>
            </w:tcPrChange>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40" w:author="Brian Bohman" w:date="2021-10-27T05:58:00Z">
              <w:tcPr>
                <w:tcW w:w="1008" w:type="dxa"/>
                <w:vAlign w:val="center"/>
                <w:hideMark/>
              </w:tcPr>
            </w:tcPrChange>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41" w:author="Brian Bohman" w:date="2021-10-27T05:58:00Z">
              <w:tcPr>
                <w:tcW w:w="720" w:type="dxa"/>
                <w:vAlign w:val="center"/>
                <w:hideMark/>
              </w:tcPr>
            </w:tcPrChange>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42" w:author="Brian Bohman" w:date="2021-10-27T05:58:00Z">
              <w:tcPr>
                <w:tcW w:w="1008" w:type="dxa"/>
                <w:vAlign w:val="center"/>
                <w:hideMark/>
              </w:tcPr>
            </w:tcPrChange>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443" w:author="Brian Bohman" w:date="2021-10-27T05:58:00Z">
              <w:tcPr>
                <w:tcW w:w="1152" w:type="dxa"/>
                <w:vAlign w:val="center"/>
                <w:hideMark/>
              </w:tcPr>
            </w:tcPrChange>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440" w:type="dxa"/>
            <w:vAlign w:val="center"/>
            <w:hideMark/>
            <w:tcPrChange w:id="7444" w:author="Brian Bohman" w:date="2021-10-27T05:58:00Z">
              <w:tcPr>
                <w:tcW w:w="1008" w:type="dxa"/>
                <w:vAlign w:val="center"/>
                <w:hideMark/>
              </w:tcPr>
            </w:tcPrChange>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19CD" w:rsidRPr="009B3DCC" w14:paraId="789BCCB9" w14:textId="77777777" w:rsidTr="00E419CD">
        <w:trPr>
          <w:trHeight w:val="165"/>
          <w:trPrChange w:id="7445" w:author="Brian Bohman" w:date="2021-10-27T05:58:00Z">
            <w:trPr>
              <w:trHeight w:val="165"/>
            </w:trPr>
          </w:trPrChange>
        </w:trPr>
        <w:tc>
          <w:tcPr>
            <w:tcW w:w="360" w:type="dxa"/>
            <w:vAlign w:val="center"/>
            <w:hideMark/>
            <w:tcPrChange w:id="7446" w:author="Brian Bohman" w:date="2021-10-27T05:58:00Z">
              <w:tcPr>
                <w:tcW w:w="360" w:type="dxa"/>
                <w:vAlign w:val="center"/>
                <w:hideMark/>
              </w:tcPr>
            </w:tcPrChange>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Change w:id="7447" w:author="Brian Bohman" w:date="2021-10-27T05:58:00Z">
              <w:tcPr>
                <w:tcW w:w="864" w:type="dxa"/>
                <w:vAlign w:val="center"/>
                <w:hideMark/>
              </w:tcPr>
            </w:tcPrChange>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48" w:author="Brian Bohman" w:date="2021-10-27T05:58:00Z">
              <w:tcPr>
                <w:tcW w:w="1152" w:type="dxa"/>
                <w:vAlign w:val="center"/>
                <w:hideMark/>
              </w:tcPr>
            </w:tcPrChange>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49" w:author="Brian Bohman" w:date="2021-10-27T05:58:00Z">
              <w:tcPr>
                <w:tcW w:w="504" w:type="dxa"/>
                <w:vAlign w:val="center"/>
                <w:hideMark/>
              </w:tcPr>
            </w:tcPrChange>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50" w:author="Brian Bohman" w:date="2021-10-27T05:58:00Z">
              <w:tcPr>
                <w:tcW w:w="1008" w:type="dxa"/>
                <w:vAlign w:val="center"/>
                <w:hideMark/>
              </w:tcPr>
            </w:tcPrChange>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51" w:author="Brian Bohman" w:date="2021-10-27T05:58:00Z">
              <w:tcPr>
                <w:tcW w:w="1008" w:type="dxa"/>
                <w:vAlign w:val="center"/>
                <w:hideMark/>
              </w:tcPr>
            </w:tcPrChange>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52" w:author="Brian Bohman" w:date="2021-10-27T05:58:00Z">
              <w:tcPr>
                <w:tcW w:w="720" w:type="dxa"/>
                <w:vAlign w:val="center"/>
                <w:hideMark/>
              </w:tcPr>
            </w:tcPrChange>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53" w:author="Brian Bohman" w:date="2021-10-27T05:58:00Z">
              <w:tcPr>
                <w:tcW w:w="1008" w:type="dxa"/>
                <w:vAlign w:val="center"/>
                <w:hideMark/>
              </w:tcPr>
            </w:tcPrChange>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54" w:author="Brian Bohman" w:date="2021-10-27T05:58:00Z">
              <w:tcPr>
                <w:tcW w:w="1152" w:type="dxa"/>
                <w:vAlign w:val="center"/>
                <w:hideMark/>
              </w:tcPr>
            </w:tcPrChange>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440" w:type="dxa"/>
            <w:vAlign w:val="center"/>
            <w:hideMark/>
            <w:tcPrChange w:id="7455" w:author="Brian Bohman" w:date="2021-10-27T05:58:00Z">
              <w:tcPr>
                <w:tcW w:w="1008" w:type="dxa"/>
                <w:vAlign w:val="center"/>
                <w:hideMark/>
              </w:tcPr>
            </w:tcPrChange>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19CD" w:rsidRPr="009B3DCC" w14:paraId="38BEF8D3" w14:textId="77777777" w:rsidTr="00E419CD">
        <w:trPr>
          <w:trHeight w:val="165"/>
          <w:trPrChange w:id="7456" w:author="Brian Bohman" w:date="2021-10-27T05:58:00Z">
            <w:trPr>
              <w:trHeight w:val="165"/>
            </w:trPr>
          </w:trPrChange>
        </w:trPr>
        <w:tc>
          <w:tcPr>
            <w:tcW w:w="360" w:type="dxa"/>
            <w:vAlign w:val="center"/>
            <w:hideMark/>
            <w:tcPrChange w:id="7457" w:author="Brian Bohman" w:date="2021-10-27T05:58:00Z">
              <w:tcPr>
                <w:tcW w:w="360" w:type="dxa"/>
                <w:vAlign w:val="center"/>
                <w:hideMark/>
              </w:tcPr>
            </w:tcPrChange>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Change w:id="7458" w:author="Brian Bohman" w:date="2021-10-27T05:58:00Z">
              <w:tcPr>
                <w:tcW w:w="864" w:type="dxa"/>
                <w:vAlign w:val="center"/>
                <w:hideMark/>
              </w:tcPr>
            </w:tcPrChange>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59" w:author="Brian Bohman" w:date="2021-10-27T05:58:00Z">
              <w:tcPr>
                <w:tcW w:w="1152" w:type="dxa"/>
                <w:vAlign w:val="center"/>
                <w:hideMark/>
              </w:tcPr>
            </w:tcPrChange>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60" w:author="Brian Bohman" w:date="2021-10-27T05:58:00Z">
              <w:tcPr>
                <w:tcW w:w="504" w:type="dxa"/>
                <w:vAlign w:val="center"/>
                <w:hideMark/>
              </w:tcPr>
            </w:tcPrChange>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61" w:author="Brian Bohman" w:date="2021-10-27T05:58:00Z">
              <w:tcPr>
                <w:tcW w:w="1008" w:type="dxa"/>
                <w:vAlign w:val="center"/>
                <w:hideMark/>
              </w:tcPr>
            </w:tcPrChange>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62" w:author="Brian Bohman" w:date="2021-10-27T05:58:00Z">
              <w:tcPr>
                <w:tcW w:w="1008" w:type="dxa"/>
                <w:vAlign w:val="center"/>
                <w:hideMark/>
              </w:tcPr>
            </w:tcPrChange>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63" w:author="Brian Bohman" w:date="2021-10-27T05:58:00Z">
              <w:tcPr>
                <w:tcW w:w="720" w:type="dxa"/>
                <w:vAlign w:val="center"/>
                <w:hideMark/>
              </w:tcPr>
            </w:tcPrChange>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64" w:author="Brian Bohman" w:date="2021-10-27T05:58:00Z">
              <w:tcPr>
                <w:tcW w:w="1008" w:type="dxa"/>
                <w:vAlign w:val="center"/>
                <w:hideMark/>
              </w:tcPr>
            </w:tcPrChange>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65" w:author="Brian Bohman" w:date="2021-10-27T05:58:00Z">
              <w:tcPr>
                <w:tcW w:w="1152" w:type="dxa"/>
                <w:vAlign w:val="center"/>
                <w:hideMark/>
              </w:tcPr>
            </w:tcPrChange>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440" w:type="dxa"/>
            <w:vAlign w:val="center"/>
            <w:hideMark/>
            <w:tcPrChange w:id="7466" w:author="Brian Bohman" w:date="2021-10-27T05:58:00Z">
              <w:tcPr>
                <w:tcW w:w="1008" w:type="dxa"/>
                <w:vAlign w:val="center"/>
                <w:hideMark/>
              </w:tcPr>
            </w:tcPrChange>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19CD" w:rsidRPr="009B3DCC" w14:paraId="5C947921" w14:textId="77777777" w:rsidTr="00E419CD">
        <w:trPr>
          <w:trHeight w:val="165"/>
          <w:trPrChange w:id="7467" w:author="Brian Bohman" w:date="2021-10-27T05:58:00Z">
            <w:trPr>
              <w:trHeight w:val="165"/>
            </w:trPr>
          </w:trPrChange>
        </w:trPr>
        <w:tc>
          <w:tcPr>
            <w:tcW w:w="360" w:type="dxa"/>
            <w:vAlign w:val="center"/>
            <w:hideMark/>
            <w:tcPrChange w:id="7468" w:author="Brian Bohman" w:date="2021-10-27T05:58:00Z">
              <w:tcPr>
                <w:tcW w:w="360" w:type="dxa"/>
                <w:vAlign w:val="center"/>
                <w:hideMark/>
              </w:tcPr>
            </w:tcPrChange>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Change w:id="7469" w:author="Brian Bohman" w:date="2021-10-27T05:58:00Z">
              <w:tcPr>
                <w:tcW w:w="864" w:type="dxa"/>
                <w:vAlign w:val="center"/>
                <w:hideMark/>
              </w:tcPr>
            </w:tcPrChange>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70" w:author="Brian Bohman" w:date="2021-10-27T05:58:00Z">
              <w:tcPr>
                <w:tcW w:w="1152" w:type="dxa"/>
                <w:vAlign w:val="center"/>
                <w:hideMark/>
              </w:tcPr>
            </w:tcPrChange>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71" w:author="Brian Bohman" w:date="2021-10-27T05:58:00Z">
              <w:tcPr>
                <w:tcW w:w="504" w:type="dxa"/>
                <w:vAlign w:val="center"/>
                <w:hideMark/>
              </w:tcPr>
            </w:tcPrChange>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72" w:author="Brian Bohman" w:date="2021-10-27T05:58:00Z">
              <w:tcPr>
                <w:tcW w:w="1008" w:type="dxa"/>
                <w:vAlign w:val="center"/>
                <w:hideMark/>
              </w:tcPr>
            </w:tcPrChange>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73" w:author="Brian Bohman" w:date="2021-10-27T05:58:00Z">
              <w:tcPr>
                <w:tcW w:w="1008" w:type="dxa"/>
                <w:vAlign w:val="center"/>
                <w:hideMark/>
              </w:tcPr>
            </w:tcPrChange>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74" w:author="Brian Bohman" w:date="2021-10-27T05:58:00Z">
              <w:tcPr>
                <w:tcW w:w="720" w:type="dxa"/>
                <w:vAlign w:val="center"/>
                <w:hideMark/>
              </w:tcPr>
            </w:tcPrChange>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75" w:author="Brian Bohman" w:date="2021-10-27T05:58:00Z">
              <w:tcPr>
                <w:tcW w:w="1008" w:type="dxa"/>
                <w:vAlign w:val="center"/>
                <w:hideMark/>
              </w:tcPr>
            </w:tcPrChange>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476" w:author="Brian Bohman" w:date="2021-10-27T05:58:00Z">
              <w:tcPr>
                <w:tcW w:w="1152" w:type="dxa"/>
                <w:vAlign w:val="center"/>
                <w:hideMark/>
              </w:tcPr>
            </w:tcPrChange>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440" w:type="dxa"/>
            <w:vAlign w:val="center"/>
            <w:hideMark/>
            <w:tcPrChange w:id="7477" w:author="Brian Bohman" w:date="2021-10-27T05:58:00Z">
              <w:tcPr>
                <w:tcW w:w="1008" w:type="dxa"/>
                <w:vAlign w:val="center"/>
                <w:hideMark/>
              </w:tcPr>
            </w:tcPrChange>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24A5DB8F" w14:textId="77777777" w:rsidTr="00E419CD">
        <w:trPr>
          <w:trHeight w:val="165"/>
          <w:trPrChange w:id="7478" w:author="Brian Bohman" w:date="2021-10-27T05:58:00Z">
            <w:trPr>
              <w:trHeight w:val="165"/>
            </w:trPr>
          </w:trPrChange>
        </w:trPr>
        <w:tc>
          <w:tcPr>
            <w:tcW w:w="360" w:type="dxa"/>
            <w:vAlign w:val="center"/>
            <w:hideMark/>
            <w:tcPrChange w:id="7479" w:author="Brian Bohman" w:date="2021-10-27T05:58:00Z">
              <w:tcPr>
                <w:tcW w:w="360" w:type="dxa"/>
                <w:vAlign w:val="center"/>
                <w:hideMark/>
              </w:tcPr>
            </w:tcPrChange>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Change w:id="7480" w:author="Brian Bohman" w:date="2021-10-27T05:58:00Z">
              <w:tcPr>
                <w:tcW w:w="864" w:type="dxa"/>
                <w:vAlign w:val="center"/>
                <w:hideMark/>
              </w:tcPr>
            </w:tcPrChange>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81" w:author="Brian Bohman" w:date="2021-10-27T05:58:00Z">
              <w:tcPr>
                <w:tcW w:w="1152" w:type="dxa"/>
                <w:vAlign w:val="center"/>
                <w:hideMark/>
              </w:tcPr>
            </w:tcPrChange>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82" w:author="Brian Bohman" w:date="2021-10-27T05:58:00Z">
              <w:tcPr>
                <w:tcW w:w="504" w:type="dxa"/>
                <w:vAlign w:val="center"/>
                <w:hideMark/>
              </w:tcPr>
            </w:tcPrChange>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Change w:id="7483" w:author="Brian Bohman" w:date="2021-10-27T05:58:00Z">
              <w:tcPr>
                <w:tcW w:w="1008" w:type="dxa"/>
                <w:vAlign w:val="center"/>
                <w:hideMark/>
              </w:tcPr>
            </w:tcPrChange>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Change w:id="7484" w:author="Brian Bohman" w:date="2021-10-27T05:58:00Z">
              <w:tcPr>
                <w:tcW w:w="1008" w:type="dxa"/>
                <w:vAlign w:val="center"/>
                <w:hideMark/>
              </w:tcPr>
            </w:tcPrChange>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85" w:author="Brian Bohman" w:date="2021-10-27T05:58:00Z">
              <w:tcPr>
                <w:tcW w:w="720" w:type="dxa"/>
                <w:vAlign w:val="center"/>
                <w:hideMark/>
              </w:tcPr>
            </w:tcPrChange>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86" w:author="Brian Bohman" w:date="2021-10-27T05:58:00Z">
              <w:tcPr>
                <w:tcW w:w="1008" w:type="dxa"/>
                <w:vAlign w:val="center"/>
                <w:hideMark/>
              </w:tcPr>
            </w:tcPrChange>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487" w:author="Brian Bohman" w:date="2021-10-27T05:58:00Z">
              <w:tcPr>
                <w:tcW w:w="1152" w:type="dxa"/>
                <w:vAlign w:val="center"/>
                <w:hideMark/>
              </w:tcPr>
            </w:tcPrChange>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440" w:type="dxa"/>
            <w:vAlign w:val="center"/>
            <w:hideMark/>
            <w:tcPrChange w:id="7488" w:author="Brian Bohman" w:date="2021-10-27T05:58:00Z">
              <w:tcPr>
                <w:tcW w:w="1008" w:type="dxa"/>
                <w:vAlign w:val="center"/>
                <w:hideMark/>
              </w:tcPr>
            </w:tcPrChange>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19CD" w:rsidRPr="009B3DCC" w14:paraId="677F942F" w14:textId="77777777" w:rsidTr="00E419CD">
        <w:trPr>
          <w:trHeight w:val="165"/>
          <w:trPrChange w:id="7489" w:author="Brian Bohman" w:date="2021-10-27T05:58:00Z">
            <w:trPr>
              <w:trHeight w:val="165"/>
            </w:trPr>
          </w:trPrChange>
        </w:trPr>
        <w:tc>
          <w:tcPr>
            <w:tcW w:w="360" w:type="dxa"/>
            <w:vAlign w:val="center"/>
            <w:hideMark/>
            <w:tcPrChange w:id="7490" w:author="Brian Bohman" w:date="2021-10-27T05:58:00Z">
              <w:tcPr>
                <w:tcW w:w="360" w:type="dxa"/>
                <w:vAlign w:val="center"/>
                <w:hideMark/>
              </w:tcPr>
            </w:tcPrChange>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Change w:id="7491" w:author="Brian Bohman" w:date="2021-10-27T05:58:00Z">
              <w:tcPr>
                <w:tcW w:w="864" w:type="dxa"/>
                <w:vAlign w:val="center"/>
                <w:hideMark/>
              </w:tcPr>
            </w:tcPrChange>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492" w:author="Brian Bohman" w:date="2021-10-27T05:58:00Z">
              <w:tcPr>
                <w:tcW w:w="1152" w:type="dxa"/>
                <w:vAlign w:val="center"/>
                <w:hideMark/>
              </w:tcPr>
            </w:tcPrChange>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493" w:author="Brian Bohman" w:date="2021-10-27T05:58:00Z">
              <w:tcPr>
                <w:tcW w:w="504" w:type="dxa"/>
                <w:vAlign w:val="center"/>
                <w:hideMark/>
              </w:tcPr>
            </w:tcPrChange>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494" w:author="Brian Bohman" w:date="2021-10-27T05:58:00Z">
              <w:tcPr>
                <w:tcW w:w="1008" w:type="dxa"/>
                <w:vAlign w:val="center"/>
                <w:hideMark/>
              </w:tcPr>
            </w:tcPrChange>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495" w:author="Brian Bohman" w:date="2021-10-27T05:58:00Z">
              <w:tcPr>
                <w:tcW w:w="1008" w:type="dxa"/>
                <w:vAlign w:val="center"/>
                <w:hideMark/>
              </w:tcPr>
            </w:tcPrChange>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496" w:author="Brian Bohman" w:date="2021-10-27T05:58:00Z">
              <w:tcPr>
                <w:tcW w:w="720" w:type="dxa"/>
                <w:vAlign w:val="center"/>
                <w:hideMark/>
              </w:tcPr>
            </w:tcPrChange>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497" w:author="Brian Bohman" w:date="2021-10-27T05:58:00Z">
              <w:tcPr>
                <w:tcW w:w="1008" w:type="dxa"/>
                <w:vAlign w:val="center"/>
                <w:hideMark/>
              </w:tcPr>
            </w:tcPrChange>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498" w:author="Brian Bohman" w:date="2021-10-27T05:58:00Z">
              <w:tcPr>
                <w:tcW w:w="1152" w:type="dxa"/>
                <w:vAlign w:val="center"/>
                <w:hideMark/>
              </w:tcPr>
            </w:tcPrChange>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499" w:author="Brian Bohman" w:date="2021-10-27T05:58:00Z">
              <w:tcPr>
                <w:tcW w:w="1008" w:type="dxa"/>
                <w:vAlign w:val="center"/>
                <w:hideMark/>
              </w:tcPr>
            </w:tcPrChange>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7591669" w14:textId="77777777" w:rsidTr="00E419CD">
        <w:trPr>
          <w:trHeight w:val="165"/>
          <w:trPrChange w:id="7500" w:author="Brian Bohman" w:date="2021-10-27T05:58:00Z">
            <w:trPr>
              <w:trHeight w:val="165"/>
            </w:trPr>
          </w:trPrChange>
        </w:trPr>
        <w:tc>
          <w:tcPr>
            <w:tcW w:w="360" w:type="dxa"/>
            <w:vAlign w:val="center"/>
            <w:hideMark/>
            <w:tcPrChange w:id="7501" w:author="Brian Bohman" w:date="2021-10-27T05:58:00Z">
              <w:tcPr>
                <w:tcW w:w="360" w:type="dxa"/>
                <w:vAlign w:val="center"/>
                <w:hideMark/>
              </w:tcPr>
            </w:tcPrChange>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Change w:id="7502" w:author="Brian Bohman" w:date="2021-10-27T05:58:00Z">
              <w:tcPr>
                <w:tcW w:w="864" w:type="dxa"/>
                <w:vAlign w:val="center"/>
                <w:hideMark/>
              </w:tcPr>
            </w:tcPrChange>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03" w:author="Brian Bohman" w:date="2021-10-27T05:58:00Z">
              <w:tcPr>
                <w:tcW w:w="1152" w:type="dxa"/>
                <w:vAlign w:val="center"/>
                <w:hideMark/>
              </w:tcPr>
            </w:tcPrChange>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04" w:author="Brian Bohman" w:date="2021-10-27T05:58:00Z">
              <w:tcPr>
                <w:tcW w:w="504" w:type="dxa"/>
                <w:vAlign w:val="center"/>
                <w:hideMark/>
              </w:tcPr>
            </w:tcPrChange>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05" w:author="Brian Bohman" w:date="2021-10-27T05:58:00Z">
              <w:tcPr>
                <w:tcW w:w="1008" w:type="dxa"/>
                <w:vAlign w:val="center"/>
                <w:hideMark/>
              </w:tcPr>
            </w:tcPrChange>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06" w:author="Brian Bohman" w:date="2021-10-27T05:58:00Z">
              <w:tcPr>
                <w:tcW w:w="1008" w:type="dxa"/>
                <w:vAlign w:val="center"/>
                <w:hideMark/>
              </w:tcPr>
            </w:tcPrChange>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07" w:author="Brian Bohman" w:date="2021-10-27T05:58:00Z">
              <w:tcPr>
                <w:tcW w:w="720" w:type="dxa"/>
                <w:vAlign w:val="center"/>
                <w:hideMark/>
              </w:tcPr>
            </w:tcPrChange>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08" w:author="Brian Bohman" w:date="2021-10-27T05:58:00Z">
              <w:tcPr>
                <w:tcW w:w="1008" w:type="dxa"/>
                <w:vAlign w:val="center"/>
                <w:hideMark/>
              </w:tcPr>
            </w:tcPrChange>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09" w:author="Brian Bohman" w:date="2021-10-27T05:58:00Z">
              <w:tcPr>
                <w:tcW w:w="1152" w:type="dxa"/>
                <w:vAlign w:val="center"/>
                <w:hideMark/>
              </w:tcPr>
            </w:tcPrChange>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440" w:type="dxa"/>
            <w:vAlign w:val="center"/>
            <w:hideMark/>
            <w:tcPrChange w:id="7510" w:author="Brian Bohman" w:date="2021-10-27T05:58:00Z">
              <w:tcPr>
                <w:tcW w:w="1008" w:type="dxa"/>
                <w:vAlign w:val="center"/>
                <w:hideMark/>
              </w:tcPr>
            </w:tcPrChange>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19CD" w:rsidRPr="009B3DCC" w14:paraId="5AC66968" w14:textId="77777777" w:rsidTr="00E419CD">
        <w:trPr>
          <w:trHeight w:val="165"/>
          <w:trPrChange w:id="7511" w:author="Brian Bohman" w:date="2021-10-27T05:58:00Z">
            <w:trPr>
              <w:trHeight w:val="165"/>
            </w:trPr>
          </w:trPrChange>
        </w:trPr>
        <w:tc>
          <w:tcPr>
            <w:tcW w:w="360" w:type="dxa"/>
            <w:vAlign w:val="center"/>
            <w:hideMark/>
            <w:tcPrChange w:id="7512" w:author="Brian Bohman" w:date="2021-10-27T05:58:00Z">
              <w:tcPr>
                <w:tcW w:w="360" w:type="dxa"/>
                <w:vAlign w:val="center"/>
                <w:hideMark/>
              </w:tcPr>
            </w:tcPrChange>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Change w:id="7513" w:author="Brian Bohman" w:date="2021-10-27T05:58:00Z">
              <w:tcPr>
                <w:tcW w:w="864" w:type="dxa"/>
                <w:vAlign w:val="center"/>
                <w:hideMark/>
              </w:tcPr>
            </w:tcPrChange>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14" w:author="Brian Bohman" w:date="2021-10-27T05:58:00Z">
              <w:tcPr>
                <w:tcW w:w="1152" w:type="dxa"/>
                <w:vAlign w:val="center"/>
                <w:hideMark/>
              </w:tcPr>
            </w:tcPrChange>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15" w:author="Brian Bohman" w:date="2021-10-27T05:58:00Z">
              <w:tcPr>
                <w:tcW w:w="504" w:type="dxa"/>
                <w:vAlign w:val="center"/>
                <w:hideMark/>
              </w:tcPr>
            </w:tcPrChange>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16" w:author="Brian Bohman" w:date="2021-10-27T05:58:00Z">
              <w:tcPr>
                <w:tcW w:w="1008" w:type="dxa"/>
                <w:vAlign w:val="center"/>
                <w:hideMark/>
              </w:tcPr>
            </w:tcPrChange>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17" w:author="Brian Bohman" w:date="2021-10-27T05:58:00Z">
              <w:tcPr>
                <w:tcW w:w="1008" w:type="dxa"/>
                <w:vAlign w:val="center"/>
                <w:hideMark/>
              </w:tcPr>
            </w:tcPrChange>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18" w:author="Brian Bohman" w:date="2021-10-27T05:58:00Z">
              <w:tcPr>
                <w:tcW w:w="720" w:type="dxa"/>
                <w:vAlign w:val="center"/>
                <w:hideMark/>
              </w:tcPr>
            </w:tcPrChange>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19" w:author="Brian Bohman" w:date="2021-10-27T05:58:00Z">
              <w:tcPr>
                <w:tcW w:w="1008" w:type="dxa"/>
                <w:vAlign w:val="center"/>
                <w:hideMark/>
              </w:tcPr>
            </w:tcPrChange>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520" w:author="Brian Bohman" w:date="2021-10-27T05:58:00Z">
              <w:tcPr>
                <w:tcW w:w="1152" w:type="dxa"/>
                <w:vAlign w:val="center"/>
                <w:hideMark/>
              </w:tcPr>
            </w:tcPrChange>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440" w:type="dxa"/>
            <w:vAlign w:val="center"/>
            <w:hideMark/>
            <w:tcPrChange w:id="7521" w:author="Brian Bohman" w:date="2021-10-27T05:58:00Z">
              <w:tcPr>
                <w:tcW w:w="1008" w:type="dxa"/>
                <w:vAlign w:val="center"/>
                <w:hideMark/>
              </w:tcPr>
            </w:tcPrChange>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EF8D153" w14:textId="77777777" w:rsidTr="00E419CD">
        <w:trPr>
          <w:trHeight w:val="165"/>
          <w:trPrChange w:id="7522" w:author="Brian Bohman" w:date="2021-10-27T05:58:00Z">
            <w:trPr>
              <w:trHeight w:val="165"/>
            </w:trPr>
          </w:trPrChange>
        </w:trPr>
        <w:tc>
          <w:tcPr>
            <w:tcW w:w="360" w:type="dxa"/>
            <w:vAlign w:val="center"/>
            <w:hideMark/>
            <w:tcPrChange w:id="7523" w:author="Brian Bohman" w:date="2021-10-27T05:58:00Z">
              <w:tcPr>
                <w:tcW w:w="360" w:type="dxa"/>
                <w:vAlign w:val="center"/>
                <w:hideMark/>
              </w:tcPr>
            </w:tcPrChange>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Change w:id="7524" w:author="Brian Bohman" w:date="2021-10-27T05:58:00Z">
              <w:tcPr>
                <w:tcW w:w="864" w:type="dxa"/>
                <w:vAlign w:val="center"/>
                <w:hideMark/>
              </w:tcPr>
            </w:tcPrChange>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25" w:author="Brian Bohman" w:date="2021-10-27T05:58:00Z">
              <w:tcPr>
                <w:tcW w:w="1152" w:type="dxa"/>
                <w:vAlign w:val="center"/>
                <w:hideMark/>
              </w:tcPr>
            </w:tcPrChange>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26" w:author="Brian Bohman" w:date="2021-10-27T05:58:00Z">
              <w:tcPr>
                <w:tcW w:w="504" w:type="dxa"/>
                <w:vAlign w:val="center"/>
                <w:hideMark/>
              </w:tcPr>
            </w:tcPrChange>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27" w:author="Brian Bohman" w:date="2021-10-27T05:58:00Z">
              <w:tcPr>
                <w:tcW w:w="1008" w:type="dxa"/>
                <w:vAlign w:val="center"/>
                <w:hideMark/>
              </w:tcPr>
            </w:tcPrChange>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28" w:author="Brian Bohman" w:date="2021-10-27T05:58:00Z">
              <w:tcPr>
                <w:tcW w:w="1008" w:type="dxa"/>
                <w:vAlign w:val="center"/>
                <w:hideMark/>
              </w:tcPr>
            </w:tcPrChange>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29" w:author="Brian Bohman" w:date="2021-10-27T05:58:00Z">
              <w:tcPr>
                <w:tcW w:w="720" w:type="dxa"/>
                <w:vAlign w:val="center"/>
                <w:hideMark/>
              </w:tcPr>
            </w:tcPrChange>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30" w:author="Brian Bohman" w:date="2021-10-27T05:58:00Z">
              <w:tcPr>
                <w:tcW w:w="1008" w:type="dxa"/>
                <w:vAlign w:val="center"/>
                <w:hideMark/>
              </w:tcPr>
            </w:tcPrChange>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531" w:author="Brian Bohman" w:date="2021-10-27T05:58:00Z">
              <w:tcPr>
                <w:tcW w:w="1152" w:type="dxa"/>
                <w:vAlign w:val="center"/>
                <w:hideMark/>
              </w:tcPr>
            </w:tcPrChange>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440" w:type="dxa"/>
            <w:vAlign w:val="center"/>
            <w:hideMark/>
            <w:tcPrChange w:id="7532" w:author="Brian Bohman" w:date="2021-10-27T05:58:00Z">
              <w:tcPr>
                <w:tcW w:w="1008" w:type="dxa"/>
                <w:vAlign w:val="center"/>
                <w:hideMark/>
              </w:tcPr>
            </w:tcPrChange>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19CD" w:rsidRPr="009B3DCC" w14:paraId="11DF8923" w14:textId="77777777" w:rsidTr="00E419CD">
        <w:trPr>
          <w:trHeight w:val="165"/>
          <w:trPrChange w:id="7533" w:author="Brian Bohman" w:date="2021-10-27T05:58:00Z">
            <w:trPr>
              <w:trHeight w:val="165"/>
            </w:trPr>
          </w:trPrChange>
        </w:trPr>
        <w:tc>
          <w:tcPr>
            <w:tcW w:w="360" w:type="dxa"/>
            <w:vAlign w:val="center"/>
            <w:hideMark/>
            <w:tcPrChange w:id="7534" w:author="Brian Bohman" w:date="2021-10-27T05:58:00Z">
              <w:tcPr>
                <w:tcW w:w="360" w:type="dxa"/>
                <w:vAlign w:val="center"/>
                <w:hideMark/>
              </w:tcPr>
            </w:tcPrChange>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Change w:id="7535" w:author="Brian Bohman" w:date="2021-10-27T05:58:00Z">
              <w:tcPr>
                <w:tcW w:w="864" w:type="dxa"/>
                <w:vAlign w:val="center"/>
                <w:hideMark/>
              </w:tcPr>
            </w:tcPrChange>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36" w:author="Brian Bohman" w:date="2021-10-27T05:58:00Z">
              <w:tcPr>
                <w:tcW w:w="1152" w:type="dxa"/>
                <w:vAlign w:val="center"/>
                <w:hideMark/>
              </w:tcPr>
            </w:tcPrChange>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37" w:author="Brian Bohman" w:date="2021-10-27T05:58:00Z">
              <w:tcPr>
                <w:tcW w:w="504" w:type="dxa"/>
                <w:vAlign w:val="center"/>
                <w:hideMark/>
              </w:tcPr>
            </w:tcPrChange>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38" w:author="Brian Bohman" w:date="2021-10-27T05:58:00Z">
              <w:tcPr>
                <w:tcW w:w="1008" w:type="dxa"/>
                <w:vAlign w:val="center"/>
                <w:hideMark/>
              </w:tcPr>
            </w:tcPrChange>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39" w:author="Brian Bohman" w:date="2021-10-27T05:58:00Z">
              <w:tcPr>
                <w:tcW w:w="1008" w:type="dxa"/>
                <w:vAlign w:val="center"/>
                <w:hideMark/>
              </w:tcPr>
            </w:tcPrChange>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40" w:author="Brian Bohman" w:date="2021-10-27T05:58:00Z">
              <w:tcPr>
                <w:tcW w:w="720" w:type="dxa"/>
                <w:vAlign w:val="center"/>
                <w:hideMark/>
              </w:tcPr>
            </w:tcPrChange>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41" w:author="Brian Bohman" w:date="2021-10-27T05:58:00Z">
              <w:tcPr>
                <w:tcW w:w="1008" w:type="dxa"/>
                <w:vAlign w:val="center"/>
                <w:hideMark/>
              </w:tcPr>
            </w:tcPrChange>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42" w:author="Brian Bohman" w:date="2021-10-27T05:58:00Z">
              <w:tcPr>
                <w:tcW w:w="1152" w:type="dxa"/>
                <w:vAlign w:val="center"/>
                <w:hideMark/>
              </w:tcPr>
            </w:tcPrChange>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440" w:type="dxa"/>
            <w:vAlign w:val="center"/>
            <w:hideMark/>
            <w:tcPrChange w:id="7543" w:author="Brian Bohman" w:date="2021-10-27T05:58:00Z">
              <w:tcPr>
                <w:tcW w:w="1008" w:type="dxa"/>
                <w:vAlign w:val="center"/>
                <w:hideMark/>
              </w:tcPr>
            </w:tcPrChange>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19CD" w:rsidRPr="009B3DCC" w14:paraId="1AF056D1" w14:textId="77777777" w:rsidTr="00E419CD">
        <w:trPr>
          <w:trHeight w:val="180"/>
          <w:trPrChange w:id="7544" w:author="Brian Bohman" w:date="2021-10-27T05:58:00Z">
            <w:trPr>
              <w:trHeight w:val="180"/>
            </w:trPr>
          </w:trPrChange>
        </w:trPr>
        <w:tc>
          <w:tcPr>
            <w:tcW w:w="360" w:type="dxa"/>
            <w:vAlign w:val="center"/>
            <w:hideMark/>
            <w:tcPrChange w:id="7545" w:author="Brian Bohman" w:date="2021-10-27T05:58:00Z">
              <w:tcPr>
                <w:tcW w:w="360" w:type="dxa"/>
                <w:vAlign w:val="center"/>
                <w:hideMark/>
              </w:tcPr>
            </w:tcPrChange>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Change w:id="7546" w:author="Brian Bohman" w:date="2021-10-27T05:58:00Z">
              <w:tcPr>
                <w:tcW w:w="864" w:type="dxa"/>
                <w:vAlign w:val="center"/>
                <w:hideMark/>
              </w:tcPr>
            </w:tcPrChange>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47" w:author="Brian Bohman" w:date="2021-10-27T05:58:00Z">
              <w:tcPr>
                <w:tcW w:w="1152" w:type="dxa"/>
                <w:vAlign w:val="center"/>
                <w:hideMark/>
              </w:tcPr>
            </w:tcPrChange>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48" w:author="Brian Bohman" w:date="2021-10-27T05:58:00Z">
              <w:tcPr>
                <w:tcW w:w="504" w:type="dxa"/>
                <w:vAlign w:val="center"/>
                <w:hideMark/>
              </w:tcPr>
            </w:tcPrChange>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49" w:author="Brian Bohman" w:date="2021-10-27T05:58:00Z">
              <w:tcPr>
                <w:tcW w:w="1008" w:type="dxa"/>
                <w:vAlign w:val="center"/>
                <w:hideMark/>
              </w:tcPr>
            </w:tcPrChange>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50" w:author="Brian Bohman" w:date="2021-10-27T05:58:00Z">
              <w:tcPr>
                <w:tcW w:w="1008" w:type="dxa"/>
                <w:vAlign w:val="center"/>
                <w:hideMark/>
              </w:tcPr>
            </w:tcPrChange>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51" w:author="Brian Bohman" w:date="2021-10-27T05:58:00Z">
              <w:tcPr>
                <w:tcW w:w="720" w:type="dxa"/>
                <w:vAlign w:val="center"/>
                <w:hideMark/>
              </w:tcPr>
            </w:tcPrChange>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52" w:author="Brian Bohman" w:date="2021-10-27T05:58:00Z">
              <w:tcPr>
                <w:tcW w:w="1008" w:type="dxa"/>
                <w:vAlign w:val="center"/>
                <w:hideMark/>
              </w:tcPr>
            </w:tcPrChange>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53" w:author="Brian Bohman" w:date="2021-10-27T05:58:00Z">
              <w:tcPr>
                <w:tcW w:w="1152" w:type="dxa"/>
                <w:vAlign w:val="center"/>
                <w:hideMark/>
              </w:tcPr>
            </w:tcPrChange>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7554" w:author="Brian Bohman" w:date="2021-10-27T05:58:00Z">
              <w:tcPr>
                <w:tcW w:w="1008" w:type="dxa"/>
                <w:vAlign w:val="center"/>
                <w:hideMark/>
              </w:tcPr>
            </w:tcPrChange>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19CD" w:rsidRPr="009B3DCC" w14:paraId="15EE452F" w14:textId="77777777" w:rsidTr="00E419CD">
        <w:trPr>
          <w:trHeight w:val="165"/>
          <w:trPrChange w:id="7555" w:author="Brian Bohman" w:date="2021-10-27T05:58:00Z">
            <w:trPr>
              <w:trHeight w:val="165"/>
            </w:trPr>
          </w:trPrChange>
        </w:trPr>
        <w:tc>
          <w:tcPr>
            <w:tcW w:w="360" w:type="dxa"/>
            <w:vAlign w:val="center"/>
            <w:hideMark/>
            <w:tcPrChange w:id="7556" w:author="Brian Bohman" w:date="2021-10-27T05:58:00Z">
              <w:tcPr>
                <w:tcW w:w="360" w:type="dxa"/>
                <w:vAlign w:val="center"/>
                <w:hideMark/>
              </w:tcPr>
            </w:tcPrChange>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Change w:id="7557" w:author="Brian Bohman" w:date="2021-10-27T05:58:00Z">
              <w:tcPr>
                <w:tcW w:w="864" w:type="dxa"/>
                <w:vAlign w:val="center"/>
                <w:hideMark/>
              </w:tcPr>
            </w:tcPrChange>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58" w:author="Brian Bohman" w:date="2021-10-27T05:58:00Z">
              <w:tcPr>
                <w:tcW w:w="1152" w:type="dxa"/>
                <w:vAlign w:val="center"/>
                <w:hideMark/>
              </w:tcPr>
            </w:tcPrChange>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59" w:author="Brian Bohman" w:date="2021-10-27T05:58:00Z">
              <w:tcPr>
                <w:tcW w:w="504" w:type="dxa"/>
                <w:vAlign w:val="center"/>
                <w:hideMark/>
              </w:tcPr>
            </w:tcPrChange>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60" w:author="Brian Bohman" w:date="2021-10-27T05:58:00Z">
              <w:tcPr>
                <w:tcW w:w="1008" w:type="dxa"/>
                <w:vAlign w:val="center"/>
                <w:hideMark/>
              </w:tcPr>
            </w:tcPrChange>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61" w:author="Brian Bohman" w:date="2021-10-27T05:58:00Z">
              <w:tcPr>
                <w:tcW w:w="1008" w:type="dxa"/>
                <w:vAlign w:val="center"/>
                <w:hideMark/>
              </w:tcPr>
            </w:tcPrChange>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62" w:author="Brian Bohman" w:date="2021-10-27T05:58:00Z">
              <w:tcPr>
                <w:tcW w:w="720" w:type="dxa"/>
                <w:vAlign w:val="center"/>
                <w:hideMark/>
              </w:tcPr>
            </w:tcPrChange>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63" w:author="Brian Bohman" w:date="2021-10-27T05:58:00Z">
              <w:tcPr>
                <w:tcW w:w="1008" w:type="dxa"/>
                <w:vAlign w:val="center"/>
                <w:hideMark/>
              </w:tcPr>
            </w:tcPrChange>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564" w:author="Brian Bohman" w:date="2021-10-27T05:58:00Z">
              <w:tcPr>
                <w:tcW w:w="1152" w:type="dxa"/>
                <w:vAlign w:val="center"/>
                <w:hideMark/>
              </w:tcPr>
            </w:tcPrChange>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440" w:type="dxa"/>
            <w:vAlign w:val="center"/>
            <w:hideMark/>
            <w:tcPrChange w:id="7565" w:author="Brian Bohman" w:date="2021-10-27T05:58:00Z">
              <w:tcPr>
                <w:tcW w:w="1008" w:type="dxa"/>
                <w:vAlign w:val="center"/>
                <w:hideMark/>
              </w:tcPr>
            </w:tcPrChange>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19CD" w:rsidRPr="009B3DCC" w14:paraId="027D6B5C" w14:textId="77777777" w:rsidTr="00E419CD">
        <w:trPr>
          <w:trHeight w:val="165"/>
          <w:trPrChange w:id="7566" w:author="Brian Bohman" w:date="2021-10-27T05:58:00Z">
            <w:trPr>
              <w:trHeight w:val="165"/>
            </w:trPr>
          </w:trPrChange>
        </w:trPr>
        <w:tc>
          <w:tcPr>
            <w:tcW w:w="360" w:type="dxa"/>
            <w:vAlign w:val="center"/>
            <w:hideMark/>
            <w:tcPrChange w:id="7567" w:author="Brian Bohman" w:date="2021-10-27T05:58:00Z">
              <w:tcPr>
                <w:tcW w:w="360" w:type="dxa"/>
                <w:vAlign w:val="center"/>
                <w:hideMark/>
              </w:tcPr>
            </w:tcPrChange>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Change w:id="7568" w:author="Brian Bohman" w:date="2021-10-27T05:58:00Z">
              <w:tcPr>
                <w:tcW w:w="864" w:type="dxa"/>
                <w:vAlign w:val="center"/>
                <w:hideMark/>
              </w:tcPr>
            </w:tcPrChange>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69" w:author="Brian Bohman" w:date="2021-10-27T05:58:00Z">
              <w:tcPr>
                <w:tcW w:w="1152" w:type="dxa"/>
                <w:vAlign w:val="center"/>
                <w:hideMark/>
              </w:tcPr>
            </w:tcPrChange>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70" w:author="Brian Bohman" w:date="2021-10-27T05:58:00Z">
              <w:tcPr>
                <w:tcW w:w="504" w:type="dxa"/>
                <w:vAlign w:val="center"/>
                <w:hideMark/>
              </w:tcPr>
            </w:tcPrChange>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Change w:id="7571" w:author="Brian Bohman" w:date="2021-10-27T05:58:00Z">
              <w:tcPr>
                <w:tcW w:w="1008" w:type="dxa"/>
                <w:vAlign w:val="center"/>
                <w:hideMark/>
              </w:tcPr>
            </w:tcPrChange>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Change w:id="7572" w:author="Brian Bohman" w:date="2021-10-27T05:58:00Z">
              <w:tcPr>
                <w:tcW w:w="1008" w:type="dxa"/>
                <w:vAlign w:val="center"/>
                <w:hideMark/>
              </w:tcPr>
            </w:tcPrChange>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73" w:author="Brian Bohman" w:date="2021-10-27T05:58:00Z">
              <w:tcPr>
                <w:tcW w:w="720" w:type="dxa"/>
                <w:vAlign w:val="center"/>
                <w:hideMark/>
              </w:tcPr>
            </w:tcPrChange>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74" w:author="Brian Bohman" w:date="2021-10-27T05:58:00Z">
              <w:tcPr>
                <w:tcW w:w="1008" w:type="dxa"/>
                <w:vAlign w:val="center"/>
                <w:hideMark/>
              </w:tcPr>
            </w:tcPrChange>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575" w:author="Brian Bohman" w:date="2021-10-27T05:58:00Z">
              <w:tcPr>
                <w:tcW w:w="1152" w:type="dxa"/>
                <w:vAlign w:val="center"/>
                <w:hideMark/>
              </w:tcPr>
            </w:tcPrChange>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440" w:type="dxa"/>
            <w:vAlign w:val="center"/>
            <w:hideMark/>
            <w:tcPrChange w:id="7576" w:author="Brian Bohman" w:date="2021-10-27T05:58:00Z">
              <w:tcPr>
                <w:tcW w:w="1008" w:type="dxa"/>
                <w:vAlign w:val="center"/>
                <w:hideMark/>
              </w:tcPr>
            </w:tcPrChange>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19CD" w:rsidRPr="009B3DCC" w14:paraId="2E30CAF5" w14:textId="77777777" w:rsidTr="00E419CD">
        <w:trPr>
          <w:trHeight w:val="165"/>
          <w:trPrChange w:id="7577" w:author="Brian Bohman" w:date="2021-10-27T05:58:00Z">
            <w:trPr>
              <w:trHeight w:val="165"/>
            </w:trPr>
          </w:trPrChange>
        </w:trPr>
        <w:tc>
          <w:tcPr>
            <w:tcW w:w="360" w:type="dxa"/>
            <w:vAlign w:val="center"/>
            <w:hideMark/>
            <w:tcPrChange w:id="7578" w:author="Brian Bohman" w:date="2021-10-27T05:58:00Z">
              <w:tcPr>
                <w:tcW w:w="360" w:type="dxa"/>
                <w:vAlign w:val="center"/>
                <w:hideMark/>
              </w:tcPr>
            </w:tcPrChange>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Change w:id="7579" w:author="Brian Bohman" w:date="2021-10-27T05:58:00Z">
              <w:tcPr>
                <w:tcW w:w="864" w:type="dxa"/>
                <w:vAlign w:val="center"/>
                <w:hideMark/>
              </w:tcPr>
            </w:tcPrChange>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80" w:author="Brian Bohman" w:date="2021-10-27T05:58:00Z">
              <w:tcPr>
                <w:tcW w:w="1152" w:type="dxa"/>
                <w:vAlign w:val="center"/>
                <w:hideMark/>
              </w:tcPr>
            </w:tcPrChange>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81" w:author="Brian Bohman" w:date="2021-10-27T05:58:00Z">
              <w:tcPr>
                <w:tcW w:w="504" w:type="dxa"/>
                <w:vAlign w:val="center"/>
                <w:hideMark/>
              </w:tcPr>
            </w:tcPrChange>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82" w:author="Brian Bohman" w:date="2021-10-27T05:58:00Z">
              <w:tcPr>
                <w:tcW w:w="1008" w:type="dxa"/>
                <w:vAlign w:val="center"/>
                <w:hideMark/>
              </w:tcPr>
            </w:tcPrChange>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83" w:author="Brian Bohman" w:date="2021-10-27T05:58:00Z">
              <w:tcPr>
                <w:tcW w:w="1008" w:type="dxa"/>
                <w:vAlign w:val="center"/>
                <w:hideMark/>
              </w:tcPr>
            </w:tcPrChange>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84" w:author="Brian Bohman" w:date="2021-10-27T05:58:00Z">
              <w:tcPr>
                <w:tcW w:w="720" w:type="dxa"/>
                <w:vAlign w:val="center"/>
                <w:hideMark/>
              </w:tcPr>
            </w:tcPrChange>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85" w:author="Brian Bohman" w:date="2021-10-27T05:58:00Z">
              <w:tcPr>
                <w:tcW w:w="1008" w:type="dxa"/>
                <w:vAlign w:val="center"/>
                <w:hideMark/>
              </w:tcPr>
            </w:tcPrChange>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586" w:author="Brian Bohman" w:date="2021-10-27T05:58:00Z">
              <w:tcPr>
                <w:tcW w:w="1152" w:type="dxa"/>
                <w:vAlign w:val="center"/>
                <w:hideMark/>
              </w:tcPr>
            </w:tcPrChange>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7587" w:author="Brian Bohman" w:date="2021-10-27T05:58:00Z">
              <w:tcPr>
                <w:tcW w:w="1008" w:type="dxa"/>
                <w:vAlign w:val="center"/>
                <w:hideMark/>
              </w:tcPr>
            </w:tcPrChange>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7F5D6C2" w14:textId="77777777" w:rsidTr="00E419CD">
        <w:trPr>
          <w:trHeight w:val="165"/>
          <w:trPrChange w:id="7588" w:author="Brian Bohman" w:date="2021-10-27T05:58:00Z">
            <w:trPr>
              <w:trHeight w:val="165"/>
            </w:trPr>
          </w:trPrChange>
        </w:trPr>
        <w:tc>
          <w:tcPr>
            <w:tcW w:w="360" w:type="dxa"/>
            <w:vAlign w:val="center"/>
            <w:hideMark/>
            <w:tcPrChange w:id="7589" w:author="Brian Bohman" w:date="2021-10-27T05:58:00Z">
              <w:tcPr>
                <w:tcW w:w="360" w:type="dxa"/>
                <w:vAlign w:val="center"/>
                <w:hideMark/>
              </w:tcPr>
            </w:tcPrChange>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Change w:id="7590" w:author="Brian Bohman" w:date="2021-10-27T05:58:00Z">
              <w:tcPr>
                <w:tcW w:w="864" w:type="dxa"/>
                <w:vAlign w:val="center"/>
                <w:hideMark/>
              </w:tcPr>
            </w:tcPrChange>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591" w:author="Brian Bohman" w:date="2021-10-27T05:58:00Z">
              <w:tcPr>
                <w:tcW w:w="1152" w:type="dxa"/>
                <w:vAlign w:val="center"/>
                <w:hideMark/>
              </w:tcPr>
            </w:tcPrChange>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592" w:author="Brian Bohman" w:date="2021-10-27T05:58:00Z">
              <w:tcPr>
                <w:tcW w:w="504" w:type="dxa"/>
                <w:vAlign w:val="center"/>
                <w:hideMark/>
              </w:tcPr>
            </w:tcPrChange>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593" w:author="Brian Bohman" w:date="2021-10-27T05:58:00Z">
              <w:tcPr>
                <w:tcW w:w="1008" w:type="dxa"/>
                <w:vAlign w:val="center"/>
                <w:hideMark/>
              </w:tcPr>
            </w:tcPrChange>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594" w:author="Brian Bohman" w:date="2021-10-27T05:58:00Z">
              <w:tcPr>
                <w:tcW w:w="1008" w:type="dxa"/>
                <w:vAlign w:val="center"/>
                <w:hideMark/>
              </w:tcPr>
            </w:tcPrChange>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595" w:author="Brian Bohman" w:date="2021-10-27T05:58:00Z">
              <w:tcPr>
                <w:tcW w:w="720" w:type="dxa"/>
                <w:vAlign w:val="center"/>
                <w:hideMark/>
              </w:tcPr>
            </w:tcPrChange>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596" w:author="Brian Bohman" w:date="2021-10-27T05:58:00Z">
              <w:tcPr>
                <w:tcW w:w="1008" w:type="dxa"/>
                <w:vAlign w:val="center"/>
                <w:hideMark/>
              </w:tcPr>
            </w:tcPrChange>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597" w:author="Brian Bohman" w:date="2021-10-27T05:58:00Z">
              <w:tcPr>
                <w:tcW w:w="1152" w:type="dxa"/>
                <w:vAlign w:val="center"/>
                <w:hideMark/>
              </w:tcPr>
            </w:tcPrChange>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440" w:type="dxa"/>
            <w:vAlign w:val="center"/>
            <w:hideMark/>
            <w:tcPrChange w:id="7598" w:author="Brian Bohman" w:date="2021-10-27T05:58:00Z">
              <w:tcPr>
                <w:tcW w:w="1008" w:type="dxa"/>
                <w:vAlign w:val="center"/>
                <w:hideMark/>
              </w:tcPr>
            </w:tcPrChange>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19CD" w:rsidRPr="009B3DCC" w14:paraId="1037FD75" w14:textId="77777777" w:rsidTr="00E419CD">
        <w:trPr>
          <w:trHeight w:val="165"/>
          <w:trPrChange w:id="7599" w:author="Brian Bohman" w:date="2021-10-27T05:58:00Z">
            <w:trPr>
              <w:trHeight w:val="165"/>
            </w:trPr>
          </w:trPrChange>
        </w:trPr>
        <w:tc>
          <w:tcPr>
            <w:tcW w:w="360" w:type="dxa"/>
            <w:vAlign w:val="center"/>
            <w:hideMark/>
            <w:tcPrChange w:id="7600" w:author="Brian Bohman" w:date="2021-10-27T05:58:00Z">
              <w:tcPr>
                <w:tcW w:w="360" w:type="dxa"/>
                <w:vAlign w:val="center"/>
                <w:hideMark/>
              </w:tcPr>
            </w:tcPrChange>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Change w:id="7601" w:author="Brian Bohman" w:date="2021-10-27T05:58:00Z">
              <w:tcPr>
                <w:tcW w:w="864" w:type="dxa"/>
                <w:vAlign w:val="center"/>
                <w:hideMark/>
              </w:tcPr>
            </w:tcPrChange>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02" w:author="Brian Bohman" w:date="2021-10-27T05:58:00Z">
              <w:tcPr>
                <w:tcW w:w="1152" w:type="dxa"/>
                <w:vAlign w:val="center"/>
                <w:hideMark/>
              </w:tcPr>
            </w:tcPrChange>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03" w:author="Brian Bohman" w:date="2021-10-27T05:58:00Z">
              <w:tcPr>
                <w:tcW w:w="504" w:type="dxa"/>
                <w:vAlign w:val="center"/>
                <w:hideMark/>
              </w:tcPr>
            </w:tcPrChange>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04" w:author="Brian Bohman" w:date="2021-10-27T05:58:00Z">
              <w:tcPr>
                <w:tcW w:w="1008" w:type="dxa"/>
                <w:vAlign w:val="center"/>
                <w:hideMark/>
              </w:tcPr>
            </w:tcPrChange>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05" w:author="Brian Bohman" w:date="2021-10-27T05:58:00Z">
              <w:tcPr>
                <w:tcW w:w="1008" w:type="dxa"/>
                <w:vAlign w:val="center"/>
                <w:hideMark/>
              </w:tcPr>
            </w:tcPrChange>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06" w:author="Brian Bohman" w:date="2021-10-27T05:58:00Z">
              <w:tcPr>
                <w:tcW w:w="720" w:type="dxa"/>
                <w:vAlign w:val="center"/>
                <w:hideMark/>
              </w:tcPr>
            </w:tcPrChange>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07" w:author="Brian Bohman" w:date="2021-10-27T05:58:00Z">
              <w:tcPr>
                <w:tcW w:w="1008" w:type="dxa"/>
                <w:vAlign w:val="center"/>
                <w:hideMark/>
              </w:tcPr>
            </w:tcPrChange>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08" w:author="Brian Bohman" w:date="2021-10-27T05:58:00Z">
              <w:tcPr>
                <w:tcW w:w="1152" w:type="dxa"/>
                <w:vAlign w:val="center"/>
                <w:hideMark/>
              </w:tcPr>
            </w:tcPrChange>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7609" w:author="Brian Bohman" w:date="2021-10-27T05:58:00Z">
              <w:tcPr>
                <w:tcW w:w="1008" w:type="dxa"/>
                <w:vAlign w:val="center"/>
                <w:hideMark/>
              </w:tcPr>
            </w:tcPrChange>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19CD" w:rsidRPr="009B3DCC" w14:paraId="60261100" w14:textId="77777777" w:rsidTr="00E419CD">
        <w:trPr>
          <w:trHeight w:val="165"/>
          <w:trPrChange w:id="7610" w:author="Brian Bohman" w:date="2021-10-27T05:58:00Z">
            <w:trPr>
              <w:trHeight w:val="165"/>
            </w:trPr>
          </w:trPrChange>
        </w:trPr>
        <w:tc>
          <w:tcPr>
            <w:tcW w:w="360" w:type="dxa"/>
            <w:vAlign w:val="center"/>
            <w:hideMark/>
            <w:tcPrChange w:id="7611" w:author="Brian Bohman" w:date="2021-10-27T05:58:00Z">
              <w:tcPr>
                <w:tcW w:w="360" w:type="dxa"/>
                <w:vAlign w:val="center"/>
                <w:hideMark/>
              </w:tcPr>
            </w:tcPrChange>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Change w:id="7612" w:author="Brian Bohman" w:date="2021-10-27T05:58:00Z">
              <w:tcPr>
                <w:tcW w:w="864" w:type="dxa"/>
                <w:vAlign w:val="center"/>
                <w:hideMark/>
              </w:tcPr>
            </w:tcPrChange>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13" w:author="Brian Bohman" w:date="2021-10-27T05:58:00Z">
              <w:tcPr>
                <w:tcW w:w="1152" w:type="dxa"/>
                <w:vAlign w:val="center"/>
                <w:hideMark/>
              </w:tcPr>
            </w:tcPrChange>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14" w:author="Brian Bohman" w:date="2021-10-27T05:58:00Z">
              <w:tcPr>
                <w:tcW w:w="504" w:type="dxa"/>
                <w:vAlign w:val="center"/>
                <w:hideMark/>
              </w:tcPr>
            </w:tcPrChange>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15" w:author="Brian Bohman" w:date="2021-10-27T05:58:00Z">
              <w:tcPr>
                <w:tcW w:w="1008" w:type="dxa"/>
                <w:vAlign w:val="center"/>
                <w:hideMark/>
              </w:tcPr>
            </w:tcPrChange>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16" w:author="Brian Bohman" w:date="2021-10-27T05:58:00Z">
              <w:tcPr>
                <w:tcW w:w="1008" w:type="dxa"/>
                <w:vAlign w:val="center"/>
                <w:hideMark/>
              </w:tcPr>
            </w:tcPrChange>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17" w:author="Brian Bohman" w:date="2021-10-27T05:58:00Z">
              <w:tcPr>
                <w:tcW w:w="720" w:type="dxa"/>
                <w:vAlign w:val="center"/>
                <w:hideMark/>
              </w:tcPr>
            </w:tcPrChange>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18" w:author="Brian Bohman" w:date="2021-10-27T05:58:00Z">
              <w:tcPr>
                <w:tcW w:w="1008" w:type="dxa"/>
                <w:vAlign w:val="center"/>
                <w:hideMark/>
              </w:tcPr>
            </w:tcPrChange>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619" w:author="Brian Bohman" w:date="2021-10-27T05:58:00Z">
              <w:tcPr>
                <w:tcW w:w="1152" w:type="dxa"/>
                <w:vAlign w:val="center"/>
                <w:hideMark/>
              </w:tcPr>
            </w:tcPrChange>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440" w:type="dxa"/>
            <w:vAlign w:val="center"/>
            <w:hideMark/>
            <w:tcPrChange w:id="7620" w:author="Brian Bohman" w:date="2021-10-27T05:58:00Z">
              <w:tcPr>
                <w:tcW w:w="1008" w:type="dxa"/>
                <w:vAlign w:val="center"/>
                <w:hideMark/>
              </w:tcPr>
            </w:tcPrChange>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19CD" w:rsidRPr="009B3DCC" w14:paraId="5AAB0952" w14:textId="77777777" w:rsidTr="00E419CD">
        <w:trPr>
          <w:trHeight w:val="165"/>
          <w:trPrChange w:id="7621" w:author="Brian Bohman" w:date="2021-10-27T05:58:00Z">
            <w:trPr>
              <w:trHeight w:val="165"/>
            </w:trPr>
          </w:trPrChange>
        </w:trPr>
        <w:tc>
          <w:tcPr>
            <w:tcW w:w="360" w:type="dxa"/>
            <w:vAlign w:val="center"/>
            <w:hideMark/>
            <w:tcPrChange w:id="7622" w:author="Brian Bohman" w:date="2021-10-27T05:58:00Z">
              <w:tcPr>
                <w:tcW w:w="360" w:type="dxa"/>
                <w:vAlign w:val="center"/>
                <w:hideMark/>
              </w:tcPr>
            </w:tcPrChange>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Change w:id="7623" w:author="Brian Bohman" w:date="2021-10-27T05:58:00Z">
              <w:tcPr>
                <w:tcW w:w="864" w:type="dxa"/>
                <w:vAlign w:val="center"/>
                <w:hideMark/>
              </w:tcPr>
            </w:tcPrChange>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24" w:author="Brian Bohman" w:date="2021-10-27T05:58:00Z">
              <w:tcPr>
                <w:tcW w:w="1152" w:type="dxa"/>
                <w:vAlign w:val="center"/>
                <w:hideMark/>
              </w:tcPr>
            </w:tcPrChange>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25" w:author="Brian Bohman" w:date="2021-10-27T05:58:00Z">
              <w:tcPr>
                <w:tcW w:w="504" w:type="dxa"/>
                <w:vAlign w:val="center"/>
                <w:hideMark/>
              </w:tcPr>
            </w:tcPrChange>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26" w:author="Brian Bohman" w:date="2021-10-27T05:58:00Z">
              <w:tcPr>
                <w:tcW w:w="1008" w:type="dxa"/>
                <w:vAlign w:val="center"/>
                <w:hideMark/>
              </w:tcPr>
            </w:tcPrChange>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27" w:author="Brian Bohman" w:date="2021-10-27T05:58:00Z">
              <w:tcPr>
                <w:tcW w:w="1008" w:type="dxa"/>
                <w:vAlign w:val="center"/>
                <w:hideMark/>
              </w:tcPr>
            </w:tcPrChange>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28" w:author="Brian Bohman" w:date="2021-10-27T05:58:00Z">
              <w:tcPr>
                <w:tcW w:w="720" w:type="dxa"/>
                <w:vAlign w:val="center"/>
                <w:hideMark/>
              </w:tcPr>
            </w:tcPrChange>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29" w:author="Brian Bohman" w:date="2021-10-27T05:58:00Z">
              <w:tcPr>
                <w:tcW w:w="1008" w:type="dxa"/>
                <w:vAlign w:val="center"/>
                <w:hideMark/>
              </w:tcPr>
            </w:tcPrChange>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30" w:author="Brian Bohman" w:date="2021-10-27T05:58:00Z">
              <w:tcPr>
                <w:tcW w:w="1152" w:type="dxa"/>
                <w:vAlign w:val="center"/>
                <w:hideMark/>
              </w:tcPr>
            </w:tcPrChange>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440" w:type="dxa"/>
            <w:vAlign w:val="center"/>
            <w:hideMark/>
            <w:tcPrChange w:id="7631" w:author="Brian Bohman" w:date="2021-10-27T05:58:00Z">
              <w:tcPr>
                <w:tcW w:w="1008" w:type="dxa"/>
                <w:vAlign w:val="center"/>
                <w:hideMark/>
              </w:tcPr>
            </w:tcPrChange>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19CD" w:rsidRPr="009B3DCC" w14:paraId="2A8C089E" w14:textId="77777777" w:rsidTr="00E419CD">
        <w:trPr>
          <w:trHeight w:val="165"/>
          <w:trPrChange w:id="7632" w:author="Brian Bohman" w:date="2021-10-27T05:58:00Z">
            <w:trPr>
              <w:trHeight w:val="165"/>
            </w:trPr>
          </w:trPrChange>
        </w:trPr>
        <w:tc>
          <w:tcPr>
            <w:tcW w:w="360" w:type="dxa"/>
            <w:vAlign w:val="center"/>
            <w:hideMark/>
            <w:tcPrChange w:id="7633" w:author="Brian Bohman" w:date="2021-10-27T05:58:00Z">
              <w:tcPr>
                <w:tcW w:w="360" w:type="dxa"/>
                <w:vAlign w:val="center"/>
                <w:hideMark/>
              </w:tcPr>
            </w:tcPrChange>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Change w:id="7634" w:author="Brian Bohman" w:date="2021-10-27T05:58:00Z">
              <w:tcPr>
                <w:tcW w:w="864" w:type="dxa"/>
                <w:vAlign w:val="center"/>
                <w:hideMark/>
              </w:tcPr>
            </w:tcPrChange>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35" w:author="Brian Bohman" w:date="2021-10-27T05:58:00Z">
              <w:tcPr>
                <w:tcW w:w="1152" w:type="dxa"/>
                <w:vAlign w:val="center"/>
                <w:hideMark/>
              </w:tcPr>
            </w:tcPrChange>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36" w:author="Brian Bohman" w:date="2021-10-27T05:58:00Z">
              <w:tcPr>
                <w:tcW w:w="504" w:type="dxa"/>
                <w:vAlign w:val="center"/>
                <w:hideMark/>
              </w:tcPr>
            </w:tcPrChange>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37" w:author="Brian Bohman" w:date="2021-10-27T05:58:00Z">
              <w:tcPr>
                <w:tcW w:w="1008" w:type="dxa"/>
                <w:vAlign w:val="center"/>
                <w:hideMark/>
              </w:tcPr>
            </w:tcPrChange>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38" w:author="Brian Bohman" w:date="2021-10-27T05:58:00Z">
              <w:tcPr>
                <w:tcW w:w="1008" w:type="dxa"/>
                <w:vAlign w:val="center"/>
                <w:hideMark/>
              </w:tcPr>
            </w:tcPrChange>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39" w:author="Brian Bohman" w:date="2021-10-27T05:58:00Z">
              <w:tcPr>
                <w:tcW w:w="720" w:type="dxa"/>
                <w:vAlign w:val="center"/>
                <w:hideMark/>
              </w:tcPr>
            </w:tcPrChange>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40" w:author="Brian Bohman" w:date="2021-10-27T05:58:00Z">
              <w:tcPr>
                <w:tcW w:w="1008" w:type="dxa"/>
                <w:vAlign w:val="center"/>
                <w:hideMark/>
              </w:tcPr>
            </w:tcPrChange>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41" w:author="Brian Bohman" w:date="2021-10-27T05:58:00Z">
              <w:tcPr>
                <w:tcW w:w="1152" w:type="dxa"/>
                <w:vAlign w:val="center"/>
                <w:hideMark/>
              </w:tcPr>
            </w:tcPrChange>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440" w:type="dxa"/>
            <w:vAlign w:val="center"/>
            <w:hideMark/>
            <w:tcPrChange w:id="7642" w:author="Brian Bohman" w:date="2021-10-27T05:58:00Z">
              <w:tcPr>
                <w:tcW w:w="1008" w:type="dxa"/>
                <w:vAlign w:val="center"/>
                <w:hideMark/>
              </w:tcPr>
            </w:tcPrChange>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19CD" w:rsidRPr="009B3DCC" w14:paraId="33316141" w14:textId="77777777" w:rsidTr="00E419CD">
        <w:trPr>
          <w:trHeight w:val="165"/>
          <w:trPrChange w:id="7643" w:author="Brian Bohman" w:date="2021-10-27T05:58:00Z">
            <w:trPr>
              <w:trHeight w:val="165"/>
            </w:trPr>
          </w:trPrChange>
        </w:trPr>
        <w:tc>
          <w:tcPr>
            <w:tcW w:w="360" w:type="dxa"/>
            <w:vAlign w:val="center"/>
            <w:hideMark/>
            <w:tcPrChange w:id="7644" w:author="Brian Bohman" w:date="2021-10-27T05:58:00Z">
              <w:tcPr>
                <w:tcW w:w="360" w:type="dxa"/>
                <w:vAlign w:val="center"/>
                <w:hideMark/>
              </w:tcPr>
            </w:tcPrChange>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Change w:id="7645" w:author="Brian Bohman" w:date="2021-10-27T05:58:00Z">
              <w:tcPr>
                <w:tcW w:w="864" w:type="dxa"/>
                <w:vAlign w:val="center"/>
                <w:hideMark/>
              </w:tcPr>
            </w:tcPrChange>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46" w:author="Brian Bohman" w:date="2021-10-27T05:58:00Z">
              <w:tcPr>
                <w:tcW w:w="1152" w:type="dxa"/>
                <w:vAlign w:val="center"/>
                <w:hideMark/>
              </w:tcPr>
            </w:tcPrChange>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47" w:author="Brian Bohman" w:date="2021-10-27T05:58:00Z">
              <w:tcPr>
                <w:tcW w:w="504" w:type="dxa"/>
                <w:vAlign w:val="center"/>
                <w:hideMark/>
              </w:tcPr>
            </w:tcPrChange>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48" w:author="Brian Bohman" w:date="2021-10-27T05:58:00Z">
              <w:tcPr>
                <w:tcW w:w="1008" w:type="dxa"/>
                <w:vAlign w:val="center"/>
                <w:hideMark/>
              </w:tcPr>
            </w:tcPrChange>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49" w:author="Brian Bohman" w:date="2021-10-27T05:58:00Z">
              <w:tcPr>
                <w:tcW w:w="1008" w:type="dxa"/>
                <w:vAlign w:val="center"/>
                <w:hideMark/>
              </w:tcPr>
            </w:tcPrChange>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50" w:author="Brian Bohman" w:date="2021-10-27T05:58:00Z">
              <w:tcPr>
                <w:tcW w:w="720" w:type="dxa"/>
                <w:vAlign w:val="center"/>
                <w:hideMark/>
              </w:tcPr>
            </w:tcPrChange>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51" w:author="Brian Bohman" w:date="2021-10-27T05:58:00Z">
              <w:tcPr>
                <w:tcW w:w="1008" w:type="dxa"/>
                <w:vAlign w:val="center"/>
                <w:hideMark/>
              </w:tcPr>
            </w:tcPrChange>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652" w:author="Brian Bohman" w:date="2021-10-27T05:58:00Z">
              <w:tcPr>
                <w:tcW w:w="1152" w:type="dxa"/>
                <w:vAlign w:val="center"/>
                <w:hideMark/>
              </w:tcPr>
            </w:tcPrChange>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440" w:type="dxa"/>
            <w:vAlign w:val="center"/>
            <w:hideMark/>
            <w:tcPrChange w:id="7653" w:author="Brian Bohman" w:date="2021-10-27T05:58:00Z">
              <w:tcPr>
                <w:tcW w:w="1008" w:type="dxa"/>
                <w:vAlign w:val="center"/>
                <w:hideMark/>
              </w:tcPr>
            </w:tcPrChange>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19CD" w:rsidRPr="009B3DCC" w14:paraId="2AEFF398" w14:textId="77777777" w:rsidTr="00E419CD">
        <w:trPr>
          <w:trHeight w:val="165"/>
          <w:trPrChange w:id="7654" w:author="Brian Bohman" w:date="2021-10-27T05:58:00Z">
            <w:trPr>
              <w:trHeight w:val="165"/>
            </w:trPr>
          </w:trPrChange>
        </w:trPr>
        <w:tc>
          <w:tcPr>
            <w:tcW w:w="360" w:type="dxa"/>
            <w:vAlign w:val="center"/>
            <w:hideMark/>
            <w:tcPrChange w:id="7655" w:author="Brian Bohman" w:date="2021-10-27T05:58:00Z">
              <w:tcPr>
                <w:tcW w:w="360" w:type="dxa"/>
                <w:vAlign w:val="center"/>
                <w:hideMark/>
              </w:tcPr>
            </w:tcPrChange>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Change w:id="7656" w:author="Brian Bohman" w:date="2021-10-27T05:58:00Z">
              <w:tcPr>
                <w:tcW w:w="864" w:type="dxa"/>
                <w:vAlign w:val="center"/>
                <w:hideMark/>
              </w:tcPr>
            </w:tcPrChange>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57" w:author="Brian Bohman" w:date="2021-10-27T05:58:00Z">
              <w:tcPr>
                <w:tcW w:w="1152" w:type="dxa"/>
                <w:vAlign w:val="center"/>
                <w:hideMark/>
              </w:tcPr>
            </w:tcPrChange>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58" w:author="Brian Bohman" w:date="2021-10-27T05:58:00Z">
              <w:tcPr>
                <w:tcW w:w="504" w:type="dxa"/>
                <w:vAlign w:val="center"/>
                <w:hideMark/>
              </w:tcPr>
            </w:tcPrChange>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Change w:id="7659" w:author="Brian Bohman" w:date="2021-10-27T05:58:00Z">
              <w:tcPr>
                <w:tcW w:w="1008" w:type="dxa"/>
                <w:vAlign w:val="center"/>
                <w:hideMark/>
              </w:tcPr>
            </w:tcPrChange>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Change w:id="7660" w:author="Brian Bohman" w:date="2021-10-27T05:58:00Z">
              <w:tcPr>
                <w:tcW w:w="1008" w:type="dxa"/>
                <w:vAlign w:val="center"/>
                <w:hideMark/>
              </w:tcPr>
            </w:tcPrChange>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61" w:author="Brian Bohman" w:date="2021-10-27T05:58:00Z">
              <w:tcPr>
                <w:tcW w:w="720" w:type="dxa"/>
                <w:vAlign w:val="center"/>
                <w:hideMark/>
              </w:tcPr>
            </w:tcPrChange>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62" w:author="Brian Bohman" w:date="2021-10-27T05:58:00Z">
              <w:tcPr>
                <w:tcW w:w="1008" w:type="dxa"/>
                <w:vAlign w:val="center"/>
                <w:hideMark/>
              </w:tcPr>
            </w:tcPrChange>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663" w:author="Brian Bohman" w:date="2021-10-27T05:58:00Z">
              <w:tcPr>
                <w:tcW w:w="1152" w:type="dxa"/>
                <w:vAlign w:val="center"/>
                <w:hideMark/>
              </w:tcPr>
            </w:tcPrChange>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440" w:type="dxa"/>
            <w:vAlign w:val="center"/>
            <w:hideMark/>
            <w:tcPrChange w:id="7664" w:author="Brian Bohman" w:date="2021-10-27T05:58:00Z">
              <w:tcPr>
                <w:tcW w:w="1008" w:type="dxa"/>
                <w:vAlign w:val="center"/>
                <w:hideMark/>
              </w:tcPr>
            </w:tcPrChange>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7E022451" w14:textId="77777777" w:rsidTr="00E419CD">
        <w:trPr>
          <w:trHeight w:val="165"/>
          <w:trPrChange w:id="7665" w:author="Brian Bohman" w:date="2021-10-27T05:58:00Z">
            <w:trPr>
              <w:trHeight w:val="165"/>
            </w:trPr>
          </w:trPrChange>
        </w:trPr>
        <w:tc>
          <w:tcPr>
            <w:tcW w:w="360" w:type="dxa"/>
            <w:vAlign w:val="center"/>
            <w:hideMark/>
            <w:tcPrChange w:id="7666" w:author="Brian Bohman" w:date="2021-10-27T05:58:00Z">
              <w:tcPr>
                <w:tcW w:w="360" w:type="dxa"/>
                <w:vAlign w:val="center"/>
                <w:hideMark/>
              </w:tcPr>
            </w:tcPrChange>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Change w:id="7667" w:author="Brian Bohman" w:date="2021-10-27T05:58:00Z">
              <w:tcPr>
                <w:tcW w:w="864" w:type="dxa"/>
                <w:vAlign w:val="center"/>
                <w:hideMark/>
              </w:tcPr>
            </w:tcPrChange>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68" w:author="Brian Bohman" w:date="2021-10-27T05:58:00Z">
              <w:tcPr>
                <w:tcW w:w="1152" w:type="dxa"/>
                <w:vAlign w:val="center"/>
                <w:hideMark/>
              </w:tcPr>
            </w:tcPrChange>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69" w:author="Brian Bohman" w:date="2021-10-27T05:58:00Z">
              <w:tcPr>
                <w:tcW w:w="504" w:type="dxa"/>
                <w:vAlign w:val="center"/>
                <w:hideMark/>
              </w:tcPr>
            </w:tcPrChange>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70" w:author="Brian Bohman" w:date="2021-10-27T05:58:00Z">
              <w:tcPr>
                <w:tcW w:w="1008" w:type="dxa"/>
                <w:vAlign w:val="center"/>
                <w:hideMark/>
              </w:tcPr>
            </w:tcPrChange>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71" w:author="Brian Bohman" w:date="2021-10-27T05:58:00Z">
              <w:tcPr>
                <w:tcW w:w="1008" w:type="dxa"/>
                <w:vAlign w:val="center"/>
                <w:hideMark/>
              </w:tcPr>
            </w:tcPrChange>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72" w:author="Brian Bohman" w:date="2021-10-27T05:58:00Z">
              <w:tcPr>
                <w:tcW w:w="720" w:type="dxa"/>
                <w:vAlign w:val="center"/>
                <w:hideMark/>
              </w:tcPr>
            </w:tcPrChange>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73" w:author="Brian Bohman" w:date="2021-10-27T05:58:00Z">
              <w:tcPr>
                <w:tcW w:w="1008" w:type="dxa"/>
                <w:vAlign w:val="center"/>
                <w:hideMark/>
              </w:tcPr>
            </w:tcPrChange>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674" w:author="Brian Bohman" w:date="2021-10-27T05:58:00Z">
              <w:tcPr>
                <w:tcW w:w="1152" w:type="dxa"/>
                <w:vAlign w:val="center"/>
                <w:hideMark/>
              </w:tcPr>
            </w:tcPrChange>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440" w:type="dxa"/>
            <w:vAlign w:val="center"/>
            <w:hideMark/>
            <w:tcPrChange w:id="7675" w:author="Brian Bohman" w:date="2021-10-27T05:58:00Z">
              <w:tcPr>
                <w:tcW w:w="1008" w:type="dxa"/>
                <w:vAlign w:val="center"/>
                <w:hideMark/>
              </w:tcPr>
            </w:tcPrChange>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61CD6D7F" w14:textId="77777777" w:rsidTr="00E419CD">
        <w:trPr>
          <w:trHeight w:val="165"/>
          <w:trPrChange w:id="7676" w:author="Brian Bohman" w:date="2021-10-27T05:58:00Z">
            <w:trPr>
              <w:trHeight w:val="165"/>
            </w:trPr>
          </w:trPrChange>
        </w:trPr>
        <w:tc>
          <w:tcPr>
            <w:tcW w:w="360" w:type="dxa"/>
            <w:vAlign w:val="center"/>
            <w:hideMark/>
            <w:tcPrChange w:id="7677" w:author="Brian Bohman" w:date="2021-10-27T05:58:00Z">
              <w:tcPr>
                <w:tcW w:w="360" w:type="dxa"/>
                <w:vAlign w:val="center"/>
                <w:hideMark/>
              </w:tcPr>
            </w:tcPrChange>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Change w:id="7678" w:author="Brian Bohman" w:date="2021-10-27T05:58:00Z">
              <w:tcPr>
                <w:tcW w:w="864" w:type="dxa"/>
                <w:vAlign w:val="center"/>
                <w:hideMark/>
              </w:tcPr>
            </w:tcPrChange>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79" w:author="Brian Bohman" w:date="2021-10-27T05:58:00Z">
              <w:tcPr>
                <w:tcW w:w="1152" w:type="dxa"/>
                <w:vAlign w:val="center"/>
                <w:hideMark/>
              </w:tcPr>
            </w:tcPrChange>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80" w:author="Brian Bohman" w:date="2021-10-27T05:58:00Z">
              <w:tcPr>
                <w:tcW w:w="504" w:type="dxa"/>
                <w:vAlign w:val="center"/>
                <w:hideMark/>
              </w:tcPr>
            </w:tcPrChange>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81" w:author="Brian Bohman" w:date="2021-10-27T05:58:00Z">
              <w:tcPr>
                <w:tcW w:w="1008" w:type="dxa"/>
                <w:vAlign w:val="center"/>
                <w:hideMark/>
              </w:tcPr>
            </w:tcPrChange>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82" w:author="Brian Bohman" w:date="2021-10-27T05:58:00Z">
              <w:tcPr>
                <w:tcW w:w="1008" w:type="dxa"/>
                <w:vAlign w:val="center"/>
                <w:hideMark/>
              </w:tcPr>
            </w:tcPrChange>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83" w:author="Brian Bohman" w:date="2021-10-27T05:58:00Z">
              <w:tcPr>
                <w:tcW w:w="720" w:type="dxa"/>
                <w:vAlign w:val="center"/>
                <w:hideMark/>
              </w:tcPr>
            </w:tcPrChange>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84" w:author="Brian Bohman" w:date="2021-10-27T05:58:00Z">
              <w:tcPr>
                <w:tcW w:w="1008" w:type="dxa"/>
                <w:vAlign w:val="center"/>
                <w:hideMark/>
              </w:tcPr>
            </w:tcPrChange>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685" w:author="Brian Bohman" w:date="2021-10-27T05:58:00Z">
              <w:tcPr>
                <w:tcW w:w="1152" w:type="dxa"/>
                <w:vAlign w:val="center"/>
                <w:hideMark/>
              </w:tcPr>
            </w:tcPrChange>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440" w:type="dxa"/>
            <w:vAlign w:val="center"/>
            <w:hideMark/>
            <w:tcPrChange w:id="7686" w:author="Brian Bohman" w:date="2021-10-27T05:58:00Z">
              <w:tcPr>
                <w:tcW w:w="1008" w:type="dxa"/>
                <w:vAlign w:val="center"/>
                <w:hideMark/>
              </w:tcPr>
            </w:tcPrChange>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7FF8B471" w14:textId="77777777" w:rsidTr="00E419CD">
        <w:trPr>
          <w:trHeight w:val="165"/>
          <w:trPrChange w:id="7687" w:author="Brian Bohman" w:date="2021-10-27T05:58:00Z">
            <w:trPr>
              <w:trHeight w:val="165"/>
            </w:trPr>
          </w:trPrChange>
        </w:trPr>
        <w:tc>
          <w:tcPr>
            <w:tcW w:w="360" w:type="dxa"/>
            <w:vAlign w:val="center"/>
            <w:hideMark/>
            <w:tcPrChange w:id="7688" w:author="Brian Bohman" w:date="2021-10-27T05:58:00Z">
              <w:tcPr>
                <w:tcW w:w="360" w:type="dxa"/>
                <w:vAlign w:val="center"/>
                <w:hideMark/>
              </w:tcPr>
            </w:tcPrChange>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Change w:id="7689" w:author="Brian Bohman" w:date="2021-10-27T05:58:00Z">
              <w:tcPr>
                <w:tcW w:w="864" w:type="dxa"/>
                <w:vAlign w:val="center"/>
                <w:hideMark/>
              </w:tcPr>
            </w:tcPrChange>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690" w:author="Brian Bohman" w:date="2021-10-27T05:58:00Z">
              <w:tcPr>
                <w:tcW w:w="1152" w:type="dxa"/>
                <w:vAlign w:val="center"/>
                <w:hideMark/>
              </w:tcPr>
            </w:tcPrChange>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691" w:author="Brian Bohman" w:date="2021-10-27T05:58:00Z">
              <w:tcPr>
                <w:tcW w:w="504" w:type="dxa"/>
                <w:vAlign w:val="center"/>
                <w:hideMark/>
              </w:tcPr>
            </w:tcPrChange>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692" w:author="Brian Bohman" w:date="2021-10-27T05:58:00Z">
              <w:tcPr>
                <w:tcW w:w="1008" w:type="dxa"/>
                <w:vAlign w:val="center"/>
                <w:hideMark/>
              </w:tcPr>
            </w:tcPrChange>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693" w:author="Brian Bohman" w:date="2021-10-27T05:58:00Z">
              <w:tcPr>
                <w:tcW w:w="1008" w:type="dxa"/>
                <w:vAlign w:val="center"/>
                <w:hideMark/>
              </w:tcPr>
            </w:tcPrChange>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694" w:author="Brian Bohman" w:date="2021-10-27T05:58:00Z">
              <w:tcPr>
                <w:tcW w:w="720" w:type="dxa"/>
                <w:vAlign w:val="center"/>
                <w:hideMark/>
              </w:tcPr>
            </w:tcPrChange>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695" w:author="Brian Bohman" w:date="2021-10-27T05:58:00Z">
              <w:tcPr>
                <w:tcW w:w="1008" w:type="dxa"/>
                <w:vAlign w:val="center"/>
                <w:hideMark/>
              </w:tcPr>
            </w:tcPrChange>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696" w:author="Brian Bohman" w:date="2021-10-27T05:58:00Z">
              <w:tcPr>
                <w:tcW w:w="1152" w:type="dxa"/>
                <w:vAlign w:val="center"/>
                <w:hideMark/>
              </w:tcPr>
            </w:tcPrChange>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440" w:type="dxa"/>
            <w:vAlign w:val="center"/>
            <w:hideMark/>
            <w:tcPrChange w:id="7697" w:author="Brian Bohman" w:date="2021-10-27T05:58:00Z">
              <w:tcPr>
                <w:tcW w:w="1008" w:type="dxa"/>
                <w:vAlign w:val="center"/>
                <w:hideMark/>
              </w:tcPr>
            </w:tcPrChange>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19CD" w:rsidRPr="009B3DCC" w14:paraId="4743718E" w14:textId="77777777" w:rsidTr="00E419CD">
        <w:trPr>
          <w:trHeight w:val="180"/>
          <w:trPrChange w:id="7698" w:author="Brian Bohman" w:date="2021-10-27T05:58:00Z">
            <w:trPr>
              <w:trHeight w:val="180"/>
            </w:trPr>
          </w:trPrChange>
        </w:trPr>
        <w:tc>
          <w:tcPr>
            <w:tcW w:w="360" w:type="dxa"/>
            <w:vAlign w:val="center"/>
            <w:hideMark/>
            <w:tcPrChange w:id="7699" w:author="Brian Bohman" w:date="2021-10-27T05:58:00Z">
              <w:tcPr>
                <w:tcW w:w="360" w:type="dxa"/>
                <w:vAlign w:val="center"/>
                <w:hideMark/>
              </w:tcPr>
            </w:tcPrChange>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Change w:id="7700" w:author="Brian Bohman" w:date="2021-10-27T05:58:00Z">
              <w:tcPr>
                <w:tcW w:w="864" w:type="dxa"/>
                <w:vAlign w:val="center"/>
                <w:hideMark/>
              </w:tcPr>
            </w:tcPrChange>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01" w:author="Brian Bohman" w:date="2021-10-27T05:58:00Z">
              <w:tcPr>
                <w:tcW w:w="1152" w:type="dxa"/>
                <w:vAlign w:val="center"/>
                <w:hideMark/>
              </w:tcPr>
            </w:tcPrChange>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02" w:author="Brian Bohman" w:date="2021-10-27T05:58:00Z">
              <w:tcPr>
                <w:tcW w:w="504" w:type="dxa"/>
                <w:vAlign w:val="center"/>
                <w:hideMark/>
              </w:tcPr>
            </w:tcPrChange>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03" w:author="Brian Bohman" w:date="2021-10-27T05:58:00Z">
              <w:tcPr>
                <w:tcW w:w="1008" w:type="dxa"/>
                <w:vAlign w:val="center"/>
                <w:hideMark/>
              </w:tcPr>
            </w:tcPrChange>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04" w:author="Brian Bohman" w:date="2021-10-27T05:58:00Z">
              <w:tcPr>
                <w:tcW w:w="1008" w:type="dxa"/>
                <w:vAlign w:val="center"/>
                <w:hideMark/>
              </w:tcPr>
            </w:tcPrChange>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05" w:author="Brian Bohman" w:date="2021-10-27T05:58:00Z">
              <w:tcPr>
                <w:tcW w:w="720" w:type="dxa"/>
                <w:vAlign w:val="center"/>
                <w:hideMark/>
              </w:tcPr>
            </w:tcPrChange>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06" w:author="Brian Bohman" w:date="2021-10-27T05:58:00Z">
              <w:tcPr>
                <w:tcW w:w="1008" w:type="dxa"/>
                <w:vAlign w:val="center"/>
                <w:hideMark/>
              </w:tcPr>
            </w:tcPrChange>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07" w:author="Brian Bohman" w:date="2021-10-27T05:58:00Z">
              <w:tcPr>
                <w:tcW w:w="1152" w:type="dxa"/>
                <w:vAlign w:val="center"/>
                <w:hideMark/>
              </w:tcPr>
            </w:tcPrChange>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440" w:type="dxa"/>
            <w:vAlign w:val="center"/>
            <w:hideMark/>
            <w:tcPrChange w:id="7708" w:author="Brian Bohman" w:date="2021-10-27T05:58:00Z">
              <w:tcPr>
                <w:tcW w:w="1008" w:type="dxa"/>
                <w:vAlign w:val="center"/>
                <w:hideMark/>
              </w:tcPr>
            </w:tcPrChange>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2B99D158" w14:textId="77777777" w:rsidTr="00E419CD">
        <w:trPr>
          <w:trHeight w:val="165"/>
          <w:trPrChange w:id="7709" w:author="Brian Bohman" w:date="2021-10-27T05:58:00Z">
            <w:trPr>
              <w:trHeight w:val="165"/>
            </w:trPr>
          </w:trPrChange>
        </w:trPr>
        <w:tc>
          <w:tcPr>
            <w:tcW w:w="360" w:type="dxa"/>
            <w:vAlign w:val="center"/>
            <w:hideMark/>
            <w:tcPrChange w:id="7710" w:author="Brian Bohman" w:date="2021-10-27T05:58:00Z">
              <w:tcPr>
                <w:tcW w:w="360" w:type="dxa"/>
                <w:vAlign w:val="center"/>
                <w:hideMark/>
              </w:tcPr>
            </w:tcPrChange>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Change w:id="7711" w:author="Brian Bohman" w:date="2021-10-27T05:58:00Z">
              <w:tcPr>
                <w:tcW w:w="864" w:type="dxa"/>
                <w:vAlign w:val="center"/>
                <w:hideMark/>
              </w:tcPr>
            </w:tcPrChange>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12" w:author="Brian Bohman" w:date="2021-10-27T05:58:00Z">
              <w:tcPr>
                <w:tcW w:w="1152" w:type="dxa"/>
                <w:vAlign w:val="center"/>
                <w:hideMark/>
              </w:tcPr>
            </w:tcPrChange>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13" w:author="Brian Bohman" w:date="2021-10-27T05:58:00Z">
              <w:tcPr>
                <w:tcW w:w="504" w:type="dxa"/>
                <w:vAlign w:val="center"/>
                <w:hideMark/>
              </w:tcPr>
            </w:tcPrChange>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14" w:author="Brian Bohman" w:date="2021-10-27T05:58:00Z">
              <w:tcPr>
                <w:tcW w:w="1008" w:type="dxa"/>
                <w:vAlign w:val="center"/>
                <w:hideMark/>
              </w:tcPr>
            </w:tcPrChange>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15" w:author="Brian Bohman" w:date="2021-10-27T05:58:00Z">
              <w:tcPr>
                <w:tcW w:w="1008" w:type="dxa"/>
                <w:vAlign w:val="center"/>
                <w:hideMark/>
              </w:tcPr>
            </w:tcPrChange>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16" w:author="Brian Bohman" w:date="2021-10-27T05:58:00Z">
              <w:tcPr>
                <w:tcW w:w="720" w:type="dxa"/>
                <w:vAlign w:val="center"/>
                <w:hideMark/>
              </w:tcPr>
            </w:tcPrChange>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17" w:author="Brian Bohman" w:date="2021-10-27T05:58:00Z">
              <w:tcPr>
                <w:tcW w:w="1008" w:type="dxa"/>
                <w:vAlign w:val="center"/>
                <w:hideMark/>
              </w:tcPr>
            </w:tcPrChange>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18" w:author="Brian Bohman" w:date="2021-10-27T05:58:00Z">
              <w:tcPr>
                <w:tcW w:w="1152" w:type="dxa"/>
                <w:vAlign w:val="center"/>
                <w:hideMark/>
              </w:tcPr>
            </w:tcPrChange>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440" w:type="dxa"/>
            <w:vAlign w:val="center"/>
            <w:hideMark/>
            <w:tcPrChange w:id="7719" w:author="Brian Bohman" w:date="2021-10-27T05:58:00Z">
              <w:tcPr>
                <w:tcW w:w="1008" w:type="dxa"/>
                <w:vAlign w:val="center"/>
                <w:hideMark/>
              </w:tcPr>
            </w:tcPrChange>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19CD" w:rsidRPr="009B3DCC" w14:paraId="72C5A327" w14:textId="77777777" w:rsidTr="00E419CD">
        <w:trPr>
          <w:trHeight w:val="165"/>
          <w:trPrChange w:id="7720" w:author="Brian Bohman" w:date="2021-10-27T05:58:00Z">
            <w:trPr>
              <w:trHeight w:val="165"/>
            </w:trPr>
          </w:trPrChange>
        </w:trPr>
        <w:tc>
          <w:tcPr>
            <w:tcW w:w="360" w:type="dxa"/>
            <w:vAlign w:val="center"/>
            <w:hideMark/>
            <w:tcPrChange w:id="7721" w:author="Brian Bohman" w:date="2021-10-27T05:58:00Z">
              <w:tcPr>
                <w:tcW w:w="360" w:type="dxa"/>
                <w:vAlign w:val="center"/>
                <w:hideMark/>
              </w:tcPr>
            </w:tcPrChange>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Change w:id="7722" w:author="Brian Bohman" w:date="2021-10-27T05:58:00Z">
              <w:tcPr>
                <w:tcW w:w="864" w:type="dxa"/>
                <w:vAlign w:val="center"/>
                <w:hideMark/>
              </w:tcPr>
            </w:tcPrChange>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23" w:author="Brian Bohman" w:date="2021-10-27T05:58:00Z">
              <w:tcPr>
                <w:tcW w:w="1152" w:type="dxa"/>
                <w:vAlign w:val="center"/>
                <w:hideMark/>
              </w:tcPr>
            </w:tcPrChange>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24" w:author="Brian Bohman" w:date="2021-10-27T05:58:00Z">
              <w:tcPr>
                <w:tcW w:w="504" w:type="dxa"/>
                <w:vAlign w:val="center"/>
                <w:hideMark/>
              </w:tcPr>
            </w:tcPrChange>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25" w:author="Brian Bohman" w:date="2021-10-27T05:58:00Z">
              <w:tcPr>
                <w:tcW w:w="1008" w:type="dxa"/>
                <w:vAlign w:val="center"/>
                <w:hideMark/>
              </w:tcPr>
            </w:tcPrChange>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26" w:author="Brian Bohman" w:date="2021-10-27T05:58:00Z">
              <w:tcPr>
                <w:tcW w:w="1008" w:type="dxa"/>
                <w:vAlign w:val="center"/>
                <w:hideMark/>
              </w:tcPr>
            </w:tcPrChange>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27" w:author="Brian Bohman" w:date="2021-10-27T05:58:00Z">
              <w:tcPr>
                <w:tcW w:w="720" w:type="dxa"/>
                <w:vAlign w:val="center"/>
                <w:hideMark/>
              </w:tcPr>
            </w:tcPrChange>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28" w:author="Brian Bohman" w:date="2021-10-27T05:58:00Z">
              <w:tcPr>
                <w:tcW w:w="1008" w:type="dxa"/>
                <w:vAlign w:val="center"/>
                <w:hideMark/>
              </w:tcPr>
            </w:tcPrChange>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29" w:author="Brian Bohman" w:date="2021-10-27T05:58:00Z">
              <w:tcPr>
                <w:tcW w:w="1152" w:type="dxa"/>
                <w:vAlign w:val="center"/>
                <w:hideMark/>
              </w:tcPr>
            </w:tcPrChange>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440" w:type="dxa"/>
            <w:vAlign w:val="center"/>
            <w:hideMark/>
            <w:tcPrChange w:id="7730" w:author="Brian Bohman" w:date="2021-10-27T05:58:00Z">
              <w:tcPr>
                <w:tcW w:w="1008" w:type="dxa"/>
                <w:vAlign w:val="center"/>
                <w:hideMark/>
              </w:tcPr>
            </w:tcPrChange>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19CD" w:rsidRPr="009B3DCC" w14:paraId="00A88441" w14:textId="77777777" w:rsidTr="00E419CD">
        <w:trPr>
          <w:trHeight w:val="165"/>
          <w:trPrChange w:id="7731" w:author="Brian Bohman" w:date="2021-10-27T05:58:00Z">
            <w:trPr>
              <w:trHeight w:val="165"/>
            </w:trPr>
          </w:trPrChange>
        </w:trPr>
        <w:tc>
          <w:tcPr>
            <w:tcW w:w="360" w:type="dxa"/>
            <w:vAlign w:val="center"/>
            <w:hideMark/>
            <w:tcPrChange w:id="7732" w:author="Brian Bohman" w:date="2021-10-27T05:58:00Z">
              <w:tcPr>
                <w:tcW w:w="360" w:type="dxa"/>
                <w:vAlign w:val="center"/>
                <w:hideMark/>
              </w:tcPr>
            </w:tcPrChange>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Change w:id="7733" w:author="Brian Bohman" w:date="2021-10-27T05:58:00Z">
              <w:tcPr>
                <w:tcW w:w="864" w:type="dxa"/>
                <w:vAlign w:val="center"/>
                <w:hideMark/>
              </w:tcPr>
            </w:tcPrChange>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34" w:author="Brian Bohman" w:date="2021-10-27T05:58:00Z">
              <w:tcPr>
                <w:tcW w:w="1152" w:type="dxa"/>
                <w:vAlign w:val="center"/>
                <w:hideMark/>
              </w:tcPr>
            </w:tcPrChange>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35" w:author="Brian Bohman" w:date="2021-10-27T05:58:00Z">
              <w:tcPr>
                <w:tcW w:w="504" w:type="dxa"/>
                <w:vAlign w:val="center"/>
                <w:hideMark/>
              </w:tcPr>
            </w:tcPrChange>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36" w:author="Brian Bohman" w:date="2021-10-27T05:58:00Z">
              <w:tcPr>
                <w:tcW w:w="1008" w:type="dxa"/>
                <w:vAlign w:val="center"/>
                <w:hideMark/>
              </w:tcPr>
            </w:tcPrChange>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37" w:author="Brian Bohman" w:date="2021-10-27T05:58:00Z">
              <w:tcPr>
                <w:tcW w:w="1008" w:type="dxa"/>
                <w:vAlign w:val="center"/>
                <w:hideMark/>
              </w:tcPr>
            </w:tcPrChange>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38" w:author="Brian Bohman" w:date="2021-10-27T05:58:00Z">
              <w:tcPr>
                <w:tcW w:w="720" w:type="dxa"/>
                <w:vAlign w:val="center"/>
                <w:hideMark/>
              </w:tcPr>
            </w:tcPrChange>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39" w:author="Brian Bohman" w:date="2021-10-27T05:58:00Z">
              <w:tcPr>
                <w:tcW w:w="1008" w:type="dxa"/>
                <w:vAlign w:val="center"/>
                <w:hideMark/>
              </w:tcPr>
            </w:tcPrChange>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740" w:author="Brian Bohman" w:date="2021-10-27T05:58:00Z">
              <w:tcPr>
                <w:tcW w:w="1152" w:type="dxa"/>
                <w:vAlign w:val="center"/>
                <w:hideMark/>
              </w:tcPr>
            </w:tcPrChange>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440" w:type="dxa"/>
            <w:vAlign w:val="center"/>
            <w:hideMark/>
            <w:tcPrChange w:id="7741" w:author="Brian Bohman" w:date="2021-10-27T05:58:00Z">
              <w:tcPr>
                <w:tcW w:w="1008" w:type="dxa"/>
                <w:vAlign w:val="center"/>
                <w:hideMark/>
              </w:tcPr>
            </w:tcPrChange>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19CD" w:rsidRPr="009B3DCC" w14:paraId="0FE2A983" w14:textId="77777777" w:rsidTr="00E419CD">
        <w:trPr>
          <w:trHeight w:val="165"/>
          <w:trPrChange w:id="7742" w:author="Brian Bohman" w:date="2021-10-27T05:58:00Z">
            <w:trPr>
              <w:trHeight w:val="165"/>
            </w:trPr>
          </w:trPrChange>
        </w:trPr>
        <w:tc>
          <w:tcPr>
            <w:tcW w:w="360" w:type="dxa"/>
            <w:vAlign w:val="center"/>
            <w:hideMark/>
            <w:tcPrChange w:id="7743" w:author="Brian Bohman" w:date="2021-10-27T05:58:00Z">
              <w:tcPr>
                <w:tcW w:w="360" w:type="dxa"/>
                <w:vAlign w:val="center"/>
                <w:hideMark/>
              </w:tcPr>
            </w:tcPrChange>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Change w:id="7744" w:author="Brian Bohman" w:date="2021-10-27T05:58:00Z">
              <w:tcPr>
                <w:tcW w:w="864" w:type="dxa"/>
                <w:vAlign w:val="center"/>
                <w:hideMark/>
              </w:tcPr>
            </w:tcPrChange>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45" w:author="Brian Bohman" w:date="2021-10-27T05:58:00Z">
              <w:tcPr>
                <w:tcW w:w="1152" w:type="dxa"/>
                <w:vAlign w:val="center"/>
                <w:hideMark/>
              </w:tcPr>
            </w:tcPrChange>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46" w:author="Brian Bohman" w:date="2021-10-27T05:58:00Z">
              <w:tcPr>
                <w:tcW w:w="504" w:type="dxa"/>
                <w:vAlign w:val="center"/>
                <w:hideMark/>
              </w:tcPr>
            </w:tcPrChange>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Change w:id="7747" w:author="Brian Bohman" w:date="2021-10-27T05:58:00Z">
              <w:tcPr>
                <w:tcW w:w="1008" w:type="dxa"/>
                <w:vAlign w:val="center"/>
                <w:hideMark/>
              </w:tcPr>
            </w:tcPrChange>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Change w:id="7748" w:author="Brian Bohman" w:date="2021-10-27T05:58:00Z">
              <w:tcPr>
                <w:tcW w:w="1008" w:type="dxa"/>
                <w:vAlign w:val="center"/>
                <w:hideMark/>
              </w:tcPr>
            </w:tcPrChange>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49" w:author="Brian Bohman" w:date="2021-10-27T05:58:00Z">
              <w:tcPr>
                <w:tcW w:w="720" w:type="dxa"/>
                <w:vAlign w:val="center"/>
                <w:hideMark/>
              </w:tcPr>
            </w:tcPrChange>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50" w:author="Brian Bohman" w:date="2021-10-27T05:58:00Z">
              <w:tcPr>
                <w:tcW w:w="1008" w:type="dxa"/>
                <w:vAlign w:val="center"/>
                <w:hideMark/>
              </w:tcPr>
            </w:tcPrChange>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751" w:author="Brian Bohman" w:date="2021-10-27T05:58:00Z">
              <w:tcPr>
                <w:tcW w:w="1152" w:type="dxa"/>
                <w:vAlign w:val="center"/>
                <w:hideMark/>
              </w:tcPr>
            </w:tcPrChange>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440" w:type="dxa"/>
            <w:vAlign w:val="center"/>
            <w:hideMark/>
            <w:tcPrChange w:id="7752" w:author="Brian Bohman" w:date="2021-10-27T05:58:00Z">
              <w:tcPr>
                <w:tcW w:w="1008" w:type="dxa"/>
                <w:vAlign w:val="center"/>
                <w:hideMark/>
              </w:tcPr>
            </w:tcPrChange>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24A57E6A" w14:textId="77777777" w:rsidTr="00E419CD">
        <w:trPr>
          <w:trHeight w:val="165"/>
          <w:trPrChange w:id="7753" w:author="Brian Bohman" w:date="2021-10-27T05:58:00Z">
            <w:trPr>
              <w:trHeight w:val="165"/>
            </w:trPr>
          </w:trPrChange>
        </w:trPr>
        <w:tc>
          <w:tcPr>
            <w:tcW w:w="360" w:type="dxa"/>
            <w:vAlign w:val="center"/>
            <w:hideMark/>
            <w:tcPrChange w:id="7754" w:author="Brian Bohman" w:date="2021-10-27T05:58:00Z">
              <w:tcPr>
                <w:tcW w:w="360" w:type="dxa"/>
                <w:vAlign w:val="center"/>
                <w:hideMark/>
              </w:tcPr>
            </w:tcPrChange>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Change w:id="7755" w:author="Brian Bohman" w:date="2021-10-27T05:58:00Z">
              <w:tcPr>
                <w:tcW w:w="864" w:type="dxa"/>
                <w:vAlign w:val="center"/>
                <w:hideMark/>
              </w:tcPr>
            </w:tcPrChange>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56" w:author="Brian Bohman" w:date="2021-10-27T05:58:00Z">
              <w:tcPr>
                <w:tcW w:w="1152" w:type="dxa"/>
                <w:vAlign w:val="center"/>
                <w:hideMark/>
              </w:tcPr>
            </w:tcPrChange>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57" w:author="Brian Bohman" w:date="2021-10-27T05:58:00Z">
              <w:tcPr>
                <w:tcW w:w="504" w:type="dxa"/>
                <w:vAlign w:val="center"/>
                <w:hideMark/>
              </w:tcPr>
            </w:tcPrChange>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58" w:author="Brian Bohman" w:date="2021-10-27T05:58:00Z">
              <w:tcPr>
                <w:tcW w:w="1008" w:type="dxa"/>
                <w:vAlign w:val="center"/>
                <w:hideMark/>
              </w:tcPr>
            </w:tcPrChange>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59" w:author="Brian Bohman" w:date="2021-10-27T05:58:00Z">
              <w:tcPr>
                <w:tcW w:w="1008" w:type="dxa"/>
                <w:vAlign w:val="center"/>
                <w:hideMark/>
              </w:tcPr>
            </w:tcPrChange>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60" w:author="Brian Bohman" w:date="2021-10-27T05:58:00Z">
              <w:tcPr>
                <w:tcW w:w="720" w:type="dxa"/>
                <w:vAlign w:val="center"/>
                <w:hideMark/>
              </w:tcPr>
            </w:tcPrChange>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61" w:author="Brian Bohman" w:date="2021-10-27T05:58:00Z">
              <w:tcPr>
                <w:tcW w:w="1008" w:type="dxa"/>
                <w:vAlign w:val="center"/>
                <w:hideMark/>
              </w:tcPr>
            </w:tcPrChange>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152" w:type="dxa"/>
            <w:vAlign w:val="center"/>
            <w:hideMark/>
            <w:tcPrChange w:id="7762" w:author="Brian Bohman" w:date="2021-10-27T05:58:00Z">
              <w:tcPr>
                <w:tcW w:w="1152" w:type="dxa"/>
                <w:vAlign w:val="center"/>
                <w:hideMark/>
              </w:tcPr>
            </w:tcPrChange>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440" w:type="dxa"/>
            <w:vAlign w:val="center"/>
            <w:hideMark/>
            <w:tcPrChange w:id="7763" w:author="Brian Bohman" w:date="2021-10-27T05:58:00Z">
              <w:tcPr>
                <w:tcW w:w="1008" w:type="dxa"/>
                <w:vAlign w:val="center"/>
                <w:hideMark/>
              </w:tcPr>
            </w:tcPrChange>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19CD" w:rsidRPr="009B3DCC" w14:paraId="7ABB324E" w14:textId="77777777" w:rsidTr="00E419CD">
        <w:trPr>
          <w:trHeight w:val="165"/>
          <w:trPrChange w:id="7764" w:author="Brian Bohman" w:date="2021-10-27T05:58:00Z">
            <w:trPr>
              <w:trHeight w:val="165"/>
            </w:trPr>
          </w:trPrChange>
        </w:trPr>
        <w:tc>
          <w:tcPr>
            <w:tcW w:w="360" w:type="dxa"/>
            <w:vAlign w:val="center"/>
            <w:hideMark/>
            <w:tcPrChange w:id="7765" w:author="Brian Bohman" w:date="2021-10-27T05:58:00Z">
              <w:tcPr>
                <w:tcW w:w="360" w:type="dxa"/>
                <w:vAlign w:val="center"/>
                <w:hideMark/>
              </w:tcPr>
            </w:tcPrChange>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Change w:id="7766" w:author="Brian Bohman" w:date="2021-10-27T05:58:00Z">
              <w:tcPr>
                <w:tcW w:w="864" w:type="dxa"/>
                <w:vAlign w:val="center"/>
                <w:hideMark/>
              </w:tcPr>
            </w:tcPrChange>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67" w:author="Brian Bohman" w:date="2021-10-27T05:58:00Z">
              <w:tcPr>
                <w:tcW w:w="1152" w:type="dxa"/>
                <w:vAlign w:val="center"/>
                <w:hideMark/>
              </w:tcPr>
            </w:tcPrChange>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68" w:author="Brian Bohman" w:date="2021-10-27T05:58:00Z">
              <w:tcPr>
                <w:tcW w:w="504" w:type="dxa"/>
                <w:vAlign w:val="center"/>
                <w:hideMark/>
              </w:tcPr>
            </w:tcPrChange>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69" w:author="Brian Bohman" w:date="2021-10-27T05:58:00Z">
              <w:tcPr>
                <w:tcW w:w="1008" w:type="dxa"/>
                <w:vAlign w:val="center"/>
                <w:hideMark/>
              </w:tcPr>
            </w:tcPrChange>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70" w:author="Brian Bohman" w:date="2021-10-27T05:58:00Z">
              <w:tcPr>
                <w:tcW w:w="1008" w:type="dxa"/>
                <w:vAlign w:val="center"/>
                <w:hideMark/>
              </w:tcPr>
            </w:tcPrChange>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71" w:author="Brian Bohman" w:date="2021-10-27T05:58:00Z">
              <w:tcPr>
                <w:tcW w:w="720" w:type="dxa"/>
                <w:vAlign w:val="center"/>
                <w:hideMark/>
              </w:tcPr>
            </w:tcPrChange>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72" w:author="Brian Bohman" w:date="2021-10-27T05:58:00Z">
              <w:tcPr>
                <w:tcW w:w="1008" w:type="dxa"/>
                <w:vAlign w:val="center"/>
                <w:hideMark/>
              </w:tcPr>
            </w:tcPrChange>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773" w:author="Brian Bohman" w:date="2021-10-27T05:58:00Z">
              <w:tcPr>
                <w:tcW w:w="1152" w:type="dxa"/>
                <w:vAlign w:val="center"/>
                <w:hideMark/>
              </w:tcPr>
            </w:tcPrChange>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440" w:type="dxa"/>
            <w:vAlign w:val="center"/>
            <w:hideMark/>
            <w:tcPrChange w:id="7774" w:author="Brian Bohman" w:date="2021-10-27T05:58:00Z">
              <w:tcPr>
                <w:tcW w:w="1008" w:type="dxa"/>
                <w:vAlign w:val="center"/>
                <w:hideMark/>
              </w:tcPr>
            </w:tcPrChange>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09BC7C39" w14:textId="77777777" w:rsidTr="00E419CD">
        <w:trPr>
          <w:trHeight w:val="165"/>
          <w:trPrChange w:id="7775" w:author="Brian Bohman" w:date="2021-10-27T05:58:00Z">
            <w:trPr>
              <w:trHeight w:val="165"/>
            </w:trPr>
          </w:trPrChange>
        </w:trPr>
        <w:tc>
          <w:tcPr>
            <w:tcW w:w="360" w:type="dxa"/>
            <w:vAlign w:val="center"/>
            <w:hideMark/>
            <w:tcPrChange w:id="7776" w:author="Brian Bohman" w:date="2021-10-27T05:58:00Z">
              <w:tcPr>
                <w:tcW w:w="360" w:type="dxa"/>
                <w:vAlign w:val="center"/>
                <w:hideMark/>
              </w:tcPr>
            </w:tcPrChange>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Change w:id="7777" w:author="Brian Bohman" w:date="2021-10-27T05:58:00Z">
              <w:tcPr>
                <w:tcW w:w="864" w:type="dxa"/>
                <w:vAlign w:val="center"/>
                <w:hideMark/>
              </w:tcPr>
            </w:tcPrChange>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78" w:author="Brian Bohman" w:date="2021-10-27T05:58:00Z">
              <w:tcPr>
                <w:tcW w:w="1152" w:type="dxa"/>
                <w:vAlign w:val="center"/>
                <w:hideMark/>
              </w:tcPr>
            </w:tcPrChange>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79" w:author="Brian Bohman" w:date="2021-10-27T05:58:00Z">
              <w:tcPr>
                <w:tcW w:w="504" w:type="dxa"/>
                <w:vAlign w:val="center"/>
                <w:hideMark/>
              </w:tcPr>
            </w:tcPrChange>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80" w:author="Brian Bohman" w:date="2021-10-27T05:58:00Z">
              <w:tcPr>
                <w:tcW w:w="1008" w:type="dxa"/>
                <w:vAlign w:val="center"/>
                <w:hideMark/>
              </w:tcPr>
            </w:tcPrChange>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81" w:author="Brian Bohman" w:date="2021-10-27T05:58:00Z">
              <w:tcPr>
                <w:tcW w:w="1008" w:type="dxa"/>
                <w:vAlign w:val="center"/>
                <w:hideMark/>
              </w:tcPr>
            </w:tcPrChange>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82" w:author="Brian Bohman" w:date="2021-10-27T05:58:00Z">
              <w:tcPr>
                <w:tcW w:w="720" w:type="dxa"/>
                <w:vAlign w:val="center"/>
                <w:hideMark/>
              </w:tcPr>
            </w:tcPrChange>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83" w:author="Brian Bohman" w:date="2021-10-27T05:58:00Z">
              <w:tcPr>
                <w:tcW w:w="1008" w:type="dxa"/>
                <w:vAlign w:val="center"/>
                <w:hideMark/>
              </w:tcPr>
            </w:tcPrChange>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784" w:author="Brian Bohman" w:date="2021-10-27T05:58:00Z">
              <w:tcPr>
                <w:tcW w:w="1152" w:type="dxa"/>
                <w:vAlign w:val="center"/>
                <w:hideMark/>
              </w:tcPr>
            </w:tcPrChange>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7785" w:author="Brian Bohman" w:date="2021-10-27T05:58:00Z">
              <w:tcPr>
                <w:tcW w:w="1008" w:type="dxa"/>
                <w:vAlign w:val="center"/>
                <w:hideMark/>
              </w:tcPr>
            </w:tcPrChange>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19C7B924" w14:textId="77777777" w:rsidTr="00E419CD">
        <w:trPr>
          <w:trHeight w:val="165"/>
          <w:trPrChange w:id="7786" w:author="Brian Bohman" w:date="2021-10-27T05:58:00Z">
            <w:trPr>
              <w:trHeight w:val="165"/>
            </w:trPr>
          </w:trPrChange>
        </w:trPr>
        <w:tc>
          <w:tcPr>
            <w:tcW w:w="360" w:type="dxa"/>
            <w:vAlign w:val="center"/>
            <w:hideMark/>
            <w:tcPrChange w:id="7787" w:author="Brian Bohman" w:date="2021-10-27T05:58:00Z">
              <w:tcPr>
                <w:tcW w:w="360" w:type="dxa"/>
                <w:vAlign w:val="center"/>
                <w:hideMark/>
              </w:tcPr>
            </w:tcPrChange>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Change w:id="7788" w:author="Brian Bohman" w:date="2021-10-27T05:58:00Z">
              <w:tcPr>
                <w:tcW w:w="864" w:type="dxa"/>
                <w:vAlign w:val="center"/>
                <w:hideMark/>
              </w:tcPr>
            </w:tcPrChange>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789" w:author="Brian Bohman" w:date="2021-10-27T05:58:00Z">
              <w:tcPr>
                <w:tcW w:w="1152" w:type="dxa"/>
                <w:vAlign w:val="center"/>
                <w:hideMark/>
              </w:tcPr>
            </w:tcPrChange>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790" w:author="Brian Bohman" w:date="2021-10-27T05:58:00Z">
              <w:tcPr>
                <w:tcW w:w="504" w:type="dxa"/>
                <w:vAlign w:val="center"/>
                <w:hideMark/>
              </w:tcPr>
            </w:tcPrChange>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791" w:author="Brian Bohman" w:date="2021-10-27T05:58:00Z">
              <w:tcPr>
                <w:tcW w:w="1008" w:type="dxa"/>
                <w:vAlign w:val="center"/>
                <w:hideMark/>
              </w:tcPr>
            </w:tcPrChange>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792" w:author="Brian Bohman" w:date="2021-10-27T05:58:00Z">
              <w:tcPr>
                <w:tcW w:w="1008" w:type="dxa"/>
                <w:vAlign w:val="center"/>
                <w:hideMark/>
              </w:tcPr>
            </w:tcPrChange>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793" w:author="Brian Bohman" w:date="2021-10-27T05:58:00Z">
              <w:tcPr>
                <w:tcW w:w="720" w:type="dxa"/>
                <w:vAlign w:val="center"/>
                <w:hideMark/>
              </w:tcPr>
            </w:tcPrChange>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794" w:author="Brian Bohman" w:date="2021-10-27T05:58:00Z">
              <w:tcPr>
                <w:tcW w:w="1008" w:type="dxa"/>
                <w:vAlign w:val="center"/>
                <w:hideMark/>
              </w:tcPr>
            </w:tcPrChange>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7795" w:author="Brian Bohman" w:date="2021-10-27T05:58:00Z">
              <w:tcPr>
                <w:tcW w:w="1152" w:type="dxa"/>
                <w:vAlign w:val="center"/>
                <w:hideMark/>
              </w:tcPr>
            </w:tcPrChange>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440" w:type="dxa"/>
            <w:vAlign w:val="center"/>
            <w:hideMark/>
            <w:tcPrChange w:id="7796" w:author="Brian Bohman" w:date="2021-10-27T05:58:00Z">
              <w:tcPr>
                <w:tcW w:w="1008" w:type="dxa"/>
                <w:vAlign w:val="center"/>
                <w:hideMark/>
              </w:tcPr>
            </w:tcPrChange>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60392ED1" w14:textId="77777777" w:rsidTr="00E419CD">
        <w:trPr>
          <w:trHeight w:val="165"/>
          <w:trPrChange w:id="7797" w:author="Brian Bohman" w:date="2021-10-27T05:58:00Z">
            <w:trPr>
              <w:trHeight w:val="165"/>
            </w:trPr>
          </w:trPrChange>
        </w:trPr>
        <w:tc>
          <w:tcPr>
            <w:tcW w:w="360" w:type="dxa"/>
            <w:vAlign w:val="center"/>
            <w:hideMark/>
            <w:tcPrChange w:id="7798" w:author="Brian Bohman" w:date="2021-10-27T05:58:00Z">
              <w:tcPr>
                <w:tcW w:w="360" w:type="dxa"/>
                <w:vAlign w:val="center"/>
                <w:hideMark/>
              </w:tcPr>
            </w:tcPrChange>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Change w:id="7799" w:author="Brian Bohman" w:date="2021-10-27T05:58:00Z">
              <w:tcPr>
                <w:tcW w:w="864" w:type="dxa"/>
                <w:vAlign w:val="center"/>
                <w:hideMark/>
              </w:tcPr>
            </w:tcPrChange>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00" w:author="Brian Bohman" w:date="2021-10-27T05:58:00Z">
              <w:tcPr>
                <w:tcW w:w="1152" w:type="dxa"/>
                <w:vAlign w:val="center"/>
                <w:hideMark/>
              </w:tcPr>
            </w:tcPrChange>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01" w:author="Brian Bohman" w:date="2021-10-27T05:58:00Z">
              <w:tcPr>
                <w:tcW w:w="504" w:type="dxa"/>
                <w:vAlign w:val="center"/>
                <w:hideMark/>
              </w:tcPr>
            </w:tcPrChange>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02" w:author="Brian Bohman" w:date="2021-10-27T05:58:00Z">
              <w:tcPr>
                <w:tcW w:w="1008" w:type="dxa"/>
                <w:vAlign w:val="center"/>
                <w:hideMark/>
              </w:tcPr>
            </w:tcPrChange>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03" w:author="Brian Bohman" w:date="2021-10-27T05:58:00Z">
              <w:tcPr>
                <w:tcW w:w="1008" w:type="dxa"/>
                <w:vAlign w:val="center"/>
                <w:hideMark/>
              </w:tcPr>
            </w:tcPrChange>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04" w:author="Brian Bohman" w:date="2021-10-27T05:58:00Z">
              <w:tcPr>
                <w:tcW w:w="720" w:type="dxa"/>
                <w:vAlign w:val="center"/>
                <w:hideMark/>
              </w:tcPr>
            </w:tcPrChange>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05" w:author="Brian Bohman" w:date="2021-10-27T05:58:00Z">
              <w:tcPr>
                <w:tcW w:w="1008" w:type="dxa"/>
                <w:vAlign w:val="center"/>
                <w:hideMark/>
              </w:tcPr>
            </w:tcPrChange>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06" w:author="Brian Bohman" w:date="2021-10-27T05:58:00Z">
              <w:tcPr>
                <w:tcW w:w="1152" w:type="dxa"/>
                <w:vAlign w:val="center"/>
                <w:hideMark/>
              </w:tcPr>
            </w:tcPrChange>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7807" w:author="Brian Bohman" w:date="2021-10-27T05:58:00Z">
              <w:tcPr>
                <w:tcW w:w="1008" w:type="dxa"/>
                <w:vAlign w:val="center"/>
                <w:hideMark/>
              </w:tcPr>
            </w:tcPrChange>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4461E95B" w14:textId="77777777" w:rsidTr="00E419CD">
        <w:trPr>
          <w:trHeight w:val="165"/>
          <w:trPrChange w:id="7808" w:author="Brian Bohman" w:date="2021-10-27T05:58:00Z">
            <w:trPr>
              <w:trHeight w:val="165"/>
            </w:trPr>
          </w:trPrChange>
        </w:trPr>
        <w:tc>
          <w:tcPr>
            <w:tcW w:w="360" w:type="dxa"/>
            <w:vAlign w:val="center"/>
            <w:hideMark/>
            <w:tcPrChange w:id="7809" w:author="Brian Bohman" w:date="2021-10-27T05:58:00Z">
              <w:tcPr>
                <w:tcW w:w="360" w:type="dxa"/>
                <w:vAlign w:val="center"/>
                <w:hideMark/>
              </w:tcPr>
            </w:tcPrChange>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Change w:id="7810" w:author="Brian Bohman" w:date="2021-10-27T05:58:00Z">
              <w:tcPr>
                <w:tcW w:w="864" w:type="dxa"/>
                <w:vAlign w:val="center"/>
                <w:hideMark/>
              </w:tcPr>
            </w:tcPrChange>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11" w:author="Brian Bohman" w:date="2021-10-27T05:58:00Z">
              <w:tcPr>
                <w:tcW w:w="1152" w:type="dxa"/>
                <w:vAlign w:val="center"/>
                <w:hideMark/>
              </w:tcPr>
            </w:tcPrChange>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12" w:author="Brian Bohman" w:date="2021-10-27T05:58:00Z">
              <w:tcPr>
                <w:tcW w:w="504" w:type="dxa"/>
                <w:vAlign w:val="center"/>
                <w:hideMark/>
              </w:tcPr>
            </w:tcPrChange>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13" w:author="Brian Bohman" w:date="2021-10-27T05:58:00Z">
              <w:tcPr>
                <w:tcW w:w="1008" w:type="dxa"/>
                <w:vAlign w:val="center"/>
                <w:hideMark/>
              </w:tcPr>
            </w:tcPrChange>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14" w:author="Brian Bohman" w:date="2021-10-27T05:58:00Z">
              <w:tcPr>
                <w:tcW w:w="1008" w:type="dxa"/>
                <w:vAlign w:val="center"/>
                <w:hideMark/>
              </w:tcPr>
            </w:tcPrChange>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15" w:author="Brian Bohman" w:date="2021-10-27T05:58:00Z">
              <w:tcPr>
                <w:tcW w:w="720" w:type="dxa"/>
                <w:vAlign w:val="center"/>
                <w:hideMark/>
              </w:tcPr>
            </w:tcPrChange>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16" w:author="Brian Bohman" w:date="2021-10-27T05:58:00Z">
              <w:tcPr>
                <w:tcW w:w="1008" w:type="dxa"/>
                <w:vAlign w:val="center"/>
                <w:hideMark/>
              </w:tcPr>
            </w:tcPrChange>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17" w:author="Brian Bohman" w:date="2021-10-27T05:58:00Z">
              <w:tcPr>
                <w:tcW w:w="1152" w:type="dxa"/>
                <w:vAlign w:val="center"/>
                <w:hideMark/>
              </w:tcPr>
            </w:tcPrChange>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440" w:type="dxa"/>
            <w:vAlign w:val="center"/>
            <w:hideMark/>
            <w:tcPrChange w:id="7818" w:author="Brian Bohman" w:date="2021-10-27T05:58:00Z">
              <w:tcPr>
                <w:tcW w:w="1008" w:type="dxa"/>
                <w:vAlign w:val="center"/>
                <w:hideMark/>
              </w:tcPr>
            </w:tcPrChange>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158DC29" w14:textId="77777777" w:rsidTr="00E419CD">
        <w:trPr>
          <w:trHeight w:val="165"/>
          <w:trPrChange w:id="7819" w:author="Brian Bohman" w:date="2021-10-27T05:58:00Z">
            <w:trPr>
              <w:trHeight w:val="165"/>
            </w:trPr>
          </w:trPrChange>
        </w:trPr>
        <w:tc>
          <w:tcPr>
            <w:tcW w:w="360" w:type="dxa"/>
            <w:vAlign w:val="center"/>
            <w:hideMark/>
            <w:tcPrChange w:id="7820" w:author="Brian Bohman" w:date="2021-10-27T05:58:00Z">
              <w:tcPr>
                <w:tcW w:w="360" w:type="dxa"/>
                <w:vAlign w:val="center"/>
                <w:hideMark/>
              </w:tcPr>
            </w:tcPrChange>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Change w:id="7821" w:author="Brian Bohman" w:date="2021-10-27T05:58:00Z">
              <w:tcPr>
                <w:tcW w:w="864" w:type="dxa"/>
                <w:vAlign w:val="center"/>
                <w:hideMark/>
              </w:tcPr>
            </w:tcPrChange>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22" w:author="Brian Bohman" w:date="2021-10-27T05:58:00Z">
              <w:tcPr>
                <w:tcW w:w="1152" w:type="dxa"/>
                <w:vAlign w:val="center"/>
                <w:hideMark/>
              </w:tcPr>
            </w:tcPrChange>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23" w:author="Brian Bohman" w:date="2021-10-27T05:58:00Z">
              <w:tcPr>
                <w:tcW w:w="504" w:type="dxa"/>
                <w:vAlign w:val="center"/>
                <w:hideMark/>
              </w:tcPr>
            </w:tcPrChange>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24" w:author="Brian Bohman" w:date="2021-10-27T05:58:00Z">
              <w:tcPr>
                <w:tcW w:w="1008" w:type="dxa"/>
                <w:vAlign w:val="center"/>
                <w:hideMark/>
              </w:tcPr>
            </w:tcPrChange>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25" w:author="Brian Bohman" w:date="2021-10-27T05:58:00Z">
              <w:tcPr>
                <w:tcW w:w="1008" w:type="dxa"/>
                <w:vAlign w:val="center"/>
                <w:hideMark/>
              </w:tcPr>
            </w:tcPrChange>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26" w:author="Brian Bohman" w:date="2021-10-27T05:58:00Z">
              <w:tcPr>
                <w:tcW w:w="720" w:type="dxa"/>
                <w:vAlign w:val="center"/>
                <w:hideMark/>
              </w:tcPr>
            </w:tcPrChange>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27" w:author="Brian Bohman" w:date="2021-10-27T05:58:00Z">
              <w:tcPr>
                <w:tcW w:w="1008" w:type="dxa"/>
                <w:vAlign w:val="center"/>
                <w:hideMark/>
              </w:tcPr>
            </w:tcPrChange>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828" w:author="Brian Bohman" w:date="2021-10-27T05:58:00Z">
              <w:tcPr>
                <w:tcW w:w="1152" w:type="dxa"/>
                <w:vAlign w:val="center"/>
                <w:hideMark/>
              </w:tcPr>
            </w:tcPrChange>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440" w:type="dxa"/>
            <w:vAlign w:val="center"/>
            <w:hideMark/>
            <w:tcPrChange w:id="7829" w:author="Brian Bohman" w:date="2021-10-27T05:58:00Z">
              <w:tcPr>
                <w:tcW w:w="1008" w:type="dxa"/>
                <w:vAlign w:val="center"/>
                <w:hideMark/>
              </w:tcPr>
            </w:tcPrChange>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6963D325" w14:textId="77777777" w:rsidTr="00E419CD">
        <w:trPr>
          <w:trHeight w:val="165"/>
          <w:trPrChange w:id="7830" w:author="Brian Bohman" w:date="2021-10-27T05:58:00Z">
            <w:trPr>
              <w:trHeight w:val="165"/>
            </w:trPr>
          </w:trPrChange>
        </w:trPr>
        <w:tc>
          <w:tcPr>
            <w:tcW w:w="360" w:type="dxa"/>
            <w:vAlign w:val="center"/>
            <w:hideMark/>
            <w:tcPrChange w:id="7831" w:author="Brian Bohman" w:date="2021-10-27T05:58:00Z">
              <w:tcPr>
                <w:tcW w:w="360" w:type="dxa"/>
                <w:vAlign w:val="center"/>
                <w:hideMark/>
              </w:tcPr>
            </w:tcPrChange>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Change w:id="7832" w:author="Brian Bohman" w:date="2021-10-27T05:58:00Z">
              <w:tcPr>
                <w:tcW w:w="864" w:type="dxa"/>
                <w:vAlign w:val="center"/>
                <w:hideMark/>
              </w:tcPr>
            </w:tcPrChange>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33" w:author="Brian Bohman" w:date="2021-10-27T05:58:00Z">
              <w:tcPr>
                <w:tcW w:w="1152" w:type="dxa"/>
                <w:vAlign w:val="center"/>
                <w:hideMark/>
              </w:tcPr>
            </w:tcPrChange>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34" w:author="Brian Bohman" w:date="2021-10-27T05:58:00Z">
              <w:tcPr>
                <w:tcW w:w="504" w:type="dxa"/>
                <w:vAlign w:val="center"/>
                <w:hideMark/>
              </w:tcPr>
            </w:tcPrChange>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Change w:id="7835" w:author="Brian Bohman" w:date="2021-10-27T05:58:00Z">
              <w:tcPr>
                <w:tcW w:w="1008" w:type="dxa"/>
                <w:vAlign w:val="center"/>
                <w:hideMark/>
              </w:tcPr>
            </w:tcPrChange>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Change w:id="7836" w:author="Brian Bohman" w:date="2021-10-27T05:58:00Z">
              <w:tcPr>
                <w:tcW w:w="1008" w:type="dxa"/>
                <w:vAlign w:val="center"/>
                <w:hideMark/>
              </w:tcPr>
            </w:tcPrChange>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Change w:id="7837" w:author="Brian Bohman" w:date="2021-10-27T05:58:00Z">
              <w:tcPr>
                <w:tcW w:w="720" w:type="dxa"/>
                <w:vAlign w:val="center"/>
                <w:hideMark/>
              </w:tcPr>
            </w:tcPrChange>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Change w:id="7838" w:author="Brian Bohman" w:date="2021-10-27T05:58:00Z">
              <w:tcPr>
                <w:tcW w:w="1008" w:type="dxa"/>
                <w:vAlign w:val="center"/>
                <w:hideMark/>
              </w:tcPr>
            </w:tcPrChange>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39" w:author="Brian Bohman" w:date="2021-10-27T05:58:00Z">
              <w:tcPr>
                <w:tcW w:w="1152" w:type="dxa"/>
                <w:vAlign w:val="center"/>
                <w:hideMark/>
              </w:tcPr>
            </w:tcPrChange>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7840" w:author="Brian Bohman" w:date="2021-10-27T05:58:00Z">
              <w:tcPr>
                <w:tcW w:w="1008" w:type="dxa"/>
                <w:vAlign w:val="center"/>
                <w:hideMark/>
              </w:tcPr>
            </w:tcPrChange>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4917139B" w14:textId="77777777" w:rsidTr="00E419CD">
        <w:trPr>
          <w:trHeight w:val="165"/>
          <w:trPrChange w:id="7841" w:author="Brian Bohman" w:date="2021-10-27T05:58:00Z">
            <w:trPr>
              <w:trHeight w:val="165"/>
            </w:trPr>
          </w:trPrChange>
        </w:trPr>
        <w:tc>
          <w:tcPr>
            <w:tcW w:w="360" w:type="dxa"/>
            <w:vAlign w:val="center"/>
            <w:hideMark/>
            <w:tcPrChange w:id="7842" w:author="Brian Bohman" w:date="2021-10-27T05:58:00Z">
              <w:tcPr>
                <w:tcW w:w="360" w:type="dxa"/>
                <w:vAlign w:val="center"/>
                <w:hideMark/>
              </w:tcPr>
            </w:tcPrChange>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Change w:id="7843" w:author="Brian Bohman" w:date="2021-10-27T05:58:00Z">
              <w:tcPr>
                <w:tcW w:w="864" w:type="dxa"/>
                <w:vAlign w:val="center"/>
                <w:hideMark/>
              </w:tcPr>
            </w:tcPrChange>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44" w:author="Brian Bohman" w:date="2021-10-27T05:58:00Z">
              <w:tcPr>
                <w:tcW w:w="1152" w:type="dxa"/>
                <w:vAlign w:val="center"/>
                <w:hideMark/>
              </w:tcPr>
            </w:tcPrChange>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45" w:author="Brian Bohman" w:date="2021-10-27T05:58:00Z">
              <w:tcPr>
                <w:tcW w:w="504" w:type="dxa"/>
                <w:vAlign w:val="center"/>
                <w:hideMark/>
              </w:tcPr>
            </w:tcPrChange>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46" w:author="Brian Bohman" w:date="2021-10-27T05:58:00Z">
              <w:tcPr>
                <w:tcW w:w="1008" w:type="dxa"/>
                <w:vAlign w:val="center"/>
                <w:hideMark/>
              </w:tcPr>
            </w:tcPrChange>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47" w:author="Brian Bohman" w:date="2021-10-27T05:58:00Z">
              <w:tcPr>
                <w:tcW w:w="1008" w:type="dxa"/>
                <w:vAlign w:val="center"/>
                <w:hideMark/>
              </w:tcPr>
            </w:tcPrChange>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48" w:author="Brian Bohman" w:date="2021-10-27T05:58:00Z">
              <w:tcPr>
                <w:tcW w:w="720" w:type="dxa"/>
                <w:vAlign w:val="center"/>
                <w:hideMark/>
              </w:tcPr>
            </w:tcPrChange>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49" w:author="Brian Bohman" w:date="2021-10-27T05:58:00Z">
              <w:tcPr>
                <w:tcW w:w="1008" w:type="dxa"/>
                <w:vAlign w:val="center"/>
                <w:hideMark/>
              </w:tcPr>
            </w:tcPrChange>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850" w:author="Brian Bohman" w:date="2021-10-27T05:58:00Z">
              <w:tcPr>
                <w:tcW w:w="1152" w:type="dxa"/>
                <w:vAlign w:val="center"/>
                <w:hideMark/>
              </w:tcPr>
            </w:tcPrChange>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7851" w:author="Brian Bohman" w:date="2021-10-27T05:58:00Z">
              <w:tcPr>
                <w:tcW w:w="1008" w:type="dxa"/>
                <w:vAlign w:val="center"/>
                <w:hideMark/>
              </w:tcPr>
            </w:tcPrChange>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19CD" w:rsidRPr="009B3DCC" w14:paraId="7E62A866" w14:textId="77777777" w:rsidTr="00E419CD">
        <w:trPr>
          <w:trHeight w:val="165"/>
          <w:trPrChange w:id="7852" w:author="Brian Bohman" w:date="2021-10-27T05:58:00Z">
            <w:trPr>
              <w:trHeight w:val="165"/>
            </w:trPr>
          </w:trPrChange>
        </w:trPr>
        <w:tc>
          <w:tcPr>
            <w:tcW w:w="360" w:type="dxa"/>
            <w:vAlign w:val="center"/>
            <w:hideMark/>
            <w:tcPrChange w:id="7853" w:author="Brian Bohman" w:date="2021-10-27T05:58:00Z">
              <w:tcPr>
                <w:tcW w:w="360" w:type="dxa"/>
                <w:vAlign w:val="center"/>
                <w:hideMark/>
              </w:tcPr>
            </w:tcPrChange>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Change w:id="7854" w:author="Brian Bohman" w:date="2021-10-27T05:58:00Z">
              <w:tcPr>
                <w:tcW w:w="864" w:type="dxa"/>
                <w:vAlign w:val="center"/>
                <w:hideMark/>
              </w:tcPr>
            </w:tcPrChange>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55" w:author="Brian Bohman" w:date="2021-10-27T05:58:00Z">
              <w:tcPr>
                <w:tcW w:w="1152" w:type="dxa"/>
                <w:vAlign w:val="center"/>
                <w:hideMark/>
              </w:tcPr>
            </w:tcPrChange>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56" w:author="Brian Bohman" w:date="2021-10-27T05:58:00Z">
              <w:tcPr>
                <w:tcW w:w="504" w:type="dxa"/>
                <w:vAlign w:val="center"/>
                <w:hideMark/>
              </w:tcPr>
            </w:tcPrChange>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57" w:author="Brian Bohman" w:date="2021-10-27T05:58:00Z">
              <w:tcPr>
                <w:tcW w:w="1008" w:type="dxa"/>
                <w:vAlign w:val="center"/>
                <w:hideMark/>
              </w:tcPr>
            </w:tcPrChange>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58" w:author="Brian Bohman" w:date="2021-10-27T05:58:00Z">
              <w:tcPr>
                <w:tcW w:w="1008" w:type="dxa"/>
                <w:vAlign w:val="center"/>
                <w:hideMark/>
              </w:tcPr>
            </w:tcPrChange>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59" w:author="Brian Bohman" w:date="2021-10-27T05:58:00Z">
              <w:tcPr>
                <w:tcW w:w="720" w:type="dxa"/>
                <w:vAlign w:val="center"/>
                <w:hideMark/>
              </w:tcPr>
            </w:tcPrChange>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60" w:author="Brian Bohman" w:date="2021-10-27T05:58:00Z">
              <w:tcPr>
                <w:tcW w:w="1008" w:type="dxa"/>
                <w:vAlign w:val="center"/>
                <w:hideMark/>
              </w:tcPr>
            </w:tcPrChange>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61" w:author="Brian Bohman" w:date="2021-10-27T05:58:00Z">
              <w:tcPr>
                <w:tcW w:w="1152" w:type="dxa"/>
                <w:vAlign w:val="center"/>
                <w:hideMark/>
              </w:tcPr>
            </w:tcPrChange>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440" w:type="dxa"/>
            <w:vAlign w:val="center"/>
            <w:hideMark/>
            <w:tcPrChange w:id="7862" w:author="Brian Bohman" w:date="2021-10-27T05:58:00Z">
              <w:tcPr>
                <w:tcW w:w="1008" w:type="dxa"/>
                <w:vAlign w:val="center"/>
                <w:hideMark/>
              </w:tcPr>
            </w:tcPrChange>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19CD" w:rsidRPr="009B3DCC" w14:paraId="1D2265C7" w14:textId="77777777" w:rsidTr="00E419CD">
        <w:trPr>
          <w:trHeight w:val="180"/>
          <w:trPrChange w:id="7863" w:author="Brian Bohman" w:date="2021-10-27T05:58:00Z">
            <w:trPr>
              <w:trHeight w:val="180"/>
            </w:trPr>
          </w:trPrChange>
        </w:trPr>
        <w:tc>
          <w:tcPr>
            <w:tcW w:w="360" w:type="dxa"/>
            <w:vAlign w:val="center"/>
            <w:hideMark/>
            <w:tcPrChange w:id="7864" w:author="Brian Bohman" w:date="2021-10-27T05:58:00Z">
              <w:tcPr>
                <w:tcW w:w="360" w:type="dxa"/>
                <w:vAlign w:val="center"/>
                <w:hideMark/>
              </w:tcPr>
            </w:tcPrChange>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Change w:id="7865" w:author="Brian Bohman" w:date="2021-10-27T05:58:00Z">
              <w:tcPr>
                <w:tcW w:w="864" w:type="dxa"/>
                <w:vAlign w:val="center"/>
                <w:hideMark/>
              </w:tcPr>
            </w:tcPrChange>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66" w:author="Brian Bohman" w:date="2021-10-27T05:58:00Z">
              <w:tcPr>
                <w:tcW w:w="1152" w:type="dxa"/>
                <w:vAlign w:val="center"/>
                <w:hideMark/>
              </w:tcPr>
            </w:tcPrChange>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67" w:author="Brian Bohman" w:date="2021-10-27T05:58:00Z">
              <w:tcPr>
                <w:tcW w:w="504" w:type="dxa"/>
                <w:vAlign w:val="center"/>
                <w:hideMark/>
              </w:tcPr>
            </w:tcPrChange>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68" w:author="Brian Bohman" w:date="2021-10-27T05:58:00Z">
              <w:tcPr>
                <w:tcW w:w="1008" w:type="dxa"/>
                <w:vAlign w:val="center"/>
                <w:hideMark/>
              </w:tcPr>
            </w:tcPrChange>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69" w:author="Brian Bohman" w:date="2021-10-27T05:58:00Z">
              <w:tcPr>
                <w:tcW w:w="1008" w:type="dxa"/>
                <w:vAlign w:val="center"/>
                <w:hideMark/>
              </w:tcPr>
            </w:tcPrChange>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70" w:author="Brian Bohman" w:date="2021-10-27T05:58:00Z">
              <w:tcPr>
                <w:tcW w:w="720" w:type="dxa"/>
                <w:vAlign w:val="center"/>
                <w:hideMark/>
              </w:tcPr>
            </w:tcPrChange>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71" w:author="Brian Bohman" w:date="2021-10-27T05:58:00Z">
              <w:tcPr>
                <w:tcW w:w="1008" w:type="dxa"/>
                <w:vAlign w:val="center"/>
                <w:hideMark/>
              </w:tcPr>
            </w:tcPrChange>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872" w:author="Brian Bohman" w:date="2021-10-27T05:58:00Z">
              <w:tcPr>
                <w:tcW w:w="1152" w:type="dxa"/>
                <w:vAlign w:val="center"/>
                <w:hideMark/>
              </w:tcPr>
            </w:tcPrChange>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873" w:author="Brian Bohman" w:date="2021-10-27T05:58:00Z">
              <w:tcPr>
                <w:tcW w:w="1008" w:type="dxa"/>
                <w:vAlign w:val="center"/>
                <w:hideMark/>
              </w:tcPr>
            </w:tcPrChange>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6E7E5072" w14:textId="77777777" w:rsidTr="00E419CD">
        <w:trPr>
          <w:trHeight w:val="165"/>
          <w:trPrChange w:id="7874" w:author="Brian Bohman" w:date="2021-10-27T05:58:00Z">
            <w:trPr>
              <w:trHeight w:val="165"/>
            </w:trPr>
          </w:trPrChange>
        </w:trPr>
        <w:tc>
          <w:tcPr>
            <w:tcW w:w="360" w:type="dxa"/>
            <w:vAlign w:val="center"/>
            <w:hideMark/>
            <w:tcPrChange w:id="7875" w:author="Brian Bohman" w:date="2021-10-27T05:58:00Z">
              <w:tcPr>
                <w:tcW w:w="360" w:type="dxa"/>
                <w:vAlign w:val="center"/>
                <w:hideMark/>
              </w:tcPr>
            </w:tcPrChange>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Change w:id="7876" w:author="Brian Bohman" w:date="2021-10-27T05:58:00Z">
              <w:tcPr>
                <w:tcW w:w="864" w:type="dxa"/>
                <w:vAlign w:val="center"/>
                <w:hideMark/>
              </w:tcPr>
            </w:tcPrChange>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77" w:author="Brian Bohman" w:date="2021-10-27T05:58:00Z">
              <w:tcPr>
                <w:tcW w:w="1152" w:type="dxa"/>
                <w:vAlign w:val="center"/>
                <w:hideMark/>
              </w:tcPr>
            </w:tcPrChange>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78" w:author="Brian Bohman" w:date="2021-10-27T05:58:00Z">
              <w:tcPr>
                <w:tcW w:w="504" w:type="dxa"/>
                <w:vAlign w:val="center"/>
                <w:hideMark/>
              </w:tcPr>
            </w:tcPrChange>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79" w:author="Brian Bohman" w:date="2021-10-27T05:58:00Z">
              <w:tcPr>
                <w:tcW w:w="1008" w:type="dxa"/>
                <w:vAlign w:val="center"/>
                <w:hideMark/>
              </w:tcPr>
            </w:tcPrChange>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80" w:author="Brian Bohman" w:date="2021-10-27T05:58:00Z">
              <w:tcPr>
                <w:tcW w:w="1008" w:type="dxa"/>
                <w:vAlign w:val="center"/>
                <w:hideMark/>
              </w:tcPr>
            </w:tcPrChange>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81" w:author="Brian Bohman" w:date="2021-10-27T05:58:00Z">
              <w:tcPr>
                <w:tcW w:w="720" w:type="dxa"/>
                <w:vAlign w:val="center"/>
                <w:hideMark/>
              </w:tcPr>
            </w:tcPrChange>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82" w:author="Brian Bohman" w:date="2021-10-27T05:58:00Z">
              <w:tcPr>
                <w:tcW w:w="1008" w:type="dxa"/>
                <w:vAlign w:val="center"/>
                <w:hideMark/>
              </w:tcPr>
            </w:tcPrChange>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883" w:author="Brian Bohman" w:date="2021-10-27T05:58:00Z">
              <w:tcPr>
                <w:tcW w:w="1152" w:type="dxa"/>
                <w:vAlign w:val="center"/>
                <w:hideMark/>
              </w:tcPr>
            </w:tcPrChange>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440" w:type="dxa"/>
            <w:vAlign w:val="center"/>
            <w:hideMark/>
            <w:tcPrChange w:id="7884" w:author="Brian Bohman" w:date="2021-10-27T05:58:00Z">
              <w:tcPr>
                <w:tcW w:w="1008" w:type="dxa"/>
                <w:vAlign w:val="center"/>
                <w:hideMark/>
              </w:tcPr>
            </w:tcPrChange>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01247ED" w14:textId="77777777" w:rsidTr="00E419CD">
        <w:trPr>
          <w:trHeight w:val="165"/>
          <w:trPrChange w:id="7885" w:author="Brian Bohman" w:date="2021-10-27T05:58:00Z">
            <w:trPr>
              <w:trHeight w:val="165"/>
            </w:trPr>
          </w:trPrChange>
        </w:trPr>
        <w:tc>
          <w:tcPr>
            <w:tcW w:w="360" w:type="dxa"/>
            <w:vAlign w:val="center"/>
            <w:hideMark/>
            <w:tcPrChange w:id="7886" w:author="Brian Bohman" w:date="2021-10-27T05:58:00Z">
              <w:tcPr>
                <w:tcW w:w="360" w:type="dxa"/>
                <w:vAlign w:val="center"/>
                <w:hideMark/>
              </w:tcPr>
            </w:tcPrChange>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Change w:id="7887" w:author="Brian Bohman" w:date="2021-10-27T05:58:00Z">
              <w:tcPr>
                <w:tcW w:w="864" w:type="dxa"/>
                <w:vAlign w:val="center"/>
                <w:hideMark/>
              </w:tcPr>
            </w:tcPrChange>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88" w:author="Brian Bohman" w:date="2021-10-27T05:58:00Z">
              <w:tcPr>
                <w:tcW w:w="1152" w:type="dxa"/>
                <w:vAlign w:val="center"/>
                <w:hideMark/>
              </w:tcPr>
            </w:tcPrChange>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889" w:author="Brian Bohman" w:date="2021-10-27T05:58:00Z">
              <w:tcPr>
                <w:tcW w:w="504" w:type="dxa"/>
                <w:vAlign w:val="center"/>
                <w:hideMark/>
              </w:tcPr>
            </w:tcPrChange>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890" w:author="Brian Bohman" w:date="2021-10-27T05:58:00Z">
              <w:tcPr>
                <w:tcW w:w="1008" w:type="dxa"/>
                <w:vAlign w:val="center"/>
                <w:hideMark/>
              </w:tcPr>
            </w:tcPrChange>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891" w:author="Brian Bohman" w:date="2021-10-27T05:58:00Z">
              <w:tcPr>
                <w:tcW w:w="1008" w:type="dxa"/>
                <w:vAlign w:val="center"/>
                <w:hideMark/>
              </w:tcPr>
            </w:tcPrChange>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892" w:author="Brian Bohman" w:date="2021-10-27T05:58:00Z">
              <w:tcPr>
                <w:tcW w:w="720" w:type="dxa"/>
                <w:vAlign w:val="center"/>
                <w:hideMark/>
              </w:tcPr>
            </w:tcPrChange>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893" w:author="Brian Bohman" w:date="2021-10-27T05:58:00Z">
              <w:tcPr>
                <w:tcW w:w="1008" w:type="dxa"/>
                <w:vAlign w:val="center"/>
                <w:hideMark/>
              </w:tcPr>
            </w:tcPrChange>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894" w:author="Brian Bohman" w:date="2021-10-27T05:58:00Z">
              <w:tcPr>
                <w:tcW w:w="1152" w:type="dxa"/>
                <w:vAlign w:val="center"/>
                <w:hideMark/>
              </w:tcPr>
            </w:tcPrChange>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440" w:type="dxa"/>
            <w:vAlign w:val="center"/>
            <w:hideMark/>
            <w:tcPrChange w:id="7895" w:author="Brian Bohman" w:date="2021-10-27T05:58:00Z">
              <w:tcPr>
                <w:tcW w:w="1008" w:type="dxa"/>
                <w:vAlign w:val="center"/>
                <w:hideMark/>
              </w:tcPr>
            </w:tcPrChange>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19CD" w:rsidRPr="009B3DCC" w14:paraId="147FB297" w14:textId="77777777" w:rsidTr="00E419CD">
        <w:trPr>
          <w:trHeight w:val="165"/>
          <w:trPrChange w:id="7896" w:author="Brian Bohman" w:date="2021-10-27T05:58:00Z">
            <w:trPr>
              <w:trHeight w:val="165"/>
            </w:trPr>
          </w:trPrChange>
        </w:trPr>
        <w:tc>
          <w:tcPr>
            <w:tcW w:w="360" w:type="dxa"/>
            <w:vAlign w:val="center"/>
            <w:hideMark/>
            <w:tcPrChange w:id="7897" w:author="Brian Bohman" w:date="2021-10-27T05:58:00Z">
              <w:tcPr>
                <w:tcW w:w="360" w:type="dxa"/>
                <w:vAlign w:val="center"/>
                <w:hideMark/>
              </w:tcPr>
            </w:tcPrChange>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Change w:id="7898" w:author="Brian Bohman" w:date="2021-10-27T05:58:00Z">
              <w:tcPr>
                <w:tcW w:w="864" w:type="dxa"/>
                <w:vAlign w:val="center"/>
                <w:hideMark/>
              </w:tcPr>
            </w:tcPrChange>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899" w:author="Brian Bohman" w:date="2021-10-27T05:58:00Z">
              <w:tcPr>
                <w:tcW w:w="1152" w:type="dxa"/>
                <w:vAlign w:val="center"/>
                <w:hideMark/>
              </w:tcPr>
            </w:tcPrChange>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00" w:author="Brian Bohman" w:date="2021-10-27T05:58:00Z">
              <w:tcPr>
                <w:tcW w:w="504" w:type="dxa"/>
                <w:vAlign w:val="center"/>
                <w:hideMark/>
              </w:tcPr>
            </w:tcPrChange>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01" w:author="Brian Bohman" w:date="2021-10-27T05:58:00Z">
              <w:tcPr>
                <w:tcW w:w="1008" w:type="dxa"/>
                <w:vAlign w:val="center"/>
                <w:hideMark/>
              </w:tcPr>
            </w:tcPrChange>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02" w:author="Brian Bohman" w:date="2021-10-27T05:58:00Z">
              <w:tcPr>
                <w:tcW w:w="1008" w:type="dxa"/>
                <w:vAlign w:val="center"/>
                <w:hideMark/>
              </w:tcPr>
            </w:tcPrChange>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03" w:author="Brian Bohman" w:date="2021-10-27T05:58:00Z">
              <w:tcPr>
                <w:tcW w:w="720" w:type="dxa"/>
                <w:vAlign w:val="center"/>
                <w:hideMark/>
              </w:tcPr>
            </w:tcPrChange>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04" w:author="Brian Bohman" w:date="2021-10-27T05:58:00Z">
              <w:tcPr>
                <w:tcW w:w="1008" w:type="dxa"/>
                <w:vAlign w:val="center"/>
                <w:hideMark/>
              </w:tcPr>
            </w:tcPrChange>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05" w:author="Brian Bohman" w:date="2021-10-27T05:58:00Z">
              <w:tcPr>
                <w:tcW w:w="1152" w:type="dxa"/>
                <w:vAlign w:val="center"/>
                <w:hideMark/>
              </w:tcPr>
            </w:tcPrChange>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440" w:type="dxa"/>
            <w:vAlign w:val="center"/>
            <w:hideMark/>
            <w:tcPrChange w:id="7906" w:author="Brian Bohman" w:date="2021-10-27T05:58:00Z">
              <w:tcPr>
                <w:tcW w:w="1008" w:type="dxa"/>
                <w:vAlign w:val="center"/>
                <w:hideMark/>
              </w:tcPr>
            </w:tcPrChange>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19CD" w:rsidRPr="009B3DCC" w14:paraId="34F47304" w14:textId="77777777" w:rsidTr="00E419CD">
        <w:trPr>
          <w:trHeight w:val="165"/>
          <w:trPrChange w:id="7907" w:author="Brian Bohman" w:date="2021-10-27T05:58:00Z">
            <w:trPr>
              <w:trHeight w:val="165"/>
            </w:trPr>
          </w:trPrChange>
        </w:trPr>
        <w:tc>
          <w:tcPr>
            <w:tcW w:w="360" w:type="dxa"/>
            <w:vAlign w:val="center"/>
            <w:hideMark/>
            <w:tcPrChange w:id="7908" w:author="Brian Bohman" w:date="2021-10-27T05:58:00Z">
              <w:tcPr>
                <w:tcW w:w="360" w:type="dxa"/>
                <w:vAlign w:val="center"/>
                <w:hideMark/>
              </w:tcPr>
            </w:tcPrChange>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Change w:id="7909" w:author="Brian Bohman" w:date="2021-10-27T05:58:00Z">
              <w:tcPr>
                <w:tcW w:w="864" w:type="dxa"/>
                <w:vAlign w:val="center"/>
                <w:hideMark/>
              </w:tcPr>
            </w:tcPrChange>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10" w:author="Brian Bohman" w:date="2021-10-27T05:58:00Z">
              <w:tcPr>
                <w:tcW w:w="1152" w:type="dxa"/>
                <w:vAlign w:val="center"/>
                <w:hideMark/>
              </w:tcPr>
            </w:tcPrChange>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11" w:author="Brian Bohman" w:date="2021-10-27T05:58:00Z">
              <w:tcPr>
                <w:tcW w:w="504" w:type="dxa"/>
                <w:vAlign w:val="center"/>
                <w:hideMark/>
              </w:tcPr>
            </w:tcPrChange>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12" w:author="Brian Bohman" w:date="2021-10-27T05:58:00Z">
              <w:tcPr>
                <w:tcW w:w="1008" w:type="dxa"/>
                <w:vAlign w:val="center"/>
                <w:hideMark/>
              </w:tcPr>
            </w:tcPrChange>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13" w:author="Brian Bohman" w:date="2021-10-27T05:58:00Z">
              <w:tcPr>
                <w:tcW w:w="1008" w:type="dxa"/>
                <w:vAlign w:val="center"/>
                <w:hideMark/>
              </w:tcPr>
            </w:tcPrChange>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14" w:author="Brian Bohman" w:date="2021-10-27T05:58:00Z">
              <w:tcPr>
                <w:tcW w:w="720" w:type="dxa"/>
                <w:vAlign w:val="center"/>
                <w:hideMark/>
              </w:tcPr>
            </w:tcPrChange>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15" w:author="Brian Bohman" w:date="2021-10-27T05:58:00Z">
              <w:tcPr>
                <w:tcW w:w="1008" w:type="dxa"/>
                <w:vAlign w:val="center"/>
                <w:hideMark/>
              </w:tcPr>
            </w:tcPrChange>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16" w:author="Brian Bohman" w:date="2021-10-27T05:58:00Z">
              <w:tcPr>
                <w:tcW w:w="1152" w:type="dxa"/>
                <w:vAlign w:val="center"/>
                <w:hideMark/>
              </w:tcPr>
            </w:tcPrChange>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440" w:type="dxa"/>
            <w:vAlign w:val="center"/>
            <w:hideMark/>
            <w:tcPrChange w:id="7917" w:author="Brian Bohman" w:date="2021-10-27T05:58:00Z">
              <w:tcPr>
                <w:tcW w:w="1008" w:type="dxa"/>
                <w:vAlign w:val="center"/>
                <w:hideMark/>
              </w:tcPr>
            </w:tcPrChange>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19CD" w:rsidRPr="009B3DCC" w14:paraId="050542CC" w14:textId="77777777" w:rsidTr="00E419CD">
        <w:trPr>
          <w:trHeight w:val="165"/>
          <w:trPrChange w:id="7918" w:author="Brian Bohman" w:date="2021-10-27T05:58:00Z">
            <w:trPr>
              <w:trHeight w:val="165"/>
            </w:trPr>
          </w:trPrChange>
        </w:trPr>
        <w:tc>
          <w:tcPr>
            <w:tcW w:w="360" w:type="dxa"/>
            <w:vAlign w:val="center"/>
            <w:hideMark/>
            <w:tcPrChange w:id="7919" w:author="Brian Bohman" w:date="2021-10-27T05:58:00Z">
              <w:tcPr>
                <w:tcW w:w="360" w:type="dxa"/>
                <w:vAlign w:val="center"/>
                <w:hideMark/>
              </w:tcPr>
            </w:tcPrChange>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Change w:id="7920" w:author="Brian Bohman" w:date="2021-10-27T05:58:00Z">
              <w:tcPr>
                <w:tcW w:w="864" w:type="dxa"/>
                <w:vAlign w:val="center"/>
                <w:hideMark/>
              </w:tcPr>
            </w:tcPrChange>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21" w:author="Brian Bohman" w:date="2021-10-27T05:58:00Z">
              <w:tcPr>
                <w:tcW w:w="1152" w:type="dxa"/>
                <w:vAlign w:val="center"/>
                <w:hideMark/>
              </w:tcPr>
            </w:tcPrChange>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22" w:author="Brian Bohman" w:date="2021-10-27T05:58:00Z">
              <w:tcPr>
                <w:tcW w:w="504" w:type="dxa"/>
                <w:vAlign w:val="center"/>
                <w:hideMark/>
              </w:tcPr>
            </w:tcPrChange>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Change w:id="7923" w:author="Brian Bohman" w:date="2021-10-27T05:58:00Z">
              <w:tcPr>
                <w:tcW w:w="1008" w:type="dxa"/>
                <w:vAlign w:val="center"/>
                <w:hideMark/>
              </w:tcPr>
            </w:tcPrChange>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Change w:id="7924" w:author="Brian Bohman" w:date="2021-10-27T05:58:00Z">
              <w:tcPr>
                <w:tcW w:w="1008" w:type="dxa"/>
                <w:vAlign w:val="center"/>
                <w:hideMark/>
              </w:tcPr>
            </w:tcPrChange>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25" w:author="Brian Bohman" w:date="2021-10-27T05:58:00Z">
              <w:tcPr>
                <w:tcW w:w="720" w:type="dxa"/>
                <w:vAlign w:val="center"/>
                <w:hideMark/>
              </w:tcPr>
            </w:tcPrChange>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26" w:author="Brian Bohman" w:date="2021-10-27T05:58:00Z">
              <w:tcPr>
                <w:tcW w:w="1008" w:type="dxa"/>
                <w:vAlign w:val="center"/>
                <w:hideMark/>
              </w:tcPr>
            </w:tcPrChange>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7927" w:author="Brian Bohman" w:date="2021-10-27T05:58:00Z">
              <w:tcPr>
                <w:tcW w:w="1152" w:type="dxa"/>
                <w:vAlign w:val="center"/>
                <w:hideMark/>
              </w:tcPr>
            </w:tcPrChange>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440" w:type="dxa"/>
            <w:vAlign w:val="center"/>
            <w:hideMark/>
            <w:tcPrChange w:id="7928" w:author="Brian Bohman" w:date="2021-10-27T05:58:00Z">
              <w:tcPr>
                <w:tcW w:w="1008" w:type="dxa"/>
                <w:vAlign w:val="center"/>
                <w:hideMark/>
              </w:tcPr>
            </w:tcPrChange>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19CD" w:rsidRPr="009B3DCC" w14:paraId="32883759" w14:textId="77777777" w:rsidTr="00E419CD">
        <w:trPr>
          <w:trHeight w:val="165"/>
          <w:trPrChange w:id="7929" w:author="Brian Bohman" w:date="2021-10-27T05:58:00Z">
            <w:trPr>
              <w:trHeight w:val="165"/>
            </w:trPr>
          </w:trPrChange>
        </w:trPr>
        <w:tc>
          <w:tcPr>
            <w:tcW w:w="360" w:type="dxa"/>
            <w:vAlign w:val="center"/>
            <w:hideMark/>
            <w:tcPrChange w:id="7930" w:author="Brian Bohman" w:date="2021-10-27T05:58:00Z">
              <w:tcPr>
                <w:tcW w:w="360" w:type="dxa"/>
                <w:vAlign w:val="center"/>
                <w:hideMark/>
              </w:tcPr>
            </w:tcPrChange>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Change w:id="7931" w:author="Brian Bohman" w:date="2021-10-27T05:58:00Z">
              <w:tcPr>
                <w:tcW w:w="864" w:type="dxa"/>
                <w:vAlign w:val="center"/>
                <w:hideMark/>
              </w:tcPr>
            </w:tcPrChange>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32" w:author="Brian Bohman" w:date="2021-10-27T05:58:00Z">
              <w:tcPr>
                <w:tcW w:w="1152" w:type="dxa"/>
                <w:vAlign w:val="center"/>
                <w:hideMark/>
              </w:tcPr>
            </w:tcPrChange>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33" w:author="Brian Bohman" w:date="2021-10-27T05:58:00Z">
              <w:tcPr>
                <w:tcW w:w="504" w:type="dxa"/>
                <w:vAlign w:val="center"/>
                <w:hideMark/>
              </w:tcPr>
            </w:tcPrChange>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34" w:author="Brian Bohman" w:date="2021-10-27T05:58:00Z">
              <w:tcPr>
                <w:tcW w:w="1008" w:type="dxa"/>
                <w:vAlign w:val="center"/>
                <w:hideMark/>
              </w:tcPr>
            </w:tcPrChange>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35" w:author="Brian Bohman" w:date="2021-10-27T05:58:00Z">
              <w:tcPr>
                <w:tcW w:w="1008" w:type="dxa"/>
                <w:vAlign w:val="center"/>
                <w:hideMark/>
              </w:tcPr>
            </w:tcPrChange>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36" w:author="Brian Bohman" w:date="2021-10-27T05:58:00Z">
              <w:tcPr>
                <w:tcW w:w="720" w:type="dxa"/>
                <w:vAlign w:val="center"/>
                <w:hideMark/>
              </w:tcPr>
            </w:tcPrChange>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37" w:author="Brian Bohman" w:date="2021-10-27T05:58:00Z">
              <w:tcPr>
                <w:tcW w:w="1008" w:type="dxa"/>
                <w:vAlign w:val="center"/>
                <w:hideMark/>
              </w:tcPr>
            </w:tcPrChange>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7938" w:author="Brian Bohman" w:date="2021-10-27T05:58:00Z">
              <w:tcPr>
                <w:tcW w:w="1152" w:type="dxa"/>
                <w:vAlign w:val="center"/>
                <w:hideMark/>
              </w:tcPr>
            </w:tcPrChange>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440" w:type="dxa"/>
            <w:vAlign w:val="center"/>
            <w:hideMark/>
            <w:tcPrChange w:id="7939" w:author="Brian Bohman" w:date="2021-10-27T05:58:00Z">
              <w:tcPr>
                <w:tcW w:w="1008" w:type="dxa"/>
                <w:vAlign w:val="center"/>
                <w:hideMark/>
              </w:tcPr>
            </w:tcPrChange>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2E0C7AE8" w14:textId="77777777" w:rsidTr="00E419CD">
        <w:trPr>
          <w:trHeight w:val="165"/>
          <w:trPrChange w:id="7940" w:author="Brian Bohman" w:date="2021-10-27T05:58:00Z">
            <w:trPr>
              <w:trHeight w:val="165"/>
            </w:trPr>
          </w:trPrChange>
        </w:trPr>
        <w:tc>
          <w:tcPr>
            <w:tcW w:w="360" w:type="dxa"/>
            <w:vAlign w:val="center"/>
            <w:hideMark/>
            <w:tcPrChange w:id="7941" w:author="Brian Bohman" w:date="2021-10-27T05:58:00Z">
              <w:tcPr>
                <w:tcW w:w="360" w:type="dxa"/>
                <w:vAlign w:val="center"/>
                <w:hideMark/>
              </w:tcPr>
            </w:tcPrChange>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Change w:id="7942" w:author="Brian Bohman" w:date="2021-10-27T05:58:00Z">
              <w:tcPr>
                <w:tcW w:w="864" w:type="dxa"/>
                <w:vAlign w:val="center"/>
                <w:hideMark/>
              </w:tcPr>
            </w:tcPrChange>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43" w:author="Brian Bohman" w:date="2021-10-27T05:58:00Z">
              <w:tcPr>
                <w:tcW w:w="1152" w:type="dxa"/>
                <w:vAlign w:val="center"/>
                <w:hideMark/>
              </w:tcPr>
            </w:tcPrChange>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44" w:author="Brian Bohman" w:date="2021-10-27T05:58:00Z">
              <w:tcPr>
                <w:tcW w:w="504" w:type="dxa"/>
                <w:vAlign w:val="center"/>
                <w:hideMark/>
              </w:tcPr>
            </w:tcPrChange>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45" w:author="Brian Bohman" w:date="2021-10-27T05:58:00Z">
              <w:tcPr>
                <w:tcW w:w="1008" w:type="dxa"/>
                <w:vAlign w:val="center"/>
                <w:hideMark/>
              </w:tcPr>
            </w:tcPrChange>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46" w:author="Brian Bohman" w:date="2021-10-27T05:58:00Z">
              <w:tcPr>
                <w:tcW w:w="1008" w:type="dxa"/>
                <w:vAlign w:val="center"/>
                <w:hideMark/>
              </w:tcPr>
            </w:tcPrChange>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47" w:author="Brian Bohman" w:date="2021-10-27T05:58:00Z">
              <w:tcPr>
                <w:tcW w:w="720" w:type="dxa"/>
                <w:vAlign w:val="center"/>
                <w:hideMark/>
              </w:tcPr>
            </w:tcPrChange>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48" w:author="Brian Bohman" w:date="2021-10-27T05:58:00Z">
              <w:tcPr>
                <w:tcW w:w="1008" w:type="dxa"/>
                <w:vAlign w:val="center"/>
                <w:hideMark/>
              </w:tcPr>
            </w:tcPrChange>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49" w:author="Brian Bohman" w:date="2021-10-27T05:58:00Z">
              <w:tcPr>
                <w:tcW w:w="1152" w:type="dxa"/>
                <w:vAlign w:val="center"/>
                <w:hideMark/>
              </w:tcPr>
            </w:tcPrChange>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50" w:author="Brian Bohman" w:date="2021-10-27T05:58:00Z">
              <w:tcPr>
                <w:tcW w:w="1008" w:type="dxa"/>
                <w:vAlign w:val="center"/>
                <w:hideMark/>
              </w:tcPr>
            </w:tcPrChange>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19CD" w:rsidRPr="009B3DCC" w14:paraId="6B74D50A" w14:textId="77777777" w:rsidTr="00E419CD">
        <w:trPr>
          <w:trHeight w:val="165"/>
          <w:trPrChange w:id="7951" w:author="Brian Bohman" w:date="2021-10-27T05:58:00Z">
            <w:trPr>
              <w:trHeight w:val="165"/>
            </w:trPr>
          </w:trPrChange>
        </w:trPr>
        <w:tc>
          <w:tcPr>
            <w:tcW w:w="360" w:type="dxa"/>
            <w:vAlign w:val="center"/>
            <w:hideMark/>
            <w:tcPrChange w:id="7952" w:author="Brian Bohman" w:date="2021-10-27T05:58:00Z">
              <w:tcPr>
                <w:tcW w:w="360" w:type="dxa"/>
                <w:vAlign w:val="center"/>
                <w:hideMark/>
              </w:tcPr>
            </w:tcPrChange>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Change w:id="7953" w:author="Brian Bohman" w:date="2021-10-27T05:58:00Z">
              <w:tcPr>
                <w:tcW w:w="864" w:type="dxa"/>
                <w:vAlign w:val="center"/>
                <w:hideMark/>
              </w:tcPr>
            </w:tcPrChange>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54" w:author="Brian Bohman" w:date="2021-10-27T05:58:00Z">
              <w:tcPr>
                <w:tcW w:w="1152" w:type="dxa"/>
                <w:vAlign w:val="center"/>
                <w:hideMark/>
              </w:tcPr>
            </w:tcPrChange>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55" w:author="Brian Bohman" w:date="2021-10-27T05:58:00Z">
              <w:tcPr>
                <w:tcW w:w="504" w:type="dxa"/>
                <w:vAlign w:val="center"/>
                <w:hideMark/>
              </w:tcPr>
            </w:tcPrChange>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56" w:author="Brian Bohman" w:date="2021-10-27T05:58:00Z">
              <w:tcPr>
                <w:tcW w:w="1008" w:type="dxa"/>
                <w:vAlign w:val="center"/>
                <w:hideMark/>
              </w:tcPr>
            </w:tcPrChange>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57" w:author="Brian Bohman" w:date="2021-10-27T05:58:00Z">
              <w:tcPr>
                <w:tcW w:w="1008" w:type="dxa"/>
                <w:vAlign w:val="center"/>
                <w:hideMark/>
              </w:tcPr>
            </w:tcPrChange>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58" w:author="Brian Bohman" w:date="2021-10-27T05:58:00Z">
              <w:tcPr>
                <w:tcW w:w="720" w:type="dxa"/>
                <w:vAlign w:val="center"/>
                <w:hideMark/>
              </w:tcPr>
            </w:tcPrChange>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59" w:author="Brian Bohman" w:date="2021-10-27T05:58:00Z">
              <w:tcPr>
                <w:tcW w:w="1008" w:type="dxa"/>
                <w:vAlign w:val="center"/>
                <w:hideMark/>
              </w:tcPr>
            </w:tcPrChange>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60" w:author="Brian Bohman" w:date="2021-10-27T05:58:00Z">
              <w:tcPr>
                <w:tcW w:w="1152" w:type="dxa"/>
                <w:vAlign w:val="center"/>
                <w:hideMark/>
              </w:tcPr>
            </w:tcPrChange>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440" w:type="dxa"/>
            <w:vAlign w:val="center"/>
            <w:hideMark/>
            <w:tcPrChange w:id="7961" w:author="Brian Bohman" w:date="2021-10-27T05:58:00Z">
              <w:tcPr>
                <w:tcW w:w="1008" w:type="dxa"/>
                <w:vAlign w:val="center"/>
                <w:hideMark/>
              </w:tcPr>
            </w:tcPrChange>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4CF6318C" w14:textId="77777777" w:rsidTr="00E419CD">
        <w:trPr>
          <w:trHeight w:val="165"/>
          <w:trPrChange w:id="7962" w:author="Brian Bohman" w:date="2021-10-27T05:58:00Z">
            <w:trPr>
              <w:trHeight w:val="165"/>
            </w:trPr>
          </w:trPrChange>
        </w:trPr>
        <w:tc>
          <w:tcPr>
            <w:tcW w:w="360" w:type="dxa"/>
            <w:vAlign w:val="center"/>
            <w:hideMark/>
            <w:tcPrChange w:id="7963" w:author="Brian Bohman" w:date="2021-10-27T05:58:00Z">
              <w:tcPr>
                <w:tcW w:w="360" w:type="dxa"/>
                <w:vAlign w:val="center"/>
                <w:hideMark/>
              </w:tcPr>
            </w:tcPrChange>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Change w:id="7964" w:author="Brian Bohman" w:date="2021-10-27T05:58:00Z">
              <w:tcPr>
                <w:tcW w:w="864" w:type="dxa"/>
                <w:vAlign w:val="center"/>
                <w:hideMark/>
              </w:tcPr>
            </w:tcPrChange>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65" w:author="Brian Bohman" w:date="2021-10-27T05:58:00Z">
              <w:tcPr>
                <w:tcW w:w="1152" w:type="dxa"/>
                <w:vAlign w:val="center"/>
                <w:hideMark/>
              </w:tcPr>
            </w:tcPrChange>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66" w:author="Brian Bohman" w:date="2021-10-27T05:58:00Z">
              <w:tcPr>
                <w:tcW w:w="504" w:type="dxa"/>
                <w:vAlign w:val="center"/>
                <w:hideMark/>
              </w:tcPr>
            </w:tcPrChange>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67" w:author="Brian Bohman" w:date="2021-10-27T05:58:00Z">
              <w:tcPr>
                <w:tcW w:w="1008" w:type="dxa"/>
                <w:vAlign w:val="center"/>
                <w:hideMark/>
              </w:tcPr>
            </w:tcPrChange>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68" w:author="Brian Bohman" w:date="2021-10-27T05:58:00Z">
              <w:tcPr>
                <w:tcW w:w="1008" w:type="dxa"/>
                <w:vAlign w:val="center"/>
                <w:hideMark/>
              </w:tcPr>
            </w:tcPrChange>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69" w:author="Brian Bohman" w:date="2021-10-27T05:58:00Z">
              <w:tcPr>
                <w:tcW w:w="720" w:type="dxa"/>
                <w:vAlign w:val="center"/>
                <w:hideMark/>
              </w:tcPr>
            </w:tcPrChange>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70" w:author="Brian Bohman" w:date="2021-10-27T05:58:00Z">
              <w:tcPr>
                <w:tcW w:w="1008" w:type="dxa"/>
                <w:vAlign w:val="center"/>
                <w:hideMark/>
              </w:tcPr>
            </w:tcPrChange>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7971" w:author="Brian Bohman" w:date="2021-10-27T05:58:00Z">
              <w:tcPr>
                <w:tcW w:w="1152" w:type="dxa"/>
                <w:vAlign w:val="center"/>
                <w:hideMark/>
              </w:tcPr>
            </w:tcPrChange>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7972" w:author="Brian Bohman" w:date="2021-10-27T05:58:00Z">
              <w:tcPr>
                <w:tcW w:w="1008" w:type="dxa"/>
                <w:vAlign w:val="center"/>
                <w:hideMark/>
              </w:tcPr>
            </w:tcPrChange>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E138A6E" w14:textId="77777777" w:rsidTr="00E419CD">
        <w:trPr>
          <w:trHeight w:val="165"/>
          <w:trPrChange w:id="7973" w:author="Brian Bohman" w:date="2021-10-27T05:58:00Z">
            <w:trPr>
              <w:trHeight w:val="165"/>
            </w:trPr>
          </w:trPrChange>
        </w:trPr>
        <w:tc>
          <w:tcPr>
            <w:tcW w:w="360" w:type="dxa"/>
            <w:vAlign w:val="center"/>
            <w:hideMark/>
            <w:tcPrChange w:id="7974" w:author="Brian Bohman" w:date="2021-10-27T05:58:00Z">
              <w:tcPr>
                <w:tcW w:w="360" w:type="dxa"/>
                <w:vAlign w:val="center"/>
                <w:hideMark/>
              </w:tcPr>
            </w:tcPrChange>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Change w:id="7975" w:author="Brian Bohman" w:date="2021-10-27T05:58:00Z">
              <w:tcPr>
                <w:tcW w:w="864" w:type="dxa"/>
                <w:vAlign w:val="center"/>
                <w:hideMark/>
              </w:tcPr>
            </w:tcPrChange>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76" w:author="Brian Bohman" w:date="2021-10-27T05:58:00Z">
              <w:tcPr>
                <w:tcW w:w="1152" w:type="dxa"/>
                <w:vAlign w:val="center"/>
                <w:hideMark/>
              </w:tcPr>
            </w:tcPrChange>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77" w:author="Brian Bohman" w:date="2021-10-27T05:58:00Z">
              <w:tcPr>
                <w:tcW w:w="504" w:type="dxa"/>
                <w:vAlign w:val="center"/>
                <w:hideMark/>
              </w:tcPr>
            </w:tcPrChange>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78" w:author="Brian Bohman" w:date="2021-10-27T05:58:00Z">
              <w:tcPr>
                <w:tcW w:w="1008" w:type="dxa"/>
                <w:vAlign w:val="center"/>
                <w:hideMark/>
              </w:tcPr>
            </w:tcPrChange>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79" w:author="Brian Bohman" w:date="2021-10-27T05:58:00Z">
              <w:tcPr>
                <w:tcW w:w="1008" w:type="dxa"/>
                <w:vAlign w:val="center"/>
                <w:hideMark/>
              </w:tcPr>
            </w:tcPrChange>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80" w:author="Brian Bohman" w:date="2021-10-27T05:58:00Z">
              <w:tcPr>
                <w:tcW w:w="720" w:type="dxa"/>
                <w:vAlign w:val="center"/>
                <w:hideMark/>
              </w:tcPr>
            </w:tcPrChange>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81" w:author="Brian Bohman" w:date="2021-10-27T05:58:00Z">
              <w:tcPr>
                <w:tcW w:w="1008" w:type="dxa"/>
                <w:vAlign w:val="center"/>
                <w:hideMark/>
              </w:tcPr>
            </w:tcPrChange>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7982" w:author="Brian Bohman" w:date="2021-10-27T05:58:00Z">
              <w:tcPr>
                <w:tcW w:w="1152" w:type="dxa"/>
                <w:vAlign w:val="center"/>
                <w:hideMark/>
              </w:tcPr>
            </w:tcPrChange>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440" w:type="dxa"/>
            <w:vAlign w:val="center"/>
            <w:hideMark/>
            <w:tcPrChange w:id="7983" w:author="Brian Bohman" w:date="2021-10-27T05:58:00Z">
              <w:tcPr>
                <w:tcW w:w="1008" w:type="dxa"/>
                <w:vAlign w:val="center"/>
                <w:hideMark/>
              </w:tcPr>
            </w:tcPrChange>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6B7DE551" w14:textId="77777777" w:rsidTr="00E419CD">
        <w:trPr>
          <w:trHeight w:val="165"/>
          <w:trPrChange w:id="7984" w:author="Brian Bohman" w:date="2021-10-27T05:58:00Z">
            <w:trPr>
              <w:trHeight w:val="165"/>
            </w:trPr>
          </w:trPrChange>
        </w:trPr>
        <w:tc>
          <w:tcPr>
            <w:tcW w:w="360" w:type="dxa"/>
            <w:vAlign w:val="center"/>
            <w:hideMark/>
            <w:tcPrChange w:id="7985" w:author="Brian Bohman" w:date="2021-10-27T05:58:00Z">
              <w:tcPr>
                <w:tcW w:w="360" w:type="dxa"/>
                <w:vAlign w:val="center"/>
                <w:hideMark/>
              </w:tcPr>
            </w:tcPrChange>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Change w:id="7986" w:author="Brian Bohman" w:date="2021-10-27T05:58:00Z">
              <w:tcPr>
                <w:tcW w:w="864" w:type="dxa"/>
                <w:vAlign w:val="center"/>
                <w:hideMark/>
              </w:tcPr>
            </w:tcPrChange>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87" w:author="Brian Bohman" w:date="2021-10-27T05:58:00Z">
              <w:tcPr>
                <w:tcW w:w="1152" w:type="dxa"/>
                <w:vAlign w:val="center"/>
                <w:hideMark/>
              </w:tcPr>
            </w:tcPrChange>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88" w:author="Brian Bohman" w:date="2021-10-27T05:58:00Z">
              <w:tcPr>
                <w:tcW w:w="504" w:type="dxa"/>
                <w:vAlign w:val="center"/>
                <w:hideMark/>
              </w:tcPr>
            </w:tcPrChange>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7989" w:author="Brian Bohman" w:date="2021-10-27T05:58:00Z">
              <w:tcPr>
                <w:tcW w:w="1008" w:type="dxa"/>
                <w:vAlign w:val="center"/>
                <w:hideMark/>
              </w:tcPr>
            </w:tcPrChange>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7990" w:author="Brian Bohman" w:date="2021-10-27T05:58:00Z">
              <w:tcPr>
                <w:tcW w:w="1008" w:type="dxa"/>
                <w:vAlign w:val="center"/>
                <w:hideMark/>
              </w:tcPr>
            </w:tcPrChange>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7991" w:author="Brian Bohman" w:date="2021-10-27T05:58:00Z">
              <w:tcPr>
                <w:tcW w:w="720" w:type="dxa"/>
                <w:vAlign w:val="center"/>
                <w:hideMark/>
              </w:tcPr>
            </w:tcPrChange>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7992" w:author="Brian Bohman" w:date="2021-10-27T05:58:00Z">
              <w:tcPr>
                <w:tcW w:w="1008" w:type="dxa"/>
                <w:vAlign w:val="center"/>
                <w:hideMark/>
              </w:tcPr>
            </w:tcPrChange>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7993" w:author="Brian Bohman" w:date="2021-10-27T05:58:00Z">
              <w:tcPr>
                <w:tcW w:w="1152" w:type="dxa"/>
                <w:vAlign w:val="center"/>
                <w:hideMark/>
              </w:tcPr>
            </w:tcPrChange>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440" w:type="dxa"/>
            <w:vAlign w:val="center"/>
            <w:hideMark/>
            <w:tcPrChange w:id="7994" w:author="Brian Bohman" w:date="2021-10-27T05:58:00Z">
              <w:tcPr>
                <w:tcW w:w="1008" w:type="dxa"/>
                <w:vAlign w:val="center"/>
                <w:hideMark/>
              </w:tcPr>
            </w:tcPrChange>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19CD" w:rsidRPr="009B3DCC" w14:paraId="41CF0A08" w14:textId="77777777" w:rsidTr="00E419CD">
        <w:trPr>
          <w:trHeight w:val="165"/>
          <w:trPrChange w:id="7995" w:author="Brian Bohman" w:date="2021-10-27T05:58:00Z">
            <w:trPr>
              <w:trHeight w:val="165"/>
            </w:trPr>
          </w:trPrChange>
        </w:trPr>
        <w:tc>
          <w:tcPr>
            <w:tcW w:w="360" w:type="dxa"/>
            <w:vAlign w:val="center"/>
            <w:hideMark/>
            <w:tcPrChange w:id="7996" w:author="Brian Bohman" w:date="2021-10-27T05:58:00Z">
              <w:tcPr>
                <w:tcW w:w="360" w:type="dxa"/>
                <w:vAlign w:val="center"/>
                <w:hideMark/>
              </w:tcPr>
            </w:tcPrChange>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Change w:id="7997" w:author="Brian Bohman" w:date="2021-10-27T05:58:00Z">
              <w:tcPr>
                <w:tcW w:w="864" w:type="dxa"/>
                <w:vAlign w:val="center"/>
                <w:hideMark/>
              </w:tcPr>
            </w:tcPrChange>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7998" w:author="Brian Bohman" w:date="2021-10-27T05:58:00Z">
              <w:tcPr>
                <w:tcW w:w="1152" w:type="dxa"/>
                <w:vAlign w:val="center"/>
                <w:hideMark/>
              </w:tcPr>
            </w:tcPrChange>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7999" w:author="Brian Bohman" w:date="2021-10-27T05:58:00Z">
              <w:tcPr>
                <w:tcW w:w="504" w:type="dxa"/>
                <w:vAlign w:val="center"/>
                <w:hideMark/>
              </w:tcPr>
            </w:tcPrChange>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00" w:author="Brian Bohman" w:date="2021-10-27T05:58:00Z">
              <w:tcPr>
                <w:tcW w:w="1008" w:type="dxa"/>
                <w:vAlign w:val="center"/>
                <w:hideMark/>
              </w:tcPr>
            </w:tcPrChange>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01" w:author="Brian Bohman" w:date="2021-10-27T05:58:00Z">
              <w:tcPr>
                <w:tcW w:w="1008" w:type="dxa"/>
                <w:vAlign w:val="center"/>
                <w:hideMark/>
              </w:tcPr>
            </w:tcPrChange>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02" w:author="Brian Bohman" w:date="2021-10-27T05:58:00Z">
              <w:tcPr>
                <w:tcW w:w="720" w:type="dxa"/>
                <w:vAlign w:val="center"/>
                <w:hideMark/>
              </w:tcPr>
            </w:tcPrChange>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03" w:author="Brian Bohman" w:date="2021-10-27T05:58:00Z">
              <w:tcPr>
                <w:tcW w:w="1008" w:type="dxa"/>
                <w:vAlign w:val="center"/>
                <w:hideMark/>
              </w:tcPr>
            </w:tcPrChange>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04" w:author="Brian Bohman" w:date="2021-10-27T05:58:00Z">
              <w:tcPr>
                <w:tcW w:w="1152" w:type="dxa"/>
                <w:vAlign w:val="center"/>
                <w:hideMark/>
              </w:tcPr>
            </w:tcPrChange>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440" w:type="dxa"/>
            <w:vAlign w:val="center"/>
            <w:hideMark/>
            <w:tcPrChange w:id="8005" w:author="Brian Bohman" w:date="2021-10-27T05:58:00Z">
              <w:tcPr>
                <w:tcW w:w="1008" w:type="dxa"/>
                <w:vAlign w:val="center"/>
                <w:hideMark/>
              </w:tcPr>
            </w:tcPrChange>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D6DAEFD" w14:textId="77777777" w:rsidTr="00E419CD">
        <w:trPr>
          <w:trHeight w:val="165"/>
          <w:trPrChange w:id="8006" w:author="Brian Bohman" w:date="2021-10-27T05:58:00Z">
            <w:trPr>
              <w:trHeight w:val="165"/>
            </w:trPr>
          </w:trPrChange>
        </w:trPr>
        <w:tc>
          <w:tcPr>
            <w:tcW w:w="360" w:type="dxa"/>
            <w:vAlign w:val="center"/>
            <w:hideMark/>
            <w:tcPrChange w:id="8007" w:author="Brian Bohman" w:date="2021-10-27T05:58:00Z">
              <w:tcPr>
                <w:tcW w:w="360" w:type="dxa"/>
                <w:vAlign w:val="center"/>
                <w:hideMark/>
              </w:tcPr>
            </w:tcPrChange>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Change w:id="8008" w:author="Brian Bohman" w:date="2021-10-27T05:58:00Z">
              <w:tcPr>
                <w:tcW w:w="864" w:type="dxa"/>
                <w:vAlign w:val="center"/>
                <w:hideMark/>
              </w:tcPr>
            </w:tcPrChange>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09" w:author="Brian Bohman" w:date="2021-10-27T05:58:00Z">
              <w:tcPr>
                <w:tcW w:w="1152" w:type="dxa"/>
                <w:vAlign w:val="center"/>
                <w:hideMark/>
              </w:tcPr>
            </w:tcPrChange>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10" w:author="Brian Bohman" w:date="2021-10-27T05:58:00Z">
              <w:tcPr>
                <w:tcW w:w="504" w:type="dxa"/>
                <w:vAlign w:val="center"/>
                <w:hideMark/>
              </w:tcPr>
            </w:tcPrChange>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Change w:id="8011" w:author="Brian Bohman" w:date="2021-10-27T05:58:00Z">
              <w:tcPr>
                <w:tcW w:w="1008" w:type="dxa"/>
                <w:vAlign w:val="center"/>
                <w:hideMark/>
              </w:tcPr>
            </w:tcPrChange>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Change w:id="8012" w:author="Brian Bohman" w:date="2021-10-27T05:58:00Z">
              <w:tcPr>
                <w:tcW w:w="1008" w:type="dxa"/>
                <w:vAlign w:val="center"/>
                <w:hideMark/>
              </w:tcPr>
            </w:tcPrChange>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13" w:author="Brian Bohman" w:date="2021-10-27T05:58:00Z">
              <w:tcPr>
                <w:tcW w:w="720" w:type="dxa"/>
                <w:vAlign w:val="center"/>
                <w:hideMark/>
              </w:tcPr>
            </w:tcPrChange>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14" w:author="Brian Bohman" w:date="2021-10-27T05:58:00Z">
              <w:tcPr>
                <w:tcW w:w="1008" w:type="dxa"/>
                <w:vAlign w:val="center"/>
                <w:hideMark/>
              </w:tcPr>
            </w:tcPrChange>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015" w:author="Brian Bohman" w:date="2021-10-27T05:58:00Z">
              <w:tcPr>
                <w:tcW w:w="1152" w:type="dxa"/>
                <w:vAlign w:val="center"/>
                <w:hideMark/>
              </w:tcPr>
            </w:tcPrChange>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016" w:author="Brian Bohman" w:date="2021-10-27T05:58:00Z">
              <w:tcPr>
                <w:tcW w:w="1008" w:type="dxa"/>
                <w:vAlign w:val="center"/>
                <w:hideMark/>
              </w:tcPr>
            </w:tcPrChange>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19CD" w:rsidRPr="009B3DCC" w14:paraId="11124C9A" w14:textId="77777777" w:rsidTr="00E419CD">
        <w:trPr>
          <w:trHeight w:val="180"/>
          <w:trPrChange w:id="8017" w:author="Brian Bohman" w:date="2021-10-27T05:58:00Z">
            <w:trPr>
              <w:trHeight w:val="180"/>
            </w:trPr>
          </w:trPrChange>
        </w:trPr>
        <w:tc>
          <w:tcPr>
            <w:tcW w:w="360" w:type="dxa"/>
            <w:vAlign w:val="center"/>
            <w:hideMark/>
            <w:tcPrChange w:id="8018" w:author="Brian Bohman" w:date="2021-10-27T05:58:00Z">
              <w:tcPr>
                <w:tcW w:w="360" w:type="dxa"/>
                <w:vAlign w:val="center"/>
                <w:hideMark/>
              </w:tcPr>
            </w:tcPrChange>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Change w:id="8019" w:author="Brian Bohman" w:date="2021-10-27T05:58:00Z">
              <w:tcPr>
                <w:tcW w:w="864" w:type="dxa"/>
                <w:vAlign w:val="center"/>
                <w:hideMark/>
              </w:tcPr>
            </w:tcPrChange>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20" w:author="Brian Bohman" w:date="2021-10-27T05:58:00Z">
              <w:tcPr>
                <w:tcW w:w="1152" w:type="dxa"/>
                <w:vAlign w:val="center"/>
                <w:hideMark/>
              </w:tcPr>
            </w:tcPrChange>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21" w:author="Brian Bohman" w:date="2021-10-27T05:58:00Z">
              <w:tcPr>
                <w:tcW w:w="504" w:type="dxa"/>
                <w:vAlign w:val="center"/>
                <w:hideMark/>
              </w:tcPr>
            </w:tcPrChange>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22" w:author="Brian Bohman" w:date="2021-10-27T05:58:00Z">
              <w:tcPr>
                <w:tcW w:w="1008" w:type="dxa"/>
                <w:vAlign w:val="center"/>
                <w:hideMark/>
              </w:tcPr>
            </w:tcPrChange>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23" w:author="Brian Bohman" w:date="2021-10-27T05:58:00Z">
              <w:tcPr>
                <w:tcW w:w="1008" w:type="dxa"/>
                <w:vAlign w:val="center"/>
                <w:hideMark/>
              </w:tcPr>
            </w:tcPrChange>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24" w:author="Brian Bohman" w:date="2021-10-27T05:58:00Z">
              <w:tcPr>
                <w:tcW w:w="720" w:type="dxa"/>
                <w:vAlign w:val="center"/>
                <w:hideMark/>
              </w:tcPr>
            </w:tcPrChange>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25" w:author="Brian Bohman" w:date="2021-10-27T05:58:00Z">
              <w:tcPr>
                <w:tcW w:w="1008" w:type="dxa"/>
                <w:vAlign w:val="center"/>
                <w:hideMark/>
              </w:tcPr>
            </w:tcPrChange>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026" w:author="Brian Bohman" w:date="2021-10-27T05:58:00Z">
              <w:tcPr>
                <w:tcW w:w="1152" w:type="dxa"/>
                <w:vAlign w:val="center"/>
                <w:hideMark/>
              </w:tcPr>
            </w:tcPrChange>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440" w:type="dxa"/>
            <w:vAlign w:val="center"/>
            <w:hideMark/>
            <w:tcPrChange w:id="8027" w:author="Brian Bohman" w:date="2021-10-27T05:58:00Z">
              <w:tcPr>
                <w:tcW w:w="1008" w:type="dxa"/>
                <w:vAlign w:val="center"/>
                <w:hideMark/>
              </w:tcPr>
            </w:tcPrChange>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1385689" w14:textId="77777777" w:rsidTr="00E419CD">
        <w:trPr>
          <w:trHeight w:val="165"/>
          <w:trPrChange w:id="8028" w:author="Brian Bohman" w:date="2021-10-27T05:58:00Z">
            <w:trPr>
              <w:trHeight w:val="165"/>
            </w:trPr>
          </w:trPrChange>
        </w:trPr>
        <w:tc>
          <w:tcPr>
            <w:tcW w:w="360" w:type="dxa"/>
            <w:vAlign w:val="center"/>
            <w:hideMark/>
            <w:tcPrChange w:id="8029" w:author="Brian Bohman" w:date="2021-10-27T05:58:00Z">
              <w:tcPr>
                <w:tcW w:w="360" w:type="dxa"/>
                <w:vAlign w:val="center"/>
                <w:hideMark/>
              </w:tcPr>
            </w:tcPrChange>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Change w:id="8030" w:author="Brian Bohman" w:date="2021-10-27T05:58:00Z">
              <w:tcPr>
                <w:tcW w:w="864" w:type="dxa"/>
                <w:vAlign w:val="center"/>
                <w:hideMark/>
              </w:tcPr>
            </w:tcPrChange>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31" w:author="Brian Bohman" w:date="2021-10-27T05:58:00Z">
              <w:tcPr>
                <w:tcW w:w="1152" w:type="dxa"/>
                <w:vAlign w:val="center"/>
                <w:hideMark/>
              </w:tcPr>
            </w:tcPrChange>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32" w:author="Brian Bohman" w:date="2021-10-27T05:58:00Z">
              <w:tcPr>
                <w:tcW w:w="504" w:type="dxa"/>
                <w:vAlign w:val="center"/>
                <w:hideMark/>
              </w:tcPr>
            </w:tcPrChange>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33" w:author="Brian Bohman" w:date="2021-10-27T05:58:00Z">
              <w:tcPr>
                <w:tcW w:w="1008" w:type="dxa"/>
                <w:vAlign w:val="center"/>
                <w:hideMark/>
              </w:tcPr>
            </w:tcPrChange>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34" w:author="Brian Bohman" w:date="2021-10-27T05:58:00Z">
              <w:tcPr>
                <w:tcW w:w="1008" w:type="dxa"/>
                <w:vAlign w:val="center"/>
                <w:hideMark/>
              </w:tcPr>
            </w:tcPrChange>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35" w:author="Brian Bohman" w:date="2021-10-27T05:58:00Z">
              <w:tcPr>
                <w:tcW w:w="720" w:type="dxa"/>
                <w:vAlign w:val="center"/>
                <w:hideMark/>
              </w:tcPr>
            </w:tcPrChange>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36" w:author="Brian Bohman" w:date="2021-10-27T05:58:00Z">
              <w:tcPr>
                <w:tcW w:w="1008" w:type="dxa"/>
                <w:vAlign w:val="center"/>
                <w:hideMark/>
              </w:tcPr>
            </w:tcPrChange>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37" w:author="Brian Bohman" w:date="2021-10-27T05:58:00Z">
              <w:tcPr>
                <w:tcW w:w="1152" w:type="dxa"/>
                <w:vAlign w:val="center"/>
                <w:hideMark/>
              </w:tcPr>
            </w:tcPrChange>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440" w:type="dxa"/>
            <w:vAlign w:val="center"/>
            <w:hideMark/>
            <w:tcPrChange w:id="8038" w:author="Brian Bohman" w:date="2021-10-27T05:58:00Z">
              <w:tcPr>
                <w:tcW w:w="1008" w:type="dxa"/>
                <w:vAlign w:val="center"/>
                <w:hideMark/>
              </w:tcPr>
            </w:tcPrChange>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EB4BB5B" w14:textId="77777777" w:rsidTr="00E419CD">
        <w:trPr>
          <w:trHeight w:val="165"/>
          <w:trPrChange w:id="8039" w:author="Brian Bohman" w:date="2021-10-27T05:58:00Z">
            <w:trPr>
              <w:trHeight w:val="165"/>
            </w:trPr>
          </w:trPrChange>
        </w:trPr>
        <w:tc>
          <w:tcPr>
            <w:tcW w:w="360" w:type="dxa"/>
            <w:vAlign w:val="center"/>
            <w:hideMark/>
            <w:tcPrChange w:id="8040" w:author="Brian Bohman" w:date="2021-10-27T05:58:00Z">
              <w:tcPr>
                <w:tcW w:w="360" w:type="dxa"/>
                <w:vAlign w:val="center"/>
                <w:hideMark/>
              </w:tcPr>
            </w:tcPrChange>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Change w:id="8041" w:author="Brian Bohman" w:date="2021-10-27T05:58:00Z">
              <w:tcPr>
                <w:tcW w:w="864" w:type="dxa"/>
                <w:vAlign w:val="center"/>
                <w:hideMark/>
              </w:tcPr>
            </w:tcPrChange>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42" w:author="Brian Bohman" w:date="2021-10-27T05:58:00Z">
              <w:tcPr>
                <w:tcW w:w="1152" w:type="dxa"/>
                <w:vAlign w:val="center"/>
                <w:hideMark/>
              </w:tcPr>
            </w:tcPrChange>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43" w:author="Brian Bohman" w:date="2021-10-27T05:58:00Z">
              <w:tcPr>
                <w:tcW w:w="504" w:type="dxa"/>
                <w:vAlign w:val="center"/>
                <w:hideMark/>
              </w:tcPr>
            </w:tcPrChange>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44" w:author="Brian Bohman" w:date="2021-10-27T05:58:00Z">
              <w:tcPr>
                <w:tcW w:w="1008" w:type="dxa"/>
                <w:vAlign w:val="center"/>
                <w:hideMark/>
              </w:tcPr>
            </w:tcPrChange>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45" w:author="Brian Bohman" w:date="2021-10-27T05:58:00Z">
              <w:tcPr>
                <w:tcW w:w="1008" w:type="dxa"/>
                <w:vAlign w:val="center"/>
                <w:hideMark/>
              </w:tcPr>
            </w:tcPrChange>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46" w:author="Brian Bohman" w:date="2021-10-27T05:58:00Z">
              <w:tcPr>
                <w:tcW w:w="720" w:type="dxa"/>
                <w:vAlign w:val="center"/>
                <w:hideMark/>
              </w:tcPr>
            </w:tcPrChange>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47" w:author="Brian Bohman" w:date="2021-10-27T05:58:00Z">
              <w:tcPr>
                <w:tcW w:w="1008" w:type="dxa"/>
                <w:vAlign w:val="center"/>
                <w:hideMark/>
              </w:tcPr>
            </w:tcPrChange>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48" w:author="Brian Bohman" w:date="2021-10-27T05:58:00Z">
              <w:tcPr>
                <w:tcW w:w="1152" w:type="dxa"/>
                <w:vAlign w:val="center"/>
                <w:hideMark/>
              </w:tcPr>
            </w:tcPrChange>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8049" w:author="Brian Bohman" w:date="2021-10-27T05:58:00Z">
              <w:tcPr>
                <w:tcW w:w="1008" w:type="dxa"/>
                <w:vAlign w:val="center"/>
                <w:hideMark/>
              </w:tcPr>
            </w:tcPrChange>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63256568" w14:textId="77777777" w:rsidTr="00E419CD">
        <w:trPr>
          <w:trHeight w:val="165"/>
          <w:trPrChange w:id="8050" w:author="Brian Bohman" w:date="2021-10-27T05:58:00Z">
            <w:trPr>
              <w:trHeight w:val="165"/>
            </w:trPr>
          </w:trPrChange>
        </w:trPr>
        <w:tc>
          <w:tcPr>
            <w:tcW w:w="360" w:type="dxa"/>
            <w:vAlign w:val="center"/>
            <w:hideMark/>
            <w:tcPrChange w:id="8051" w:author="Brian Bohman" w:date="2021-10-27T05:58:00Z">
              <w:tcPr>
                <w:tcW w:w="360" w:type="dxa"/>
                <w:vAlign w:val="center"/>
                <w:hideMark/>
              </w:tcPr>
            </w:tcPrChange>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Change w:id="8052" w:author="Brian Bohman" w:date="2021-10-27T05:58:00Z">
              <w:tcPr>
                <w:tcW w:w="864" w:type="dxa"/>
                <w:vAlign w:val="center"/>
                <w:hideMark/>
              </w:tcPr>
            </w:tcPrChange>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53" w:author="Brian Bohman" w:date="2021-10-27T05:58:00Z">
              <w:tcPr>
                <w:tcW w:w="1152" w:type="dxa"/>
                <w:vAlign w:val="center"/>
                <w:hideMark/>
              </w:tcPr>
            </w:tcPrChange>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54" w:author="Brian Bohman" w:date="2021-10-27T05:58:00Z">
              <w:tcPr>
                <w:tcW w:w="504" w:type="dxa"/>
                <w:vAlign w:val="center"/>
                <w:hideMark/>
              </w:tcPr>
            </w:tcPrChange>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55" w:author="Brian Bohman" w:date="2021-10-27T05:58:00Z">
              <w:tcPr>
                <w:tcW w:w="1008" w:type="dxa"/>
                <w:vAlign w:val="center"/>
                <w:hideMark/>
              </w:tcPr>
            </w:tcPrChange>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56" w:author="Brian Bohman" w:date="2021-10-27T05:58:00Z">
              <w:tcPr>
                <w:tcW w:w="1008" w:type="dxa"/>
                <w:vAlign w:val="center"/>
                <w:hideMark/>
              </w:tcPr>
            </w:tcPrChange>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57" w:author="Brian Bohman" w:date="2021-10-27T05:58:00Z">
              <w:tcPr>
                <w:tcW w:w="720" w:type="dxa"/>
                <w:vAlign w:val="center"/>
                <w:hideMark/>
              </w:tcPr>
            </w:tcPrChange>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58" w:author="Brian Bohman" w:date="2021-10-27T05:58:00Z">
              <w:tcPr>
                <w:tcW w:w="1008" w:type="dxa"/>
                <w:vAlign w:val="center"/>
                <w:hideMark/>
              </w:tcPr>
            </w:tcPrChange>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59" w:author="Brian Bohman" w:date="2021-10-27T05:58:00Z">
              <w:tcPr>
                <w:tcW w:w="1152" w:type="dxa"/>
                <w:vAlign w:val="center"/>
                <w:hideMark/>
              </w:tcPr>
            </w:tcPrChange>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440" w:type="dxa"/>
            <w:vAlign w:val="center"/>
            <w:hideMark/>
            <w:tcPrChange w:id="8060" w:author="Brian Bohman" w:date="2021-10-27T05:58:00Z">
              <w:tcPr>
                <w:tcW w:w="1008" w:type="dxa"/>
                <w:vAlign w:val="center"/>
                <w:hideMark/>
              </w:tcPr>
            </w:tcPrChange>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2050A795" w14:textId="77777777" w:rsidTr="00E419CD">
        <w:trPr>
          <w:trHeight w:val="165"/>
          <w:trPrChange w:id="8061" w:author="Brian Bohman" w:date="2021-10-27T05:58:00Z">
            <w:trPr>
              <w:trHeight w:val="165"/>
            </w:trPr>
          </w:trPrChange>
        </w:trPr>
        <w:tc>
          <w:tcPr>
            <w:tcW w:w="360" w:type="dxa"/>
            <w:vAlign w:val="center"/>
            <w:hideMark/>
            <w:tcPrChange w:id="8062" w:author="Brian Bohman" w:date="2021-10-27T05:58:00Z">
              <w:tcPr>
                <w:tcW w:w="360" w:type="dxa"/>
                <w:vAlign w:val="center"/>
                <w:hideMark/>
              </w:tcPr>
            </w:tcPrChange>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Change w:id="8063" w:author="Brian Bohman" w:date="2021-10-27T05:58:00Z">
              <w:tcPr>
                <w:tcW w:w="864" w:type="dxa"/>
                <w:vAlign w:val="center"/>
                <w:hideMark/>
              </w:tcPr>
            </w:tcPrChange>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64" w:author="Brian Bohman" w:date="2021-10-27T05:58:00Z">
              <w:tcPr>
                <w:tcW w:w="1152" w:type="dxa"/>
                <w:vAlign w:val="center"/>
                <w:hideMark/>
              </w:tcPr>
            </w:tcPrChange>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65" w:author="Brian Bohman" w:date="2021-10-27T05:58:00Z">
              <w:tcPr>
                <w:tcW w:w="504" w:type="dxa"/>
                <w:vAlign w:val="center"/>
                <w:hideMark/>
              </w:tcPr>
            </w:tcPrChange>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66" w:author="Brian Bohman" w:date="2021-10-27T05:58:00Z">
              <w:tcPr>
                <w:tcW w:w="1008" w:type="dxa"/>
                <w:vAlign w:val="center"/>
                <w:hideMark/>
              </w:tcPr>
            </w:tcPrChange>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67" w:author="Brian Bohman" w:date="2021-10-27T05:58:00Z">
              <w:tcPr>
                <w:tcW w:w="1008" w:type="dxa"/>
                <w:vAlign w:val="center"/>
                <w:hideMark/>
              </w:tcPr>
            </w:tcPrChange>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68" w:author="Brian Bohman" w:date="2021-10-27T05:58:00Z">
              <w:tcPr>
                <w:tcW w:w="720" w:type="dxa"/>
                <w:vAlign w:val="center"/>
                <w:hideMark/>
              </w:tcPr>
            </w:tcPrChange>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69" w:author="Brian Bohman" w:date="2021-10-27T05:58:00Z">
              <w:tcPr>
                <w:tcW w:w="1008" w:type="dxa"/>
                <w:vAlign w:val="center"/>
                <w:hideMark/>
              </w:tcPr>
            </w:tcPrChange>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070" w:author="Brian Bohman" w:date="2021-10-27T05:58:00Z">
              <w:tcPr>
                <w:tcW w:w="1152" w:type="dxa"/>
                <w:vAlign w:val="center"/>
                <w:hideMark/>
              </w:tcPr>
            </w:tcPrChange>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8071" w:author="Brian Bohman" w:date="2021-10-27T05:58:00Z">
              <w:tcPr>
                <w:tcW w:w="1008" w:type="dxa"/>
                <w:vAlign w:val="center"/>
                <w:hideMark/>
              </w:tcPr>
            </w:tcPrChange>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630DBADD" w14:textId="77777777" w:rsidTr="00E419CD">
        <w:trPr>
          <w:trHeight w:val="165"/>
          <w:trPrChange w:id="8072" w:author="Brian Bohman" w:date="2021-10-27T05:58:00Z">
            <w:trPr>
              <w:trHeight w:val="165"/>
            </w:trPr>
          </w:trPrChange>
        </w:trPr>
        <w:tc>
          <w:tcPr>
            <w:tcW w:w="360" w:type="dxa"/>
            <w:vAlign w:val="center"/>
            <w:hideMark/>
            <w:tcPrChange w:id="8073" w:author="Brian Bohman" w:date="2021-10-27T05:58:00Z">
              <w:tcPr>
                <w:tcW w:w="360" w:type="dxa"/>
                <w:vAlign w:val="center"/>
                <w:hideMark/>
              </w:tcPr>
            </w:tcPrChange>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Change w:id="8074" w:author="Brian Bohman" w:date="2021-10-27T05:58:00Z">
              <w:tcPr>
                <w:tcW w:w="864" w:type="dxa"/>
                <w:vAlign w:val="center"/>
                <w:hideMark/>
              </w:tcPr>
            </w:tcPrChange>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75" w:author="Brian Bohman" w:date="2021-10-27T05:58:00Z">
              <w:tcPr>
                <w:tcW w:w="1152" w:type="dxa"/>
                <w:vAlign w:val="center"/>
                <w:hideMark/>
              </w:tcPr>
            </w:tcPrChange>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76" w:author="Brian Bohman" w:date="2021-10-27T05:58:00Z">
              <w:tcPr>
                <w:tcW w:w="504" w:type="dxa"/>
                <w:vAlign w:val="center"/>
                <w:hideMark/>
              </w:tcPr>
            </w:tcPrChange>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77" w:author="Brian Bohman" w:date="2021-10-27T05:58:00Z">
              <w:tcPr>
                <w:tcW w:w="1008" w:type="dxa"/>
                <w:vAlign w:val="center"/>
                <w:hideMark/>
              </w:tcPr>
            </w:tcPrChange>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78" w:author="Brian Bohman" w:date="2021-10-27T05:58:00Z">
              <w:tcPr>
                <w:tcW w:w="1008" w:type="dxa"/>
                <w:vAlign w:val="center"/>
                <w:hideMark/>
              </w:tcPr>
            </w:tcPrChange>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79" w:author="Brian Bohman" w:date="2021-10-27T05:58:00Z">
              <w:tcPr>
                <w:tcW w:w="720" w:type="dxa"/>
                <w:vAlign w:val="center"/>
                <w:hideMark/>
              </w:tcPr>
            </w:tcPrChange>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80" w:author="Brian Bohman" w:date="2021-10-27T05:58:00Z">
              <w:tcPr>
                <w:tcW w:w="1008" w:type="dxa"/>
                <w:vAlign w:val="center"/>
                <w:hideMark/>
              </w:tcPr>
            </w:tcPrChange>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081" w:author="Brian Bohman" w:date="2021-10-27T05:58:00Z">
              <w:tcPr>
                <w:tcW w:w="1152" w:type="dxa"/>
                <w:vAlign w:val="center"/>
                <w:hideMark/>
              </w:tcPr>
            </w:tcPrChange>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082" w:author="Brian Bohman" w:date="2021-10-27T05:58:00Z">
              <w:tcPr>
                <w:tcW w:w="1008" w:type="dxa"/>
                <w:vAlign w:val="center"/>
                <w:hideMark/>
              </w:tcPr>
            </w:tcPrChange>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2FA1BCC7" w14:textId="77777777" w:rsidTr="00E419CD">
        <w:trPr>
          <w:trHeight w:val="165"/>
          <w:trPrChange w:id="8083" w:author="Brian Bohman" w:date="2021-10-27T05:58:00Z">
            <w:trPr>
              <w:trHeight w:val="165"/>
            </w:trPr>
          </w:trPrChange>
        </w:trPr>
        <w:tc>
          <w:tcPr>
            <w:tcW w:w="360" w:type="dxa"/>
            <w:vAlign w:val="center"/>
            <w:hideMark/>
            <w:tcPrChange w:id="8084" w:author="Brian Bohman" w:date="2021-10-27T05:58:00Z">
              <w:tcPr>
                <w:tcW w:w="360" w:type="dxa"/>
                <w:vAlign w:val="center"/>
                <w:hideMark/>
              </w:tcPr>
            </w:tcPrChange>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Change w:id="8085" w:author="Brian Bohman" w:date="2021-10-27T05:58:00Z">
              <w:tcPr>
                <w:tcW w:w="864" w:type="dxa"/>
                <w:vAlign w:val="center"/>
                <w:hideMark/>
              </w:tcPr>
            </w:tcPrChange>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86" w:author="Brian Bohman" w:date="2021-10-27T05:58:00Z">
              <w:tcPr>
                <w:tcW w:w="1152" w:type="dxa"/>
                <w:vAlign w:val="center"/>
                <w:hideMark/>
              </w:tcPr>
            </w:tcPrChange>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87" w:author="Brian Bohman" w:date="2021-10-27T05:58:00Z">
              <w:tcPr>
                <w:tcW w:w="504" w:type="dxa"/>
                <w:vAlign w:val="center"/>
                <w:hideMark/>
              </w:tcPr>
            </w:tcPrChange>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88" w:author="Brian Bohman" w:date="2021-10-27T05:58:00Z">
              <w:tcPr>
                <w:tcW w:w="1008" w:type="dxa"/>
                <w:vAlign w:val="center"/>
                <w:hideMark/>
              </w:tcPr>
            </w:tcPrChange>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089" w:author="Brian Bohman" w:date="2021-10-27T05:58:00Z">
              <w:tcPr>
                <w:tcW w:w="1008" w:type="dxa"/>
                <w:vAlign w:val="center"/>
                <w:hideMark/>
              </w:tcPr>
            </w:tcPrChange>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090" w:author="Brian Bohman" w:date="2021-10-27T05:58:00Z">
              <w:tcPr>
                <w:tcW w:w="720" w:type="dxa"/>
                <w:vAlign w:val="center"/>
                <w:hideMark/>
              </w:tcPr>
            </w:tcPrChange>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091" w:author="Brian Bohman" w:date="2021-10-27T05:58:00Z">
              <w:tcPr>
                <w:tcW w:w="1008" w:type="dxa"/>
                <w:vAlign w:val="center"/>
                <w:hideMark/>
              </w:tcPr>
            </w:tcPrChange>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092" w:author="Brian Bohman" w:date="2021-10-27T05:58:00Z">
              <w:tcPr>
                <w:tcW w:w="1152" w:type="dxa"/>
                <w:vAlign w:val="center"/>
                <w:hideMark/>
              </w:tcPr>
            </w:tcPrChange>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440" w:type="dxa"/>
            <w:vAlign w:val="center"/>
            <w:hideMark/>
            <w:tcPrChange w:id="8093" w:author="Brian Bohman" w:date="2021-10-27T05:58:00Z">
              <w:tcPr>
                <w:tcW w:w="1008" w:type="dxa"/>
                <w:vAlign w:val="center"/>
                <w:hideMark/>
              </w:tcPr>
            </w:tcPrChange>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B2D53C0" w14:textId="77777777" w:rsidTr="00E419CD">
        <w:trPr>
          <w:trHeight w:val="165"/>
          <w:trPrChange w:id="8094" w:author="Brian Bohman" w:date="2021-10-27T05:58:00Z">
            <w:trPr>
              <w:trHeight w:val="165"/>
            </w:trPr>
          </w:trPrChange>
        </w:trPr>
        <w:tc>
          <w:tcPr>
            <w:tcW w:w="360" w:type="dxa"/>
            <w:vAlign w:val="center"/>
            <w:hideMark/>
            <w:tcPrChange w:id="8095" w:author="Brian Bohman" w:date="2021-10-27T05:58:00Z">
              <w:tcPr>
                <w:tcW w:w="360" w:type="dxa"/>
                <w:vAlign w:val="center"/>
                <w:hideMark/>
              </w:tcPr>
            </w:tcPrChange>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Change w:id="8096" w:author="Brian Bohman" w:date="2021-10-27T05:58:00Z">
              <w:tcPr>
                <w:tcW w:w="864" w:type="dxa"/>
                <w:vAlign w:val="center"/>
                <w:hideMark/>
              </w:tcPr>
            </w:tcPrChange>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097" w:author="Brian Bohman" w:date="2021-10-27T05:58:00Z">
              <w:tcPr>
                <w:tcW w:w="1152" w:type="dxa"/>
                <w:vAlign w:val="center"/>
                <w:hideMark/>
              </w:tcPr>
            </w:tcPrChange>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098" w:author="Brian Bohman" w:date="2021-10-27T05:58:00Z">
              <w:tcPr>
                <w:tcW w:w="504" w:type="dxa"/>
                <w:vAlign w:val="center"/>
                <w:hideMark/>
              </w:tcPr>
            </w:tcPrChange>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Change w:id="8099" w:author="Brian Bohman" w:date="2021-10-27T05:58:00Z">
              <w:tcPr>
                <w:tcW w:w="1008" w:type="dxa"/>
                <w:vAlign w:val="center"/>
                <w:hideMark/>
              </w:tcPr>
            </w:tcPrChange>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Change w:id="8100" w:author="Brian Bohman" w:date="2021-10-27T05:58:00Z">
              <w:tcPr>
                <w:tcW w:w="1008" w:type="dxa"/>
                <w:vAlign w:val="center"/>
                <w:hideMark/>
              </w:tcPr>
            </w:tcPrChange>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01" w:author="Brian Bohman" w:date="2021-10-27T05:58:00Z">
              <w:tcPr>
                <w:tcW w:w="720" w:type="dxa"/>
                <w:vAlign w:val="center"/>
                <w:hideMark/>
              </w:tcPr>
            </w:tcPrChange>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02" w:author="Brian Bohman" w:date="2021-10-27T05:58:00Z">
              <w:tcPr>
                <w:tcW w:w="1008" w:type="dxa"/>
                <w:vAlign w:val="center"/>
                <w:hideMark/>
              </w:tcPr>
            </w:tcPrChange>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03" w:author="Brian Bohman" w:date="2021-10-27T05:58:00Z">
              <w:tcPr>
                <w:tcW w:w="1152" w:type="dxa"/>
                <w:vAlign w:val="center"/>
                <w:hideMark/>
              </w:tcPr>
            </w:tcPrChange>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104" w:author="Brian Bohman" w:date="2021-10-27T05:58:00Z">
              <w:tcPr>
                <w:tcW w:w="1008" w:type="dxa"/>
                <w:vAlign w:val="center"/>
                <w:hideMark/>
              </w:tcPr>
            </w:tcPrChange>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149CBAA" w14:textId="77777777" w:rsidTr="00E419CD">
        <w:trPr>
          <w:trHeight w:val="165"/>
          <w:trPrChange w:id="8105" w:author="Brian Bohman" w:date="2021-10-27T05:58:00Z">
            <w:trPr>
              <w:trHeight w:val="165"/>
            </w:trPr>
          </w:trPrChange>
        </w:trPr>
        <w:tc>
          <w:tcPr>
            <w:tcW w:w="360" w:type="dxa"/>
            <w:vAlign w:val="center"/>
            <w:hideMark/>
            <w:tcPrChange w:id="8106" w:author="Brian Bohman" w:date="2021-10-27T05:58:00Z">
              <w:tcPr>
                <w:tcW w:w="360" w:type="dxa"/>
                <w:vAlign w:val="center"/>
                <w:hideMark/>
              </w:tcPr>
            </w:tcPrChange>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Change w:id="8107" w:author="Brian Bohman" w:date="2021-10-27T05:58:00Z">
              <w:tcPr>
                <w:tcW w:w="864" w:type="dxa"/>
                <w:vAlign w:val="center"/>
                <w:hideMark/>
              </w:tcPr>
            </w:tcPrChange>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08" w:author="Brian Bohman" w:date="2021-10-27T05:58:00Z">
              <w:tcPr>
                <w:tcW w:w="1152" w:type="dxa"/>
                <w:vAlign w:val="center"/>
                <w:hideMark/>
              </w:tcPr>
            </w:tcPrChange>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09" w:author="Brian Bohman" w:date="2021-10-27T05:58:00Z">
              <w:tcPr>
                <w:tcW w:w="504" w:type="dxa"/>
                <w:vAlign w:val="center"/>
                <w:hideMark/>
              </w:tcPr>
            </w:tcPrChange>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10" w:author="Brian Bohman" w:date="2021-10-27T05:58:00Z">
              <w:tcPr>
                <w:tcW w:w="1008" w:type="dxa"/>
                <w:vAlign w:val="center"/>
                <w:hideMark/>
              </w:tcPr>
            </w:tcPrChange>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11" w:author="Brian Bohman" w:date="2021-10-27T05:58:00Z">
              <w:tcPr>
                <w:tcW w:w="1008" w:type="dxa"/>
                <w:vAlign w:val="center"/>
                <w:hideMark/>
              </w:tcPr>
            </w:tcPrChange>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12" w:author="Brian Bohman" w:date="2021-10-27T05:58:00Z">
              <w:tcPr>
                <w:tcW w:w="720" w:type="dxa"/>
                <w:vAlign w:val="center"/>
                <w:hideMark/>
              </w:tcPr>
            </w:tcPrChange>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13" w:author="Brian Bohman" w:date="2021-10-27T05:58:00Z">
              <w:tcPr>
                <w:tcW w:w="1008" w:type="dxa"/>
                <w:vAlign w:val="center"/>
                <w:hideMark/>
              </w:tcPr>
            </w:tcPrChange>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114" w:author="Brian Bohman" w:date="2021-10-27T05:58:00Z">
              <w:tcPr>
                <w:tcW w:w="1152" w:type="dxa"/>
                <w:vAlign w:val="center"/>
                <w:hideMark/>
              </w:tcPr>
            </w:tcPrChange>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440" w:type="dxa"/>
            <w:vAlign w:val="center"/>
            <w:hideMark/>
            <w:tcPrChange w:id="8115" w:author="Brian Bohman" w:date="2021-10-27T05:58:00Z">
              <w:tcPr>
                <w:tcW w:w="1008" w:type="dxa"/>
                <w:vAlign w:val="center"/>
                <w:hideMark/>
              </w:tcPr>
            </w:tcPrChange>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482B3BE4" w14:textId="77777777" w:rsidTr="00E419CD">
        <w:trPr>
          <w:trHeight w:val="165"/>
          <w:trPrChange w:id="8116" w:author="Brian Bohman" w:date="2021-10-27T05:58:00Z">
            <w:trPr>
              <w:trHeight w:val="165"/>
            </w:trPr>
          </w:trPrChange>
        </w:trPr>
        <w:tc>
          <w:tcPr>
            <w:tcW w:w="360" w:type="dxa"/>
            <w:vAlign w:val="center"/>
            <w:hideMark/>
            <w:tcPrChange w:id="8117" w:author="Brian Bohman" w:date="2021-10-27T05:58:00Z">
              <w:tcPr>
                <w:tcW w:w="360" w:type="dxa"/>
                <w:vAlign w:val="center"/>
                <w:hideMark/>
              </w:tcPr>
            </w:tcPrChange>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Change w:id="8118" w:author="Brian Bohman" w:date="2021-10-27T05:58:00Z">
              <w:tcPr>
                <w:tcW w:w="864" w:type="dxa"/>
                <w:vAlign w:val="center"/>
                <w:hideMark/>
              </w:tcPr>
            </w:tcPrChange>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19" w:author="Brian Bohman" w:date="2021-10-27T05:58:00Z">
              <w:tcPr>
                <w:tcW w:w="1152" w:type="dxa"/>
                <w:vAlign w:val="center"/>
                <w:hideMark/>
              </w:tcPr>
            </w:tcPrChange>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20" w:author="Brian Bohman" w:date="2021-10-27T05:58:00Z">
              <w:tcPr>
                <w:tcW w:w="504" w:type="dxa"/>
                <w:vAlign w:val="center"/>
                <w:hideMark/>
              </w:tcPr>
            </w:tcPrChange>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21" w:author="Brian Bohman" w:date="2021-10-27T05:58:00Z">
              <w:tcPr>
                <w:tcW w:w="1008" w:type="dxa"/>
                <w:vAlign w:val="center"/>
                <w:hideMark/>
              </w:tcPr>
            </w:tcPrChange>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22" w:author="Brian Bohman" w:date="2021-10-27T05:58:00Z">
              <w:tcPr>
                <w:tcW w:w="1008" w:type="dxa"/>
                <w:vAlign w:val="center"/>
                <w:hideMark/>
              </w:tcPr>
            </w:tcPrChange>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23" w:author="Brian Bohman" w:date="2021-10-27T05:58:00Z">
              <w:tcPr>
                <w:tcW w:w="720" w:type="dxa"/>
                <w:vAlign w:val="center"/>
                <w:hideMark/>
              </w:tcPr>
            </w:tcPrChange>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24" w:author="Brian Bohman" w:date="2021-10-27T05:58:00Z">
              <w:tcPr>
                <w:tcW w:w="1008" w:type="dxa"/>
                <w:vAlign w:val="center"/>
                <w:hideMark/>
              </w:tcPr>
            </w:tcPrChange>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25" w:author="Brian Bohman" w:date="2021-10-27T05:58:00Z">
              <w:tcPr>
                <w:tcW w:w="1152" w:type="dxa"/>
                <w:vAlign w:val="center"/>
                <w:hideMark/>
              </w:tcPr>
            </w:tcPrChange>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440" w:type="dxa"/>
            <w:vAlign w:val="center"/>
            <w:hideMark/>
            <w:tcPrChange w:id="8126" w:author="Brian Bohman" w:date="2021-10-27T05:58:00Z">
              <w:tcPr>
                <w:tcW w:w="1008" w:type="dxa"/>
                <w:vAlign w:val="center"/>
                <w:hideMark/>
              </w:tcPr>
            </w:tcPrChange>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17DB477B" w14:textId="77777777" w:rsidTr="00E419CD">
        <w:trPr>
          <w:trHeight w:val="165"/>
          <w:trPrChange w:id="8127" w:author="Brian Bohman" w:date="2021-10-27T05:58:00Z">
            <w:trPr>
              <w:trHeight w:val="165"/>
            </w:trPr>
          </w:trPrChange>
        </w:trPr>
        <w:tc>
          <w:tcPr>
            <w:tcW w:w="360" w:type="dxa"/>
            <w:vAlign w:val="center"/>
            <w:hideMark/>
            <w:tcPrChange w:id="8128" w:author="Brian Bohman" w:date="2021-10-27T05:58:00Z">
              <w:tcPr>
                <w:tcW w:w="360" w:type="dxa"/>
                <w:vAlign w:val="center"/>
                <w:hideMark/>
              </w:tcPr>
            </w:tcPrChange>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Change w:id="8129" w:author="Brian Bohman" w:date="2021-10-27T05:58:00Z">
              <w:tcPr>
                <w:tcW w:w="864" w:type="dxa"/>
                <w:vAlign w:val="center"/>
                <w:hideMark/>
              </w:tcPr>
            </w:tcPrChange>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30" w:author="Brian Bohman" w:date="2021-10-27T05:58:00Z">
              <w:tcPr>
                <w:tcW w:w="1152" w:type="dxa"/>
                <w:vAlign w:val="center"/>
                <w:hideMark/>
              </w:tcPr>
            </w:tcPrChange>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31" w:author="Brian Bohman" w:date="2021-10-27T05:58:00Z">
              <w:tcPr>
                <w:tcW w:w="504" w:type="dxa"/>
                <w:vAlign w:val="center"/>
                <w:hideMark/>
              </w:tcPr>
            </w:tcPrChange>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32" w:author="Brian Bohman" w:date="2021-10-27T05:58:00Z">
              <w:tcPr>
                <w:tcW w:w="1008" w:type="dxa"/>
                <w:vAlign w:val="center"/>
                <w:hideMark/>
              </w:tcPr>
            </w:tcPrChange>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33" w:author="Brian Bohman" w:date="2021-10-27T05:58:00Z">
              <w:tcPr>
                <w:tcW w:w="1008" w:type="dxa"/>
                <w:vAlign w:val="center"/>
                <w:hideMark/>
              </w:tcPr>
            </w:tcPrChange>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34" w:author="Brian Bohman" w:date="2021-10-27T05:58:00Z">
              <w:tcPr>
                <w:tcW w:w="720" w:type="dxa"/>
                <w:vAlign w:val="center"/>
                <w:hideMark/>
              </w:tcPr>
            </w:tcPrChange>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35" w:author="Brian Bohman" w:date="2021-10-27T05:58:00Z">
              <w:tcPr>
                <w:tcW w:w="1008" w:type="dxa"/>
                <w:vAlign w:val="center"/>
                <w:hideMark/>
              </w:tcPr>
            </w:tcPrChange>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36" w:author="Brian Bohman" w:date="2021-10-27T05:58:00Z">
              <w:tcPr>
                <w:tcW w:w="1152" w:type="dxa"/>
                <w:vAlign w:val="center"/>
                <w:hideMark/>
              </w:tcPr>
            </w:tcPrChange>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440" w:type="dxa"/>
            <w:vAlign w:val="center"/>
            <w:hideMark/>
            <w:tcPrChange w:id="8137" w:author="Brian Bohman" w:date="2021-10-27T05:58:00Z">
              <w:tcPr>
                <w:tcW w:w="1008" w:type="dxa"/>
                <w:vAlign w:val="center"/>
                <w:hideMark/>
              </w:tcPr>
            </w:tcPrChange>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483ABF01" w14:textId="77777777" w:rsidTr="00E419CD">
        <w:trPr>
          <w:trHeight w:val="165"/>
          <w:trPrChange w:id="8138" w:author="Brian Bohman" w:date="2021-10-27T05:58:00Z">
            <w:trPr>
              <w:trHeight w:val="165"/>
            </w:trPr>
          </w:trPrChange>
        </w:trPr>
        <w:tc>
          <w:tcPr>
            <w:tcW w:w="360" w:type="dxa"/>
            <w:vAlign w:val="center"/>
            <w:hideMark/>
            <w:tcPrChange w:id="8139" w:author="Brian Bohman" w:date="2021-10-27T05:58:00Z">
              <w:tcPr>
                <w:tcW w:w="360" w:type="dxa"/>
                <w:vAlign w:val="center"/>
                <w:hideMark/>
              </w:tcPr>
            </w:tcPrChange>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Change w:id="8140" w:author="Brian Bohman" w:date="2021-10-27T05:58:00Z">
              <w:tcPr>
                <w:tcW w:w="864" w:type="dxa"/>
                <w:vAlign w:val="center"/>
                <w:hideMark/>
              </w:tcPr>
            </w:tcPrChange>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41" w:author="Brian Bohman" w:date="2021-10-27T05:58:00Z">
              <w:tcPr>
                <w:tcW w:w="1152" w:type="dxa"/>
                <w:vAlign w:val="center"/>
                <w:hideMark/>
              </w:tcPr>
            </w:tcPrChange>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42" w:author="Brian Bohman" w:date="2021-10-27T05:58:00Z">
              <w:tcPr>
                <w:tcW w:w="504" w:type="dxa"/>
                <w:vAlign w:val="center"/>
                <w:hideMark/>
              </w:tcPr>
            </w:tcPrChange>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43" w:author="Brian Bohman" w:date="2021-10-27T05:58:00Z">
              <w:tcPr>
                <w:tcW w:w="1008" w:type="dxa"/>
                <w:vAlign w:val="center"/>
                <w:hideMark/>
              </w:tcPr>
            </w:tcPrChange>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44" w:author="Brian Bohman" w:date="2021-10-27T05:58:00Z">
              <w:tcPr>
                <w:tcW w:w="1008" w:type="dxa"/>
                <w:vAlign w:val="center"/>
                <w:hideMark/>
              </w:tcPr>
            </w:tcPrChange>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45" w:author="Brian Bohman" w:date="2021-10-27T05:58:00Z">
              <w:tcPr>
                <w:tcW w:w="720" w:type="dxa"/>
                <w:vAlign w:val="center"/>
                <w:hideMark/>
              </w:tcPr>
            </w:tcPrChange>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46" w:author="Brian Bohman" w:date="2021-10-27T05:58:00Z">
              <w:tcPr>
                <w:tcW w:w="1008" w:type="dxa"/>
                <w:vAlign w:val="center"/>
                <w:hideMark/>
              </w:tcPr>
            </w:tcPrChange>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47" w:author="Brian Bohman" w:date="2021-10-27T05:58:00Z">
              <w:tcPr>
                <w:tcW w:w="1152" w:type="dxa"/>
                <w:vAlign w:val="center"/>
                <w:hideMark/>
              </w:tcPr>
            </w:tcPrChange>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8148" w:author="Brian Bohman" w:date="2021-10-27T05:58:00Z">
              <w:tcPr>
                <w:tcW w:w="1008" w:type="dxa"/>
                <w:vAlign w:val="center"/>
                <w:hideMark/>
              </w:tcPr>
            </w:tcPrChange>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7F34CDDA" w14:textId="77777777" w:rsidTr="00E419CD">
        <w:trPr>
          <w:trHeight w:val="165"/>
          <w:trPrChange w:id="8149" w:author="Brian Bohman" w:date="2021-10-27T05:58:00Z">
            <w:trPr>
              <w:trHeight w:val="165"/>
            </w:trPr>
          </w:trPrChange>
        </w:trPr>
        <w:tc>
          <w:tcPr>
            <w:tcW w:w="360" w:type="dxa"/>
            <w:vAlign w:val="center"/>
            <w:hideMark/>
            <w:tcPrChange w:id="8150" w:author="Brian Bohman" w:date="2021-10-27T05:58:00Z">
              <w:tcPr>
                <w:tcW w:w="360" w:type="dxa"/>
                <w:vAlign w:val="center"/>
                <w:hideMark/>
              </w:tcPr>
            </w:tcPrChange>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Change w:id="8151" w:author="Brian Bohman" w:date="2021-10-27T05:58:00Z">
              <w:tcPr>
                <w:tcW w:w="864" w:type="dxa"/>
                <w:vAlign w:val="center"/>
                <w:hideMark/>
              </w:tcPr>
            </w:tcPrChange>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52" w:author="Brian Bohman" w:date="2021-10-27T05:58:00Z">
              <w:tcPr>
                <w:tcW w:w="1152" w:type="dxa"/>
                <w:vAlign w:val="center"/>
                <w:hideMark/>
              </w:tcPr>
            </w:tcPrChange>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53" w:author="Brian Bohman" w:date="2021-10-27T05:58:00Z">
              <w:tcPr>
                <w:tcW w:w="504" w:type="dxa"/>
                <w:vAlign w:val="center"/>
                <w:hideMark/>
              </w:tcPr>
            </w:tcPrChange>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54" w:author="Brian Bohman" w:date="2021-10-27T05:58:00Z">
              <w:tcPr>
                <w:tcW w:w="1008" w:type="dxa"/>
                <w:vAlign w:val="center"/>
                <w:hideMark/>
              </w:tcPr>
            </w:tcPrChange>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55" w:author="Brian Bohman" w:date="2021-10-27T05:58:00Z">
              <w:tcPr>
                <w:tcW w:w="1008" w:type="dxa"/>
                <w:vAlign w:val="center"/>
                <w:hideMark/>
              </w:tcPr>
            </w:tcPrChange>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56" w:author="Brian Bohman" w:date="2021-10-27T05:58:00Z">
              <w:tcPr>
                <w:tcW w:w="720" w:type="dxa"/>
                <w:vAlign w:val="center"/>
                <w:hideMark/>
              </w:tcPr>
            </w:tcPrChange>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57" w:author="Brian Bohman" w:date="2021-10-27T05:58:00Z">
              <w:tcPr>
                <w:tcW w:w="1008" w:type="dxa"/>
                <w:vAlign w:val="center"/>
                <w:hideMark/>
              </w:tcPr>
            </w:tcPrChange>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158" w:author="Brian Bohman" w:date="2021-10-27T05:58:00Z">
              <w:tcPr>
                <w:tcW w:w="1152" w:type="dxa"/>
                <w:vAlign w:val="center"/>
                <w:hideMark/>
              </w:tcPr>
            </w:tcPrChange>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8159" w:author="Brian Bohman" w:date="2021-10-27T05:58:00Z">
              <w:tcPr>
                <w:tcW w:w="1008" w:type="dxa"/>
                <w:vAlign w:val="center"/>
                <w:hideMark/>
              </w:tcPr>
            </w:tcPrChange>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4445A34" w14:textId="77777777" w:rsidTr="00E419CD">
        <w:trPr>
          <w:trHeight w:val="165"/>
          <w:trPrChange w:id="8160" w:author="Brian Bohman" w:date="2021-10-27T05:58:00Z">
            <w:trPr>
              <w:trHeight w:val="165"/>
            </w:trPr>
          </w:trPrChange>
        </w:trPr>
        <w:tc>
          <w:tcPr>
            <w:tcW w:w="360" w:type="dxa"/>
            <w:vAlign w:val="center"/>
            <w:hideMark/>
            <w:tcPrChange w:id="8161" w:author="Brian Bohman" w:date="2021-10-27T05:58:00Z">
              <w:tcPr>
                <w:tcW w:w="360" w:type="dxa"/>
                <w:vAlign w:val="center"/>
                <w:hideMark/>
              </w:tcPr>
            </w:tcPrChange>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Change w:id="8162" w:author="Brian Bohman" w:date="2021-10-27T05:58:00Z">
              <w:tcPr>
                <w:tcW w:w="864" w:type="dxa"/>
                <w:vAlign w:val="center"/>
                <w:hideMark/>
              </w:tcPr>
            </w:tcPrChange>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63" w:author="Brian Bohman" w:date="2021-10-27T05:58:00Z">
              <w:tcPr>
                <w:tcW w:w="1152" w:type="dxa"/>
                <w:vAlign w:val="center"/>
                <w:hideMark/>
              </w:tcPr>
            </w:tcPrChange>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64" w:author="Brian Bohman" w:date="2021-10-27T05:58:00Z">
              <w:tcPr>
                <w:tcW w:w="504" w:type="dxa"/>
                <w:vAlign w:val="center"/>
                <w:hideMark/>
              </w:tcPr>
            </w:tcPrChange>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65" w:author="Brian Bohman" w:date="2021-10-27T05:58:00Z">
              <w:tcPr>
                <w:tcW w:w="1008" w:type="dxa"/>
                <w:vAlign w:val="center"/>
                <w:hideMark/>
              </w:tcPr>
            </w:tcPrChange>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66" w:author="Brian Bohman" w:date="2021-10-27T05:58:00Z">
              <w:tcPr>
                <w:tcW w:w="1008" w:type="dxa"/>
                <w:vAlign w:val="center"/>
                <w:hideMark/>
              </w:tcPr>
            </w:tcPrChange>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67" w:author="Brian Bohman" w:date="2021-10-27T05:58:00Z">
              <w:tcPr>
                <w:tcW w:w="720" w:type="dxa"/>
                <w:vAlign w:val="center"/>
                <w:hideMark/>
              </w:tcPr>
            </w:tcPrChange>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68" w:author="Brian Bohman" w:date="2021-10-27T05:58:00Z">
              <w:tcPr>
                <w:tcW w:w="1008" w:type="dxa"/>
                <w:vAlign w:val="center"/>
                <w:hideMark/>
              </w:tcPr>
            </w:tcPrChange>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169" w:author="Brian Bohman" w:date="2021-10-27T05:58:00Z">
              <w:tcPr>
                <w:tcW w:w="1152" w:type="dxa"/>
                <w:vAlign w:val="center"/>
                <w:hideMark/>
              </w:tcPr>
            </w:tcPrChange>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440" w:type="dxa"/>
            <w:vAlign w:val="center"/>
            <w:hideMark/>
            <w:tcPrChange w:id="8170" w:author="Brian Bohman" w:date="2021-10-27T05:58:00Z">
              <w:tcPr>
                <w:tcW w:w="1008" w:type="dxa"/>
                <w:vAlign w:val="center"/>
                <w:hideMark/>
              </w:tcPr>
            </w:tcPrChange>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7EDD7244" w14:textId="77777777" w:rsidTr="00E419CD">
        <w:trPr>
          <w:trHeight w:val="180"/>
          <w:trPrChange w:id="8171" w:author="Brian Bohman" w:date="2021-10-27T05:58:00Z">
            <w:trPr>
              <w:trHeight w:val="180"/>
            </w:trPr>
          </w:trPrChange>
        </w:trPr>
        <w:tc>
          <w:tcPr>
            <w:tcW w:w="360" w:type="dxa"/>
            <w:vAlign w:val="center"/>
            <w:hideMark/>
            <w:tcPrChange w:id="8172" w:author="Brian Bohman" w:date="2021-10-27T05:58:00Z">
              <w:tcPr>
                <w:tcW w:w="360" w:type="dxa"/>
                <w:vAlign w:val="center"/>
                <w:hideMark/>
              </w:tcPr>
            </w:tcPrChange>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Change w:id="8173" w:author="Brian Bohman" w:date="2021-10-27T05:58:00Z">
              <w:tcPr>
                <w:tcW w:w="864" w:type="dxa"/>
                <w:vAlign w:val="center"/>
                <w:hideMark/>
              </w:tcPr>
            </w:tcPrChange>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74" w:author="Brian Bohman" w:date="2021-10-27T05:58:00Z">
              <w:tcPr>
                <w:tcW w:w="1152" w:type="dxa"/>
                <w:vAlign w:val="center"/>
                <w:hideMark/>
              </w:tcPr>
            </w:tcPrChange>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75" w:author="Brian Bohman" w:date="2021-10-27T05:58:00Z">
              <w:tcPr>
                <w:tcW w:w="504" w:type="dxa"/>
                <w:vAlign w:val="center"/>
                <w:hideMark/>
              </w:tcPr>
            </w:tcPrChange>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76" w:author="Brian Bohman" w:date="2021-10-27T05:58:00Z">
              <w:tcPr>
                <w:tcW w:w="1008" w:type="dxa"/>
                <w:vAlign w:val="center"/>
                <w:hideMark/>
              </w:tcPr>
            </w:tcPrChange>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77" w:author="Brian Bohman" w:date="2021-10-27T05:58:00Z">
              <w:tcPr>
                <w:tcW w:w="1008" w:type="dxa"/>
                <w:vAlign w:val="center"/>
                <w:hideMark/>
              </w:tcPr>
            </w:tcPrChange>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78" w:author="Brian Bohman" w:date="2021-10-27T05:58:00Z">
              <w:tcPr>
                <w:tcW w:w="720" w:type="dxa"/>
                <w:vAlign w:val="center"/>
                <w:hideMark/>
              </w:tcPr>
            </w:tcPrChange>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79" w:author="Brian Bohman" w:date="2021-10-27T05:58:00Z">
              <w:tcPr>
                <w:tcW w:w="1008" w:type="dxa"/>
                <w:vAlign w:val="center"/>
                <w:hideMark/>
              </w:tcPr>
            </w:tcPrChange>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180" w:author="Brian Bohman" w:date="2021-10-27T05:58:00Z">
              <w:tcPr>
                <w:tcW w:w="1152" w:type="dxa"/>
                <w:vAlign w:val="center"/>
                <w:hideMark/>
              </w:tcPr>
            </w:tcPrChange>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440" w:type="dxa"/>
            <w:vAlign w:val="center"/>
            <w:hideMark/>
            <w:tcPrChange w:id="8181" w:author="Brian Bohman" w:date="2021-10-27T05:58:00Z">
              <w:tcPr>
                <w:tcW w:w="1008" w:type="dxa"/>
                <w:vAlign w:val="center"/>
                <w:hideMark/>
              </w:tcPr>
            </w:tcPrChange>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19CD" w:rsidRPr="009B3DCC" w14:paraId="5F3F7346" w14:textId="77777777" w:rsidTr="00E419CD">
        <w:trPr>
          <w:trHeight w:val="165"/>
          <w:trPrChange w:id="8182" w:author="Brian Bohman" w:date="2021-10-27T05:58:00Z">
            <w:trPr>
              <w:trHeight w:val="165"/>
            </w:trPr>
          </w:trPrChange>
        </w:trPr>
        <w:tc>
          <w:tcPr>
            <w:tcW w:w="360" w:type="dxa"/>
            <w:vAlign w:val="center"/>
            <w:hideMark/>
            <w:tcPrChange w:id="8183" w:author="Brian Bohman" w:date="2021-10-27T05:58:00Z">
              <w:tcPr>
                <w:tcW w:w="360" w:type="dxa"/>
                <w:vAlign w:val="center"/>
                <w:hideMark/>
              </w:tcPr>
            </w:tcPrChange>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Change w:id="8184" w:author="Brian Bohman" w:date="2021-10-27T05:58:00Z">
              <w:tcPr>
                <w:tcW w:w="864" w:type="dxa"/>
                <w:vAlign w:val="center"/>
                <w:hideMark/>
              </w:tcPr>
            </w:tcPrChange>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85" w:author="Brian Bohman" w:date="2021-10-27T05:58:00Z">
              <w:tcPr>
                <w:tcW w:w="1152" w:type="dxa"/>
                <w:vAlign w:val="center"/>
                <w:hideMark/>
              </w:tcPr>
            </w:tcPrChange>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86" w:author="Brian Bohman" w:date="2021-10-27T05:58:00Z">
              <w:tcPr>
                <w:tcW w:w="504" w:type="dxa"/>
                <w:vAlign w:val="center"/>
                <w:hideMark/>
              </w:tcPr>
            </w:tcPrChange>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Change w:id="8187" w:author="Brian Bohman" w:date="2021-10-27T05:58:00Z">
              <w:tcPr>
                <w:tcW w:w="1008" w:type="dxa"/>
                <w:vAlign w:val="center"/>
                <w:hideMark/>
              </w:tcPr>
            </w:tcPrChange>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Change w:id="8188" w:author="Brian Bohman" w:date="2021-10-27T05:58:00Z">
              <w:tcPr>
                <w:tcW w:w="1008" w:type="dxa"/>
                <w:vAlign w:val="center"/>
                <w:hideMark/>
              </w:tcPr>
            </w:tcPrChange>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189" w:author="Brian Bohman" w:date="2021-10-27T05:58:00Z">
              <w:tcPr>
                <w:tcW w:w="720" w:type="dxa"/>
                <w:vAlign w:val="center"/>
                <w:hideMark/>
              </w:tcPr>
            </w:tcPrChange>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190" w:author="Brian Bohman" w:date="2021-10-27T05:58:00Z">
              <w:tcPr>
                <w:tcW w:w="1008" w:type="dxa"/>
                <w:vAlign w:val="center"/>
                <w:hideMark/>
              </w:tcPr>
            </w:tcPrChange>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191" w:author="Brian Bohman" w:date="2021-10-27T05:58:00Z">
              <w:tcPr>
                <w:tcW w:w="1152" w:type="dxa"/>
                <w:vAlign w:val="center"/>
                <w:hideMark/>
              </w:tcPr>
            </w:tcPrChange>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440" w:type="dxa"/>
            <w:vAlign w:val="center"/>
            <w:hideMark/>
            <w:tcPrChange w:id="8192" w:author="Brian Bohman" w:date="2021-10-27T05:58:00Z">
              <w:tcPr>
                <w:tcW w:w="1008" w:type="dxa"/>
                <w:vAlign w:val="center"/>
                <w:hideMark/>
              </w:tcPr>
            </w:tcPrChange>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14C56984" w14:textId="77777777" w:rsidTr="00E419CD">
        <w:trPr>
          <w:trHeight w:val="165"/>
          <w:trPrChange w:id="8193" w:author="Brian Bohman" w:date="2021-10-27T05:58:00Z">
            <w:trPr>
              <w:trHeight w:val="165"/>
            </w:trPr>
          </w:trPrChange>
        </w:trPr>
        <w:tc>
          <w:tcPr>
            <w:tcW w:w="360" w:type="dxa"/>
            <w:vAlign w:val="center"/>
            <w:hideMark/>
            <w:tcPrChange w:id="8194" w:author="Brian Bohman" w:date="2021-10-27T05:58:00Z">
              <w:tcPr>
                <w:tcW w:w="360" w:type="dxa"/>
                <w:vAlign w:val="center"/>
                <w:hideMark/>
              </w:tcPr>
            </w:tcPrChange>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Change w:id="8195" w:author="Brian Bohman" w:date="2021-10-27T05:58:00Z">
              <w:tcPr>
                <w:tcW w:w="864" w:type="dxa"/>
                <w:vAlign w:val="center"/>
                <w:hideMark/>
              </w:tcPr>
            </w:tcPrChange>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196" w:author="Brian Bohman" w:date="2021-10-27T05:58:00Z">
              <w:tcPr>
                <w:tcW w:w="1152" w:type="dxa"/>
                <w:vAlign w:val="center"/>
                <w:hideMark/>
              </w:tcPr>
            </w:tcPrChange>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197" w:author="Brian Bohman" w:date="2021-10-27T05:58:00Z">
              <w:tcPr>
                <w:tcW w:w="504" w:type="dxa"/>
                <w:vAlign w:val="center"/>
                <w:hideMark/>
              </w:tcPr>
            </w:tcPrChange>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198" w:author="Brian Bohman" w:date="2021-10-27T05:58:00Z">
              <w:tcPr>
                <w:tcW w:w="1008" w:type="dxa"/>
                <w:vAlign w:val="center"/>
                <w:hideMark/>
              </w:tcPr>
            </w:tcPrChange>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199" w:author="Brian Bohman" w:date="2021-10-27T05:58:00Z">
              <w:tcPr>
                <w:tcW w:w="1008" w:type="dxa"/>
                <w:vAlign w:val="center"/>
                <w:hideMark/>
              </w:tcPr>
            </w:tcPrChange>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00" w:author="Brian Bohman" w:date="2021-10-27T05:58:00Z">
              <w:tcPr>
                <w:tcW w:w="720" w:type="dxa"/>
                <w:vAlign w:val="center"/>
                <w:hideMark/>
              </w:tcPr>
            </w:tcPrChange>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01" w:author="Brian Bohman" w:date="2021-10-27T05:58:00Z">
              <w:tcPr>
                <w:tcW w:w="1008" w:type="dxa"/>
                <w:vAlign w:val="center"/>
                <w:hideMark/>
              </w:tcPr>
            </w:tcPrChange>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02" w:author="Brian Bohman" w:date="2021-10-27T05:58:00Z">
              <w:tcPr>
                <w:tcW w:w="1152" w:type="dxa"/>
                <w:vAlign w:val="center"/>
                <w:hideMark/>
              </w:tcPr>
            </w:tcPrChange>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440" w:type="dxa"/>
            <w:vAlign w:val="center"/>
            <w:hideMark/>
            <w:tcPrChange w:id="8203" w:author="Brian Bohman" w:date="2021-10-27T05:58:00Z">
              <w:tcPr>
                <w:tcW w:w="1008" w:type="dxa"/>
                <w:vAlign w:val="center"/>
                <w:hideMark/>
              </w:tcPr>
            </w:tcPrChange>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19CD" w:rsidRPr="009B3DCC" w14:paraId="275784C0" w14:textId="77777777" w:rsidTr="00E419CD">
        <w:trPr>
          <w:trHeight w:val="165"/>
          <w:trPrChange w:id="8204" w:author="Brian Bohman" w:date="2021-10-27T05:58:00Z">
            <w:trPr>
              <w:trHeight w:val="165"/>
            </w:trPr>
          </w:trPrChange>
        </w:trPr>
        <w:tc>
          <w:tcPr>
            <w:tcW w:w="360" w:type="dxa"/>
            <w:vAlign w:val="center"/>
            <w:hideMark/>
            <w:tcPrChange w:id="8205" w:author="Brian Bohman" w:date="2021-10-27T05:58:00Z">
              <w:tcPr>
                <w:tcW w:w="360" w:type="dxa"/>
                <w:vAlign w:val="center"/>
                <w:hideMark/>
              </w:tcPr>
            </w:tcPrChange>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Change w:id="8206" w:author="Brian Bohman" w:date="2021-10-27T05:58:00Z">
              <w:tcPr>
                <w:tcW w:w="864" w:type="dxa"/>
                <w:vAlign w:val="center"/>
                <w:hideMark/>
              </w:tcPr>
            </w:tcPrChange>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07" w:author="Brian Bohman" w:date="2021-10-27T05:58:00Z">
              <w:tcPr>
                <w:tcW w:w="1152" w:type="dxa"/>
                <w:vAlign w:val="center"/>
                <w:hideMark/>
              </w:tcPr>
            </w:tcPrChange>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08" w:author="Brian Bohman" w:date="2021-10-27T05:58:00Z">
              <w:tcPr>
                <w:tcW w:w="504" w:type="dxa"/>
                <w:vAlign w:val="center"/>
                <w:hideMark/>
              </w:tcPr>
            </w:tcPrChange>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09" w:author="Brian Bohman" w:date="2021-10-27T05:58:00Z">
              <w:tcPr>
                <w:tcW w:w="1008" w:type="dxa"/>
                <w:vAlign w:val="center"/>
                <w:hideMark/>
              </w:tcPr>
            </w:tcPrChange>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10" w:author="Brian Bohman" w:date="2021-10-27T05:58:00Z">
              <w:tcPr>
                <w:tcW w:w="1008" w:type="dxa"/>
                <w:vAlign w:val="center"/>
                <w:hideMark/>
              </w:tcPr>
            </w:tcPrChange>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11" w:author="Brian Bohman" w:date="2021-10-27T05:58:00Z">
              <w:tcPr>
                <w:tcW w:w="720" w:type="dxa"/>
                <w:vAlign w:val="center"/>
                <w:hideMark/>
              </w:tcPr>
            </w:tcPrChange>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12" w:author="Brian Bohman" w:date="2021-10-27T05:58:00Z">
              <w:tcPr>
                <w:tcW w:w="1008" w:type="dxa"/>
                <w:vAlign w:val="center"/>
                <w:hideMark/>
              </w:tcPr>
            </w:tcPrChange>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13" w:author="Brian Bohman" w:date="2021-10-27T05:58:00Z">
              <w:tcPr>
                <w:tcW w:w="1152" w:type="dxa"/>
                <w:vAlign w:val="center"/>
                <w:hideMark/>
              </w:tcPr>
            </w:tcPrChange>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8214" w:author="Brian Bohman" w:date="2021-10-27T05:58:00Z">
              <w:tcPr>
                <w:tcW w:w="1008" w:type="dxa"/>
                <w:vAlign w:val="center"/>
                <w:hideMark/>
              </w:tcPr>
            </w:tcPrChange>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17532917" w14:textId="77777777" w:rsidTr="00E419CD">
        <w:trPr>
          <w:trHeight w:val="165"/>
          <w:trPrChange w:id="8215" w:author="Brian Bohman" w:date="2021-10-27T05:58:00Z">
            <w:trPr>
              <w:trHeight w:val="165"/>
            </w:trPr>
          </w:trPrChange>
        </w:trPr>
        <w:tc>
          <w:tcPr>
            <w:tcW w:w="360" w:type="dxa"/>
            <w:vAlign w:val="center"/>
            <w:hideMark/>
            <w:tcPrChange w:id="8216" w:author="Brian Bohman" w:date="2021-10-27T05:58:00Z">
              <w:tcPr>
                <w:tcW w:w="360" w:type="dxa"/>
                <w:vAlign w:val="center"/>
                <w:hideMark/>
              </w:tcPr>
            </w:tcPrChange>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Change w:id="8217" w:author="Brian Bohman" w:date="2021-10-27T05:58:00Z">
              <w:tcPr>
                <w:tcW w:w="864" w:type="dxa"/>
                <w:vAlign w:val="center"/>
                <w:hideMark/>
              </w:tcPr>
            </w:tcPrChange>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18" w:author="Brian Bohman" w:date="2021-10-27T05:58:00Z">
              <w:tcPr>
                <w:tcW w:w="1152" w:type="dxa"/>
                <w:vAlign w:val="center"/>
                <w:hideMark/>
              </w:tcPr>
            </w:tcPrChange>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19" w:author="Brian Bohman" w:date="2021-10-27T05:58:00Z">
              <w:tcPr>
                <w:tcW w:w="504" w:type="dxa"/>
                <w:vAlign w:val="center"/>
                <w:hideMark/>
              </w:tcPr>
            </w:tcPrChange>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20" w:author="Brian Bohman" w:date="2021-10-27T05:58:00Z">
              <w:tcPr>
                <w:tcW w:w="1008" w:type="dxa"/>
                <w:vAlign w:val="center"/>
                <w:hideMark/>
              </w:tcPr>
            </w:tcPrChange>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21" w:author="Brian Bohman" w:date="2021-10-27T05:58:00Z">
              <w:tcPr>
                <w:tcW w:w="1008" w:type="dxa"/>
                <w:vAlign w:val="center"/>
                <w:hideMark/>
              </w:tcPr>
            </w:tcPrChange>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22" w:author="Brian Bohman" w:date="2021-10-27T05:58:00Z">
              <w:tcPr>
                <w:tcW w:w="720" w:type="dxa"/>
                <w:vAlign w:val="center"/>
                <w:hideMark/>
              </w:tcPr>
            </w:tcPrChange>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23" w:author="Brian Bohman" w:date="2021-10-27T05:58:00Z">
              <w:tcPr>
                <w:tcW w:w="1008" w:type="dxa"/>
                <w:vAlign w:val="center"/>
                <w:hideMark/>
              </w:tcPr>
            </w:tcPrChange>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24" w:author="Brian Bohman" w:date="2021-10-27T05:58:00Z">
              <w:tcPr>
                <w:tcW w:w="1152" w:type="dxa"/>
                <w:vAlign w:val="center"/>
                <w:hideMark/>
              </w:tcPr>
            </w:tcPrChange>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440" w:type="dxa"/>
            <w:vAlign w:val="center"/>
            <w:hideMark/>
            <w:tcPrChange w:id="8225" w:author="Brian Bohman" w:date="2021-10-27T05:58:00Z">
              <w:tcPr>
                <w:tcW w:w="1008" w:type="dxa"/>
                <w:vAlign w:val="center"/>
                <w:hideMark/>
              </w:tcPr>
            </w:tcPrChange>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267443B4" w14:textId="77777777" w:rsidTr="00E419CD">
        <w:trPr>
          <w:trHeight w:val="165"/>
          <w:trPrChange w:id="8226" w:author="Brian Bohman" w:date="2021-10-27T05:58:00Z">
            <w:trPr>
              <w:trHeight w:val="165"/>
            </w:trPr>
          </w:trPrChange>
        </w:trPr>
        <w:tc>
          <w:tcPr>
            <w:tcW w:w="360" w:type="dxa"/>
            <w:vAlign w:val="center"/>
            <w:hideMark/>
            <w:tcPrChange w:id="8227" w:author="Brian Bohman" w:date="2021-10-27T05:58:00Z">
              <w:tcPr>
                <w:tcW w:w="360" w:type="dxa"/>
                <w:vAlign w:val="center"/>
                <w:hideMark/>
              </w:tcPr>
            </w:tcPrChange>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Change w:id="8228" w:author="Brian Bohman" w:date="2021-10-27T05:58:00Z">
              <w:tcPr>
                <w:tcW w:w="864" w:type="dxa"/>
                <w:vAlign w:val="center"/>
                <w:hideMark/>
              </w:tcPr>
            </w:tcPrChange>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29" w:author="Brian Bohman" w:date="2021-10-27T05:58:00Z">
              <w:tcPr>
                <w:tcW w:w="1152" w:type="dxa"/>
                <w:vAlign w:val="center"/>
                <w:hideMark/>
              </w:tcPr>
            </w:tcPrChange>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30" w:author="Brian Bohman" w:date="2021-10-27T05:58:00Z">
              <w:tcPr>
                <w:tcW w:w="504" w:type="dxa"/>
                <w:vAlign w:val="center"/>
                <w:hideMark/>
              </w:tcPr>
            </w:tcPrChange>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31" w:author="Brian Bohman" w:date="2021-10-27T05:58:00Z">
              <w:tcPr>
                <w:tcW w:w="1008" w:type="dxa"/>
                <w:vAlign w:val="center"/>
                <w:hideMark/>
              </w:tcPr>
            </w:tcPrChange>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32" w:author="Brian Bohman" w:date="2021-10-27T05:58:00Z">
              <w:tcPr>
                <w:tcW w:w="1008" w:type="dxa"/>
                <w:vAlign w:val="center"/>
                <w:hideMark/>
              </w:tcPr>
            </w:tcPrChange>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33" w:author="Brian Bohman" w:date="2021-10-27T05:58:00Z">
              <w:tcPr>
                <w:tcW w:w="720" w:type="dxa"/>
                <w:vAlign w:val="center"/>
                <w:hideMark/>
              </w:tcPr>
            </w:tcPrChange>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34" w:author="Brian Bohman" w:date="2021-10-27T05:58:00Z">
              <w:tcPr>
                <w:tcW w:w="1008" w:type="dxa"/>
                <w:vAlign w:val="center"/>
                <w:hideMark/>
              </w:tcPr>
            </w:tcPrChange>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35" w:author="Brian Bohman" w:date="2021-10-27T05:58:00Z">
              <w:tcPr>
                <w:tcW w:w="1152" w:type="dxa"/>
                <w:vAlign w:val="center"/>
                <w:hideMark/>
              </w:tcPr>
            </w:tcPrChange>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440" w:type="dxa"/>
            <w:vAlign w:val="center"/>
            <w:hideMark/>
            <w:tcPrChange w:id="8236" w:author="Brian Bohman" w:date="2021-10-27T05:58:00Z">
              <w:tcPr>
                <w:tcW w:w="1008" w:type="dxa"/>
                <w:vAlign w:val="center"/>
                <w:hideMark/>
              </w:tcPr>
            </w:tcPrChange>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2ECCA142" w14:textId="77777777" w:rsidTr="00E419CD">
        <w:trPr>
          <w:trHeight w:val="165"/>
          <w:trPrChange w:id="8237" w:author="Brian Bohman" w:date="2021-10-27T05:58:00Z">
            <w:trPr>
              <w:trHeight w:val="165"/>
            </w:trPr>
          </w:trPrChange>
        </w:trPr>
        <w:tc>
          <w:tcPr>
            <w:tcW w:w="360" w:type="dxa"/>
            <w:vAlign w:val="center"/>
            <w:hideMark/>
            <w:tcPrChange w:id="8238" w:author="Brian Bohman" w:date="2021-10-27T05:58:00Z">
              <w:tcPr>
                <w:tcW w:w="360" w:type="dxa"/>
                <w:vAlign w:val="center"/>
                <w:hideMark/>
              </w:tcPr>
            </w:tcPrChange>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Change w:id="8239" w:author="Brian Bohman" w:date="2021-10-27T05:58:00Z">
              <w:tcPr>
                <w:tcW w:w="864" w:type="dxa"/>
                <w:vAlign w:val="center"/>
                <w:hideMark/>
              </w:tcPr>
            </w:tcPrChange>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40" w:author="Brian Bohman" w:date="2021-10-27T05:58:00Z">
              <w:tcPr>
                <w:tcW w:w="1152" w:type="dxa"/>
                <w:vAlign w:val="center"/>
                <w:hideMark/>
              </w:tcPr>
            </w:tcPrChange>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41" w:author="Brian Bohman" w:date="2021-10-27T05:58:00Z">
              <w:tcPr>
                <w:tcW w:w="504" w:type="dxa"/>
                <w:vAlign w:val="center"/>
                <w:hideMark/>
              </w:tcPr>
            </w:tcPrChange>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42" w:author="Brian Bohman" w:date="2021-10-27T05:58:00Z">
              <w:tcPr>
                <w:tcW w:w="1008" w:type="dxa"/>
                <w:vAlign w:val="center"/>
                <w:hideMark/>
              </w:tcPr>
            </w:tcPrChange>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43" w:author="Brian Bohman" w:date="2021-10-27T05:58:00Z">
              <w:tcPr>
                <w:tcW w:w="1008" w:type="dxa"/>
                <w:vAlign w:val="center"/>
                <w:hideMark/>
              </w:tcPr>
            </w:tcPrChange>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44" w:author="Brian Bohman" w:date="2021-10-27T05:58:00Z">
              <w:tcPr>
                <w:tcW w:w="720" w:type="dxa"/>
                <w:vAlign w:val="center"/>
                <w:hideMark/>
              </w:tcPr>
            </w:tcPrChange>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45" w:author="Brian Bohman" w:date="2021-10-27T05:58:00Z">
              <w:tcPr>
                <w:tcW w:w="1008" w:type="dxa"/>
                <w:vAlign w:val="center"/>
                <w:hideMark/>
              </w:tcPr>
            </w:tcPrChange>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246" w:author="Brian Bohman" w:date="2021-10-27T05:58:00Z">
              <w:tcPr>
                <w:tcW w:w="1152" w:type="dxa"/>
                <w:vAlign w:val="center"/>
                <w:hideMark/>
              </w:tcPr>
            </w:tcPrChange>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8247" w:author="Brian Bohman" w:date="2021-10-27T05:58:00Z">
              <w:tcPr>
                <w:tcW w:w="1008" w:type="dxa"/>
                <w:vAlign w:val="center"/>
                <w:hideMark/>
              </w:tcPr>
            </w:tcPrChange>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52102825" w14:textId="77777777" w:rsidTr="00E419CD">
        <w:trPr>
          <w:trHeight w:val="165"/>
          <w:trPrChange w:id="8248" w:author="Brian Bohman" w:date="2021-10-27T05:58:00Z">
            <w:trPr>
              <w:trHeight w:val="165"/>
            </w:trPr>
          </w:trPrChange>
        </w:trPr>
        <w:tc>
          <w:tcPr>
            <w:tcW w:w="360" w:type="dxa"/>
            <w:vAlign w:val="center"/>
            <w:hideMark/>
            <w:tcPrChange w:id="8249" w:author="Brian Bohman" w:date="2021-10-27T05:58:00Z">
              <w:tcPr>
                <w:tcW w:w="360" w:type="dxa"/>
                <w:vAlign w:val="center"/>
                <w:hideMark/>
              </w:tcPr>
            </w:tcPrChange>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Change w:id="8250" w:author="Brian Bohman" w:date="2021-10-27T05:58:00Z">
              <w:tcPr>
                <w:tcW w:w="864" w:type="dxa"/>
                <w:vAlign w:val="center"/>
                <w:hideMark/>
              </w:tcPr>
            </w:tcPrChange>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51" w:author="Brian Bohman" w:date="2021-10-27T05:58:00Z">
              <w:tcPr>
                <w:tcW w:w="1152" w:type="dxa"/>
                <w:vAlign w:val="center"/>
                <w:hideMark/>
              </w:tcPr>
            </w:tcPrChange>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52" w:author="Brian Bohman" w:date="2021-10-27T05:58:00Z">
              <w:tcPr>
                <w:tcW w:w="504" w:type="dxa"/>
                <w:vAlign w:val="center"/>
                <w:hideMark/>
              </w:tcPr>
            </w:tcPrChange>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53" w:author="Brian Bohman" w:date="2021-10-27T05:58:00Z">
              <w:tcPr>
                <w:tcW w:w="1008" w:type="dxa"/>
                <w:vAlign w:val="center"/>
                <w:hideMark/>
              </w:tcPr>
            </w:tcPrChange>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54" w:author="Brian Bohman" w:date="2021-10-27T05:58:00Z">
              <w:tcPr>
                <w:tcW w:w="1008" w:type="dxa"/>
                <w:vAlign w:val="center"/>
                <w:hideMark/>
              </w:tcPr>
            </w:tcPrChange>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55" w:author="Brian Bohman" w:date="2021-10-27T05:58:00Z">
              <w:tcPr>
                <w:tcW w:w="720" w:type="dxa"/>
                <w:vAlign w:val="center"/>
                <w:hideMark/>
              </w:tcPr>
            </w:tcPrChange>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56" w:author="Brian Bohman" w:date="2021-10-27T05:58:00Z">
              <w:tcPr>
                <w:tcW w:w="1008" w:type="dxa"/>
                <w:vAlign w:val="center"/>
                <w:hideMark/>
              </w:tcPr>
            </w:tcPrChange>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257" w:author="Brian Bohman" w:date="2021-10-27T05:58:00Z">
              <w:tcPr>
                <w:tcW w:w="1152" w:type="dxa"/>
                <w:vAlign w:val="center"/>
                <w:hideMark/>
              </w:tcPr>
            </w:tcPrChange>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8258" w:author="Brian Bohman" w:date="2021-10-27T05:58:00Z">
              <w:tcPr>
                <w:tcW w:w="1008" w:type="dxa"/>
                <w:vAlign w:val="center"/>
                <w:hideMark/>
              </w:tcPr>
            </w:tcPrChange>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19CD" w:rsidRPr="009B3DCC" w14:paraId="6CACC555" w14:textId="77777777" w:rsidTr="00E419CD">
        <w:trPr>
          <w:trHeight w:val="165"/>
          <w:trPrChange w:id="8259" w:author="Brian Bohman" w:date="2021-10-27T05:58:00Z">
            <w:trPr>
              <w:trHeight w:val="165"/>
            </w:trPr>
          </w:trPrChange>
        </w:trPr>
        <w:tc>
          <w:tcPr>
            <w:tcW w:w="360" w:type="dxa"/>
            <w:vAlign w:val="center"/>
            <w:hideMark/>
            <w:tcPrChange w:id="8260" w:author="Brian Bohman" w:date="2021-10-27T05:58:00Z">
              <w:tcPr>
                <w:tcW w:w="360" w:type="dxa"/>
                <w:vAlign w:val="center"/>
                <w:hideMark/>
              </w:tcPr>
            </w:tcPrChange>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Change w:id="8261" w:author="Brian Bohman" w:date="2021-10-27T05:58:00Z">
              <w:tcPr>
                <w:tcW w:w="864" w:type="dxa"/>
                <w:vAlign w:val="center"/>
                <w:hideMark/>
              </w:tcPr>
            </w:tcPrChange>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62" w:author="Brian Bohman" w:date="2021-10-27T05:58:00Z">
              <w:tcPr>
                <w:tcW w:w="1152" w:type="dxa"/>
                <w:vAlign w:val="center"/>
                <w:hideMark/>
              </w:tcPr>
            </w:tcPrChange>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63" w:author="Brian Bohman" w:date="2021-10-27T05:58:00Z">
              <w:tcPr>
                <w:tcW w:w="504" w:type="dxa"/>
                <w:vAlign w:val="center"/>
                <w:hideMark/>
              </w:tcPr>
            </w:tcPrChange>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64" w:author="Brian Bohman" w:date="2021-10-27T05:58:00Z">
              <w:tcPr>
                <w:tcW w:w="1008" w:type="dxa"/>
                <w:vAlign w:val="center"/>
                <w:hideMark/>
              </w:tcPr>
            </w:tcPrChange>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65" w:author="Brian Bohman" w:date="2021-10-27T05:58:00Z">
              <w:tcPr>
                <w:tcW w:w="1008" w:type="dxa"/>
                <w:vAlign w:val="center"/>
                <w:hideMark/>
              </w:tcPr>
            </w:tcPrChange>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66" w:author="Brian Bohman" w:date="2021-10-27T05:58:00Z">
              <w:tcPr>
                <w:tcW w:w="720" w:type="dxa"/>
                <w:vAlign w:val="center"/>
                <w:hideMark/>
              </w:tcPr>
            </w:tcPrChange>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67" w:author="Brian Bohman" w:date="2021-10-27T05:58:00Z">
              <w:tcPr>
                <w:tcW w:w="1008" w:type="dxa"/>
                <w:vAlign w:val="center"/>
                <w:hideMark/>
              </w:tcPr>
            </w:tcPrChange>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268" w:author="Brian Bohman" w:date="2021-10-27T05:58:00Z">
              <w:tcPr>
                <w:tcW w:w="1152" w:type="dxa"/>
                <w:vAlign w:val="center"/>
                <w:hideMark/>
              </w:tcPr>
            </w:tcPrChange>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8269" w:author="Brian Bohman" w:date="2021-10-27T05:58:00Z">
              <w:tcPr>
                <w:tcW w:w="1008" w:type="dxa"/>
                <w:vAlign w:val="center"/>
                <w:hideMark/>
              </w:tcPr>
            </w:tcPrChange>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92EF6E6" w14:textId="77777777" w:rsidTr="00E419CD">
        <w:trPr>
          <w:trHeight w:val="165"/>
          <w:trPrChange w:id="8270" w:author="Brian Bohman" w:date="2021-10-27T05:58:00Z">
            <w:trPr>
              <w:trHeight w:val="165"/>
            </w:trPr>
          </w:trPrChange>
        </w:trPr>
        <w:tc>
          <w:tcPr>
            <w:tcW w:w="360" w:type="dxa"/>
            <w:vAlign w:val="center"/>
            <w:hideMark/>
            <w:tcPrChange w:id="8271" w:author="Brian Bohman" w:date="2021-10-27T05:58:00Z">
              <w:tcPr>
                <w:tcW w:w="360" w:type="dxa"/>
                <w:vAlign w:val="center"/>
                <w:hideMark/>
              </w:tcPr>
            </w:tcPrChange>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Change w:id="8272" w:author="Brian Bohman" w:date="2021-10-27T05:58:00Z">
              <w:tcPr>
                <w:tcW w:w="864" w:type="dxa"/>
                <w:vAlign w:val="center"/>
                <w:hideMark/>
              </w:tcPr>
            </w:tcPrChange>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73" w:author="Brian Bohman" w:date="2021-10-27T05:58:00Z">
              <w:tcPr>
                <w:tcW w:w="1152" w:type="dxa"/>
                <w:vAlign w:val="center"/>
                <w:hideMark/>
              </w:tcPr>
            </w:tcPrChange>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74" w:author="Brian Bohman" w:date="2021-10-27T05:58:00Z">
              <w:tcPr>
                <w:tcW w:w="504" w:type="dxa"/>
                <w:vAlign w:val="center"/>
                <w:hideMark/>
              </w:tcPr>
            </w:tcPrChange>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Change w:id="8275" w:author="Brian Bohman" w:date="2021-10-27T05:58:00Z">
              <w:tcPr>
                <w:tcW w:w="1008" w:type="dxa"/>
                <w:vAlign w:val="center"/>
                <w:hideMark/>
              </w:tcPr>
            </w:tcPrChange>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Change w:id="8276" w:author="Brian Bohman" w:date="2021-10-27T05:58:00Z">
              <w:tcPr>
                <w:tcW w:w="1008" w:type="dxa"/>
                <w:vAlign w:val="center"/>
                <w:hideMark/>
              </w:tcPr>
            </w:tcPrChange>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77" w:author="Brian Bohman" w:date="2021-10-27T05:58:00Z">
              <w:tcPr>
                <w:tcW w:w="720" w:type="dxa"/>
                <w:vAlign w:val="center"/>
                <w:hideMark/>
              </w:tcPr>
            </w:tcPrChange>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78" w:author="Brian Bohman" w:date="2021-10-27T05:58:00Z">
              <w:tcPr>
                <w:tcW w:w="1008" w:type="dxa"/>
                <w:vAlign w:val="center"/>
                <w:hideMark/>
              </w:tcPr>
            </w:tcPrChange>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279" w:author="Brian Bohman" w:date="2021-10-27T05:58:00Z">
              <w:tcPr>
                <w:tcW w:w="1152" w:type="dxa"/>
                <w:vAlign w:val="center"/>
                <w:hideMark/>
              </w:tcPr>
            </w:tcPrChange>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8280" w:author="Brian Bohman" w:date="2021-10-27T05:58:00Z">
              <w:tcPr>
                <w:tcW w:w="1008" w:type="dxa"/>
                <w:vAlign w:val="center"/>
                <w:hideMark/>
              </w:tcPr>
            </w:tcPrChange>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994DDAE" w14:textId="77777777" w:rsidTr="00E419CD">
        <w:trPr>
          <w:trHeight w:val="165"/>
          <w:trPrChange w:id="8281" w:author="Brian Bohman" w:date="2021-10-27T05:58:00Z">
            <w:trPr>
              <w:trHeight w:val="165"/>
            </w:trPr>
          </w:trPrChange>
        </w:trPr>
        <w:tc>
          <w:tcPr>
            <w:tcW w:w="360" w:type="dxa"/>
            <w:vAlign w:val="center"/>
            <w:hideMark/>
            <w:tcPrChange w:id="8282" w:author="Brian Bohman" w:date="2021-10-27T05:58:00Z">
              <w:tcPr>
                <w:tcW w:w="360" w:type="dxa"/>
                <w:vAlign w:val="center"/>
                <w:hideMark/>
              </w:tcPr>
            </w:tcPrChange>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Change w:id="8283" w:author="Brian Bohman" w:date="2021-10-27T05:58:00Z">
              <w:tcPr>
                <w:tcW w:w="864" w:type="dxa"/>
                <w:vAlign w:val="center"/>
                <w:hideMark/>
              </w:tcPr>
            </w:tcPrChange>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84" w:author="Brian Bohman" w:date="2021-10-27T05:58:00Z">
              <w:tcPr>
                <w:tcW w:w="1152" w:type="dxa"/>
                <w:vAlign w:val="center"/>
                <w:hideMark/>
              </w:tcPr>
            </w:tcPrChange>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85" w:author="Brian Bohman" w:date="2021-10-27T05:58:00Z">
              <w:tcPr>
                <w:tcW w:w="504" w:type="dxa"/>
                <w:vAlign w:val="center"/>
                <w:hideMark/>
              </w:tcPr>
            </w:tcPrChange>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86" w:author="Brian Bohman" w:date="2021-10-27T05:58:00Z">
              <w:tcPr>
                <w:tcW w:w="1008" w:type="dxa"/>
                <w:vAlign w:val="center"/>
                <w:hideMark/>
              </w:tcPr>
            </w:tcPrChange>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87" w:author="Brian Bohman" w:date="2021-10-27T05:58:00Z">
              <w:tcPr>
                <w:tcW w:w="1008" w:type="dxa"/>
                <w:vAlign w:val="center"/>
                <w:hideMark/>
              </w:tcPr>
            </w:tcPrChange>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88" w:author="Brian Bohman" w:date="2021-10-27T05:58:00Z">
              <w:tcPr>
                <w:tcW w:w="720" w:type="dxa"/>
                <w:vAlign w:val="center"/>
                <w:hideMark/>
              </w:tcPr>
            </w:tcPrChange>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289" w:author="Brian Bohman" w:date="2021-10-27T05:58:00Z">
              <w:tcPr>
                <w:tcW w:w="1008" w:type="dxa"/>
                <w:vAlign w:val="center"/>
                <w:hideMark/>
              </w:tcPr>
            </w:tcPrChange>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152" w:type="dxa"/>
            <w:vAlign w:val="center"/>
            <w:hideMark/>
            <w:tcPrChange w:id="8290" w:author="Brian Bohman" w:date="2021-10-27T05:58:00Z">
              <w:tcPr>
                <w:tcW w:w="1152" w:type="dxa"/>
                <w:vAlign w:val="center"/>
                <w:hideMark/>
              </w:tcPr>
            </w:tcPrChange>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440" w:type="dxa"/>
            <w:vAlign w:val="center"/>
            <w:hideMark/>
            <w:tcPrChange w:id="8291" w:author="Brian Bohman" w:date="2021-10-27T05:58:00Z">
              <w:tcPr>
                <w:tcW w:w="1008" w:type="dxa"/>
                <w:vAlign w:val="center"/>
                <w:hideMark/>
              </w:tcPr>
            </w:tcPrChange>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25CF7324" w14:textId="77777777" w:rsidTr="00E419CD">
        <w:trPr>
          <w:trHeight w:val="165"/>
          <w:trPrChange w:id="8292" w:author="Brian Bohman" w:date="2021-10-27T05:58:00Z">
            <w:trPr>
              <w:trHeight w:val="165"/>
            </w:trPr>
          </w:trPrChange>
        </w:trPr>
        <w:tc>
          <w:tcPr>
            <w:tcW w:w="360" w:type="dxa"/>
            <w:vAlign w:val="center"/>
            <w:hideMark/>
            <w:tcPrChange w:id="8293" w:author="Brian Bohman" w:date="2021-10-27T05:58:00Z">
              <w:tcPr>
                <w:tcW w:w="360" w:type="dxa"/>
                <w:vAlign w:val="center"/>
                <w:hideMark/>
              </w:tcPr>
            </w:tcPrChange>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Change w:id="8294" w:author="Brian Bohman" w:date="2021-10-27T05:58:00Z">
              <w:tcPr>
                <w:tcW w:w="864" w:type="dxa"/>
                <w:vAlign w:val="center"/>
                <w:hideMark/>
              </w:tcPr>
            </w:tcPrChange>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295" w:author="Brian Bohman" w:date="2021-10-27T05:58:00Z">
              <w:tcPr>
                <w:tcW w:w="1152" w:type="dxa"/>
                <w:vAlign w:val="center"/>
                <w:hideMark/>
              </w:tcPr>
            </w:tcPrChange>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296" w:author="Brian Bohman" w:date="2021-10-27T05:58:00Z">
              <w:tcPr>
                <w:tcW w:w="504" w:type="dxa"/>
                <w:vAlign w:val="center"/>
                <w:hideMark/>
              </w:tcPr>
            </w:tcPrChange>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297" w:author="Brian Bohman" w:date="2021-10-27T05:58:00Z">
              <w:tcPr>
                <w:tcW w:w="1008" w:type="dxa"/>
                <w:vAlign w:val="center"/>
                <w:hideMark/>
              </w:tcPr>
            </w:tcPrChange>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298" w:author="Brian Bohman" w:date="2021-10-27T05:58:00Z">
              <w:tcPr>
                <w:tcW w:w="1008" w:type="dxa"/>
                <w:vAlign w:val="center"/>
                <w:hideMark/>
              </w:tcPr>
            </w:tcPrChange>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299" w:author="Brian Bohman" w:date="2021-10-27T05:58:00Z">
              <w:tcPr>
                <w:tcW w:w="720" w:type="dxa"/>
                <w:vAlign w:val="center"/>
                <w:hideMark/>
              </w:tcPr>
            </w:tcPrChange>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00" w:author="Brian Bohman" w:date="2021-10-27T05:58:00Z">
              <w:tcPr>
                <w:tcW w:w="1008" w:type="dxa"/>
                <w:vAlign w:val="center"/>
                <w:hideMark/>
              </w:tcPr>
            </w:tcPrChange>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01" w:author="Brian Bohman" w:date="2021-10-27T05:58:00Z">
              <w:tcPr>
                <w:tcW w:w="1152" w:type="dxa"/>
                <w:vAlign w:val="center"/>
                <w:hideMark/>
              </w:tcPr>
            </w:tcPrChange>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440" w:type="dxa"/>
            <w:vAlign w:val="center"/>
            <w:hideMark/>
            <w:tcPrChange w:id="8302" w:author="Brian Bohman" w:date="2021-10-27T05:58:00Z">
              <w:tcPr>
                <w:tcW w:w="1008" w:type="dxa"/>
                <w:vAlign w:val="center"/>
                <w:hideMark/>
              </w:tcPr>
            </w:tcPrChange>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3529FC00" w14:textId="77777777" w:rsidTr="00E419CD">
        <w:trPr>
          <w:trHeight w:val="165"/>
          <w:trPrChange w:id="8303" w:author="Brian Bohman" w:date="2021-10-27T05:58:00Z">
            <w:trPr>
              <w:trHeight w:val="165"/>
            </w:trPr>
          </w:trPrChange>
        </w:trPr>
        <w:tc>
          <w:tcPr>
            <w:tcW w:w="360" w:type="dxa"/>
            <w:vAlign w:val="center"/>
            <w:hideMark/>
            <w:tcPrChange w:id="8304" w:author="Brian Bohman" w:date="2021-10-27T05:58:00Z">
              <w:tcPr>
                <w:tcW w:w="360" w:type="dxa"/>
                <w:vAlign w:val="center"/>
                <w:hideMark/>
              </w:tcPr>
            </w:tcPrChange>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Change w:id="8305" w:author="Brian Bohman" w:date="2021-10-27T05:58:00Z">
              <w:tcPr>
                <w:tcW w:w="864" w:type="dxa"/>
                <w:vAlign w:val="center"/>
                <w:hideMark/>
              </w:tcPr>
            </w:tcPrChange>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06" w:author="Brian Bohman" w:date="2021-10-27T05:58:00Z">
              <w:tcPr>
                <w:tcW w:w="1152" w:type="dxa"/>
                <w:vAlign w:val="center"/>
                <w:hideMark/>
              </w:tcPr>
            </w:tcPrChange>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07" w:author="Brian Bohman" w:date="2021-10-27T05:58:00Z">
              <w:tcPr>
                <w:tcW w:w="504" w:type="dxa"/>
                <w:vAlign w:val="center"/>
                <w:hideMark/>
              </w:tcPr>
            </w:tcPrChange>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08" w:author="Brian Bohman" w:date="2021-10-27T05:58:00Z">
              <w:tcPr>
                <w:tcW w:w="1008" w:type="dxa"/>
                <w:vAlign w:val="center"/>
                <w:hideMark/>
              </w:tcPr>
            </w:tcPrChange>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09" w:author="Brian Bohman" w:date="2021-10-27T05:58:00Z">
              <w:tcPr>
                <w:tcW w:w="1008" w:type="dxa"/>
                <w:vAlign w:val="center"/>
                <w:hideMark/>
              </w:tcPr>
            </w:tcPrChange>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10" w:author="Brian Bohman" w:date="2021-10-27T05:58:00Z">
              <w:tcPr>
                <w:tcW w:w="720" w:type="dxa"/>
                <w:vAlign w:val="center"/>
                <w:hideMark/>
              </w:tcPr>
            </w:tcPrChange>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11" w:author="Brian Bohman" w:date="2021-10-27T05:58:00Z">
              <w:tcPr>
                <w:tcW w:w="1008" w:type="dxa"/>
                <w:vAlign w:val="center"/>
                <w:hideMark/>
              </w:tcPr>
            </w:tcPrChange>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12" w:author="Brian Bohman" w:date="2021-10-27T05:58:00Z">
              <w:tcPr>
                <w:tcW w:w="1152" w:type="dxa"/>
                <w:vAlign w:val="center"/>
                <w:hideMark/>
              </w:tcPr>
            </w:tcPrChange>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440" w:type="dxa"/>
            <w:vAlign w:val="center"/>
            <w:hideMark/>
            <w:tcPrChange w:id="8313" w:author="Brian Bohman" w:date="2021-10-27T05:58:00Z">
              <w:tcPr>
                <w:tcW w:w="1008" w:type="dxa"/>
                <w:vAlign w:val="center"/>
                <w:hideMark/>
              </w:tcPr>
            </w:tcPrChange>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80EF819" w14:textId="77777777" w:rsidTr="00E419CD">
        <w:trPr>
          <w:trHeight w:val="165"/>
          <w:trPrChange w:id="8314" w:author="Brian Bohman" w:date="2021-10-27T05:58:00Z">
            <w:trPr>
              <w:trHeight w:val="165"/>
            </w:trPr>
          </w:trPrChange>
        </w:trPr>
        <w:tc>
          <w:tcPr>
            <w:tcW w:w="360" w:type="dxa"/>
            <w:vAlign w:val="center"/>
            <w:hideMark/>
            <w:tcPrChange w:id="8315" w:author="Brian Bohman" w:date="2021-10-27T05:58:00Z">
              <w:tcPr>
                <w:tcW w:w="360" w:type="dxa"/>
                <w:vAlign w:val="center"/>
                <w:hideMark/>
              </w:tcPr>
            </w:tcPrChange>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Change w:id="8316" w:author="Brian Bohman" w:date="2021-10-27T05:58:00Z">
              <w:tcPr>
                <w:tcW w:w="864" w:type="dxa"/>
                <w:vAlign w:val="center"/>
                <w:hideMark/>
              </w:tcPr>
            </w:tcPrChange>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17" w:author="Brian Bohman" w:date="2021-10-27T05:58:00Z">
              <w:tcPr>
                <w:tcW w:w="1152" w:type="dxa"/>
                <w:vAlign w:val="center"/>
                <w:hideMark/>
              </w:tcPr>
            </w:tcPrChange>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18" w:author="Brian Bohman" w:date="2021-10-27T05:58:00Z">
              <w:tcPr>
                <w:tcW w:w="504" w:type="dxa"/>
                <w:vAlign w:val="center"/>
                <w:hideMark/>
              </w:tcPr>
            </w:tcPrChange>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19" w:author="Brian Bohman" w:date="2021-10-27T05:58:00Z">
              <w:tcPr>
                <w:tcW w:w="1008" w:type="dxa"/>
                <w:vAlign w:val="center"/>
                <w:hideMark/>
              </w:tcPr>
            </w:tcPrChange>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20" w:author="Brian Bohman" w:date="2021-10-27T05:58:00Z">
              <w:tcPr>
                <w:tcW w:w="1008" w:type="dxa"/>
                <w:vAlign w:val="center"/>
                <w:hideMark/>
              </w:tcPr>
            </w:tcPrChange>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21" w:author="Brian Bohman" w:date="2021-10-27T05:58:00Z">
              <w:tcPr>
                <w:tcW w:w="720" w:type="dxa"/>
                <w:vAlign w:val="center"/>
                <w:hideMark/>
              </w:tcPr>
            </w:tcPrChange>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22" w:author="Brian Bohman" w:date="2021-10-27T05:58:00Z">
              <w:tcPr>
                <w:tcW w:w="1008" w:type="dxa"/>
                <w:vAlign w:val="center"/>
                <w:hideMark/>
              </w:tcPr>
            </w:tcPrChange>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23" w:author="Brian Bohman" w:date="2021-10-27T05:58:00Z">
              <w:tcPr>
                <w:tcW w:w="1152" w:type="dxa"/>
                <w:vAlign w:val="center"/>
                <w:hideMark/>
              </w:tcPr>
            </w:tcPrChange>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8324" w:author="Brian Bohman" w:date="2021-10-27T05:58:00Z">
              <w:tcPr>
                <w:tcW w:w="1008" w:type="dxa"/>
                <w:vAlign w:val="center"/>
                <w:hideMark/>
              </w:tcPr>
            </w:tcPrChange>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698C2E7A" w14:textId="77777777" w:rsidTr="00E419CD">
        <w:trPr>
          <w:trHeight w:val="180"/>
          <w:trPrChange w:id="8325" w:author="Brian Bohman" w:date="2021-10-27T05:58:00Z">
            <w:trPr>
              <w:trHeight w:val="180"/>
            </w:trPr>
          </w:trPrChange>
        </w:trPr>
        <w:tc>
          <w:tcPr>
            <w:tcW w:w="360" w:type="dxa"/>
            <w:vAlign w:val="center"/>
            <w:hideMark/>
            <w:tcPrChange w:id="8326" w:author="Brian Bohman" w:date="2021-10-27T05:58:00Z">
              <w:tcPr>
                <w:tcW w:w="360" w:type="dxa"/>
                <w:vAlign w:val="center"/>
                <w:hideMark/>
              </w:tcPr>
            </w:tcPrChange>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Change w:id="8327" w:author="Brian Bohman" w:date="2021-10-27T05:58:00Z">
              <w:tcPr>
                <w:tcW w:w="864" w:type="dxa"/>
                <w:vAlign w:val="center"/>
                <w:hideMark/>
              </w:tcPr>
            </w:tcPrChange>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28" w:author="Brian Bohman" w:date="2021-10-27T05:58:00Z">
              <w:tcPr>
                <w:tcW w:w="1152" w:type="dxa"/>
                <w:vAlign w:val="center"/>
                <w:hideMark/>
              </w:tcPr>
            </w:tcPrChange>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29" w:author="Brian Bohman" w:date="2021-10-27T05:58:00Z">
              <w:tcPr>
                <w:tcW w:w="504" w:type="dxa"/>
                <w:vAlign w:val="center"/>
                <w:hideMark/>
              </w:tcPr>
            </w:tcPrChange>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30" w:author="Brian Bohman" w:date="2021-10-27T05:58:00Z">
              <w:tcPr>
                <w:tcW w:w="1008" w:type="dxa"/>
                <w:vAlign w:val="center"/>
                <w:hideMark/>
              </w:tcPr>
            </w:tcPrChange>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31" w:author="Brian Bohman" w:date="2021-10-27T05:58:00Z">
              <w:tcPr>
                <w:tcW w:w="1008" w:type="dxa"/>
                <w:vAlign w:val="center"/>
                <w:hideMark/>
              </w:tcPr>
            </w:tcPrChange>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32" w:author="Brian Bohman" w:date="2021-10-27T05:58:00Z">
              <w:tcPr>
                <w:tcW w:w="720" w:type="dxa"/>
                <w:vAlign w:val="center"/>
                <w:hideMark/>
              </w:tcPr>
            </w:tcPrChange>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33" w:author="Brian Bohman" w:date="2021-10-27T05:58:00Z">
              <w:tcPr>
                <w:tcW w:w="1008" w:type="dxa"/>
                <w:vAlign w:val="center"/>
                <w:hideMark/>
              </w:tcPr>
            </w:tcPrChange>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152" w:type="dxa"/>
            <w:vAlign w:val="center"/>
            <w:hideMark/>
            <w:tcPrChange w:id="8334" w:author="Brian Bohman" w:date="2021-10-27T05:58:00Z">
              <w:tcPr>
                <w:tcW w:w="1152" w:type="dxa"/>
                <w:vAlign w:val="center"/>
                <w:hideMark/>
              </w:tcPr>
            </w:tcPrChange>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440" w:type="dxa"/>
            <w:vAlign w:val="center"/>
            <w:hideMark/>
            <w:tcPrChange w:id="8335" w:author="Brian Bohman" w:date="2021-10-27T05:58:00Z">
              <w:tcPr>
                <w:tcW w:w="1008" w:type="dxa"/>
                <w:vAlign w:val="center"/>
                <w:hideMark/>
              </w:tcPr>
            </w:tcPrChange>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01B04FFC" w14:textId="77777777" w:rsidTr="00E419CD">
        <w:trPr>
          <w:trHeight w:val="165"/>
          <w:trPrChange w:id="8336" w:author="Brian Bohman" w:date="2021-10-27T05:58:00Z">
            <w:trPr>
              <w:trHeight w:val="165"/>
            </w:trPr>
          </w:trPrChange>
        </w:trPr>
        <w:tc>
          <w:tcPr>
            <w:tcW w:w="360" w:type="dxa"/>
            <w:vAlign w:val="center"/>
            <w:hideMark/>
            <w:tcPrChange w:id="8337" w:author="Brian Bohman" w:date="2021-10-27T05:58:00Z">
              <w:tcPr>
                <w:tcW w:w="360" w:type="dxa"/>
                <w:vAlign w:val="center"/>
                <w:hideMark/>
              </w:tcPr>
            </w:tcPrChange>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Change w:id="8338" w:author="Brian Bohman" w:date="2021-10-27T05:58:00Z">
              <w:tcPr>
                <w:tcW w:w="864" w:type="dxa"/>
                <w:vAlign w:val="center"/>
                <w:hideMark/>
              </w:tcPr>
            </w:tcPrChange>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39" w:author="Brian Bohman" w:date="2021-10-27T05:58:00Z">
              <w:tcPr>
                <w:tcW w:w="1152" w:type="dxa"/>
                <w:vAlign w:val="center"/>
                <w:hideMark/>
              </w:tcPr>
            </w:tcPrChange>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40" w:author="Brian Bohman" w:date="2021-10-27T05:58:00Z">
              <w:tcPr>
                <w:tcW w:w="504" w:type="dxa"/>
                <w:vAlign w:val="center"/>
                <w:hideMark/>
              </w:tcPr>
            </w:tcPrChange>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41" w:author="Brian Bohman" w:date="2021-10-27T05:58:00Z">
              <w:tcPr>
                <w:tcW w:w="1008" w:type="dxa"/>
                <w:vAlign w:val="center"/>
                <w:hideMark/>
              </w:tcPr>
            </w:tcPrChange>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42" w:author="Brian Bohman" w:date="2021-10-27T05:58:00Z">
              <w:tcPr>
                <w:tcW w:w="1008" w:type="dxa"/>
                <w:vAlign w:val="center"/>
                <w:hideMark/>
              </w:tcPr>
            </w:tcPrChange>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43" w:author="Brian Bohman" w:date="2021-10-27T05:58:00Z">
              <w:tcPr>
                <w:tcW w:w="720" w:type="dxa"/>
                <w:vAlign w:val="center"/>
                <w:hideMark/>
              </w:tcPr>
            </w:tcPrChange>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44" w:author="Brian Bohman" w:date="2021-10-27T05:58:00Z">
              <w:tcPr>
                <w:tcW w:w="1008" w:type="dxa"/>
                <w:vAlign w:val="center"/>
                <w:hideMark/>
              </w:tcPr>
            </w:tcPrChange>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152" w:type="dxa"/>
            <w:vAlign w:val="center"/>
            <w:hideMark/>
            <w:tcPrChange w:id="8345" w:author="Brian Bohman" w:date="2021-10-27T05:58:00Z">
              <w:tcPr>
                <w:tcW w:w="1152" w:type="dxa"/>
                <w:vAlign w:val="center"/>
                <w:hideMark/>
              </w:tcPr>
            </w:tcPrChange>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440" w:type="dxa"/>
            <w:vAlign w:val="center"/>
            <w:hideMark/>
            <w:tcPrChange w:id="8346" w:author="Brian Bohman" w:date="2021-10-27T05:58:00Z">
              <w:tcPr>
                <w:tcW w:w="1008" w:type="dxa"/>
                <w:vAlign w:val="center"/>
                <w:hideMark/>
              </w:tcPr>
            </w:tcPrChange>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19CD" w:rsidRPr="009B3DCC" w14:paraId="09F23C73" w14:textId="77777777" w:rsidTr="00E419CD">
        <w:trPr>
          <w:trHeight w:val="165"/>
          <w:trPrChange w:id="8347" w:author="Brian Bohman" w:date="2021-10-27T05:58:00Z">
            <w:trPr>
              <w:trHeight w:val="165"/>
            </w:trPr>
          </w:trPrChange>
        </w:trPr>
        <w:tc>
          <w:tcPr>
            <w:tcW w:w="360" w:type="dxa"/>
            <w:vAlign w:val="center"/>
            <w:hideMark/>
            <w:tcPrChange w:id="8348" w:author="Brian Bohman" w:date="2021-10-27T05:58:00Z">
              <w:tcPr>
                <w:tcW w:w="360" w:type="dxa"/>
                <w:vAlign w:val="center"/>
                <w:hideMark/>
              </w:tcPr>
            </w:tcPrChange>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Change w:id="8349" w:author="Brian Bohman" w:date="2021-10-27T05:58:00Z">
              <w:tcPr>
                <w:tcW w:w="864" w:type="dxa"/>
                <w:vAlign w:val="center"/>
                <w:hideMark/>
              </w:tcPr>
            </w:tcPrChange>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50" w:author="Brian Bohman" w:date="2021-10-27T05:58:00Z">
              <w:tcPr>
                <w:tcW w:w="1152" w:type="dxa"/>
                <w:vAlign w:val="center"/>
                <w:hideMark/>
              </w:tcPr>
            </w:tcPrChange>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51" w:author="Brian Bohman" w:date="2021-10-27T05:58:00Z">
              <w:tcPr>
                <w:tcW w:w="504" w:type="dxa"/>
                <w:vAlign w:val="center"/>
                <w:hideMark/>
              </w:tcPr>
            </w:tcPrChange>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52" w:author="Brian Bohman" w:date="2021-10-27T05:58:00Z">
              <w:tcPr>
                <w:tcW w:w="1008" w:type="dxa"/>
                <w:vAlign w:val="center"/>
                <w:hideMark/>
              </w:tcPr>
            </w:tcPrChange>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53" w:author="Brian Bohman" w:date="2021-10-27T05:58:00Z">
              <w:tcPr>
                <w:tcW w:w="1008" w:type="dxa"/>
                <w:vAlign w:val="center"/>
                <w:hideMark/>
              </w:tcPr>
            </w:tcPrChange>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54" w:author="Brian Bohman" w:date="2021-10-27T05:58:00Z">
              <w:tcPr>
                <w:tcW w:w="720" w:type="dxa"/>
                <w:vAlign w:val="center"/>
                <w:hideMark/>
              </w:tcPr>
            </w:tcPrChange>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55" w:author="Brian Bohman" w:date="2021-10-27T05:58:00Z">
              <w:tcPr>
                <w:tcW w:w="1008" w:type="dxa"/>
                <w:vAlign w:val="center"/>
                <w:hideMark/>
              </w:tcPr>
            </w:tcPrChange>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8356" w:author="Brian Bohman" w:date="2021-10-27T05:58:00Z">
              <w:tcPr>
                <w:tcW w:w="1152" w:type="dxa"/>
                <w:vAlign w:val="center"/>
                <w:hideMark/>
              </w:tcPr>
            </w:tcPrChange>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357" w:author="Brian Bohman" w:date="2021-10-27T05:58:00Z">
              <w:tcPr>
                <w:tcW w:w="1008" w:type="dxa"/>
                <w:vAlign w:val="center"/>
                <w:hideMark/>
              </w:tcPr>
            </w:tcPrChange>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51472616" w14:textId="77777777" w:rsidTr="00E419CD">
        <w:trPr>
          <w:trHeight w:val="165"/>
          <w:trPrChange w:id="8358" w:author="Brian Bohman" w:date="2021-10-27T05:58:00Z">
            <w:trPr>
              <w:trHeight w:val="165"/>
            </w:trPr>
          </w:trPrChange>
        </w:trPr>
        <w:tc>
          <w:tcPr>
            <w:tcW w:w="360" w:type="dxa"/>
            <w:vAlign w:val="center"/>
            <w:hideMark/>
            <w:tcPrChange w:id="8359" w:author="Brian Bohman" w:date="2021-10-27T05:58:00Z">
              <w:tcPr>
                <w:tcW w:w="360" w:type="dxa"/>
                <w:vAlign w:val="center"/>
                <w:hideMark/>
              </w:tcPr>
            </w:tcPrChange>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Change w:id="8360" w:author="Brian Bohman" w:date="2021-10-27T05:58:00Z">
              <w:tcPr>
                <w:tcW w:w="864" w:type="dxa"/>
                <w:vAlign w:val="center"/>
                <w:hideMark/>
              </w:tcPr>
            </w:tcPrChange>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61" w:author="Brian Bohman" w:date="2021-10-27T05:58:00Z">
              <w:tcPr>
                <w:tcW w:w="1152" w:type="dxa"/>
                <w:vAlign w:val="center"/>
                <w:hideMark/>
              </w:tcPr>
            </w:tcPrChange>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362" w:author="Brian Bohman" w:date="2021-10-27T05:58:00Z">
              <w:tcPr>
                <w:tcW w:w="504" w:type="dxa"/>
                <w:vAlign w:val="center"/>
                <w:hideMark/>
              </w:tcPr>
            </w:tcPrChange>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Change w:id="8363" w:author="Brian Bohman" w:date="2021-10-27T05:58:00Z">
              <w:tcPr>
                <w:tcW w:w="1008" w:type="dxa"/>
                <w:vAlign w:val="center"/>
                <w:hideMark/>
              </w:tcPr>
            </w:tcPrChange>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364" w:author="Brian Bohman" w:date="2021-10-27T05:58:00Z">
              <w:tcPr>
                <w:tcW w:w="1008" w:type="dxa"/>
                <w:vAlign w:val="center"/>
                <w:hideMark/>
              </w:tcPr>
            </w:tcPrChange>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Change w:id="8365" w:author="Brian Bohman" w:date="2021-10-27T05:58:00Z">
              <w:tcPr>
                <w:tcW w:w="720" w:type="dxa"/>
                <w:vAlign w:val="center"/>
                <w:hideMark/>
              </w:tcPr>
            </w:tcPrChange>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366" w:author="Brian Bohman" w:date="2021-10-27T05:58:00Z">
              <w:tcPr>
                <w:tcW w:w="1008" w:type="dxa"/>
                <w:vAlign w:val="center"/>
                <w:hideMark/>
              </w:tcPr>
            </w:tcPrChange>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152" w:type="dxa"/>
            <w:vAlign w:val="center"/>
            <w:hideMark/>
            <w:tcPrChange w:id="8367" w:author="Brian Bohman" w:date="2021-10-27T05:58:00Z">
              <w:tcPr>
                <w:tcW w:w="1152" w:type="dxa"/>
                <w:vAlign w:val="center"/>
                <w:hideMark/>
              </w:tcPr>
            </w:tcPrChange>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440" w:type="dxa"/>
            <w:vAlign w:val="center"/>
            <w:hideMark/>
            <w:tcPrChange w:id="8368" w:author="Brian Bohman" w:date="2021-10-27T05:58:00Z">
              <w:tcPr>
                <w:tcW w:w="1008" w:type="dxa"/>
                <w:vAlign w:val="center"/>
                <w:hideMark/>
              </w:tcPr>
            </w:tcPrChange>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2BA97631" w14:textId="77777777" w:rsidTr="00E419CD">
        <w:trPr>
          <w:trHeight w:val="165"/>
          <w:trPrChange w:id="8369" w:author="Brian Bohman" w:date="2021-10-27T05:58:00Z">
            <w:trPr>
              <w:trHeight w:val="165"/>
            </w:trPr>
          </w:trPrChange>
        </w:trPr>
        <w:tc>
          <w:tcPr>
            <w:tcW w:w="360" w:type="dxa"/>
            <w:vAlign w:val="center"/>
            <w:hideMark/>
            <w:tcPrChange w:id="8370" w:author="Brian Bohman" w:date="2021-10-27T05:58:00Z">
              <w:tcPr>
                <w:tcW w:w="360" w:type="dxa"/>
                <w:vAlign w:val="center"/>
                <w:hideMark/>
              </w:tcPr>
            </w:tcPrChange>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Change w:id="8371" w:author="Brian Bohman" w:date="2021-10-27T05:58:00Z">
              <w:tcPr>
                <w:tcW w:w="864" w:type="dxa"/>
                <w:vAlign w:val="center"/>
                <w:hideMark/>
              </w:tcPr>
            </w:tcPrChange>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72" w:author="Brian Bohman" w:date="2021-10-27T05:58:00Z">
              <w:tcPr>
                <w:tcW w:w="1152" w:type="dxa"/>
                <w:vAlign w:val="center"/>
                <w:hideMark/>
              </w:tcPr>
            </w:tcPrChange>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73" w:author="Brian Bohman" w:date="2021-10-27T05:58:00Z">
              <w:tcPr>
                <w:tcW w:w="504" w:type="dxa"/>
                <w:vAlign w:val="center"/>
                <w:hideMark/>
              </w:tcPr>
            </w:tcPrChange>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74" w:author="Brian Bohman" w:date="2021-10-27T05:58:00Z">
              <w:tcPr>
                <w:tcW w:w="1008" w:type="dxa"/>
                <w:vAlign w:val="center"/>
                <w:hideMark/>
              </w:tcPr>
            </w:tcPrChange>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75" w:author="Brian Bohman" w:date="2021-10-27T05:58:00Z">
              <w:tcPr>
                <w:tcW w:w="1008" w:type="dxa"/>
                <w:vAlign w:val="center"/>
                <w:hideMark/>
              </w:tcPr>
            </w:tcPrChange>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76" w:author="Brian Bohman" w:date="2021-10-27T05:58:00Z">
              <w:tcPr>
                <w:tcW w:w="720" w:type="dxa"/>
                <w:vAlign w:val="center"/>
                <w:hideMark/>
              </w:tcPr>
            </w:tcPrChange>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77" w:author="Brian Bohman" w:date="2021-10-27T05:58:00Z">
              <w:tcPr>
                <w:tcW w:w="1008" w:type="dxa"/>
                <w:vAlign w:val="center"/>
                <w:hideMark/>
              </w:tcPr>
            </w:tcPrChange>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378" w:author="Brian Bohman" w:date="2021-10-27T05:58:00Z">
              <w:tcPr>
                <w:tcW w:w="1152" w:type="dxa"/>
                <w:vAlign w:val="center"/>
                <w:hideMark/>
              </w:tcPr>
            </w:tcPrChange>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440" w:type="dxa"/>
            <w:vAlign w:val="center"/>
            <w:hideMark/>
            <w:tcPrChange w:id="8379" w:author="Brian Bohman" w:date="2021-10-27T05:58:00Z">
              <w:tcPr>
                <w:tcW w:w="1008" w:type="dxa"/>
                <w:vAlign w:val="center"/>
                <w:hideMark/>
              </w:tcPr>
            </w:tcPrChange>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19CD" w:rsidRPr="009B3DCC" w14:paraId="24E120DB" w14:textId="77777777" w:rsidTr="00E419CD">
        <w:trPr>
          <w:trHeight w:val="165"/>
          <w:trPrChange w:id="8380" w:author="Brian Bohman" w:date="2021-10-27T05:58:00Z">
            <w:trPr>
              <w:trHeight w:val="165"/>
            </w:trPr>
          </w:trPrChange>
        </w:trPr>
        <w:tc>
          <w:tcPr>
            <w:tcW w:w="360" w:type="dxa"/>
            <w:vAlign w:val="center"/>
            <w:hideMark/>
            <w:tcPrChange w:id="8381" w:author="Brian Bohman" w:date="2021-10-27T05:58:00Z">
              <w:tcPr>
                <w:tcW w:w="360" w:type="dxa"/>
                <w:vAlign w:val="center"/>
                <w:hideMark/>
              </w:tcPr>
            </w:tcPrChange>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Change w:id="8382" w:author="Brian Bohman" w:date="2021-10-27T05:58:00Z">
              <w:tcPr>
                <w:tcW w:w="864" w:type="dxa"/>
                <w:vAlign w:val="center"/>
                <w:hideMark/>
              </w:tcPr>
            </w:tcPrChange>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83" w:author="Brian Bohman" w:date="2021-10-27T05:58:00Z">
              <w:tcPr>
                <w:tcW w:w="1152" w:type="dxa"/>
                <w:vAlign w:val="center"/>
                <w:hideMark/>
              </w:tcPr>
            </w:tcPrChange>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84" w:author="Brian Bohman" w:date="2021-10-27T05:58:00Z">
              <w:tcPr>
                <w:tcW w:w="504" w:type="dxa"/>
                <w:vAlign w:val="center"/>
                <w:hideMark/>
              </w:tcPr>
            </w:tcPrChange>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85" w:author="Brian Bohman" w:date="2021-10-27T05:58:00Z">
              <w:tcPr>
                <w:tcW w:w="1008" w:type="dxa"/>
                <w:vAlign w:val="center"/>
                <w:hideMark/>
              </w:tcPr>
            </w:tcPrChange>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86" w:author="Brian Bohman" w:date="2021-10-27T05:58:00Z">
              <w:tcPr>
                <w:tcW w:w="1008" w:type="dxa"/>
                <w:vAlign w:val="center"/>
                <w:hideMark/>
              </w:tcPr>
            </w:tcPrChange>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87" w:author="Brian Bohman" w:date="2021-10-27T05:58:00Z">
              <w:tcPr>
                <w:tcW w:w="720" w:type="dxa"/>
                <w:vAlign w:val="center"/>
                <w:hideMark/>
              </w:tcPr>
            </w:tcPrChange>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88" w:author="Brian Bohman" w:date="2021-10-27T05:58:00Z">
              <w:tcPr>
                <w:tcW w:w="1008" w:type="dxa"/>
                <w:vAlign w:val="center"/>
                <w:hideMark/>
              </w:tcPr>
            </w:tcPrChange>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389" w:author="Brian Bohman" w:date="2021-10-27T05:58:00Z">
              <w:tcPr>
                <w:tcW w:w="1152" w:type="dxa"/>
                <w:vAlign w:val="center"/>
                <w:hideMark/>
              </w:tcPr>
            </w:tcPrChange>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440" w:type="dxa"/>
            <w:vAlign w:val="center"/>
            <w:hideMark/>
            <w:tcPrChange w:id="8390" w:author="Brian Bohman" w:date="2021-10-27T05:58:00Z">
              <w:tcPr>
                <w:tcW w:w="1008" w:type="dxa"/>
                <w:vAlign w:val="center"/>
                <w:hideMark/>
              </w:tcPr>
            </w:tcPrChange>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19CD" w:rsidRPr="009B3DCC" w14:paraId="6D36BDAE" w14:textId="77777777" w:rsidTr="00E419CD">
        <w:trPr>
          <w:trHeight w:val="165"/>
          <w:trPrChange w:id="8391" w:author="Brian Bohman" w:date="2021-10-27T05:58:00Z">
            <w:trPr>
              <w:trHeight w:val="165"/>
            </w:trPr>
          </w:trPrChange>
        </w:trPr>
        <w:tc>
          <w:tcPr>
            <w:tcW w:w="360" w:type="dxa"/>
            <w:vAlign w:val="center"/>
            <w:hideMark/>
            <w:tcPrChange w:id="8392" w:author="Brian Bohman" w:date="2021-10-27T05:58:00Z">
              <w:tcPr>
                <w:tcW w:w="360" w:type="dxa"/>
                <w:vAlign w:val="center"/>
                <w:hideMark/>
              </w:tcPr>
            </w:tcPrChange>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Change w:id="8393" w:author="Brian Bohman" w:date="2021-10-27T05:58:00Z">
              <w:tcPr>
                <w:tcW w:w="864" w:type="dxa"/>
                <w:vAlign w:val="center"/>
                <w:hideMark/>
              </w:tcPr>
            </w:tcPrChange>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394" w:author="Brian Bohman" w:date="2021-10-27T05:58:00Z">
              <w:tcPr>
                <w:tcW w:w="1152" w:type="dxa"/>
                <w:vAlign w:val="center"/>
                <w:hideMark/>
              </w:tcPr>
            </w:tcPrChange>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395" w:author="Brian Bohman" w:date="2021-10-27T05:58:00Z">
              <w:tcPr>
                <w:tcW w:w="504" w:type="dxa"/>
                <w:vAlign w:val="center"/>
                <w:hideMark/>
              </w:tcPr>
            </w:tcPrChange>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Change w:id="8396" w:author="Brian Bohman" w:date="2021-10-27T05:58:00Z">
              <w:tcPr>
                <w:tcW w:w="1008" w:type="dxa"/>
                <w:vAlign w:val="center"/>
                <w:hideMark/>
              </w:tcPr>
            </w:tcPrChange>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397" w:author="Brian Bohman" w:date="2021-10-27T05:58:00Z">
              <w:tcPr>
                <w:tcW w:w="1008" w:type="dxa"/>
                <w:vAlign w:val="center"/>
                <w:hideMark/>
              </w:tcPr>
            </w:tcPrChange>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398" w:author="Brian Bohman" w:date="2021-10-27T05:58:00Z">
              <w:tcPr>
                <w:tcW w:w="720" w:type="dxa"/>
                <w:vAlign w:val="center"/>
                <w:hideMark/>
              </w:tcPr>
            </w:tcPrChange>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399" w:author="Brian Bohman" w:date="2021-10-27T05:58:00Z">
              <w:tcPr>
                <w:tcW w:w="1008" w:type="dxa"/>
                <w:vAlign w:val="center"/>
                <w:hideMark/>
              </w:tcPr>
            </w:tcPrChange>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00" w:author="Brian Bohman" w:date="2021-10-27T05:58:00Z">
              <w:tcPr>
                <w:tcW w:w="1152" w:type="dxa"/>
                <w:vAlign w:val="center"/>
                <w:hideMark/>
              </w:tcPr>
            </w:tcPrChange>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8401" w:author="Brian Bohman" w:date="2021-10-27T05:58:00Z">
              <w:tcPr>
                <w:tcW w:w="1008" w:type="dxa"/>
                <w:vAlign w:val="center"/>
                <w:hideMark/>
              </w:tcPr>
            </w:tcPrChange>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19CD" w:rsidRPr="009B3DCC" w14:paraId="663F396F" w14:textId="77777777" w:rsidTr="00E419CD">
        <w:trPr>
          <w:trHeight w:val="165"/>
          <w:trPrChange w:id="8402" w:author="Brian Bohman" w:date="2021-10-27T05:58:00Z">
            <w:trPr>
              <w:trHeight w:val="165"/>
            </w:trPr>
          </w:trPrChange>
        </w:trPr>
        <w:tc>
          <w:tcPr>
            <w:tcW w:w="360" w:type="dxa"/>
            <w:vAlign w:val="center"/>
            <w:hideMark/>
            <w:tcPrChange w:id="8403" w:author="Brian Bohman" w:date="2021-10-27T05:58:00Z">
              <w:tcPr>
                <w:tcW w:w="360" w:type="dxa"/>
                <w:vAlign w:val="center"/>
                <w:hideMark/>
              </w:tcPr>
            </w:tcPrChange>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Change w:id="8404" w:author="Brian Bohman" w:date="2021-10-27T05:58:00Z">
              <w:tcPr>
                <w:tcW w:w="864" w:type="dxa"/>
                <w:vAlign w:val="center"/>
                <w:hideMark/>
              </w:tcPr>
            </w:tcPrChange>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05" w:author="Brian Bohman" w:date="2021-10-27T05:58:00Z">
              <w:tcPr>
                <w:tcW w:w="1152" w:type="dxa"/>
                <w:vAlign w:val="center"/>
                <w:hideMark/>
              </w:tcPr>
            </w:tcPrChange>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06" w:author="Brian Bohman" w:date="2021-10-27T05:58:00Z">
              <w:tcPr>
                <w:tcW w:w="504" w:type="dxa"/>
                <w:vAlign w:val="center"/>
                <w:hideMark/>
              </w:tcPr>
            </w:tcPrChange>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07" w:author="Brian Bohman" w:date="2021-10-27T05:58:00Z">
              <w:tcPr>
                <w:tcW w:w="1008" w:type="dxa"/>
                <w:vAlign w:val="center"/>
                <w:hideMark/>
              </w:tcPr>
            </w:tcPrChange>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08" w:author="Brian Bohman" w:date="2021-10-27T05:58:00Z">
              <w:tcPr>
                <w:tcW w:w="1008" w:type="dxa"/>
                <w:vAlign w:val="center"/>
                <w:hideMark/>
              </w:tcPr>
            </w:tcPrChange>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09" w:author="Brian Bohman" w:date="2021-10-27T05:58:00Z">
              <w:tcPr>
                <w:tcW w:w="720" w:type="dxa"/>
                <w:vAlign w:val="center"/>
                <w:hideMark/>
              </w:tcPr>
            </w:tcPrChange>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10" w:author="Brian Bohman" w:date="2021-10-27T05:58:00Z">
              <w:tcPr>
                <w:tcW w:w="1008" w:type="dxa"/>
                <w:vAlign w:val="center"/>
                <w:hideMark/>
              </w:tcPr>
            </w:tcPrChange>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11" w:author="Brian Bohman" w:date="2021-10-27T05:58:00Z">
              <w:tcPr>
                <w:tcW w:w="1152" w:type="dxa"/>
                <w:vAlign w:val="center"/>
                <w:hideMark/>
              </w:tcPr>
            </w:tcPrChange>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440" w:type="dxa"/>
            <w:vAlign w:val="center"/>
            <w:hideMark/>
            <w:tcPrChange w:id="8412" w:author="Brian Bohman" w:date="2021-10-27T05:58:00Z">
              <w:tcPr>
                <w:tcW w:w="1008" w:type="dxa"/>
                <w:vAlign w:val="center"/>
                <w:hideMark/>
              </w:tcPr>
            </w:tcPrChange>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04CC43E8" w14:textId="77777777" w:rsidTr="00E419CD">
        <w:trPr>
          <w:trHeight w:val="165"/>
          <w:trPrChange w:id="8413" w:author="Brian Bohman" w:date="2021-10-27T05:58:00Z">
            <w:trPr>
              <w:trHeight w:val="165"/>
            </w:trPr>
          </w:trPrChange>
        </w:trPr>
        <w:tc>
          <w:tcPr>
            <w:tcW w:w="360" w:type="dxa"/>
            <w:vAlign w:val="center"/>
            <w:hideMark/>
            <w:tcPrChange w:id="8414" w:author="Brian Bohman" w:date="2021-10-27T05:58:00Z">
              <w:tcPr>
                <w:tcW w:w="360" w:type="dxa"/>
                <w:vAlign w:val="center"/>
                <w:hideMark/>
              </w:tcPr>
            </w:tcPrChange>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Change w:id="8415" w:author="Brian Bohman" w:date="2021-10-27T05:58:00Z">
              <w:tcPr>
                <w:tcW w:w="864" w:type="dxa"/>
                <w:vAlign w:val="center"/>
                <w:hideMark/>
              </w:tcPr>
            </w:tcPrChange>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16" w:author="Brian Bohman" w:date="2021-10-27T05:58:00Z">
              <w:tcPr>
                <w:tcW w:w="1152" w:type="dxa"/>
                <w:vAlign w:val="center"/>
                <w:hideMark/>
              </w:tcPr>
            </w:tcPrChange>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17" w:author="Brian Bohman" w:date="2021-10-27T05:58:00Z">
              <w:tcPr>
                <w:tcW w:w="504" w:type="dxa"/>
                <w:vAlign w:val="center"/>
                <w:hideMark/>
              </w:tcPr>
            </w:tcPrChange>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18" w:author="Brian Bohman" w:date="2021-10-27T05:58:00Z">
              <w:tcPr>
                <w:tcW w:w="1008" w:type="dxa"/>
                <w:vAlign w:val="center"/>
                <w:hideMark/>
              </w:tcPr>
            </w:tcPrChange>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19" w:author="Brian Bohman" w:date="2021-10-27T05:58:00Z">
              <w:tcPr>
                <w:tcW w:w="1008" w:type="dxa"/>
                <w:vAlign w:val="center"/>
                <w:hideMark/>
              </w:tcPr>
            </w:tcPrChange>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20" w:author="Brian Bohman" w:date="2021-10-27T05:58:00Z">
              <w:tcPr>
                <w:tcW w:w="720" w:type="dxa"/>
                <w:vAlign w:val="center"/>
                <w:hideMark/>
              </w:tcPr>
            </w:tcPrChange>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21" w:author="Brian Bohman" w:date="2021-10-27T05:58:00Z">
              <w:tcPr>
                <w:tcW w:w="1008" w:type="dxa"/>
                <w:vAlign w:val="center"/>
                <w:hideMark/>
              </w:tcPr>
            </w:tcPrChange>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22" w:author="Brian Bohman" w:date="2021-10-27T05:58:00Z">
              <w:tcPr>
                <w:tcW w:w="1152" w:type="dxa"/>
                <w:vAlign w:val="center"/>
                <w:hideMark/>
              </w:tcPr>
            </w:tcPrChange>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440" w:type="dxa"/>
            <w:vAlign w:val="center"/>
            <w:hideMark/>
            <w:tcPrChange w:id="8423" w:author="Brian Bohman" w:date="2021-10-27T05:58:00Z">
              <w:tcPr>
                <w:tcW w:w="1008" w:type="dxa"/>
                <w:vAlign w:val="center"/>
                <w:hideMark/>
              </w:tcPr>
            </w:tcPrChange>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2E3CC610" w14:textId="77777777" w:rsidTr="00E419CD">
        <w:trPr>
          <w:trHeight w:val="165"/>
          <w:trPrChange w:id="8424" w:author="Brian Bohman" w:date="2021-10-27T05:58:00Z">
            <w:trPr>
              <w:trHeight w:val="165"/>
            </w:trPr>
          </w:trPrChange>
        </w:trPr>
        <w:tc>
          <w:tcPr>
            <w:tcW w:w="360" w:type="dxa"/>
            <w:vAlign w:val="center"/>
            <w:hideMark/>
            <w:tcPrChange w:id="8425" w:author="Brian Bohman" w:date="2021-10-27T05:58:00Z">
              <w:tcPr>
                <w:tcW w:w="360" w:type="dxa"/>
                <w:vAlign w:val="center"/>
                <w:hideMark/>
              </w:tcPr>
            </w:tcPrChange>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Change w:id="8426" w:author="Brian Bohman" w:date="2021-10-27T05:58:00Z">
              <w:tcPr>
                <w:tcW w:w="864" w:type="dxa"/>
                <w:vAlign w:val="center"/>
                <w:hideMark/>
              </w:tcPr>
            </w:tcPrChange>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27" w:author="Brian Bohman" w:date="2021-10-27T05:58:00Z">
              <w:tcPr>
                <w:tcW w:w="1152" w:type="dxa"/>
                <w:vAlign w:val="center"/>
                <w:hideMark/>
              </w:tcPr>
            </w:tcPrChange>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28" w:author="Brian Bohman" w:date="2021-10-27T05:58:00Z">
              <w:tcPr>
                <w:tcW w:w="504" w:type="dxa"/>
                <w:vAlign w:val="center"/>
                <w:hideMark/>
              </w:tcPr>
            </w:tcPrChange>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Change w:id="8429" w:author="Brian Bohman" w:date="2021-10-27T05:58:00Z">
              <w:tcPr>
                <w:tcW w:w="1008" w:type="dxa"/>
                <w:vAlign w:val="center"/>
                <w:hideMark/>
              </w:tcPr>
            </w:tcPrChange>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430" w:author="Brian Bohman" w:date="2021-10-27T05:58:00Z">
              <w:tcPr>
                <w:tcW w:w="1008" w:type="dxa"/>
                <w:vAlign w:val="center"/>
                <w:hideMark/>
              </w:tcPr>
            </w:tcPrChange>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31" w:author="Brian Bohman" w:date="2021-10-27T05:58:00Z">
              <w:tcPr>
                <w:tcW w:w="720" w:type="dxa"/>
                <w:vAlign w:val="center"/>
                <w:hideMark/>
              </w:tcPr>
            </w:tcPrChange>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32" w:author="Brian Bohman" w:date="2021-10-27T05:58:00Z">
              <w:tcPr>
                <w:tcW w:w="1008" w:type="dxa"/>
                <w:vAlign w:val="center"/>
                <w:hideMark/>
              </w:tcPr>
            </w:tcPrChange>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33" w:author="Brian Bohman" w:date="2021-10-27T05:58:00Z">
              <w:tcPr>
                <w:tcW w:w="1152" w:type="dxa"/>
                <w:vAlign w:val="center"/>
                <w:hideMark/>
              </w:tcPr>
            </w:tcPrChange>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440" w:type="dxa"/>
            <w:vAlign w:val="center"/>
            <w:hideMark/>
            <w:tcPrChange w:id="8434" w:author="Brian Bohman" w:date="2021-10-27T05:58:00Z">
              <w:tcPr>
                <w:tcW w:w="1008" w:type="dxa"/>
                <w:vAlign w:val="center"/>
                <w:hideMark/>
              </w:tcPr>
            </w:tcPrChange>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19CD" w:rsidRPr="009B3DCC" w14:paraId="55C66C8E" w14:textId="77777777" w:rsidTr="00E419CD">
        <w:trPr>
          <w:trHeight w:val="165"/>
          <w:trPrChange w:id="8435" w:author="Brian Bohman" w:date="2021-10-27T05:58:00Z">
            <w:trPr>
              <w:trHeight w:val="165"/>
            </w:trPr>
          </w:trPrChange>
        </w:trPr>
        <w:tc>
          <w:tcPr>
            <w:tcW w:w="360" w:type="dxa"/>
            <w:vAlign w:val="center"/>
            <w:hideMark/>
            <w:tcPrChange w:id="8436" w:author="Brian Bohman" w:date="2021-10-27T05:58:00Z">
              <w:tcPr>
                <w:tcW w:w="360" w:type="dxa"/>
                <w:vAlign w:val="center"/>
                <w:hideMark/>
              </w:tcPr>
            </w:tcPrChange>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Change w:id="8437" w:author="Brian Bohman" w:date="2021-10-27T05:58:00Z">
              <w:tcPr>
                <w:tcW w:w="864" w:type="dxa"/>
                <w:vAlign w:val="center"/>
                <w:hideMark/>
              </w:tcPr>
            </w:tcPrChange>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38" w:author="Brian Bohman" w:date="2021-10-27T05:58:00Z">
              <w:tcPr>
                <w:tcW w:w="1152" w:type="dxa"/>
                <w:vAlign w:val="center"/>
                <w:hideMark/>
              </w:tcPr>
            </w:tcPrChange>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39" w:author="Brian Bohman" w:date="2021-10-27T05:58:00Z">
              <w:tcPr>
                <w:tcW w:w="504" w:type="dxa"/>
                <w:vAlign w:val="center"/>
                <w:hideMark/>
              </w:tcPr>
            </w:tcPrChange>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40" w:author="Brian Bohman" w:date="2021-10-27T05:58:00Z">
              <w:tcPr>
                <w:tcW w:w="1008" w:type="dxa"/>
                <w:vAlign w:val="center"/>
                <w:hideMark/>
              </w:tcPr>
            </w:tcPrChange>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41" w:author="Brian Bohman" w:date="2021-10-27T05:58:00Z">
              <w:tcPr>
                <w:tcW w:w="1008" w:type="dxa"/>
                <w:vAlign w:val="center"/>
                <w:hideMark/>
              </w:tcPr>
            </w:tcPrChange>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42" w:author="Brian Bohman" w:date="2021-10-27T05:58:00Z">
              <w:tcPr>
                <w:tcW w:w="720" w:type="dxa"/>
                <w:vAlign w:val="center"/>
                <w:hideMark/>
              </w:tcPr>
            </w:tcPrChange>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43" w:author="Brian Bohman" w:date="2021-10-27T05:58:00Z">
              <w:tcPr>
                <w:tcW w:w="1008" w:type="dxa"/>
                <w:vAlign w:val="center"/>
                <w:hideMark/>
              </w:tcPr>
            </w:tcPrChange>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44" w:author="Brian Bohman" w:date="2021-10-27T05:58:00Z">
              <w:tcPr>
                <w:tcW w:w="1152" w:type="dxa"/>
                <w:vAlign w:val="center"/>
                <w:hideMark/>
              </w:tcPr>
            </w:tcPrChange>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440" w:type="dxa"/>
            <w:vAlign w:val="center"/>
            <w:hideMark/>
            <w:tcPrChange w:id="8445" w:author="Brian Bohman" w:date="2021-10-27T05:58:00Z">
              <w:tcPr>
                <w:tcW w:w="1008" w:type="dxa"/>
                <w:vAlign w:val="center"/>
                <w:hideMark/>
              </w:tcPr>
            </w:tcPrChange>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0CADE2C" w14:textId="77777777" w:rsidTr="00E419CD">
        <w:trPr>
          <w:trHeight w:val="165"/>
          <w:trPrChange w:id="8446" w:author="Brian Bohman" w:date="2021-10-27T05:58:00Z">
            <w:trPr>
              <w:trHeight w:val="165"/>
            </w:trPr>
          </w:trPrChange>
        </w:trPr>
        <w:tc>
          <w:tcPr>
            <w:tcW w:w="360" w:type="dxa"/>
            <w:vAlign w:val="center"/>
            <w:hideMark/>
            <w:tcPrChange w:id="8447" w:author="Brian Bohman" w:date="2021-10-27T05:58:00Z">
              <w:tcPr>
                <w:tcW w:w="360" w:type="dxa"/>
                <w:vAlign w:val="center"/>
                <w:hideMark/>
              </w:tcPr>
            </w:tcPrChange>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Change w:id="8448" w:author="Brian Bohman" w:date="2021-10-27T05:58:00Z">
              <w:tcPr>
                <w:tcW w:w="864" w:type="dxa"/>
                <w:vAlign w:val="center"/>
                <w:hideMark/>
              </w:tcPr>
            </w:tcPrChange>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49" w:author="Brian Bohman" w:date="2021-10-27T05:58:00Z">
              <w:tcPr>
                <w:tcW w:w="1152" w:type="dxa"/>
                <w:vAlign w:val="center"/>
                <w:hideMark/>
              </w:tcPr>
            </w:tcPrChange>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50" w:author="Brian Bohman" w:date="2021-10-27T05:58:00Z">
              <w:tcPr>
                <w:tcW w:w="504" w:type="dxa"/>
                <w:vAlign w:val="center"/>
                <w:hideMark/>
              </w:tcPr>
            </w:tcPrChange>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51" w:author="Brian Bohman" w:date="2021-10-27T05:58:00Z">
              <w:tcPr>
                <w:tcW w:w="1008" w:type="dxa"/>
                <w:vAlign w:val="center"/>
                <w:hideMark/>
              </w:tcPr>
            </w:tcPrChange>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52" w:author="Brian Bohman" w:date="2021-10-27T05:58:00Z">
              <w:tcPr>
                <w:tcW w:w="1008" w:type="dxa"/>
                <w:vAlign w:val="center"/>
                <w:hideMark/>
              </w:tcPr>
            </w:tcPrChange>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53" w:author="Brian Bohman" w:date="2021-10-27T05:58:00Z">
              <w:tcPr>
                <w:tcW w:w="720" w:type="dxa"/>
                <w:vAlign w:val="center"/>
                <w:hideMark/>
              </w:tcPr>
            </w:tcPrChange>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54" w:author="Brian Bohman" w:date="2021-10-27T05:58:00Z">
              <w:tcPr>
                <w:tcW w:w="1008" w:type="dxa"/>
                <w:vAlign w:val="center"/>
                <w:hideMark/>
              </w:tcPr>
            </w:tcPrChange>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55" w:author="Brian Bohman" w:date="2021-10-27T05:58:00Z">
              <w:tcPr>
                <w:tcW w:w="1152" w:type="dxa"/>
                <w:vAlign w:val="center"/>
                <w:hideMark/>
              </w:tcPr>
            </w:tcPrChange>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8456" w:author="Brian Bohman" w:date="2021-10-27T05:58:00Z">
              <w:tcPr>
                <w:tcW w:w="1008" w:type="dxa"/>
                <w:vAlign w:val="center"/>
                <w:hideMark/>
              </w:tcPr>
            </w:tcPrChange>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19CD" w:rsidRPr="009B3DCC" w14:paraId="2D2DE013" w14:textId="77777777" w:rsidTr="00E419CD">
        <w:trPr>
          <w:trHeight w:val="165"/>
          <w:trPrChange w:id="8457" w:author="Brian Bohman" w:date="2021-10-27T05:58:00Z">
            <w:trPr>
              <w:trHeight w:val="165"/>
            </w:trPr>
          </w:trPrChange>
        </w:trPr>
        <w:tc>
          <w:tcPr>
            <w:tcW w:w="360" w:type="dxa"/>
            <w:vAlign w:val="center"/>
            <w:hideMark/>
            <w:tcPrChange w:id="8458" w:author="Brian Bohman" w:date="2021-10-27T05:58:00Z">
              <w:tcPr>
                <w:tcW w:w="360" w:type="dxa"/>
                <w:vAlign w:val="center"/>
                <w:hideMark/>
              </w:tcPr>
            </w:tcPrChange>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Change w:id="8459" w:author="Brian Bohman" w:date="2021-10-27T05:58:00Z">
              <w:tcPr>
                <w:tcW w:w="864" w:type="dxa"/>
                <w:vAlign w:val="center"/>
                <w:hideMark/>
              </w:tcPr>
            </w:tcPrChange>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60" w:author="Brian Bohman" w:date="2021-10-27T05:58:00Z">
              <w:tcPr>
                <w:tcW w:w="1152" w:type="dxa"/>
                <w:vAlign w:val="center"/>
                <w:hideMark/>
              </w:tcPr>
            </w:tcPrChange>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61" w:author="Brian Bohman" w:date="2021-10-27T05:58:00Z">
              <w:tcPr>
                <w:tcW w:w="504" w:type="dxa"/>
                <w:vAlign w:val="center"/>
                <w:hideMark/>
              </w:tcPr>
            </w:tcPrChange>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Change w:id="8462" w:author="Brian Bohman" w:date="2021-10-27T05:58:00Z">
              <w:tcPr>
                <w:tcW w:w="1008" w:type="dxa"/>
                <w:vAlign w:val="center"/>
                <w:hideMark/>
              </w:tcPr>
            </w:tcPrChange>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463" w:author="Brian Bohman" w:date="2021-10-27T05:58:00Z">
              <w:tcPr>
                <w:tcW w:w="1008" w:type="dxa"/>
                <w:vAlign w:val="center"/>
                <w:hideMark/>
              </w:tcPr>
            </w:tcPrChange>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64" w:author="Brian Bohman" w:date="2021-10-27T05:58:00Z">
              <w:tcPr>
                <w:tcW w:w="720" w:type="dxa"/>
                <w:vAlign w:val="center"/>
                <w:hideMark/>
              </w:tcPr>
            </w:tcPrChange>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65" w:author="Brian Bohman" w:date="2021-10-27T05:58:00Z">
              <w:tcPr>
                <w:tcW w:w="1008" w:type="dxa"/>
                <w:vAlign w:val="center"/>
                <w:hideMark/>
              </w:tcPr>
            </w:tcPrChange>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66" w:author="Brian Bohman" w:date="2021-10-27T05:58:00Z">
              <w:tcPr>
                <w:tcW w:w="1152" w:type="dxa"/>
                <w:vAlign w:val="center"/>
                <w:hideMark/>
              </w:tcPr>
            </w:tcPrChange>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440" w:type="dxa"/>
            <w:vAlign w:val="center"/>
            <w:hideMark/>
            <w:tcPrChange w:id="8467" w:author="Brian Bohman" w:date="2021-10-27T05:58:00Z">
              <w:tcPr>
                <w:tcW w:w="1008" w:type="dxa"/>
                <w:vAlign w:val="center"/>
                <w:hideMark/>
              </w:tcPr>
            </w:tcPrChange>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19CD" w:rsidRPr="009B3DCC" w14:paraId="79755FBD" w14:textId="77777777" w:rsidTr="00E419CD">
        <w:trPr>
          <w:trHeight w:val="165"/>
          <w:trPrChange w:id="8468" w:author="Brian Bohman" w:date="2021-10-27T05:58:00Z">
            <w:trPr>
              <w:trHeight w:val="165"/>
            </w:trPr>
          </w:trPrChange>
        </w:trPr>
        <w:tc>
          <w:tcPr>
            <w:tcW w:w="360" w:type="dxa"/>
            <w:vAlign w:val="center"/>
            <w:hideMark/>
            <w:tcPrChange w:id="8469" w:author="Brian Bohman" w:date="2021-10-27T05:58:00Z">
              <w:tcPr>
                <w:tcW w:w="360" w:type="dxa"/>
                <w:vAlign w:val="center"/>
                <w:hideMark/>
              </w:tcPr>
            </w:tcPrChange>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Change w:id="8470" w:author="Brian Bohman" w:date="2021-10-27T05:58:00Z">
              <w:tcPr>
                <w:tcW w:w="864" w:type="dxa"/>
                <w:vAlign w:val="center"/>
                <w:hideMark/>
              </w:tcPr>
            </w:tcPrChange>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71" w:author="Brian Bohman" w:date="2021-10-27T05:58:00Z">
              <w:tcPr>
                <w:tcW w:w="1152" w:type="dxa"/>
                <w:vAlign w:val="center"/>
                <w:hideMark/>
              </w:tcPr>
            </w:tcPrChange>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72" w:author="Brian Bohman" w:date="2021-10-27T05:58:00Z">
              <w:tcPr>
                <w:tcW w:w="504" w:type="dxa"/>
                <w:vAlign w:val="center"/>
                <w:hideMark/>
              </w:tcPr>
            </w:tcPrChange>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73" w:author="Brian Bohman" w:date="2021-10-27T05:58:00Z">
              <w:tcPr>
                <w:tcW w:w="1008" w:type="dxa"/>
                <w:vAlign w:val="center"/>
                <w:hideMark/>
              </w:tcPr>
            </w:tcPrChange>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74" w:author="Brian Bohman" w:date="2021-10-27T05:58:00Z">
              <w:tcPr>
                <w:tcW w:w="1008" w:type="dxa"/>
                <w:vAlign w:val="center"/>
                <w:hideMark/>
              </w:tcPr>
            </w:tcPrChange>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75" w:author="Brian Bohman" w:date="2021-10-27T05:58:00Z">
              <w:tcPr>
                <w:tcW w:w="720" w:type="dxa"/>
                <w:vAlign w:val="center"/>
                <w:hideMark/>
              </w:tcPr>
            </w:tcPrChange>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76" w:author="Brian Bohman" w:date="2021-10-27T05:58:00Z">
              <w:tcPr>
                <w:tcW w:w="1008" w:type="dxa"/>
                <w:vAlign w:val="center"/>
                <w:hideMark/>
              </w:tcPr>
            </w:tcPrChange>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477" w:author="Brian Bohman" w:date="2021-10-27T05:58:00Z">
              <w:tcPr>
                <w:tcW w:w="1152" w:type="dxa"/>
                <w:vAlign w:val="center"/>
                <w:hideMark/>
              </w:tcPr>
            </w:tcPrChange>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8478" w:author="Brian Bohman" w:date="2021-10-27T05:58:00Z">
              <w:tcPr>
                <w:tcW w:w="1008" w:type="dxa"/>
                <w:vAlign w:val="center"/>
                <w:hideMark/>
              </w:tcPr>
            </w:tcPrChange>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798C0D8D" w14:textId="77777777" w:rsidTr="00E419CD">
        <w:trPr>
          <w:trHeight w:val="165"/>
          <w:trPrChange w:id="8479" w:author="Brian Bohman" w:date="2021-10-27T05:58:00Z">
            <w:trPr>
              <w:trHeight w:val="165"/>
            </w:trPr>
          </w:trPrChange>
        </w:trPr>
        <w:tc>
          <w:tcPr>
            <w:tcW w:w="360" w:type="dxa"/>
            <w:vAlign w:val="center"/>
            <w:hideMark/>
            <w:tcPrChange w:id="8480" w:author="Brian Bohman" w:date="2021-10-27T05:58:00Z">
              <w:tcPr>
                <w:tcW w:w="360" w:type="dxa"/>
                <w:vAlign w:val="center"/>
                <w:hideMark/>
              </w:tcPr>
            </w:tcPrChange>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Change w:id="8481" w:author="Brian Bohman" w:date="2021-10-27T05:58:00Z">
              <w:tcPr>
                <w:tcW w:w="864" w:type="dxa"/>
                <w:vAlign w:val="center"/>
                <w:hideMark/>
              </w:tcPr>
            </w:tcPrChange>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82" w:author="Brian Bohman" w:date="2021-10-27T05:58:00Z">
              <w:tcPr>
                <w:tcW w:w="1152" w:type="dxa"/>
                <w:vAlign w:val="center"/>
                <w:hideMark/>
              </w:tcPr>
            </w:tcPrChange>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83" w:author="Brian Bohman" w:date="2021-10-27T05:58:00Z">
              <w:tcPr>
                <w:tcW w:w="504" w:type="dxa"/>
                <w:vAlign w:val="center"/>
                <w:hideMark/>
              </w:tcPr>
            </w:tcPrChange>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84" w:author="Brian Bohman" w:date="2021-10-27T05:58:00Z">
              <w:tcPr>
                <w:tcW w:w="1008" w:type="dxa"/>
                <w:vAlign w:val="center"/>
                <w:hideMark/>
              </w:tcPr>
            </w:tcPrChange>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85" w:author="Brian Bohman" w:date="2021-10-27T05:58:00Z">
              <w:tcPr>
                <w:tcW w:w="1008" w:type="dxa"/>
                <w:vAlign w:val="center"/>
                <w:hideMark/>
              </w:tcPr>
            </w:tcPrChange>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86" w:author="Brian Bohman" w:date="2021-10-27T05:58:00Z">
              <w:tcPr>
                <w:tcW w:w="720" w:type="dxa"/>
                <w:vAlign w:val="center"/>
                <w:hideMark/>
              </w:tcPr>
            </w:tcPrChange>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87" w:author="Brian Bohman" w:date="2021-10-27T05:58:00Z">
              <w:tcPr>
                <w:tcW w:w="1008" w:type="dxa"/>
                <w:vAlign w:val="center"/>
                <w:hideMark/>
              </w:tcPr>
            </w:tcPrChange>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488" w:author="Brian Bohman" w:date="2021-10-27T05:58:00Z">
              <w:tcPr>
                <w:tcW w:w="1152" w:type="dxa"/>
                <w:vAlign w:val="center"/>
                <w:hideMark/>
              </w:tcPr>
            </w:tcPrChange>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440" w:type="dxa"/>
            <w:vAlign w:val="center"/>
            <w:hideMark/>
            <w:tcPrChange w:id="8489" w:author="Brian Bohman" w:date="2021-10-27T05:58:00Z">
              <w:tcPr>
                <w:tcW w:w="1008" w:type="dxa"/>
                <w:vAlign w:val="center"/>
                <w:hideMark/>
              </w:tcPr>
            </w:tcPrChange>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075BB68D" w14:textId="77777777" w:rsidTr="00E419CD">
        <w:trPr>
          <w:trHeight w:val="180"/>
          <w:trPrChange w:id="8490" w:author="Brian Bohman" w:date="2021-10-27T05:58:00Z">
            <w:trPr>
              <w:trHeight w:val="180"/>
            </w:trPr>
          </w:trPrChange>
        </w:trPr>
        <w:tc>
          <w:tcPr>
            <w:tcW w:w="360" w:type="dxa"/>
            <w:vAlign w:val="center"/>
            <w:hideMark/>
            <w:tcPrChange w:id="8491" w:author="Brian Bohman" w:date="2021-10-27T05:58:00Z">
              <w:tcPr>
                <w:tcW w:w="360" w:type="dxa"/>
                <w:vAlign w:val="center"/>
                <w:hideMark/>
              </w:tcPr>
            </w:tcPrChange>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Change w:id="8492" w:author="Brian Bohman" w:date="2021-10-27T05:58:00Z">
              <w:tcPr>
                <w:tcW w:w="864" w:type="dxa"/>
                <w:vAlign w:val="center"/>
                <w:hideMark/>
              </w:tcPr>
            </w:tcPrChange>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493" w:author="Brian Bohman" w:date="2021-10-27T05:58:00Z">
              <w:tcPr>
                <w:tcW w:w="1152" w:type="dxa"/>
                <w:vAlign w:val="center"/>
                <w:hideMark/>
              </w:tcPr>
            </w:tcPrChange>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494" w:author="Brian Bohman" w:date="2021-10-27T05:58:00Z">
              <w:tcPr>
                <w:tcW w:w="504" w:type="dxa"/>
                <w:vAlign w:val="center"/>
                <w:hideMark/>
              </w:tcPr>
            </w:tcPrChange>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Change w:id="8495" w:author="Brian Bohman" w:date="2021-10-27T05:58:00Z">
              <w:tcPr>
                <w:tcW w:w="1008" w:type="dxa"/>
                <w:vAlign w:val="center"/>
                <w:hideMark/>
              </w:tcPr>
            </w:tcPrChange>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496" w:author="Brian Bohman" w:date="2021-10-27T05:58:00Z">
              <w:tcPr>
                <w:tcW w:w="1008" w:type="dxa"/>
                <w:vAlign w:val="center"/>
                <w:hideMark/>
              </w:tcPr>
            </w:tcPrChange>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497" w:author="Brian Bohman" w:date="2021-10-27T05:58:00Z">
              <w:tcPr>
                <w:tcW w:w="720" w:type="dxa"/>
                <w:vAlign w:val="center"/>
                <w:hideMark/>
              </w:tcPr>
            </w:tcPrChange>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498" w:author="Brian Bohman" w:date="2021-10-27T05:58:00Z">
              <w:tcPr>
                <w:tcW w:w="1008" w:type="dxa"/>
                <w:vAlign w:val="center"/>
                <w:hideMark/>
              </w:tcPr>
            </w:tcPrChange>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499" w:author="Brian Bohman" w:date="2021-10-27T05:58:00Z">
              <w:tcPr>
                <w:tcW w:w="1152" w:type="dxa"/>
                <w:vAlign w:val="center"/>
                <w:hideMark/>
              </w:tcPr>
            </w:tcPrChange>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440" w:type="dxa"/>
            <w:vAlign w:val="center"/>
            <w:hideMark/>
            <w:tcPrChange w:id="8500" w:author="Brian Bohman" w:date="2021-10-27T05:58:00Z">
              <w:tcPr>
                <w:tcW w:w="1008" w:type="dxa"/>
                <w:vAlign w:val="center"/>
                <w:hideMark/>
              </w:tcPr>
            </w:tcPrChange>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19CD" w:rsidRPr="009B3DCC" w14:paraId="11DBB33C" w14:textId="77777777" w:rsidTr="00E419CD">
        <w:trPr>
          <w:trHeight w:val="165"/>
          <w:trPrChange w:id="8501" w:author="Brian Bohman" w:date="2021-10-27T05:58:00Z">
            <w:trPr>
              <w:trHeight w:val="165"/>
            </w:trPr>
          </w:trPrChange>
        </w:trPr>
        <w:tc>
          <w:tcPr>
            <w:tcW w:w="360" w:type="dxa"/>
            <w:vAlign w:val="center"/>
            <w:hideMark/>
            <w:tcPrChange w:id="8502" w:author="Brian Bohman" w:date="2021-10-27T05:58:00Z">
              <w:tcPr>
                <w:tcW w:w="360" w:type="dxa"/>
                <w:vAlign w:val="center"/>
                <w:hideMark/>
              </w:tcPr>
            </w:tcPrChange>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Change w:id="8503" w:author="Brian Bohman" w:date="2021-10-27T05:58:00Z">
              <w:tcPr>
                <w:tcW w:w="864" w:type="dxa"/>
                <w:vAlign w:val="center"/>
                <w:hideMark/>
              </w:tcPr>
            </w:tcPrChange>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04" w:author="Brian Bohman" w:date="2021-10-27T05:58:00Z">
              <w:tcPr>
                <w:tcW w:w="1152" w:type="dxa"/>
                <w:vAlign w:val="center"/>
                <w:hideMark/>
              </w:tcPr>
            </w:tcPrChange>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05" w:author="Brian Bohman" w:date="2021-10-27T05:58:00Z">
              <w:tcPr>
                <w:tcW w:w="504" w:type="dxa"/>
                <w:vAlign w:val="center"/>
                <w:hideMark/>
              </w:tcPr>
            </w:tcPrChange>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06" w:author="Brian Bohman" w:date="2021-10-27T05:58:00Z">
              <w:tcPr>
                <w:tcW w:w="1008" w:type="dxa"/>
                <w:vAlign w:val="center"/>
                <w:hideMark/>
              </w:tcPr>
            </w:tcPrChange>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07" w:author="Brian Bohman" w:date="2021-10-27T05:58:00Z">
              <w:tcPr>
                <w:tcW w:w="1008" w:type="dxa"/>
                <w:vAlign w:val="center"/>
                <w:hideMark/>
              </w:tcPr>
            </w:tcPrChange>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08" w:author="Brian Bohman" w:date="2021-10-27T05:58:00Z">
              <w:tcPr>
                <w:tcW w:w="720" w:type="dxa"/>
                <w:vAlign w:val="center"/>
                <w:hideMark/>
              </w:tcPr>
            </w:tcPrChange>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09" w:author="Brian Bohman" w:date="2021-10-27T05:58:00Z">
              <w:tcPr>
                <w:tcW w:w="1008" w:type="dxa"/>
                <w:vAlign w:val="center"/>
                <w:hideMark/>
              </w:tcPr>
            </w:tcPrChange>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10" w:author="Brian Bohman" w:date="2021-10-27T05:58:00Z">
              <w:tcPr>
                <w:tcW w:w="1152" w:type="dxa"/>
                <w:vAlign w:val="center"/>
                <w:hideMark/>
              </w:tcPr>
            </w:tcPrChange>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8511" w:author="Brian Bohman" w:date="2021-10-27T05:58:00Z">
              <w:tcPr>
                <w:tcW w:w="1008" w:type="dxa"/>
                <w:vAlign w:val="center"/>
                <w:hideMark/>
              </w:tcPr>
            </w:tcPrChange>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16F080B" w14:textId="77777777" w:rsidTr="00E419CD">
        <w:trPr>
          <w:trHeight w:val="165"/>
          <w:trPrChange w:id="8512" w:author="Brian Bohman" w:date="2021-10-27T05:58:00Z">
            <w:trPr>
              <w:trHeight w:val="165"/>
            </w:trPr>
          </w:trPrChange>
        </w:trPr>
        <w:tc>
          <w:tcPr>
            <w:tcW w:w="360" w:type="dxa"/>
            <w:vAlign w:val="center"/>
            <w:hideMark/>
            <w:tcPrChange w:id="8513" w:author="Brian Bohman" w:date="2021-10-27T05:58:00Z">
              <w:tcPr>
                <w:tcW w:w="360" w:type="dxa"/>
                <w:vAlign w:val="center"/>
                <w:hideMark/>
              </w:tcPr>
            </w:tcPrChange>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Change w:id="8514" w:author="Brian Bohman" w:date="2021-10-27T05:58:00Z">
              <w:tcPr>
                <w:tcW w:w="864" w:type="dxa"/>
                <w:vAlign w:val="center"/>
                <w:hideMark/>
              </w:tcPr>
            </w:tcPrChange>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15" w:author="Brian Bohman" w:date="2021-10-27T05:58:00Z">
              <w:tcPr>
                <w:tcW w:w="1152" w:type="dxa"/>
                <w:vAlign w:val="center"/>
                <w:hideMark/>
              </w:tcPr>
            </w:tcPrChange>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16" w:author="Brian Bohman" w:date="2021-10-27T05:58:00Z">
              <w:tcPr>
                <w:tcW w:w="504" w:type="dxa"/>
                <w:vAlign w:val="center"/>
                <w:hideMark/>
              </w:tcPr>
            </w:tcPrChange>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17" w:author="Brian Bohman" w:date="2021-10-27T05:58:00Z">
              <w:tcPr>
                <w:tcW w:w="1008" w:type="dxa"/>
                <w:vAlign w:val="center"/>
                <w:hideMark/>
              </w:tcPr>
            </w:tcPrChange>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18" w:author="Brian Bohman" w:date="2021-10-27T05:58:00Z">
              <w:tcPr>
                <w:tcW w:w="1008" w:type="dxa"/>
                <w:vAlign w:val="center"/>
                <w:hideMark/>
              </w:tcPr>
            </w:tcPrChange>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19" w:author="Brian Bohman" w:date="2021-10-27T05:58:00Z">
              <w:tcPr>
                <w:tcW w:w="720" w:type="dxa"/>
                <w:vAlign w:val="center"/>
                <w:hideMark/>
              </w:tcPr>
            </w:tcPrChange>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20" w:author="Brian Bohman" w:date="2021-10-27T05:58:00Z">
              <w:tcPr>
                <w:tcW w:w="1008" w:type="dxa"/>
                <w:vAlign w:val="center"/>
                <w:hideMark/>
              </w:tcPr>
            </w:tcPrChange>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21" w:author="Brian Bohman" w:date="2021-10-27T05:58:00Z">
              <w:tcPr>
                <w:tcW w:w="1152" w:type="dxa"/>
                <w:vAlign w:val="center"/>
                <w:hideMark/>
              </w:tcPr>
            </w:tcPrChange>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440" w:type="dxa"/>
            <w:vAlign w:val="center"/>
            <w:hideMark/>
            <w:tcPrChange w:id="8522" w:author="Brian Bohman" w:date="2021-10-27T05:58:00Z">
              <w:tcPr>
                <w:tcW w:w="1008" w:type="dxa"/>
                <w:vAlign w:val="center"/>
                <w:hideMark/>
              </w:tcPr>
            </w:tcPrChange>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A587C05" w14:textId="77777777" w:rsidTr="00E419CD">
        <w:trPr>
          <w:trHeight w:val="165"/>
          <w:trPrChange w:id="8523" w:author="Brian Bohman" w:date="2021-10-27T05:58:00Z">
            <w:trPr>
              <w:trHeight w:val="165"/>
            </w:trPr>
          </w:trPrChange>
        </w:trPr>
        <w:tc>
          <w:tcPr>
            <w:tcW w:w="360" w:type="dxa"/>
            <w:vAlign w:val="center"/>
            <w:hideMark/>
            <w:tcPrChange w:id="8524" w:author="Brian Bohman" w:date="2021-10-27T05:58:00Z">
              <w:tcPr>
                <w:tcW w:w="360" w:type="dxa"/>
                <w:vAlign w:val="center"/>
                <w:hideMark/>
              </w:tcPr>
            </w:tcPrChange>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Change w:id="8525" w:author="Brian Bohman" w:date="2021-10-27T05:58:00Z">
              <w:tcPr>
                <w:tcW w:w="864" w:type="dxa"/>
                <w:vAlign w:val="center"/>
                <w:hideMark/>
              </w:tcPr>
            </w:tcPrChange>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26" w:author="Brian Bohman" w:date="2021-10-27T05:58:00Z">
              <w:tcPr>
                <w:tcW w:w="1152" w:type="dxa"/>
                <w:vAlign w:val="center"/>
                <w:hideMark/>
              </w:tcPr>
            </w:tcPrChange>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27" w:author="Brian Bohman" w:date="2021-10-27T05:58:00Z">
              <w:tcPr>
                <w:tcW w:w="504" w:type="dxa"/>
                <w:vAlign w:val="center"/>
                <w:hideMark/>
              </w:tcPr>
            </w:tcPrChange>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Change w:id="8528" w:author="Brian Bohman" w:date="2021-10-27T05:58:00Z">
              <w:tcPr>
                <w:tcW w:w="1008" w:type="dxa"/>
                <w:vAlign w:val="center"/>
                <w:hideMark/>
              </w:tcPr>
            </w:tcPrChange>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529" w:author="Brian Bohman" w:date="2021-10-27T05:58:00Z">
              <w:tcPr>
                <w:tcW w:w="1008" w:type="dxa"/>
                <w:vAlign w:val="center"/>
                <w:hideMark/>
              </w:tcPr>
            </w:tcPrChange>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30" w:author="Brian Bohman" w:date="2021-10-27T05:58:00Z">
              <w:tcPr>
                <w:tcW w:w="720" w:type="dxa"/>
                <w:vAlign w:val="center"/>
                <w:hideMark/>
              </w:tcPr>
            </w:tcPrChange>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531" w:author="Brian Bohman" w:date="2021-10-27T05:58:00Z">
              <w:tcPr>
                <w:tcW w:w="1008" w:type="dxa"/>
                <w:vAlign w:val="center"/>
                <w:hideMark/>
              </w:tcPr>
            </w:tcPrChange>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32" w:author="Brian Bohman" w:date="2021-10-27T05:58:00Z">
              <w:tcPr>
                <w:tcW w:w="1152" w:type="dxa"/>
                <w:vAlign w:val="center"/>
                <w:hideMark/>
              </w:tcPr>
            </w:tcPrChange>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440" w:type="dxa"/>
            <w:vAlign w:val="center"/>
            <w:hideMark/>
            <w:tcPrChange w:id="8533" w:author="Brian Bohman" w:date="2021-10-27T05:58:00Z">
              <w:tcPr>
                <w:tcW w:w="1008" w:type="dxa"/>
                <w:vAlign w:val="center"/>
                <w:hideMark/>
              </w:tcPr>
            </w:tcPrChange>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19CD" w:rsidRPr="009B3DCC" w14:paraId="19E203D8" w14:textId="77777777" w:rsidTr="00E419CD">
        <w:trPr>
          <w:trHeight w:val="165"/>
          <w:trPrChange w:id="8534" w:author="Brian Bohman" w:date="2021-10-27T05:58:00Z">
            <w:trPr>
              <w:trHeight w:val="165"/>
            </w:trPr>
          </w:trPrChange>
        </w:trPr>
        <w:tc>
          <w:tcPr>
            <w:tcW w:w="360" w:type="dxa"/>
            <w:vAlign w:val="center"/>
            <w:hideMark/>
            <w:tcPrChange w:id="8535" w:author="Brian Bohman" w:date="2021-10-27T05:58:00Z">
              <w:tcPr>
                <w:tcW w:w="360" w:type="dxa"/>
                <w:vAlign w:val="center"/>
                <w:hideMark/>
              </w:tcPr>
            </w:tcPrChange>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Change w:id="8536" w:author="Brian Bohman" w:date="2021-10-27T05:58:00Z">
              <w:tcPr>
                <w:tcW w:w="864" w:type="dxa"/>
                <w:vAlign w:val="center"/>
                <w:hideMark/>
              </w:tcPr>
            </w:tcPrChange>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37" w:author="Brian Bohman" w:date="2021-10-27T05:58:00Z">
              <w:tcPr>
                <w:tcW w:w="1152" w:type="dxa"/>
                <w:vAlign w:val="center"/>
                <w:hideMark/>
              </w:tcPr>
            </w:tcPrChange>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38" w:author="Brian Bohman" w:date="2021-10-27T05:58:00Z">
              <w:tcPr>
                <w:tcW w:w="504" w:type="dxa"/>
                <w:vAlign w:val="center"/>
                <w:hideMark/>
              </w:tcPr>
            </w:tcPrChange>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39" w:author="Brian Bohman" w:date="2021-10-27T05:58:00Z">
              <w:tcPr>
                <w:tcW w:w="1008" w:type="dxa"/>
                <w:vAlign w:val="center"/>
                <w:hideMark/>
              </w:tcPr>
            </w:tcPrChange>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40" w:author="Brian Bohman" w:date="2021-10-27T05:58:00Z">
              <w:tcPr>
                <w:tcW w:w="1008" w:type="dxa"/>
                <w:vAlign w:val="center"/>
                <w:hideMark/>
              </w:tcPr>
            </w:tcPrChange>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41" w:author="Brian Bohman" w:date="2021-10-27T05:58:00Z">
              <w:tcPr>
                <w:tcW w:w="720" w:type="dxa"/>
                <w:vAlign w:val="center"/>
                <w:hideMark/>
              </w:tcPr>
            </w:tcPrChange>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42" w:author="Brian Bohman" w:date="2021-10-27T05:58:00Z">
              <w:tcPr>
                <w:tcW w:w="1008" w:type="dxa"/>
                <w:vAlign w:val="center"/>
                <w:hideMark/>
              </w:tcPr>
            </w:tcPrChange>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43" w:author="Brian Bohman" w:date="2021-10-27T05:58:00Z">
              <w:tcPr>
                <w:tcW w:w="1152" w:type="dxa"/>
                <w:vAlign w:val="center"/>
                <w:hideMark/>
              </w:tcPr>
            </w:tcPrChange>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440" w:type="dxa"/>
            <w:vAlign w:val="center"/>
            <w:hideMark/>
            <w:tcPrChange w:id="8544" w:author="Brian Bohman" w:date="2021-10-27T05:58:00Z">
              <w:tcPr>
                <w:tcW w:w="1008" w:type="dxa"/>
                <w:vAlign w:val="center"/>
                <w:hideMark/>
              </w:tcPr>
            </w:tcPrChange>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19CD" w:rsidRPr="009B3DCC" w14:paraId="7E426402" w14:textId="77777777" w:rsidTr="00E419CD">
        <w:trPr>
          <w:trHeight w:val="165"/>
          <w:trPrChange w:id="8545" w:author="Brian Bohman" w:date="2021-10-27T05:58:00Z">
            <w:trPr>
              <w:trHeight w:val="165"/>
            </w:trPr>
          </w:trPrChange>
        </w:trPr>
        <w:tc>
          <w:tcPr>
            <w:tcW w:w="360" w:type="dxa"/>
            <w:vAlign w:val="center"/>
            <w:hideMark/>
            <w:tcPrChange w:id="8546" w:author="Brian Bohman" w:date="2021-10-27T05:58:00Z">
              <w:tcPr>
                <w:tcW w:w="360" w:type="dxa"/>
                <w:vAlign w:val="center"/>
                <w:hideMark/>
              </w:tcPr>
            </w:tcPrChange>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Change w:id="8547" w:author="Brian Bohman" w:date="2021-10-27T05:58:00Z">
              <w:tcPr>
                <w:tcW w:w="864" w:type="dxa"/>
                <w:vAlign w:val="center"/>
                <w:hideMark/>
              </w:tcPr>
            </w:tcPrChange>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48" w:author="Brian Bohman" w:date="2021-10-27T05:58:00Z">
              <w:tcPr>
                <w:tcW w:w="1152" w:type="dxa"/>
                <w:vAlign w:val="center"/>
                <w:hideMark/>
              </w:tcPr>
            </w:tcPrChange>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49" w:author="Brian Bohman" w:date="2021-10-27T05:58:00Z">
              <w:tcPr>
                <w:tcW w:w="504" w:type="dxa"/>
                <w:vAlign w:val="center"/>
                <w:hideMark/>
              </w:tcPr>
            </w:tcPrChange>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50" w:author="Brian Bohman" w:date="2021-10-27T05:58:00Z">
              <w:tcPr>
                <w:tcW w:w="1008" w:type="dxa"/>
                <w:vAlign w:val="center"/>
                <w:hideMark/>
              </w:tcPr>
            </w:tcPrChange>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51" w:author="Brian Bohman" w:date="2021-10-27T05:58:00Z">
              <w:tcPr>
                <w:tcW w:w="1008" w:type="dxa"/>
                <w:vAlign w:val="center"/>
                <w:hideMark/>
              </w:tcPr>
            </w:tcPrChange>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52" w:author="Brian Bohman" w:date="2021-10-27T05:58:00Z">
              <w:tcPr>
                <w:tcW w:w="720" w:type="dxa"/>
                <w:vAlign w:val="center"/>
                <w:hideMark/>
              </w:tcPr>
            </w:tcPrChange>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53" w:author="Brian Bohman" w:date="2021-10-27T05:58:00Z">
              <w:tcPr>
                <w:tcW w:w="1008" w:type="dxa"/>
                <w:vAlign w:val="center"/>
                <w:hideMark/>
              </w:tcPr>
            </w:tcPrChange>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54" w:author="Brian Bohman" w:date="2021-10-27T05:58:00Z">
              <w:tcPr>
                <w:tcW w:w="1152" w:type="dxa"/>
                <w:vAlign w:val="center"/>
                <w:hideMark/>
              </w:tcPr>
            </w:tcPrChange>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440" w:type="dxa"/>
            <w:vAlign w:val="center"/>
            <w:hideMark/>
            <w:tcPrChange w:id="8555" w:author="Brian Bohman" w:date="2021-10-27T05:58:00Z">
              <w:tcPr>
                <w:tcW w:w="1008" w:type="dxa"/>
                <w:vAlign w:val="center"/>
                <w:hideMark/>
              </w:tcPr>
            </w:tcPrChange>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19CD" w:rsidRPr="009B3DCC" w14:paraId="65852DDD" w14:textId="77777777" w:rsidTr="00E419CD">
        <w:trPr>
          <w:trHeight w:val="165"/>
          <w:trPrChange w:id="8556" w:author="Brian Bohman" w:date="2021-10-27T05:58:00Z">
            <w:trPr>
              <w:trHeight w:val="165"/>
            </w:trPr>
          </w:trPrChange>
        </w:trPr>
        <w:tc>
          <w:tcPr>
            <w:tcW w:w="360" w:type="dxa"/>
            <w:vAlign w:val="center"/>
            <w:hideMark/>
            <w:tcPrChange w:id="8557" w:author="Brian Bohman" w:date="2021-10-27T05:58:00Z">
              <w:tcPr>
                <w:tcW w:w="360" w:type="dxa"/>
                <w:vAlign w:val="center"/>
                <w:hideMark/>
              </w:tcPr>
            </w:tcPrChange>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Change w:id="8558" w:author="Brian Bohman" w:date="2021-10-27T05:58:00Z">
              <w:tcPr>
                <w:tcW w:w="864" w:type="dxa"/>
                <w:vAlign w:val="center"/>
                <w:hideMark/>
              </w:tcPr>
            </w:tcPrChange>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59" w:author="Brian Bohman" w:date="2021-10-27T05:58:00Z">
              <w:tcPr>
                <w:tcW w:w="1152" w:type="dxa"/>
                <w:vAlign w:val="center"/>
                <w:hideMark/>
              </w:tcPr>
            </w:tcPrChange>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60" w:author="Brian Bohman" w:date="2021-10-27T05:58:00Z">
              <w:tcPr>
                <w:tcW w:w="504" w:type="dxa"/>
                <w:vAlign w:val="center"/>
                <w:hideMark/>
              </w:tcPr>
            </w:tcPrChange>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Change w:id="8561" w:author="Brian Bohman" w:date="2021-10-27T05:58:00Z">
              <w:tcPr>
                <w:tcW w:w="1008" w:type="dxa"/>
                <w:vAlign w:val="center"/>
                <w:hideMark/>
              </w:tcPr>
            </w:tcPrChange>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562" w:author="Brian Bohman" w:date="2021-10-27T05:58:00Z">
              <w:tcPr>
                <w:tcW w:w="1008" w:type="dxa"/>
                <w:vAlign w:val="center"/>
                <w:hideMark/>
              </w:tcPr>
            </w:tcPrChange>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63" w:author="Brian Bohman" w:date="2021-10-27T05:58:00Z">
              <w:tcPr>
                <w:tcW w:w="720" w:type="dxa"/>
                <w:vAlign w:val="center"/>
                <w:hideMark/>
              </w:tcPr>
            </w:tcPrChange>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64" w:author="Brian Bohman" w:date="2021-10-27T05:58:00Z">
              <w:tcPr>
                <w:tcW w:w="1008" w:type="dxa"/>
                <w:vAlign w:val="center"/>
                <w:hideMark/>
              </w:tcPr>
            </w:tcPrChange>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65" w:author="Brian Bohman" w:date="2021-10-27T05:58:00Z">
              <w:tcPr>
                <w:tcW w:w="1152" w:type="dxa"/>
                <w:vAlign w:val="center"/>
                <w:hideMark/>
              </w:tcPr>
            </w:tcPrChange>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440" w:type="dxa"/>
            <w:vAlign w:val="center"/>
            <w:hideMark/>
            <w:tcPrChange w:id="8566" w:author="Brian Bohman" w:date="2021-10-27T05:58:00Z">
              <w:tcPr>
                <w:tcW w:w="1008" w:type="dxa"/>
                <w:vAlign w:val="center"/>
                <w:hideMark/>
              </w:tcPr>
            </w:tcPrChange>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19CD" w:rsidRPr="009B3DCC" w14:paraId="4D3AD67C" w14:textId="77777777" w:rsidTr="00E419CD">
        <w:trPr>
          <w:trHeight w:val="165"/>
          <w:trPrChange w:id="8567" w:author="Brian Bohman" w:date="2021-10-27T05:58:00Z">
            <w:trPr>
              <w:trHeight w:val="165"/>
            </w:trPr>
          </w:trPrChange>
        </w:trPr>
        <w:tc>
          <w:tcPr>
            <w:tcW w:w="360" w:type="dxa"/>
            <w:vAlign w:val="center"/>
            <w:hideMark/>
            <w:tcPrChange w:id="8568" w:author="Brian Bohman" w:date="2021-10-27T05:58:00Z">
              <w:tcPr>
                <w:tcW w:w="360" w:type="dxa"/>
                <w:vAlign w:val="center"/>
                <w:hideMark/>
              </w:tcPr>
            </w:tcPrChange>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Change w:id="8569" w:author="Brian Bohman" w:date="2021-10-27T05:58:00Z">
              <w:tcPr>
                <w:tcW w:w="864" w:type="dxa"/>
                <w:vAlign w:val="center"/>
                <w:hideMark/>
              </w:tcPr>
            </w:tcPrChange>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70" w:author="Brian Bohman" w:date="2021-10-27T05:58:00Z">
              <w:tcPr>
                <w:tcW w:w="1152" w:type="dxa"/>
                <w:vAlign w:val="center"/>
                <w:hideMark/>
              </w:tcPr>
            </w:tcPrChange>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71" w:author="Brian Bohman" w:date="2021-10-27T05:58:00Z">
              <w:tcPr>
                <w:tcW w:w="504" w:type="dxa"/>
                <w:vAlign w:val="center"/>
                <w:hideMark/>
              </w:tcPr>
            </w:tcPrChange>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72" w:author="Brian Bohman" w:date="2021-10-27T05:58:00Z">
              <w:tcPr>
                <w:tcW w:w="1008" w:type="dxa"/>
                <w:vAlign w:val="center"/>
                <w:hideMark/>
              </w:tcPr>
            </w:tcPrChange>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73" w:author="Brian Bohman" w:date="2021-10-27T05:58:00Z">
              <w:tcPr>
                <w:tcW w:w="1008" w:type="dxa"/>
                <w:vAlign w:val="center"/>
                <w:hideMark/>
              </w:tcPr>
            </w:tcPrChange>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74" w:author="Brian Bohman" w:date="2021-10-27T05:58:00Z">
              <w:tcPr>
                <w:tcW w:w="720" w:type="dxa"/>
                <w:vAlign w:val="center"/>
                <w:hideMark/>
              </w:tcPr>
            </w:tcPrChange>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75" w:author="Brian Bohman" w:date="2021-10-27T05:58:00Z">
              <w:tcPr>
                <w:tcW w:w="1008" w:type="dxa"/>
                <w:vAlign w:val="center"/>
                <w:hideMark/>
              </w:tcPr>
            </w:tcPrChange>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576" w:author="Brian Bohman" w:date="2021-10-27T05:58:00Z">
              <w:tcPr>
                <w:tcW w:w="1152" w:type="dxa"/>
                <w:vAlign w:val="center"/>
                <w:hideMark/>
              </w:tcPr>
            </w:tcPrChange>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440" w:type="dxa"/>
            <w:vAlign w:val="center"/>
            <w:hideMark/>
            <w:tcPrChange w:id="8577" w:author="Brian Bohman" w:date="2021-10-27T05:58:00Z">
              <w:tcPr>
                <w:tcW w:w="1008" w:type="dxa"/>
                <w:vAlign w:val="center"/>
                <w:hideMark/>
              </w:tcPr>
            </w:tcPrChange>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27FB1241" w14:textId="77777777" w:rsidTr="00E419CD">
        <w:trPr>
          <w:trHeight w:val="165"/>
          <w:trPrChange w:id="8578" w:author="Brian Bohman" w:date="2021-10-27T05:58:00Z">
            <w:trPr>
              <w:trHeight w:val="165"/>
            </w:trPr>
          </w:trPrChange>
        </w:trPr>
        <w:tc>
          <w:tcPr>
            <w:tcW w:w="360" w:type="dxa"/>
            <w:vAlign w:val="center"/>
            <w:hideMark/>
            <w:tcPrChange w:id="8579" w:author="Brian Bohman" w:date="2021-10-27T05:58:00Z">
              <w:tcPr>
                <w:tcW w:w="360" w:type="dxa"/>
                <w:vAlign w:val="center"/>
                <w:hideMark/>
              </w:tcPr>
            </w:tcPrChange>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Change w:id="8580" w:author="Brian Bohman" w:date="2021-10-27T05:58:00Z">
              <w:tcPr>
                <w:tcW w:w="864" w:type="dxa"/>
                <w:vAlign w:val="center"/>
                <w:hideMark/>
              </w:tcPr>
            </w:tcPrChange>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81" w:author="Brian Bohman" w:date="2021-10-27T05:58:00Z">
              <w:tcPr>
                <w:tcW w:w="1152" w:type="dxa"/>
                <w:vAlign w:val="center"/>
                <w:hideMark/>
              </w:tcPr>
            </w:tcPrChange>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82" w:author="Brian Bohman" w:date="2021-10-27T05:58:00Z">
              <w:tcPr>
                <w:tcW w:w="504" w:type="dxa"/>
                <w:vAlign w:val="center"/>
                <w:hideMark/>
              </w:tcPr>
            </w:tcPrChange>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83" w:author="Brian Bohman" w:date="2021-10-27T05:58:00Z">
              <w:tcPr>
                <w:tcW w:w="1008" w:type="dxa"/>
                <w:vAlign w:val="center"/>
                <w:hideMark/>
              </w:tcPr>
            </w:tcPrChange>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84" w:author="Brian Bohman" w:date="2021-10-27T05:58:00Z">
              <w:tcPr>
                <w:tcW w:w="1008" w:type="dxa"/>
                <w:vAlign w:val="center"/>
                <w:hideMark/>
              </w:tcPr>
            </w:tcPrChange>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85" w:author="Brian Bohman" w:date="2021-10-27T05:58:00Z">
              <w:tcPr>
                <w:tcW w:w="720" w:type="dxa"/>
                <w:vAlign w:val="center"/>
                <w:hideMark/>
              </w:tcPr>
            </w:tcPrChange>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86" w:author="Brian Bohman" w:date="2021-10-27T05:58:00Z">
              <w:tcPr>
                <w:tcW w:w="1008" w:type="dxa"/>
                <w:vAlign w:val="center"/>
                <w:hideMark/>
              </w:tcPr>
            </w:tcPrChange>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587" w:author="Brian Bohman" w:date="2021-10-27T05:58:00Z">
              <w:tcPr>
                <w:tcW w:w="1152" w:type="dxa"/>
                <w:vAlign w:val="center"/>
                <w:hideMark/>
              </w:tcPr>
            </w:tcPrChange>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440" w:type="dxa"/>
            <w:vAlign w:val="center"/>
            <w:hideMark/>
            <w:tcPrChange w:id="8588" w:author="Brian Bohman" w:date="2021-10-27T05:58:00Z">
              <w:tcPr>
                <w:tcW w:w="1008" w:type="dxa"/>
                <w:vAlign w:val="center"/>
                <w:hideMark/>
              </w:tcPr>
            </w:tcPrChange>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93F5B25" w14:textId="77777777" w:rsidTr="00E419CD">
        <w:trPr>
          <w:trHeight w:val="165"/>
          <w:trPrChange w:id="8589" w:author="Brian Bohman" w:date="2021-10-27T05:58:00Z">
            <w:trPr>
              <w:trHeight w:val="165"/>
            </w:trPr>
          </w:trPrChange>
        </w:trPr>
        <w:tc>
          <w:tcPr>
            <w:tcW w:w="360" w:type="dxa"/>
            <w:vAlign w:val="center"/>
            <w:hideMark/>
            <w:tcPrChange w:id="8590" w:author="Brian Bohman" w:date="2021-10-27T05:58:00Z">
              <w:tcPr>
                <w:tcW w:w="360" w:type="dxa"/>
                <w:vAlign w:val="center"/>
                <w:hideMark/>
              </w:tcPr>
            </w:tcPrChange>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Change w:id="8591" w:author="Brian Bohman" w:date="2021-10-27T05:58:00Z">
              <w:tcPr>
                <w:tcW w:w="864" w:type="dxa"/>
                <w:vAlign w:val="center"/>
                <w:hideMark/>
              </w:tcPr>
            </w:tcPrChange>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592" w:author="Brian Bohman" w:date="2021-10-27T05:58:00Z">
              <w:tcPr>
                <w:tcW w:w="1152" w:type="dxa"/>
                <w:vAlign w:val="center"/>
                <w:hideMark/>
              </w:tcPr>
            </w:tcPrChange>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593" w:author="Brian Bohman" w:date="2021-10-27T05:58:00Z">
              <w:tcPr>
                <w:tcW w:w="504" w:type="dxa"/>
                <w:vAlign w:val="center"/>
                <w:hideMark/>
              </w:tcPr>
            </w:tcPrChange>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Change w:id="8594" w:author="Brian Bohman" w:date="2021-10-27T05:58:00Z">
              <w:tcPr>
                <w:tcW w:w="1008" w:type="dxa"/>
                <w:vAlign w:val="center"/>
                <w:hideMark/>
              </w:tcPr>
            </w:tcPrChange>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595" w:author="Brian Bohman" w:date="2021-10-27T05:58:00Z">
              <w:tcPr>
                <w:tcW w:w="1008" w:type="dxa"/>
                <w:vAlign w:val="center"/>
                <w:hideMark/>
              </w:tcPr>
            </w:tcPrChange>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596" w:author="Brian Bohman" w:date="2021-10-27T05:58:00Z">
              <w:tcPr>
                <w:tcW w:w="720" w:type="dxa"/>
                <w:vAlign w:val="center"/>
                <w:hideMark/>
              </w:tcPr>
            </w:tcPrChange>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597" w:author="Brian Bohman" w:date="2021-10-27T05:58:00Z">
              <w:tcPr>
                <w:tcW w:w="1008" w:type="dxa"/>
                <w:vAlign w:val="center"/>
                <w:hideMark/>
              </w:tcPr>
            </w:tcPrChange>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598" w:author="Brian Bohman" w:date="2021-10-27T05:58:00Z">
              <w:tcPr>
                <w:tcW w:w="1152" w:type="dxa"/>
                <w:vAlign w:val="center"/>
                <w:hideMark/>
              </w:tcPr>
            </w:tcPrChange>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440" w:type="dxa"/>
            <w:vAlign w:val="center"/>
            <w:hideMark/>
            <w:tcPrChange w:id="8599" w:author="Brian Bohman" w:date="2021-10-27T05:58:00Z">
              <w:tcPr>
                <w:tcW w:w="1008" w:type="dxa"/>
                <w:vAlign w:val="center"/>
                <w:hideMark/>
              </w:tcPr>
            </w:tcPrChange>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19CD" w:rsidRPr="009B3DCC" w14:paraId="3A352D72" w14:textId="77777777" w:rsidTr="00E419CD">
        <w:trPr>
          <w:trHeight w:val="165"/>
          <w:trPrChange w:id="8600" w:author="Brian Bohman" w:date="2021-10-27T05:58:00Z">
            <w:trPr>
              <w:trHeight w:val="165"/>
            </w:trPr>
          </w:trPrChange>
        </w:trPr>
        <w:tc>
          <w:tcPr>
            <w:tcW w:w="360" w:type="dxa"/>
            <w:vAlign w:val="center"/>
            <w:hideMark/>
            <w:tcPrChange w:id="8601" w:author="Brian Bohman" w:date="2021-10-27T05:58:00Z">
              <w:tcPr>
                <w:tcW w:w="360" w:type="dxa"/>
                <w:vAlign w:val="center"/>
                <w:hideMark/>
              </w:tcPr>
            </w:tcPrChange>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Change w:id="8602" w:author="Brian Bohman" w:date="2021-10-27T05:58:00Z">
              <w:tcPr>
                <w:tcW w:w="864" w:type="dxa"/>
                <w:vAlign w:val="center"/>
                <w:hideMark/>
              </w:tcPr>
            </w:tcPrChange>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03" w:author="Brian Bohman" w:date="2021-10-27T05:58:00Z">
              <w:tcPr>
                <w:tcW w:w="1152" w:type="dxa"/>
                <w:vAlign w:val="center"/>
                <w:hideMark/>
              </w:tcPr>
            </w:tcPrChange>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04" w:author="Brian Bohman" w:date="2021-10-27T05:58:00Z">
              <w:tcPr>
                <w:tcW w:w="504" w:type="dxa"/>
                <w:vAlign w:val="center"/>
                <w:hideMark/>
              </w:tcPr>
            </w:tcPrChange>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05" w:author="Brian Bohman" w:date="2021-10-27T05:58:00Z">
              <w:tcPr>
                <w:tcW w:w="1008" w:type="dxa"/>
                <w:vAlign w:val="center"/>
                <w:hideMark/>
              </w:tcPr>
            </w:tcPrChange>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06" w:author="Brian Bohman" w:date="2021-10-27T05:58:00Z">
              <w:tcPr>
                <w:tcW w:w="1008" w:type="dxa"/>
                <w:vAlign w:val="center"/>
                <w:hideMark/>
              </w:tcPr>
            </w:tcPrChange>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07" w:author="Brian Bohman" w:date="2021-10-27T05:58:00Z">
              <w:tcPr>
                <w:tcW w:w="720" w:type="dxa"/>
                <w:vAlign w:val="center"/>
                <w:hideMark/>
              </w:tcPr>
            </w:tcPrChange>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08" w:author="Brian Bohman" w:date="2021-10-27T05:58:00Z">
              <w:tcPr>
                <w:tcW w:w="1008" w:type="dxa"/>
                <w:vAlign w:val="center"/>
                <w:hideMark/>
              </w:tcPr>
            </w:tcPrChange>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09" w:author="Brian Bohman" w:date="2021-10-27T05:58:00Z">
              <w:tcPr>
                <w:tcW w:w="1152" w:type="dxa"/>
                <w:vAlign w:val="center"/>
                <w:hideMark/>
              </w:tcPr>
            </w:tcPrChange>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8610" w:author="Brian Bohman" w:date="2021-10-27T05:58:00Z">
              <w:tcPr>
                <w:tcW w:w="1008" w:type="dxa"/>
                <w:vAlign w:val="center"/>
                <w:hideMark/>
              </w:tcPr>
            </w:tcPrChange>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17B7E87A" w14:textId="77777777" w:rsidTr="00E419CD">
        <w:trPr>
          <w:trHeight w:val="165"/>
          <w:trPrChange w:id="8611" w:author="Brian Bohman" w:date="2021-10-27T05:58:00Z">
            <w:trPr>
              <w:trHeight w:val="165"/>
            </w:trPr>
          </w:trPrChange>
        </w:trPr>
        <w:tc>
          <w:tcPr>
            <w:tcW w:w="360" w:type="dxa"/>
            <w:vAlign w:val="center"/>
            <w:hideMark/>
            <w:tcPrChange w:id="8612" w:author="Brian Bohman" w:date="2021-10-27T05:58:00Z">
              <w:tcPr>
                <w:tcW w:w="360" w:type="dxa"/>
                <w:vAlign w:val="center"/>
                <w:hideMark/>
              </w:tcPr>
            </w:tcPrChange>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Change w:id="8613" w:author="Brian Bohman" w:date="2021-10-27T05:58:00Z">
              <w:tcPr>
                <w:tcW w:w="864" w:type="dxa"/>
                <w:vAlign w:val="center"/>
                <w:hideMark/>
              </w:tcPr>
            </w:tcPrChange>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14" w:author="Brian Bohman" w:date="2021-10-27T05:58:00Z">
              <w:tcPr>
                <w:tcW w:w="1152" w:type="dxa"/>
                <w:vAlign w:val="center"/>
                <w:hideMark/>
              </w:tcPr>
            </w:tcPrChange>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15" w:author="Brian Bohman" w:date="2021-10-27T05:58:00Z">
              <w:tcPr>
                <w:tcW w:w="504" w:type="dxa"/>
                <w:vAlign w:val="center"/>
                <w:hideMark/>
              </w:tcPr>
            </w:tcPrChange>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16" w:author="Brian Bohman" w:date="2021-10-27T05:58:00Z">
              <w:tcPr>
                <w:tcW w:w="1008" w:type="dxa"/>
                <w:vAlign w:val="center"/>
                <w:hideMark/>
              </w:tcPr>
            </w:tcPrChange>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17" w:author="Brian Bohman" w:date="2021-10-27T05:58:00Z">
              <w:tcPr>
                <w:tcW w:w="1008" w:type="dxa"/>
                <w:vAlign w:val="center"/>
                <w:hideMark/>
              </w:tcPr>
            </w:tcPrChange>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18" w:author="Brian Bohman" w:date="2021-10-27T05:58:00Z">
              <w:tcPr>
                <w:tcW w:w="720" w:type="dxa"/>
                <w:vAlign w:val="center"/>
                <w:hideMark/>
              </w:tcPr>
            </w:tcPrChange>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19" w:author="Brian Bohman" w:date="2021-10-27T05:58:00Z">
              <w:tcPr>
                <w:tcW w:w="1008" w:type="dxa"/>
                <w:vAlign w:val="center"/>
                <w:hideMark/>
              </w:tcPr>
            </w:tcPrChange>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20" w:author="Brian Bohman" w:date="2021-10-27T05:58:00Z">
              <w:tcPr>
                <w:tcW w:w="1152" w:type="dxa"/>
                <w:vAlign w:val="center"/>
                <w:hideMark/>
              </w:tcPr>
            </w:tcPrChange>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440" w:type="dxa"/>
            <w:vAlign w:val="center"/>
            <w:hideMark/>
            <w:tcPrChange w:id="8621" w:author="Brian Bohman" w:date="2021-10-27T05:58:00Z">
              <w:tcPr>
                <w:tcW w:w="1008" w:type="dxa"/>
                <w:vAlign w:val="center"/>
                <w:hideMark/>
              </w:tcPr>
            </w:tcPrChange>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6E9F08EE" w14:textId="77777777" w:rsidTr="00E419CD">
        <w:trPr>
          <w:trHeight w:val="165"/>
          <w:trPrChange w:id="8622" w:author="Brian Bohman" w:date="2021-10-27T05:58:00Z">
            <w:trPr>
              <w:trHeight w:val="165"/>
            </w:trPr>
          </w:trPrChange>
        </w:trPr>
        <w:tc>
          <w:tcPr>
            <w:tcW w:w="360" w:type="dxa"/>
            <w:vAlign w:val="center"/>
            <w:hideMark/>
            <w:tcPrChange w:id="8623" w:author="Brian Bohman" w:date="2021-10-27T05:58:00Z">
              <w:tcPr>
                <w:tcW w:w="360" w:type="dxa"/>
                <w:vAlign w:val="center"/>
                <w:hideMark/>
              </w:tcPr>
            </w:tcPrChange>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Change w:id="8624" w:author="Brian Bohman" w:date="2021-10-27T05:58:00Z">
              <w:tcPr>
                <w:tcW w:w="864" w:type="dxa"/>
                <w:vAlign w:val="center"/>
                <w:hideMark/>
              </w:tcPr>
            </w:tcPrChange>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25" w:author="Brian Bohman" w:date="2021-10-27T05:58:00Z">
              <w:tcPr>
                <w:tcW w:w="1152" w:type="dxa"/>
                <w:vAlign w:val="center"/>
                <w:hideMark/>
              </w:tcPr>
            </w:tcPrChange>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26" w:author="Brian Bohman" w:date="2021-10-27T05:58:00Z">
              <w:tcPr>
                <w:tcW w:w="504" w:type="dxa"/>
                <w:vAlign w:val="center"/>
                <w:hideMark/>
              </w:tcPr>
            </w:tcPrChange>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Change w:id="8627" w:author="Brian Bohman" w:date="2021-10-27T05:58:00Z">
              <w:tcPr>
                <w:tcW w:w="1008" w:type="dxa"/>
                <w:vAlign w:val="center"/>
                <w:hideMark/>
              </w:tcPr>
            </w:tcPrChange>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628" w:author="Brian Bohman" w:date="2021-10-27T05:58:00Z">
              <w:tcPr>
                <w:tcW w:w="1008" w:type="dxa"/>
                <w:vAlign w:val="center"/>
                <w:hideMark/>
              </w:tcPr>
            </w:tcPrChange>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29" w:author="Brian Bohman" w:date="2021-10-27T05:58:00Z">
              <w:tcPr>
                <w:tcW w:w="720" w:type="dxa"/>
                <w:vAlign w:val="center"/>
                <w:hideMark/>
              </w:tcPr>
            </w:tcPrChange>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30" w:author="Brian Bohman" w:date="2021-10-27T05:58:00Z">
              <w:tcPr>
                <w:tcW w:w="1008" w:type="dxa"/>
                <w:vAlign w:val="center"/>
                <w:hideMark/>
              </w:tcPr>
            </w:tcPrChange>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31" w:author="Brian Bohman" w:date="2021-10-27T05:58:00Z">
              <w:tcPr>
                <w:tcW w:w="1152" w:type="dxa"/>
                <w:vAlign w:val="center"/>
                <w:hideMark/>
              </w:tcPr>
            </w:tcPrChange>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440" w:type="dxa"/>
            <w:vAlign w:val="center"/>
            <w:hideMark/>
            <w:tcPrChange w:id="8632" w:author="Brian Bohman" w:date="2021-10-27T05:58:00Z">
              <w:tcPr>
                <w:tcW w:w="1008" w:type="dxa"/>
                <w:vAlign w:val="center"/>
                <w:hideMark/>
              </w:tcPr>
            </w:tcPrChange>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5C8F3FA" w14:textId="77777777" w:rsidTr="00E419CD">
        <w:trPr>
          <w:trHeight w:val="165"/>
          <w:trPrChange w:id="8633" w:author="Brian Bohman" w:date="2021-10-27T05:58:00Z">
            <w:trPr>
              <w:trHeight w:val="165"/>
            </w:trPr>
          </w:trPrChange>
        </w:trPr>
        <w:tc>
          <w:tcPr>
            <w:tcW w:w="360" w:type="dxa"/>
            <w:vAlign w:val="center"/>
            <w:hideMark/>
            <w:tcPrChange w:id="8634" w:author="Brian Bohman" w:date="2021-10-27T05:58:00Z">
              <w:tcPr>
                <w:tcW w:w="360" w:type="dxa"/>
                <w:vAlign w:val="center"/>
                <w:hideMark/>
              </w:tcPr>
            </w:tcPrChange>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Change w:id="8635" w:author="Brian Bohman" w:date="2021-10-27T05:58:00Z">
              <w:tcPr>
                <w:tcW w:w="864" w:type="dxa"/>
                <w:vAlign w:val="center"/>
                <w:hideMark/>
              </w:tcPr>
            </w:tcPrChange>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36" w:author="Brian Bohman" w:date="2021-10-27T05:58:00Z">
              <w:tcPr>
                <w:tcW w:w="1152" w:type="dxa"/>
                <w:vAlign w:val="center"/>
                <w:hideMark/>
              </w:tcPr>
            </w:tcPrChange>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37" w:author="Brian Bohman" w:date="2021-10-27T05:58:00Z">
              <w:tcPr>
                <w:tcW w:w="504" w:type="dxa"/>
                <w:vAlign w:val="center"/>
                <w:hideMark/>
              </w:tcPr>
            </w:tcPrChange>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38" w:author="Brian Bohman" w:date="2021-10-27T05:58:00Z">
              <w:tcPr>
                <w:tcW w:w="1008" w:type="dxa"/>
                <w:vAlign w:val="center"/>
                <w:hideMark/>
              </w:tcPr>
            </w:tcPrChange>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39" w:author="Brian Bohman" w:date="2021-10-27T05:58:00Z">
              <w:tcPr>
                <w:tcW w:w="1008" w:type="dxa"/>
                <w:vAlign w:val="center"/>
                <w:hideMark/>
              </w:tcPr>
            </w:tcPrChange>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40" w:author="Brian Bohman" w:date="2021-10-27T05:58:00Z">
              <w:tcPr>
                <w:tcW w:w="720" w:type="dxa"/>
                <w:vAlign w:val="center"/>
                <w:hideMark/>
              </w:tcPr>
            </w:tcPrChange>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41" w:author="Brian Bohman" w:date="2021-10-27T05:58:00Z">
              <w:tcPr>
                <w:tcW w:w="1008" w:type="dxa"/>
                <w:vAlign w:val="center"/>
                <w:hideMark/>
              </w:tcPr>
            </w:tcPrChange>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42" w:author="Brian Bohman" w:date="2021-10-27T05:58:00Z">
              <w:tcPr>
                <w:tcW w:w="1152" w:type="dxa"/>
                <w:vAlign w:val="center"/>
                <w:hideMark/>
              </w:tcPr>
            </w:tcPrChange>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440" w:type="dxa"/>
            <w:vAlign w:val="center"/>
            <w:hideMark/>
            <w:tcPrChange w:id="8643" w:author="Brian Bohman" w:date="2021-10-27T05:58:00Z">
              <w:tcPr>
                <w:tcW w:w="1008" w:type="dxa"/>
                <w:vAlign w:val="center"/>
                <w:hideMark/>
              </w:tcPr>
            </w:tcPrChange>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5A6E59C" w14:textId="77777777" w:rsidTr="00E419CD">
        <w:trPr>
          <w:trHeight w:val="180"/>
          <w:trPrChange w:id="8644" w:author="Brian Bohman" w:date="2021-10-27T05:58:00Z">
            <w:trPr>
              <w:trHeight w:val="180"/>
            </w:trPr>
          </w:trPrChange>
        </w:trPr>
        <w:tc>
          <w:tcPr>
            <w:tcW w:w="360" w:type="dxa"/>
            <w:vAlign w:val="center"/>
            <w:hideMark/>
            <w:tcPrChange w:id="8645" w:author="Brian Bohman" w:date="2021-10-27T05:58:00Z">
              <w:tcPr>
                <w:tcW w:w="360" w:type="dxa"/>
                <w:vAlign w:val="center"/>
                <w:hideMark/>
              </w:tcPr>
            </w:tcPrChange>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Change w:id="8646" w:author="Brian Bohman" w:date="2021-10-27T05:58:00Z">
              <w:tcPr>
                <w:tcW w:w="864" w:type="dxa"/>
                <w:vAlign w:val="center"/>
                <w:hideMark/>
              </w:tcPr>
            </w:tcPrChange>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47" w:author="Brian Bohman" w:date="2021-10-27T05:58:00Z">
              <w:tcPr>
                <w:tcW w:w="1152" w:type="dxa"/>
                <w:vAlign w:val="center"/>
                <w:hideMark/>
              </w:tcPr>
            </w:tcPrChange>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48" w:author="Brian Bohman" w:date="2021-10-27T05:58:00Z">
              <w:tcPr>
                <w:tcW w:w="504" w:type="dxa"/>
                <w:vAlign w:val="center"/>
                <w:hideMark/>
              </w:tcPr>
            </w:tcPrChange>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49" w:author="Brian Bohman" w:date="2021-10-27T05:58:00Z">
              <w:tcPr>
                <w:tcW w:w="1008" w:type="dxa"/>
                <w:vAlign w:val="center"/>
                <w:hideMark/>
              </w:tcPr>
            </w:tcPrChange>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50" w:author="Brian Bohman" w:date="2021-10-27T05:58:00Z">
              <w:tcPr>
                <w:tcW w:w="1008" w:type="dxa"/>
                <w:vAlign w:val="center"/>
                <w:hideMark/>
              </w:tcPr>
            </w:tcPrChange>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51" w:author="Brian Bohman" w:date="2021-10-27T05:58:00Z">
              <w:tcPr>
                <w:tcW w:w="720" w:type="dxa"/>
                <w:vAlign w:val="center"/>
                <w:hideMark/>
              </w:tcPr>
            </w:tcPrChange>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52" w:author="Brian Bohman" w:date="2021-10-27T05:58:00Z">
              <w:tcPr>
                <w:tcW w:w="1008" w:type="dxa"/>
                <w:vAlign w:val="center"/>
                <w:hideMark/>
              </w:tcPr>
            </w:tcPrChange>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53" w:author="Brian Bohman" w:date="2021-10-27T05:58:00Z">
              <w:tcPr>
                <w:tcW w:w="1152" w:type="dxa"/>
                <w:vAlign w:val="center"/>
                <w:hideMark/>
              </w:tcPr>
            </w:tcPrChange>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440" w:type="dxa"/>
            <w:vAlign w:val="center"/>
            <w:hideMark/>
            <w:tcPrChange w:id="8654" w:author="Brian Bohman" w:date="2021-10-27T05:58:00Z">
              <w:tcPr>
                <w:tcW w:w="1008" w:type="dxa"/>
                <w:vAlign w:val="center"/>
                <w:hideMark/>
              </w:tcPr>
            </w:tcPrChange>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19CD" w:rsidRPr="009B3DCC" w14:paraId="15914F19" w14:textId="77777777" w:rsidTr="00E419CD">
        <w:trPr>
          <w:trHeight w:val="165"/>
          <w:trPrChange w:id="8655" w:author="Brian Bohman" w:date="2021-10-27T05:58:00Z">
            <w:trPr>
              <w:trHeight w:val="165"/>
            </w:trPr>
          </w:trPrChange>
        </w:trPr>
        <w:tc>
          <w:tcPr>
            <w:tcW w:w="360" w:type="dxa"/>
            <w:vAlign w:val="center"/>
            <w:hideMark/>
            <w:tcPrChange w:id="8656" w:author="Brian Bohman" w:date="2021-10-27T05:58:00Z">
              <w:tcPr>
                <w:tcW w:w="360" w:type="dxa"/>
                <w:vAlign w:val="center"/>
                <w:hideMark/>
              </w:tcPr>
            </w:tcPrChange>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Change w:id="8657" w:author="Brian Bohman" w:date="2021-10-27T05:58:00Z">
              <w:tcPr>
                <w:tcW w:w="864" w:type="dxa"/>
                <w:vAlign w:val="center"/>
                <w:hideMark/>
              </w:tcPr>
            </w:tcPrChange>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58" w:author="Brian Bohman" w:date="2021-10-27T05:58:00Z">
              <w:tcPr>
                <w:tcW w:w="1152" w:type="dxa"/>
                <w:vAlign w:val="center"/>
                <w:hideMark/>
              </w:tcPr>
            </w:tcPrChange>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59" w:author="Brian Bohman" w:date="2021-10-27T05:58:00Z">
              <w:tcPr>
                <w:tcW w:w="504" w:type="dxa"/>
                <w:vAlign w:val="center"/>
                <w:hideMark/>
              </w:tcPr>
            </w:tcPrChange>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Change w:id="8660" w:author="Brian Bohman" w:date="2021-10-27T05:58:00Z">
              <w:tcPr>
                <w:tcW w:w="1008" w:type="dxa"/>
                <w:vAlign w:val="center"/>
                <w:hideMark/>
              </w:tcPr>
            </w:tcPrChange>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661" w:author="Brian Bohman" w:date="2021-10-27T05:58:00Z">
              <w:tcPr>
                <w:tcW w:w="1008" w:type="dxa"/>
                <w:vAlign w:val="center"/>
                <w:hideMark/>
              </w:tcPr>
            </w:tcPrChange>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62" w:author="Brian Bohman" w:date="2021-10-27T05:58:00Z">
              <w:tcPr>
                <w:tcW w:w="720" w:type="dxa"/>
                <w:vAlign w:val="center"/>
                <w:hideMark/>
              </w:tcPr>
            </w:tcPrChange>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63" w:author="Brian Bohman" w:date="2021-10-27T05:58:00Z">
              <w:tcPr>
                <w:tcW w:w="1008" w:type="dxa"/>
                <w:vAlign w:val="center"/>
                <w:hideMark/>
              </w:tcPr>
            </w:tcPrChange>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64" w:author="Brian Bohman" w:date="2021-10-27T05:58:00Z">
              <w:tcPr>
                <w:tcW w:w="1152" w:type="dxa"/>
                <w:vAlign w:val="center"/>
                <w:hideMark/>
              </w:tcPr>
            </w:tcPrChange>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8665" w:author="Brian Bohman" w:date="2021-10-27T05:58:00Z">
              <w:tcPr>
                <w:tcW w:w="1008" w:type="dxa"/>
                <w:vAlign w:val="center"/>
                <w:hideMark/>
              </w:tcPr>
            </w:tcPrChange>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6FA2C1A0" w14:textId="77777777" w:rsidTr="00E419CD">
        <w:trPr>
          <w:trHeight w:val="165"/>
          <w:trPrChange w:id="8666" w:author="Brian Bohman" w:date="2021-10-27T05:58:00Z">
            <w:trPr>
              <w:trHeight w:val="165"/>
            </w:trPr>
          </w:trPrChange>
        </w:trPr>
        <w:tc>
          <w:tcPr>
            <w:tcW w:w="360" w:type="dxa"/>
            <w:vAlign w:val="center"/>
            <w:hideMark/>
            <w:tcPrChange w:id="8667" w:author="Brian Bohman" w:date="2021-10-27T05:58:00Z">
              <w:tcPr>
                <w:tcW w:w="360" w:type="dxa"/>
                <w:vAlign w:val="center"/>
                <w:hideMark/>
              </w:tcPr>
            </w:tcPrChange>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Change w:id="8668" w:author="Brian Bohman" w:date="2021-10-27T05:58:00Z">
              <w:tcPr>
                <w:tcW w:w="864" w:type="dxa"/>
                <w:vAlign w:val="center"/>
                <w:hideMark/>
              </w:tcPr>
            </w:tcPrChange>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69" w:author="Brian Bohman" w:date="2021-10-27T05:58:00Z">
              <w:tcPr>
                <w:tcW w:w="1152" w:type="dxa"/>
                <w:vAlign w:val="center"/>
                <w:hideMark/>
              </w:tcPr>
            </w:tcPrChange>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70" w:author="Brian Bohman" w:date="2021-10-27T05:58:00Z">
              <w:tcPr>
                <w:tcW w:w="504" w:type="dxa"/>
                <w:vAlign w:val="center"/>
                <w:hideMark/>
              </w:tcPr>
            </w:tcPrChange>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71" w:author="Brian Bohman" w:date="2021-10-27T05:58:00Z">
              <w:tcPr>
                <w:tcW w:w="1008" w:type="dxa"/>
                <w:vAlign w:val="center"/>
                <w:hideMark/>
              </w:tcPr>
            </w:tcPrChange>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72" w:author="Brian Bohman" w:date="2021-10-27T05:58:00Z">
              <w:tcPr>
                <w:tcW w:w="1008" w:type="dxa"/>
                <w:vAlign w:val="center"/>
                <w:hideMark/>
              </w:tcPr>
            </w:tcPrChange>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73" w:author="Brian Bohman" w:date="2021-10-27T05:58:00Z">
              <w:tcPr>
                <w:tcW w:w="720" w:type="dxa"/>
                <w:vAlign w:val="center"/>
                <w:hideMark/>
              </w:tcPr>
            </w:tcPrChange>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74" w:author="Brian Bohman" w:date="2021-10-27T05:58:00Z">
              <w:tcPr>
                <w:tcW w:w="1008" w:type="dxa"/>
                <w:vAlign w:val="center"/>
                <w:hideMark/>
              </w:tcPr>
            </w:tcPrChange>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675" w:author="Brian Bohman" w:date="2021-10-27T05:58:00Z">
              <w:tcPr>
                <w:tcW w:w="1152" w:type="dxa"/>
                <w:vAlign w:val="center"/>
                <w:hideMark/>
              </w:tcPr>
            </w:tcPrChange>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440" w:type="dxa"/>
            <w:vAlign w:val="center"/>
            <w:hideMark/>
            <w:tcPrChange w:id="8676" w:author="Brian Bohman" w:date="2021-10-27T05:58:00Z">
              <w:tcPr>
                <w:tcW w:w="1008" w:type="dxa"/>
                <w:vAlign w:val="center"/>
                <w:hideMark/>
              </w:tcPr>
            </w:tcPrChange>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19CD" w:rsidRPr="009B3DCC" w14:paraId="4FE32C22" w14:textId="77777777" w:rsidTr="00E419CD">
        <w:trPr>
          <w:trHeight w:val="165"/>
          <w:trPrChange w:id="8677" w:author="Brian Bohman" w:date="2021-10-27T05:58:00Z">
            <w:trPr>
              <w:trHeight w:val="165"/>
            </w:trPr>
          </w:trPrChange>
        </w:trPr>
        <w:tc>
          <w:tcPr>
            <w:tcW w:w="360" w:type="dxa"/>
            <w:vAlign w:val="center"/>
            <w:hideMark/>
            <w:tcPrChange w:id="8678" w:author="Brian Bohman" w:date="2021-10-27T05:58:00Z">
              <w:tcPr>
                <w:tcW w:w="360" w:type="dxa"/>
                <w:vAlign w:val="center"/>
                <w:hideMark/>
              </w:tcPr>
            </w:tcPrChange>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Change w:id="8679" w:author="Brian Bohman" w:date="2021-10-27T05:58:00Z">
              <w:tcPr>
                <w:tcW w:w="864" w:type="dxa"/>
                <w:vAlign w:val="center"/>
                <w:hideMark/>
              </w:tcPr>
            </w:tcPrChange>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80" w:author="Brian Bohman" w:date="2021-10-27T05:58:00Z">
              <w:tcPr>
                <w:tcW w:w="1152" w:type="dxa"/>
                <w:vAlign w:val="center"/>
                <w:hideMark/>
              </w:tcPr>
            </w:tcPrChange>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81" w:author="Brian Bohman" w:date="2021-10-27T05:58:00Z">
              <w:tcPr>
                <w:tcW w:w="504" w:type="dxa"/>
                <w:vAlign w:val="center"/>
                <w:hideMark/>
              </w:tcPr>
            </w:tcPrChange>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82" w:author="Brian Bohman" w:date="2021-10-27T05:58:00Z">
              <w:tcPr>
                <w:tcW w:w="1008" w:type="dxa"/>
                <w:vAlign w:val="center"/>
                <w:hideMark/>
              </w:tcPr>
            </w:tcPrChange>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83" w:author="Brian Bohman" w:date="2021-10-27T05:58:00Z">
              <w:tcPr>
                <w:tcW w:w="1008" w:type="dxa"/>
                <w:vAlign w:val="center"/>
                <w:hideMark/>
              </w:tcPr>
            </w:tcPrChange>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84" w:author="Brian Bohman" w:date="2021-10-27T05:58:00Z">
              <w:tcPr>
                <w:tcW w:w="720" w:type="dxa"/>
                <w:vAlign w:val="center"/>
                <w:hideMark/>
              </w:tcPr>
            </w:tcPrChange>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85" w:author="Brian Bohman" w:date="2021-10-27T05:58:00Z">
              <w:tcPr>
                <w:tcW w:w="1008" w:type="dxa"/>
                <w:vAlign w:val="center"/>
                <w:hideMark/>
              </w:tcPr>
            </w:tcPrChange>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686" w:author="Brian Bohman" w:date="2021-10-27T05:58:00Z">
              <w:tcPr>
                <w:tcW w:w="1152" w:type="dxa"/>
                <w:vAlign w:val="center"/>
                <w:hideMark/>
              </w:tcPr>
            </w:tcPrChange>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687" w:author="Brian Bohman" w:date="2021-10-27T05:58:00Z">
              <w:tcPr>
                <w:tcW w:w="1008" w:type="dxa"/>
                <w:vAlign w:val="center"/>
                <w:hideMark/>
              </w:tcPr>
            </w:tcPrChange>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6DC058F" w14:textId="77777777" w:rsidTr="00E419CD">
        <w:trPr>
          <w:trHeight w:val="165"/>
          <w:trPrChange w:id="8688" w:author="Brian Bohman" w:date="2021-10-27T05:58:00Z">
            <w:trPr>
              <w:trHeight w:val="165"/>
            </w:trPr>
          </w:trPrChange>
        </w:trPr>
        <w:tc>
          <w:tcPr>
            <w:tcW w:w="360" w:type="dxa"/>
            <w:vAlign w:val="center"/>
            <w:hideMark/>
            <w:tcPrChange w:id="8689" w:author="Brian Bohman" w:date="2021-10-27T05:58:00Z">
              <w:tcPr>
                <w:tcW w:w="360" w:type="dxa"/>
                <w:vAlign w:val="center"/>
                <w:hideMark/>
              </w:tcPr>
            </w:tcPrChange>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Change w:id="8690" w:author="Brian Bohman" w:date="2021-10-27T05:58:00Z">
              <w:tcPr>
                <w:tcW w:w="864" w:type="dxa"/>
                <w:vAlign w:val="center"/>
                <w:hideMark/>
              </w:tcPr>
            </w:tcPrChange>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691" w:author="Brian Bohman" w:date="2021-10-27T05:58:00Z">
              <w:tcPr>
                <w:tcW w:w="1152" w:type="dxa"/>
                <w:vAlign w:val="center"/>
                <w:hideMark/>
              </w:tcPr>
            </w:tcPrChange>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Change w:id="8692" w:author="Brian Bohman" w:date="2021-10-27T05:58:00Z">
              <w:tcPr>
                <w:tcW w:w="504" w:type="dxa"/>
                <w:vAlign w:val="center"/>
                <w:hideMark/>
              </w:tcPr>
            </w:tcPrChange>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Change w:id="8693" w:author="Brian Bohman" w:date="2021-10-27T05:58:00Z">
              <w:tcPr>
                <w:tcW w:w="1008" w:type="dxa"/>
                <w:vAlign w:val="center"/>
                <w:hideMark/>
              </w:tcPr>
            </w:tcPrChange>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8694" w:author="Brian Bohman" w:date="2021-10-27T05:58:00Z">
              <w:tcPr>
                <w:tcW w:w="1008" w:type="dxa"/>
                <w:vAlign w:val="center"/>
                <w:hideMark/>
              </w:tcPr>
            </w:tcPrChange>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695" w:author="Brian Bohman" w:date="2021-10-27T05:58:00Z">
              <w:tcPr>
                <w:tcW w:w="720" w:type="dxa"/>
                <w:vAlign w:val="center"/>
                <w:hideMark/>
              </w:tcPr>
            </w:tcPrChange>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696" w:author="Brian Bohman" w:date="2021-10-27T05:58:00Z">
              <w:tcPr>
                <w:tcW w:w="1008" w:type="dxa"/>
                <w:vAlign w:val="center"/>
                <w:hideMark/>
              </w:tcPr>
            </w:tcPrChange>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697" w:author="Brian Bohman" w:date="2021-10-27T05:58:00Z">
              <w:tcPr>
                <w:tcW w:w="1152" w:type="dxa"/>
                <w:vAlign w:val="center"/>
                <w:hideMark/>
              </w:tcPr>
            </w:tcPrChange>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8698" w:author="Brian Bohman" w:date="2021-10-27T05:58:00Z">
              <w:tcPr>
                <w:tcW w:w="1008" w:type="dxa"/>
                <w:vAlign w:val="center"/>
                <w:hideMark/>
              </w:tcPr>
            </w:tcPrChange>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3C4880E2" w14:textId="77777777" w:rsidTr="00E419CD">
        <w:trPr>
          <w:trHeight w:val="165"/>
          <w:trPrChange w:id="8699" w:author="Brian Bohman" w:date="2021-10-27T05:58:00Z">
            <w:trPr>
              <w:trHeight w:val="165"/>
            </w:trPr>
          </w:trPrChange>
        </w:trPr>
        <w:tc>
          <w:tcPr>
            <w:tcW w:w="360" w:type="dxa"/>
            <w:vAlign w:val="center"/>
            <w:hideMark/>
            <w:tcPrChange w:id="8700" w:author="Brian Bohman" w:date="2021-10-27T05:58:00Z">
              <w:tcPr>
                <w:tcW w:w="360" w:type="dxa"/>
                <w:vAlign w:val="center"/>
                <w:hideMark/>
              </w:tcPr>
            </w:tcPrChange>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Change w:id="8701" w:author="Brian Bohman" w:date="2021-10-27T05:58:00Z">
              <w:tcPr>
                <w:tcW w:w="864" w:type="dxa"/>
                <w:vAlign w:val="center"/>
                <w:hideMark/>
              </w:tcPr>
            </w:tcPrChange>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02" w:author="Brian Bohman" w:date="2021-10-27T05:58:00Z">
              <w:tcPr>
                <w:tcW w:w="1152" w:type="dxa"/>
                <w:vAlign w:val="center"/>
                <w:hideMark/>
              </w:tcPr>
            </w:tcPrChange>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03" w:author="Brian Bohman" w:date="2021-10-27T05:58:00Z">
              <w:tcPr>
                <w:tcW w:w="504" w:type="dxa"/>
                <w:vAlign w:val="center"/>
                <w:hideMark/>
              </w:tcPr>
            </w:tcPrChange>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04" w:author="Brian Bohman" w:date="2021-10-27T05:58:00Z">
              <w:tcPr>
                <w:tcW w:w="1008" w:type="dxa"/>
                <w:vAlign w:val="center"/>
                <w:hideMark/>
              </w:tcPr>
            </w:tcPrChange>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05" w:author="Brian Bohman" w:date="2021-10-27T05:58:00Z">
              <w:tcPr>
                <w:tcW w:w="1008" w:type="dxa"/>
                <w:vAlign w:val="center"/>
                <w:hideMark/>
              </w:tcPr>
            </w:tcPrChange>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06" w:author="Brian Bohman" w:date="2021-10-27T05:58:00Z">
              <w:tcPr>
                <w:tcW w:w="720" w:type="dxa"/>
                <w:vAlign w:val="center"/>
                <w:hideMark/>
              </w:tcPr>
            </w:tcPrChange>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07" w:author="Brian Bohman" w:date="2021-10-27T05:58:00Z">
              <w:tcPr>
                <w:tcW w:w="1008" w:type="dxa"/>
                <w:vAlign w:val="center"/>
                <w:hideMark/>
              </w:tcPr>
            </w:tcPrChange>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08" w:author="Brian Bohman" w:date="2021-10-27T05:58:00Z">
              <w:tcPr>
                <w:tcW w:w="1152" w:type="dxa"/>
                <w:vAlign w:val="center"/>
                <w:hideMark/>
              </w:tcPr>
            </w:tcPrChange>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440" w:type="dxa"/>
            <w:vAlign w:val="center"/>
            <w:hideMark/>
            <w:tcPrChange w:id="8709" w:author="Brian Bohman" w:date="2021-10-27T05:58:00Z">
              <w:tcPr>
                <w:tcW w:w="1008" w:type="dxa"/>
                <w:vAlign w:val="center"/>
                <w:hideMark/>
              </w:tcPr>
            </w:tcPrChange>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19CD" w:rsidRPr="009B3DCC" w14:paraId="4BBFF160" w14:textId="77777777" w:rsidTr="00E419CD">
        <w:trPr>
          <w:trHeight w:val="165"/>
          <w:trPrChange w:id="8710" w:author="Brian Bohman" w:date="2021-10-27T05:58:00Z">
            <w:trPr>
              <w:trHeight w:val="165"/>
            </w:trPr>
          </w:trPrChange>
        </w:trPr>
        <w:tc>
          <w:tcPr>
            <w:tcW w:w="360" w:type="dxa"/>
            <w:vAlign w:val="center"/>
            <w:hideMark/>
            <w:tcPrChange w:id="8711" w:author="Brian Bohman" w:date="2021-10-27T05:58:00Z">
              <w:tcPr>
                <w:tcW w:w="360" w:type="dxa"/>
                <w:vAlign w:val="center"/>
                <w:hideMark/>
              </w:tcPr>
            </w:tcPrChange>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Change w:id="8712" w:author="Brian Bohman" w:date="2021-10-27T05:58:00Z">
              <w:tcPr>
                <w:tcW w:w="864" w:type="dxa"/>
                <w:vAlign w:val="center"/>
                <w:hideMark/>
              </w:tcPr>
            </w:tcPrChange>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13" w:author="Brian Bohman" w:date="2021-10-27T05:58:00Z">
              <w:tcPr>
                <w:tcW w:w="1152" w:type="dxa"/>
                <w:vAlign w:val="center"/>
                <w:hideMark/>
              </w:tcPr>
            </w:tcPrChange>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14" w:author="Brian Bohman" w:date="2021-10-27T05:58:00Z">
              <w:tcPr>
                <w:tcW w:w="504" w:type="dxa"/>
                <w:vAlign w:val="center"/>
                <w:hideMark/>
              </w:tcPr>
            </w:tcPrChange>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15" w:author="Brian Bohman" w:date="2021-10-27T05:58:00Z">
              <w:tcPr>
                <w:tcW w:w="1008" w:type="dxa"/>
                <w:vAlign w:val="center"/>
                <w:hideMark/>
              </w:tcPr>
            </w:tcPrChange>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16" w:author="Brian Bohman" w:date="2021-10-27T05:58:00Z">
              <w:tcPr>
                <w:tcW w:w="1008" w:type="dxa"/>
                <w:vAlign w:val="center"/>
                <w:hideMark/>
              </w:tcPr>
            </w:tcPrChange>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17" w:author="Brian Bohman" w:date="2021-10-27T05:58:00Z">
              <w:tcPr>
                <w:tcW w:w="720" w:type="dxa"/>
                <w:vAlign w:val="center"/>
                <w:hideMark/>
              </w:tcPr>
            </w:tcPrChange>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18" w:author="Brian Bohman" w:date="2021-10-27T05:58:00Z">
              <w:tcPr>
                <w:tcW w:w="1008" w:type="dxa"/>
                <w:vAlign w:val="center"/>
                <w:hideMark/>
              </w:tcPr>
            </w:tcPrChange>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19" w:author="Brian Bohman" w:date="2021-10-27T05:58:00Z">
              <w:tcPr>
                <w:tcW w:w="1152" w:type="dxa"/>
                <w:vAlign w:val="center"/>
                <w:hideMark/>
              </w:tcPr>
            </w:tcPrChange>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8720" w:author="Brian Bohman" w:date="2021-10-27T05:58:00Z">
              <w:tcPr>
                <w:tcW w:w="1008" w:type="dxa"/>
                <w:vAlign w:val="center"/>
                <w:hideMark/>
              </w:tcPr>
            </w:tcPrChange>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19CD" w:rsidRPr="009B3DCC" w14:paraId="37A44A10" w14:textId="77777777" w:rsidTr="00E419CD">
        <w:trPr>
          <w:trHeight w:val="165"/>
          <w:trPrChange w:id="8721" w:author="Brian Bohman" w:date="2021-10-27T05:58:00Z">
            <w:trPr>
              <w:trHeight w:val="165"/>
            </w:trPr>
          </w:trPrChange>
        </w:trPr>
        <w:tc>
          <w:tcPr>
            <w:tcW w:w="360" w:type="dxa"/>
            <w:vAlign w:val="center"/>
            <w:hideMark/>
            <w:tcPrChange w:id="8722" w:author="Brian Bohman" w:date="2021-10-27T05:58:00Z">
              <w:tcPr>
                <w:tcW w:w="360" w:type="dxa"/>
                <w:vAlign w:val="center"/>
                <w:hideMark/>
              </w:tcPr>
            </w:tcPrChange>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Change w:id="8723" w:author="Brian Bohman" w:date="2021-10-27T05:58:00Z">
              <w:tcPr>
                <w:tcW w:w="864" w:type="dxa"/>
                <w:vAlign w:val="center"/>
                <w:hideMark/>
              </w:tcPr>
            </w:tcPrChange>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24" w:author="Brian Bohman" w:date="2021-10-27T05:58:00Z">
              <w:tcPr>
                <w:tcW w:w="1152" w:type="dxa"/>
                <w:vAlign w:val="center"/>
                <w:hideMark/>
              </w:tcPr>
            </w:tcPrChange>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25" w:author="Brian Bohman" w:date="2021-10-27T05:58:00Z">
              <w:tcPr>
                <w:tcW w:w="504" w:type="dxa"/>
                <w:vAlign w:val="center"/>
                <w:hideMark/>
              </w:tcPr>
            </w:tcPrChange>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Change w:id="8726" w:author="Brian Bohman" w:date="2021-10-27T05:58:00Z">
              <w:tcPr>
                <w:tcW w:w="1008" w:type="dxa"/>
                <w:vAlign w:val="center"/>
                <w:hideMark/>
              </w:tcPr>
            </w:tcPrChange>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8727" w:author="Brian Bohman" w:date="2021-10-27T05:58:00Z">
              <w:tcPr>
                <w:tcW w:w="1008" w:type="dxa"/>
                <w:vAlign w:val="center"/>
                <w:hideMark/>
              </w:tcPr>
            </w:tcPrChange>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28" w:author="Brian Bohman" w:date="2021-10-27T05:58:00Z">
              <w:tcPr>
                <w:tcW w:w="720" w:type="dxa"/>
                <w:vAlign w:val="center"/>
                <w:hideMark/>
              </w:tcPr>
            </w:tcPrChange>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29" w:author="Brian Bohman" w:date="2021-10-27T05:58:00Z">
              <w:tcPr>
                <w:tcW w:w="1008" w:type="dxa"/>
                <w:vAlign w:val="center"/>
                <w:hideMark/>
              </w:tcPr>
            </w:tcPrChange>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30" w:author="Brian Bohman" w:date="2021-10-27T05:58:00Z">
              <w:tcPr>
                <w:tcW w:w="1152" w:type="dxa"/>
                <w:vAlign w:val="center"/>
                <w:hideMark/>
              </w:tcPr>
            </w:tcPrChange>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8731" w:author="Brian Bohman" w:date="2021-10-27T05:58:00Z">
              <w:tcPr>
                <w:tcW w:w="1008" w:type="dxa"/>
                <w:vAlign w:val="center"/>
                <w:hideMark/>
              </w:tcPr>
            </w:tcPrChange>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19CD" w:rsidRPr="009B3DCC" w14:paraId="2CAEC670" w14:textId="77777777" w:rsidTr="00E419CD">
        <w:trPr>
          <w:trHeight w:val="165"/>
          <w:trPrChange w:id="8732" w:author="Brian Bohman" w:date="2021-10-27T05:58:00Z">
            <w:trPr>
              <w:trHeight w:val="165"/>
            </w:trPr>
          </w:trPrChange>
        </w:trPr>
        <w:tc>
          <w:tcPr>
            <w:tcW w:w="360" w:type="dxa"/>
            <w:vAlign w:val="center"/>
            <w:hideMark/>
            <w:tcPrChange w:id="8733" w:author="Brian Bohman" w:date="2021-10-27T05:58:00Z">
              <w:tcPr>
                <w:tcW w:w="360" w:type="dxa"/>
                <w:vAlign w:val="center"/>
                <w:hideMark/>
              </w:tcPr>
            </w:tcPrChange>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Change w:id="8734" w:author="Brian Bohman" w:date="2021-10-27T05:58:00Z">
              <w:tcPr>
                <w:tcW w:w="864" w:type="dxa"/>
                <w:vAlign w:val="center"/>
                <w:hideMark/>
              </w:tcPr>
            </w:tcPrChange>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35" w:author="Brian Bohman" w:date="2021-10-27T05:58:00Z">
              <w:tcPr>
                <w:tcW w:w="1152" w:type="dxa"/>
                <w:vAlign w:val="center"/>
                <w:hideMark/>
              </w:tcPr>
            </w:tcPrChange>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36" w:author="Brian Bohman" w:date="2021-10-27T05:58:00Z">
              <w:tcPr>
                <w:tcW w:w="504" w:type="dxa"/>
                <w:vAlign w:val="center"/>
                <w:hideMark/>
              </w:tcPr>
            </w:tcPrChange>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37" w:author="Brian Bohman" w:date="2021-10-27T05:58:00Z">
              <w:tcPr>
                <w:tcW w:w="1008" w:type="dxa"/>
                <w:vAlign w:val="center"/>
                <w:hideMark/>
              </w:tcPr>
            </w:tcPrChange>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38" w:author="Brian Bohman" w:date="2021-10-27T05:58:00Z">
              <w:tcPr>
                <w:tcW w:w="1008" w:type="dxa"/>
                <w:vAlign w:val="center"/>
                <w:hideMark/>
              </w:tcPr>
            </w:tcPrChange>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39" w:author="Brian Bohman" w:date="2021-10-27T05:58:00Z">
              <w:tcPr>
                <w:tcW w:w="720" w:type="dxa"/>
                <w:vAlign w:val="center"/>
                <w:hideMark/>
              </w:tcPr>
            </w:tcPrChange>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40" w:author="Brian Bohman" w:date="2021-10-27T05:58:00Z">
              <w:tcPr>
                <w:tcW w:w="1008" w:type="dxa"/>
                <w:vAlign w:val="center"/>
                <w:hideMark/>
              </w:tcPr>
            </w:tcPrChange>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41" w:author="Brian Bohman" w:date="2021-10-27T05:58:00Z">
              <w:tcPr>
                <w:tcW w:w="1152" w:type="dxa"/>
                <w:vAlign w:val="center"/>
                <w:hideMark/>
              </w:tcPr>
            </w:tcPrChange>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440" w:type="dxa"/>
            <w:vAlign w:val="center"/>
            <w:hideMark/>
            <w:tcPrChange w:id="8742" w:author="Brian Bohman" w:date="2021-10-27T05:58:00Z">
              <w:tcPr>
                <w:tcW w:w="1008" w:type="dxa"/>
                <w:vAlign w:val="center"/>
                <w:hideMark/>
              </w:tcPr>
            </w:tcPrChange>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19CD" w:rsidRPr="009B3DCC" w14:paraId="5EF6CB2A" w14:textId="77777777" w:rsidTr="00E419CD">
        <w:trPr>
          <w:trHeight w:val="165"/>
          <w:trPrChange w:id="8743" w:author="Brian Bohman" w:date="2021-10-27T05:58:00Z">
            <w:trPr>
              <w:trHeight w:val="165"/>
            </w:trPr>
          </w:trPrChange>
        </w:trPr>
        <w:tc>
          <w:tcPr>
            <w:tcW w:w="360" w:type="dxa"/>
            <w:vAlign w:val="center"/>
            <w:hideMark/>
            <w:tcPrChange w:id="8744" w:author="Brian Bohman" w:date="2021-10-27T05:58:00Z">
              <w:tcPr>
                <w:tcW w:w="360" w:type="dxa"/>
                <w:vAlign w:val="center"/>
                <w:hideMark/>
              </w:tcPr>
            </w:tcPrChange>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Change w:id="8745" w:author="Brian Bohman" w:date="2021-10-27T05:58:00Z">
              <w:tcPr>
                <w:tcW w:w="864" w:type="dxa"/>
                <w:vAlign w:val="center"/>
                <w:hideMark/>
              </w:tcPr>
            </w:tcPrChange>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46" w:author="Brian Bohman" w:date="2021-10-27T05:58:00Z">
              <w:tcPr>
                <w:tcW w:w="1152" w:type="dxa"/>
                <w:vAlign w:val="center"/>
                <w:hideMark/>
              </w:tcPr>
            </w:tcPrChange>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47" w:author="Brian Bohman" w:date="2021-10-27T05:58:00Z">
              <w:tcPr>
                <w:tcW w:w="504" w:type="dxa"/>
                <w:vAlign w:val="center"/>
                <w:hideMark/>
              </w:tcPr>
            </w:tcPrChange>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48" w:author="Brian Bohman" w:date="2021-10-27T05:58:00Z">
              <w:tcPr>
                <w:tcW w:w="1008" w:type="dxa"/>
                <w:vAlign w:val="center"/>
                <w:hideMark/>
              </w:tcPr>
            </w:tcPrChange>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49" w:author="Brian Bohman" w:date="2021-10-27T05:58:00Z">
              <w:tcPr>
                <w:tcW w:w="1008" w:type="dxa"/>
                <w:vAlign w:val="center"/>
                <w:hideMark/>
              </w:tcPr>
            </w:tcPrChange>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50" w:author="Brian Bohman" w:date="2021-10-27T05:58:00Z">
              <w:tcPr>
                <w:tcW w:w="720" w:type="dxa"/>
                <w:vAlign w:val="center"/>
                <w:hideMark/>
              </w:tcPr>
            </w:tcPrChange>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51" w:author="Brian Bohman" w:date="2021-10-27T05:58:00Z">
              <w:tcPr>
                <w:tcW w:w="1008" w:type="dxa"/>
                <w:vAlign w:val="center"/>
                <w:hideMark/>
              </w:tcPr>
            </w:tcPrChange>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52" w:author="Brian Bohman" w:date="2021-10-27T05:58:00Z">
              <w:tcPr>
                <w:tcW w:w="1152" w:type="dxa"/>
                <w:vAlign w:val="center"/>
                <w:hideMark/>
              </w:tcPr>
            </w:tcPrChange>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8753" w:author="Brian Bohman" w:date="2021-10-27T05:58:00Z">
              <w:tcPr>
                <w:tcW w:w="1008" w:type="dxa"/>
                <w:vAlign w:val="center"/>
                <w:hideMark/>
              </w:tcPr>
            </w:tcPrChange>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19CD" w:rsidRPr="009B3DCC" w14:paraId="585D99F7" w14:textId="77777777" w:rsidTr="00E419CD">
        <w:trPr>
          <w:trHeight w:val="165"/>
          <w:trPrChange w:id="8754" w:author="Brian Bohman" w:date="2021-10-27T05:58:00Z">
            <w:trPr>
              <w:trHeight w:val="165"/>
            </w:trPr>
          </w:trPrChange>
        </w:trPr>
        <w:tc>
          <w:tcPr>
            <w:tcW w:w="360" w:type="dxa"/>
            <w:vAlign w:val="center"/>
            <w:hideMark/>
            <w:tcPrChange w:id="8755" w:author="Brian Bohman" w:date="2021-10-27T05:58:00Z">
              <w:tcPr>
                <w:tcW w:w="360" w:type="dxa"/>
                <w:vAlign w:val="center"/>
                <w:hideMark/>
              </w:tcPr>
            </w:tcPrChange>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Change w:id="8756" w:author="Brian Bohman" w:date="2021-10-27T05:58:00Z">
              <w:tcPr>
                <w:tcW w:w="864" w:type="dxa"/>
                <w:vAlign w:val="center"/>
                <w:hideMark/>
              </w:tcPr>
            </w:tcPrChange>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57" w:author="Brian Bohman" w:date="2021-10-27T05:58:00Z">
              <w:tcPr>
                <w:tcW w:w="1152" w:type="dxa"/>
                <w:vAlign w:val="center"/>
                <w:hideMark/>
              </w:tcPr>
            </w:tcPrChange>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58" w:author="Brian Bohman" w:date="2021-10-27T05:58:00Z">
              <w:tcPr>
                <w:tcW w:w="504" w:type="dxa"/>
                <w:vAlign w:val="center"/>
                <w:hideMark/>
              </w:tcPr>
            </w:tcPrChange>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Change w:id="8759" w:author="Brian Bohman" w:date="2021-10-27T05:58:00Z">
              <w:tcPr>
                <w:tcW w:w="1008" w:type="dxa"/>
                <w:vAlign w:val="center"/>
                <w:hideMark/>
              </w:tcPr>
            </w:tcPrChange>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8760" w:author="Brian Bohman" w:date="2021-10-27T05:58:00Z">
              <w:tcPr>
                <w:tcW w:w="1008" w:type="dxa"/>
                <w:vAlign w:val="center"/>
                <w:hideMark/>
              </w:tcPr>
            </w:tcPrChange>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61" w:author="Brian Bohman" w:date="2021-10-27T05:58:00Z">
              <w:tcPr>
                <w:tcW w:w="720" w:type="dxa"/>
                <w:vAlign w:val="center"/>
                <w:hideMark/>
              </w:tcPr>
            </w:tcPrChange>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62" w:author="Brian Bohman" w:date="2021-10-27T05:58:00Z">
              <w:tcPr>
                <w:tcW w:w="1008" w:type="dxa"/>
                <w:vAlign w:val="center"/>
                <w:hideMark/>
              </w:tcPr>
            </w:tcPrChange>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63" w:author="Brian Bohman" w:date="2021-10-27T05:58:00Z">
              <w:tcPr>
                <w:tcW w:w="1152" w:type="dxa"/>
                <w:vAlign w:val="center"/>
                <w:hideMark/>
              </w:tcPr>
            </w:tcPrChange>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440" w:type="dxa"/>
            <w:vAlign w:val="center"/>
            <w:hideMark/>
            <w:tcPrChange w:id="8764" w:author="Brian Bohman" w:date="2021-10-27T05:58:00Z">
              <w:tcPr>
                <w:tcW w:w="1008" w:type="dxa"/>
                <w:vAlign w:val="center"/>
                <w:hideMark/>
              </w:tcPr>
            </w:tcPrChange>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48C38926" w14:textId="77777777" w:rsidTr="00E419CD">
        <w:trPr>
          <w:trHeight w:val="165"/>
          <w:trPrChange w:id="8765" w:author="Brian Bohman" w:date="2021-10-27T05:58:00Z">
            <w:trPr>
              <w:trHeight w:val="165"/>
            </w:trPr>
          </w:trPrChange>
        </w:trPr>
        <w:tc>
          <w:tcPr>
            <w:tcW w:w="360" w:type="dxa"/>
            <w:vAlign w:val="center"/>
            <w:hideMark/>
            <w:tcPrChange w:id="8766" w:author="Brian Bohman" w:date="2021-10-27T05:58:00Z">
              <w:tcPr>
                <w:tcW w:w="360" w:type="dxa"/>
                <w:vAlign w:val="center"/>
                <w:hideMark/>
              </w:tcPr>
            </w:tcPrChange>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Change w:id="8767" w:author="Brian Bohman" w:date="2021-10-27T05:58:00Z">
              <w:tcPr>
                <w:tcW w:w="864" w:type="dxa"/>
                <w:vAlign w:val="center"/>
                <w:hideMark/>
              </w:tcPr>
            </w:tcPrChange>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68" w:author="Brian Bohman" w:date="2021-10-27T05:58:00Z">
              <w:tcPr>
                <w:tcW w:w="1152" w:type="dxa"/>
                <w:vAlign w:val="center"/>
                <w:hideMark/>
              </w:tcPr>
            </w:tcPrChange>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69" w:author="Brian Bohman" w:date="2021-10-27T05:58:00Z">
              <w:tcPr>
                <w:tcW w:w="504" w:type="dxa"/>
                <w:vAlign w:val="center"/>
                <w:hideMark/>
              </w:tcPr>
            </w:tcPrChange>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70" w:author="Brian Bohman" w:date="2021-10-27T05:58:00Z">
              <w:tcPr>
                <w:tcW w:w="1008" w:type="dxa"/>
                <w:vAlign w:val="center"/>
                <w:hideMark/>
              </w:tcPr>
            </w:tcPrChange>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71" w:author="Brian Bohman" w:date="2021-10-27T05:58:00Z">
              <w:tcPr>
                <w:tcW w:w="1008" w:type="dxa"/>
                <w:vAlign w:val="center"/>
                <w:hideMark/>
              </w:tcPr>
            </w:tcPrChange>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72" w:author="Brian Bohman" w:date="2021-10-27T05:58:00Z">
              <w:tcPr>
                <w:tcW w:w="720" w:type="dxa"/>
                <w:vAlign w:val="center"/>
                <w:hideMark/>
              </w:tcPr>
            </w:tcPrChange>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73" w:author="Brian Bohman" w:date="2021-10-27T05:58:00Z">
              <w:tcPr>
                <w:tcW w:w="1008" w:type="dxa"/>
                <w:vAlign w:val="center"/>
                <w:hideMark/>
              </w:tcPr>
            </w:tcPrChange>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774" w:author="Brian Bohman" w:date="2021-10-27T05:58:00Z">
              <w:tcPr>
                <w:tcW w:w="1152" w:type="dxa"/>
                <w:vAlign w:val="center"/>
                <w:hideMark/>
              </w:tcPr>
            </w:tcPrChange>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440" w:type="dxa"/>
            <w:vAlign w:val="center"/>
            <w:hideMark/>
            <w:tcPrChange w:id="8775" w:author="Brian Bohman" w:date="2021-10-27T05:58:00Z">
              <w:tcPr>
                <w:tcW w:w="1008" w:type="dxa"/>
                <w:vAlign w:val="center"/>
                <w:hideMark/>
              </w:tcPr>
            </w:tcPrChange>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19CD" w:rsidRPr="009B3DCC" w14:paraId="7EFD362C" w14:textId="77777777" w:rsidTr="00E419CD">
        <w:trPr>
          <w:trHeight w:val="165"/>
          <w:trPrChange w:id="8776" w:author="Brian Bohman" w:date="2021-10-27T05:58:00Z">
            <w:trPr>
              <w:trHeight w:val="165"/>
            </w:trPr>
          </w:trPrChange>
        </w:trPr>
        <w:tc>
          <w:tcPr>
            <w:tcW w:w="360" w:type="dxa"/>
            <w:vAlign w:val="center"/>
            <w:hideMark/>
            <w:tcPrChange w:id="8777" w:author="Brian Bohman" w:date="2021-10-27T05:58:00Z">
              <w:tcPr>
                <w:tcW w:w="360" w:type="dxa"/>
                <w:vAlign w:val="center"/>
                <w:hideMark/>
              </w:tcPr>
            </w:tcPrChange>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Change w:id="8778" w:author="Brian Bohman" w:date="2021-10-27T05:58:00Z">
              <w:tcPr>
                <w:tcW w:w="864" w:type="dxa"/>
                <w:vAlign w:val="center"/>
                <w:hideMark/>
              </w:tcPr>
            </w:tcPrChange>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79" w:author="Brian Bohman" w:date="2021-10-27T05:58:00Z">
              <w:tcPr>
                <w:tcW w:w="1152" w:type="dxa"/>
                <w:vAlign w:val="center"/>
                <w:hideMark/>
              </w:tcPr>
            </w:tcPrChange>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80" w:author="Brian Bohman" w:date="2021-10-27T05:58:00Z">
              <w:tcPr>
                <w:tcW w:w="504" w:type="dxa"/>
                <w:vAlign w:val="center"/>
                <w:hideMark/>
              </w:tcPr>
            </w:tcPrChange>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81" w:author="Brian Bohman" w:date="2021-10-27T05:58:00Z">
              <w:tcPr>
                <w:tcW w:w="1008" w:type="dxa"/>
                <w:vAlign w:val="center"/>
                <w:hideMark/>
              </w:tcPr>
            </w:tcPrChange>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82" w:author="Brian Bohman" w:date="2021-10-27T05:58:00Z">
              <w:tcPr>
                <w:tcW w:w="1008" w:type="dxa"/>
                <w:vAlign w:val="center"/>
                <w:hideMark/>
              </w:tcPr>
            </w:tcPrChange>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83" w:author="Brian Bohman" w:date="2021-10-27T05:58:00Z">
              <w:tcPr>
                <w:tcW w:w="720" w:type="dxa"/>
                <w:vAlign w:val="center"/>
                <w:hideMark/>
              </w:tcPr>
            </w:tcPrChange>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84" w:author="Brian Bohman" w:date="2021-10-27T05:58:00Z">
              <w:tcPr>
                <w:tcW w:w="1008" w:type="dxa"/>
                <w:vAlign w:val="center"/>
                <w:hideMark/>
              </w:tcPr>
            </w:tcPrChange>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785" w:author="Brian Bohman" w:date="2021-10-27T05:58:00Z">
              <w:tcPr>
                <w:tcW w:w="1152" w:type="dxa"/>
                <w:vAlign w:val="center"/>
                <w:hideMark/>
              </w:tcPr>
            </w:tcPrChange>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440" w:type="dxa"/>
            <w:vAlign w:val="center"/>
            <w:hideMark/>
            <w:tcPrChange w:id="8786" w:author="Brian Bohman" w:date="2021-10-27T05:58:00Z">
              <w:tcPr>
                <w:tcW w:w="1008" w:type="dxa"/>
                <w:vAlign w:val="center"/>
                <w:hideMark/>
              </w:tcPr>
            </w:tcPrChange>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1FCA99BD" w14:textId="77777777" w:rsidTr="00E419CD">
        <w:trPr>
          <w:trHeight w:val="165"/>
          <w:trPrChange w:id="8787" w:author="Brian Bohman" w:date="2021-10-27T05:58:00Z">
            <w:trPr>
              <w:trHeight w:val="165"/>
            </w:trPr>
          </w:trPrChange>
        </w:trPr>
        <w:tc>
          <w:tcPr>
            <w:tcW w:w="360" w:type="dxa"/>
            <w:vAlign w:val="center"/>
            <w:hideMark/>
            <w:tcPrChange w:id="8788" w:author="Brian Bohman" w:date="2021-10-27T05:58:00Z">
              <w:tcPr>
                <w:tcW w:w="360" w:type="dxa"/>
                <w:vAlign w:val="center"/>
                <w:hideMark/>
              </w:tcPr>
            </w:tcPrChange>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Change w:id="8789" w:author="Brian Bohman" w:date="2021-10-27T05:58:00Z">
              <w:tcPr>
                <w:tcW w:w="864" w:type="dxa"/>
                <w:vAlign w:val="center"/>
                <w:hideMark/>
              </w:tcPr>
            </w:tcPrChange>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790" w:author="Brian Bohman" w:date="2021-10-27T05:58:00Z">
              <w:tcPr>
                <w:tcW w:w="1152" w:type="dxa"/>
                <w:vAlign w:val="center"/>
                <w:hideMark/>
              </w:tcPr>
            </w:tcPrChange>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791" w:author="Brian Bohman" w:date="2021-10-27T05:58:00Z">
              <w:tcPr>
                <w:tcW w:w="504" w:type="dxa"/>
                <w:vAlign w:val="center"/>
                <w:hideMark/>
              </w:tcPr>
            </w:tcPrChange>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Change w:id="8792" w:author="Brian Bohman" w:date="2021-10-27T05:58:00Z">
              <w:tcPr>
                <w:tcW w:w="1008" w:type="dxa"/>
                <w:vAlign w:val="center"/>
                <w:hideMark/>
              </w:tcPr>
            </w:tcPrChange>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8793" w:author="Brian Bohman" w:date="2021-10-27T05:58:00Z">
              <w:tcPr>
                <w:tcW w:w="1008" w:type="dxa"/>
                <w:vAlign w:val="center"/>
                <w:hideMark/>
              </w:tcPr>
            </w:tcPrChange>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794" w:author="Brian Bohman" w:date="2021-10-27T05:58:00Z">
              <w:tcPr>
                <w:tcW w:w="720" w:type="dxa"/>
                <w:vAlign w:val="center"/>
                <w:hideMark/>
              </w:tcPr>
            </w:tcPrChange>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795" w:author="Brian Bohman" w:date="2021-10-27T05:58:00Z">
              <w:tcPr>
                <w:tcW w:w="1008" w:type="dxa"/>
                <w:vAlign w:val="center"/>
                <w:hideMark/>
              </w:tcPr>
            </w:tcPrChange>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796" w:author="Brian Bohman" w:date="2021-10-27T05:58:00Z">
              <w:tcPr>
                <w:tcW w:w="1152" w:type="dxa"/>
                <w:vAlign w:val="center"/>
                <w:hideMark/>
              </w:tcPr>
            </w:tcPrChange>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440" w:type="dxa"/>
            <w:vAlign w:val="center"/>
            <w:hideMark/>
            <w:tcPrChange w:id="8797" w:author="Brian Bohman" w:date="2021-10-27T05:58:00Z">
              <w:tcPr>
                <w:tcW w:w="1008" w:type="dxa"/>
                <w:vAlign w:val="center"/>
                <w:hideMark/>
              </w:tcPr>
            </w:tcPrChange>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D4D04DA" w14:textId="77777777" w:rsidTr="00E419CD">
        <w:trPr>
          <w:trHeight w:val="180"/>
          <w:trPrChange w:id="8798" w:author="Brian Bohman" w:date="2021-10-27T05:58:00Z">
            <w:trPr>
              <w:trHeight w:val="180"/>
            </w:trPr>
          </w:trPrChange>
        </w:trPr>
        <w:tc>
          <w:tcPr>
            <w:tcW w:w="360" w:type="dxa"/>
            <w:vAlign w:val="center"/>
            <w:hideMark/>
            <w:tcPrChange w:id="8799" w:author="Brian Bohman" w:date="2021-10-27T05:58:00Z">
              <w:tcPr>
                <w:tcW w:w="360" w:type="dxa"/>
                <w:vAlign w:val="center"/>
                <w:hideMark/>
              </w:tcPr>
            </w:tcPrChange>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Change w:id="8800" w:author="Brian Bohman" w:date="2021-10-27T05:58:00Z">
              <w:tcPr>
                <w:tcW w:w="864" w:type="dxa"/>
                <w:vAlign w:val="center"/>
                <w:hideMark/>
              </w:tcPr>
            </w:tcPrChange>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01" w:author="Brian Bohman" w:date="2021-10-27T05:58:00Z">
              <w:tcPr>
                <w:tcW w:w="1152" w:type="dxa"/>
                <w:vAlign w:val="center"/>
                <w:hideMark/>
              </w:tcPr>
            </w:tcPrChange>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02" w:author="Brian Bohman" w:date="2021-10-27T05:58:00Z">
              <w:tcPr>
                <w:tcW w:w="504" w:type="dxa"/>
                <w:vAlign w:val="center"/>
                <w:hideMark/>
              </w:tcPr>
            </w:tcPrChange>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03" w:author="Brian Bohman" w:date="2021-10-27T05:58:00Z">
              <w:tcPr>
                <w:tcW w:w="1008" w:type="dxa"/>
                <w:vAlign w:val="center"/>
                <w:hideMark/>
              </w:tcPr>
            </w:tcPrChange>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04" w:author="Brian Bohman" w:date="2021-10-27T05:58:00Z">
              <w:tcPr>
                <w:tcW w:w="1008" w:type="dxa"/>
                <w:vAlign w:val="center"/>
                <w:hideMark/>
              </w:tcPr>
            </w:tcPrChange>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05" w:author="Brian Bohman" w:date="2021-10-27T05:58:00Z">
              <w:tcPr>
                <w:tcW w:w="720" w:type="dxa"/>
                <w:vAlign w:val="center"/>
                <w:hideMark/>
              </w:tcPr>
            </w:tcPrChange>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06" w:author="Brian Bohman" w:date="2021-10-27T05:58:00Z">
              <w:tcPr>
                <w:tcW w:w="1008" w:type="dxa"/>
                <w:vAlign w:val="center"/>
                <w:hideMark/>
              </w:tcPr>
            </w:tcPrChange>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07" w:author="Brian Bohman" w:date="2021-10-27T05:58:00Z">
              <w:tcPr>
                <w:tcW w:w="1152" w:type="dxa"/>
                <w:vAlign w:val="center"/>
                <w:hideMark/>
              </w:tcPr>
            </w:tcPrChange>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440" w:type="dxa"/>
            <w:vAlign w:val="center"/>
            <w:hideMark/>
            <w:tcPrChange w:id="8808" w:author="Brian Bohman" w:date="2021-10-27T05:58:00Z">
              <w:tcPr>
                <w:tcW w:w="1008" w:type="dxa"/>
                <w:vAlign w:val="center"/>
                <w:hideMark/>
              </w:tcPr>
            </w:tcPrChange>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2092D405" w14:textId="77777777" w:rsidTr="00E419CD">
        <w:trPr>
          <w:trHeight w:val="165"/>
          <w:trPrChange w:id="8809" w:author="Brian Bohman" w:date="2021-10-27T05:58:00Z">
            <w:trPr>
              <w:trHeight w:val="165"/>
            </w:trPr>
          </w:trPrChange>
        </w:trPr>
        <w:tc>
          <w:tcPr>
            <w:tcW w:w="360" w:type="dxa"/>
            <w:vAlign w:val="center"/>
            <w:hideMark/>
            <w:tcPrChange w:id="8810" w:author="Brian Bohman" w:date="2021-10-27T05:58:00Z">
              <w:tcPr>
                <w:tcW w:w="360" w:type="dxa"/>
                <w:vAlign w:val="center"/>
                <w:hideMark/>
              </w:tcPr>
            </w:tcPrChange>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Change w:id="8811" w:author="Brian Bohman" w:date="2021-10-27T05:58:00Z">
              <w:tcPr>
                <w:tcW w:w="864" w:type="dxa"/>
                <w:vAlign w:val="center"/>
                <w:hideMark/>
              </w:tcPr>
            </w:tcPrChange>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12" w:author="Brian Bohman" w:date="2021-10-27T05:58:00Z">
              <w:tcPr>
                <w:tcW w:w="1152" w:type="dxa"/>
                <w:vAlign w:val="center"/>
                <w:hideMark/>
              </w:tcPr>
            </w:tcPrChange>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13" w:author="Brian Bohman" w:date="2021-10-27T05:58:00Z">
              <w:tcPr>
                <w:tcW w:w="504" w:type="dxa"/>
                <w:vAlign w:val="center"/>
                <w:hideMark/>
              </w:tcPr>
            </w:tcPrChange>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14" w:author="Brian Bohman" w:date="2021-10-27T05:58:00Z">
              <w:tcPr>
                <w:tcW w:w="1008" w:type="dxa"/>
                <w:vAlign w:val="center"/>
                <w:hideMark/>
              </w:tcPr>
            </w:tcPrChange>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15" w:author="Brian Bohman" w:date="2021-10-27T05:58:00Z">
              <w:tcPr>
                <w:tcW w:w="1008" w:type="dxa"/>
                <w:vAlign w:val="center"/>
                <w:hideMark/>
              </w:tcPr>
            </w:tcPrChange>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16" w:author="Brian Bohman" w:date="2021-10-27T05:58:00Z">
              <w:tcPr>
                <w:tcW w:w="720" w:type="dxa"/>
                <w:vAlign w:val="center"/>
                <w:hideMark/>
              </w:tcPr>
            </w:tcPrChange>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17" w:author="Brian Bohman" w:date="2021-10-27T05:58:00Z">
              <w:tcPr>
                <w:tcW w:w="1008" w:type="dxa"/>
                <w:vAlign w:val="center"/>
                <w:hideMark/>
              </w:tcPr>
            </w:tcPrChange>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18" w:author="Brian Bohman" w:date="2021-10-27T05:58:00Z">
              <w:tcPr>
                <w:tcW w:w="1152" w:type="dxa"/>
                <w:vAlign w:val="center"/>
                <w:hideMark/>
              </w:tcPr>
            </w:tcPrChange>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440" w:type="dxa"/>
            <w:vAlign w:val="center"/>
            <w:hideMark/>
            <w:tcPrChange w:id="8819" w:author="Brian Bohman" w:date="2021-10-27T05:58:00Z">
              <w:tcPr>
                <w:tcW w:w="1008" w:type="dxa"/>
                <w:vAlign w:val="center"/>
                <w:hideMark/>
              </w:tcPr>
            </w:tcPrChange>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19CD" w:rsidRPr="009B3DCC" w14:paraId="13653270" w14:textId="77777777" w:rsidTr="00E419CD">
        <w:trPr>
          <w:trHeight w:val="165"/>
          <w:trPrChange w:id="8820" w:author="Brian Bohman" w:date="2021-10-27T05:58:00Z">
            <w:trPr>
              <w:trHeight w:val="165"/>
            </w:trPr>
          </w:trPrChange>
        </w:trPr>
        <w:tc>
          <w:tcPr>
            <w:tcW w:w="360" w:type="dxa"/>
            <w:vAlign w:val="center"/>
            <w:hideMark/>
            <w:tcPrChange w:id="8821" w:author="Brian Bohman" w:date="2021-10-27T05:58:00Z">
              <w:tcPr>
                <w:tcW w:w="360" w:type="dxa"/>
                <w:vAlign w:val="center"/>
                <w:hideMark/>
              </w:tcPr>
            </w:tcPrChange>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Change w:id="8822" w:author="Brian Bohman" w:date="2021-10-27T05:58:00Z">
              <w:tcPr>
                <w:tcW w:w="864" w:type="dxa"/>
                <w:vAlign w:val="center"/>
                <w:hideMark/>
              </w:tcPr>
            </w:tcPrChange>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23" w:author="Brian Bohman" w:date="2021-10-27T05:58:00Z">
              <w:tcPr>
                <w:tcW w:w="1152" w:type="dxa"/>
                <w:vAlign w:val="center"/>
                <w:hideMark/>
              </w:tcPr>
            </w:tcPrChange>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24" w:author="Brian Bohman" w:date="2021-10-27T05:58:00Z">
              <w:tcPr>
                <w:tcW w:w="504" w:type="dxa"/>
                <w:vAlign w:val="center"/>
                <w:hideMark/>
              </w:tcPr>
            </w:tcPrChange>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Change w:id="8825" w:author="Brian Bohman" w:date="2021-10-27T05:58:00Z">
              <w:tcPr>
                <w:tcW w:w="1008" w:type="dxa"/>
                <w:vAlign w:val="center"/>
                <w:hideMark/>
              </w:tcPr>
            </w:tcPrChange>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8826" w:author="Brian Bohman" w:date="2021-10-27T05:58:00Z">
              <w:tcPr>
                <w:tcW w:w="1008" w:type="dxa"/>
                <w:vAlign w:val="center"/>
                <w:hideMark/>
              </w:tcPr>
            </w:tcPrChange>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27" w:author="Brian Bohman" w:date="2021-10-27T05:58:00Z">
              <w:tcPr>
                <w:tcW w:w="720" w:type="dxa"/>
                <w:vAlign w:val="center"/>
                <w:hideMark/>
              </w:tcPr>
            </w:tcPrChange>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28" w:author="Brian Bohman" w:date="2021-10-27T05:58:00Z">
              <w:tcPr>
                <w:tcW w:w="1008" w:type="dxa"/>
                <w:vAlign w:val="center"/>
                <w:hideMark/>
              </w:tcPr>
            </w:tcPrChange>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29" w:author="Brian Bohman" w:date="2021-10-27T05:58:00Z">
              <w:tcPr>
                <w:tcW w:w="1152" w:type="dxa"/>
                <w:vAlign w:val="center"/>
                <w:hideMark/>
              </w:tcPr>
            </w:tcPrChange>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440" w:type="dxa"/>
            <w:vAlign w:val="center"/>
            <w:hideMark/>
            <w:tcPrChange w:id="8830" w:author="Brian Bohman" w:date="2021-10-27T05:58:00Z">
              <w:tcPr>
                <w:tcW w:w="1008" w:type="dxa"/>
                <w:vAlign w:val="center"/>
                <w:hideMark/>
              </w:tcPr>
            </w:tcPrChange>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B065D1D" w14:textId="77777777" w:rsidTr="00E419CD">
        <w:trPr>
          <w:trHeight w:val="165"/>
          <w:trPrChange w:id="8831" w:author="Brian Bohman" w:date="2021-10-27T05:58:00Z">
            <w:trPr>
              <w:trHeight w:val="165"/>
            </w:trPr>
          </w:trPrChange>
        </w:trPr>
        <w:tc>
          <w:tcPr>
            <w:tcW w:w="360" w:type="dxa"/>
            <w:vAlign w:val="center"/>
            <w:hideMark/>
            <w:tcPrChange w:id="8832" w:author="Brian Bohman" w:date="2021-10-27T05:58:00Z">
              <w:tcPr>
                <w:tcW w:w="360" w:type="dxa"/>
                <w:vAlign w:val="center"/>
                <w:hideMark/>
              </w:tcPr>
            </w:tcPrChange>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Change w:id="8833" w:author="Brian Bohman" w:date="2021-10-27T05:58:00Z">
              <w:tcPr>
                <w:tcW w:w="864" w:type="dxa"/>
                <w:vAlign w:val="center"/>
                <w:hideMark/>
              </w:tcPr>
            </w:tcPrChange>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34" w:author="Brian Bohman" w:date="2021-10-27T05:58:00Z">
              <w:tcPr>
                <w:tcW w:w="1152" w:type="dxa"/>
                <w:vAlign w:val="center"/>
                <w:hideMark/>
              </w:tcPr>
            </w:tcPrChange>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35" w:author="Brian Bohman" w:date="2021-10-27T05:58:00Z">
              <w:tcPr>
                <w:tcW w:w="504" w:type="dxa"/>
                <w:vAlign w:val="center"/>
                <w:hideMark/>
              </w:tcPr>
            </w:tcPrChange>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36" w:author="Brian Bohman" w:date="2021-10-27T05:58:00Z">
              <w:tcPr>
                <w:tcW w:w="1008" w:type="dxa"/>
                <w:vAlign w:val="center"/>
                <w:hideMark/>
              </w:tcPr>
            </w:tcPrChange>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37" w:author="Brian Bohman" w:date="2021-10-27T05:58:00Z">
              <w:tcPr>
                <w:tcW w:w="1008" w:type="dxa"/>
                <w:vAlign w:val="center"/>
                <w:hideMark/>
              </w:tcPr>
            </w:tcPrChange>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38" w:author="Brian Bohman" w:date="2021-10-27T05:58:00Z">
              <w:tcPr>
                <w:tcW w:w="720" w:type="dxa"/>
                <w:vAlign w:val="center"/>
                <w:hideMark/>
              </w:tcPr>
            </w:tcPrChange>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39" w:author="Brian Bohman" w:date="2021-10-27T05:58:00Z">
              <w:tcPr>
                <w:tcW w:w="1008" w:type="dxa"/>
                <w:vAlign w:val="center"/>
                <w:hideMark/>
              </w:tcPr>
            </w:tcPrChange>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40" w:author="Brian Bohman" w:date="2021-10-27T05:58:00Z">
              <w:tcPr>
                <w:tcW w:w="1152" w:type="dxa"/>
                <w:vAlign w:val="center"/>
                <w:hideMark/>
              </w:tcPr>
            </w:tcPrChange>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440" w:type="dxa"/>
            <w:vAlign w:val="center"/>
            <w:hideMark/>
            <w:tcPrChange w:id="8841" w:author="Brian Bohman" w:date="2021-10-27T05:58:00Z">
              <w:tcPr>
                <w:tcW w:w="1008" w:type="dxa"/>
                <w:vAlign w:val="center"/>
                <w:hideMark/>
              </w:tcPr>
            </w:tcPrChange>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19CD" w:rsidRPr="009B3DCC" w14:paraId="3D0D3B9F" w14:textId="77777777" w:rsidTr="00E419CD">
        <w:trPr>
          <w:trHeight w:val="165"/>
          <w:trPrChange w:id="8842" w:author="Brian Bohman" w:date="2021-10-27T05:58:00Z">
            <w:trPr>
              <w:trHeight w:val="165"/>
            </w:trPr>
          </w:trPrChange>
        </w:trPr>
        <w:tc>
          <w:tcPr>
            <w:tcW w:w="360" w:type="dxa"/>
            <w:vAlign w:val="center"/>
            <w:hideMark/>
            <w:tcPrChange w:id="8843" w:author="Brian Bohman" w:date="2021-10-27T05:58:00Z">
              <w:tcPr>
                <w:tcW w:w="360" w:type="dxa"/>
                <w:vAlign w:val="center"/>
                <w:hideMark/>
              </w:tcPr>
            </w:tcPrChange>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Change w:id="8844" w:author="Brian Bohman" w:date="2021-10-27T05:58:00Z">
              <w:tcPr>
                <w:tcW w:w="864" w:type="dxa"/>
                <w:vAlign w:val="center"/>
                <w:hideMark/>
              </w:tcPr>
            </w:tcPrChange>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45" w:author="Brian Bohman" w:date="2021-10-27T05:58:00Z">
              <w:tcPr>
                <w:tcW w:w="1152" w:type="dxa"/>
                <w:vAlign w:val="center"/>
                <w:hideMark/>
              </w:tcPr>
            </w:tcPrChange>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46" w:author="Brian Bohman" w:date="2021-10-27T05:58:00Z">
              <w:tcPr>
                <w:tcW w:w="504" w:type="dxa"/>
                <w:vAlign w:val="center"/>
                <w:hideMark/>
              </w:tcPr>
            </w:tcPrChange>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47" w:author="Brian Bohman" w:date="2021-10-27T05:58:00Z">
              <w:tcPr>
                <w:tcW w:w="1008" w:type="dxa"/>
                <w:vAlign w:val="center"/>
                <w:hideMark/>
              </w:tcPr>
            </w:tcPrChange>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48" w:author="Brian Bohman" w:date="2021-10-27T05:58:00Z">
              <w:tcPr>
                <w:tcW w:w="1008" w:type="dxa"/>
                <w:vAlign w:val="center"/>
                <w:hideMark/>
              </w:tcPr>
            </w:tcPrChange>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49" w:author="Brian Bohman" w:date="2021-10-27T05:58:00Z">
              <w:tcPr>
                <w:tcW w:w="720" w:type="dxa"/>
                <w:vAlign w:val="center"/>
                <w:hideMark/>
              </w:tcPr>
            </w:tcPrChange>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50" w:author="Brian Bohman" w:date="2021-10-27T05:58:00Z">
              <w:tcPr>
                <w:tcW w:w="1008" w:type="dxa"/>
                <w:vAlign w:val="center"/>
                <w:hideMark/>
              </w:tcPr>
            </w:tcPrChange>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51" w:author="Brian Bohman" w:date="2021-10-27T05:58:00Z">
              <w:tcPr>
                <w:tcW w:w="1152" w:type="dxa"/>
                <w:vAlign w:val="center"/>
                <w:hideMark/>
              </w:tcPr>
            </w:tcPrChange>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8852" w:author="Brian Bohman" w:date="2021-10-27T05:58:00Z">
              <w:tcPr>
                <w:tcW w:w="1008" w:type="dxa"/>
                <w:vAlign w:val="center"/>
                <w:hideMark/>
              </w:tcPr>
            </w:tcPrChange>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43C4B782" w14:textId="77777777" w:rsidTr="00E419CD">
        <w:trPr>
          <w:trHeight w:val="165"/>
          <w:trPrChange w:id="8853" w:author="Brian Bohman" w:date="2021-10-27T05:58:00Z">
            <w:trPr>
              <w:trHeight w:val="165"/>
            </w:trPr>
          </w:trPrChange>
        </w:trPr>
        <w:tc>
          <w:tcPr>
            <w:tcW w:w="360" w:type="dxa"/>
            <w:vAlign w:val="center"/>
            <w:hideMark/>
            <w:tcPrChange w:id="8854" w:author="Brian Bohman" w:date="2021-10-27T05:58:00Z">
              <w:tcPr>
                <w:tcW w:w="360" w:type="dxa"/>
                <w:vAlign w:val="center"/>
                <w:hideMark/>
              </w:tcPr>
            </w:tcPrChange>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Change w:id="8855" w:author="Brian Bohman" w:date="2021-10-27T05:58:00Z">
              <w:tcPr>
                <w:tcW w:w="864" w:type="dxa"/>
                <w:vAlign w:val="center"/>
                <w:hideMark/>
              </w:tcPr>
            </w:tcPrChange>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56" w:author="Brian Bohman" w:date="2021-10-27T05:58:00Z">
              <w:tcPr>
                <w:tcW w:w="1152" w:type="dxa"/>
                <w:vAlign w:val="center"/>
                <w:hideMark/>
              </w:tcPr>
            </w:tcPrChange>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57" w:author="Brian Bohman" w:date="2021-10-27T05:58:00Z">
              <w:tcPr>
                <w:tcW w:w="504" w:type="dxa"/>
                <w:vAlign w:val="center"/>
                <w:hideMark/>
              </w:tcPr>
            </w:tcPrChange>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Change w:id="8858" w:author="Brian Bohman" w:date="2021-10-27T05:58:00Z">
              <w:tcPr>
                <w:tcW w:w="1008" w:type="dxa"/>
                <w:vAlign w:val="center"/>
                <w:hideMark/>
              </w:tcPr>
            </w:tcPrChange>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8859" w:author="Brian Bohman" w:date="2021-10-27T05:58:00Z">
              <w:tcPr>
                <w:tcW w:w="1008" w:type="dxa"/>
                <w:vAlign w:val="center"/>
                <w:hideMark/>
              </w:tcPr>
            </w:tcPrChange>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60" w:author="Brian Bohman" w:date="2021-10-27T05:58:00Z">
              <w:tcPr>
                <w:tcW w:w="720" w:type="dxa"/>
                <w:vAlign w:val="center"/>
                <w:hideMark/>
              </w:tcPr>
            </w:tcPrChange>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8861" w:author="Brian Bohman" w:date="2021-10-27T05:58:00Z">
              <w:tcPr>
                <w:tcW w:w="1008" w:type="dxa"/>
                <w:vAlign w:val="center"/>
                <w:hideMark/>
              </w:tcPr>
            </w:tcPrChange>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62" w:author="Brian Bohman" w:date="2021-10-27T05:58:00Z">
              <w:tcPr>
                <w:tcW w:w="1152" w:type="dxa"/>
                <w:vAlign w:val="center"/>
                <w:hideMark/>
              </w:tcPr>
            </w:tcPrChange>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440" w:type="dxa"/>
            <w:vAlign w:val="center"/>
            <w:hideMark/>
            <w:tcPrChange w:id="8863" w:author="Brian Bohman" w:date="2021-10-27T05:58:00Z">
              <w:tcPr>
                <w:tcW w:w="1008" w:type="dxa"/>
                <w:vAlign w:val="center"/>
                <w:hideMark/>
              </w:tcPr>
            </w:tcPrChange>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81A864E" w14:textId="77777777" w:rsidTr="00E419CD">
        <w:trPr>
          <w:trHeight w:val="165"/>
          <w:trPrChange w:id="8864" w:author="Brian Bohman" w:date="2021-10-27T05:58:00Z">
            <w:trPr>
              <w:trHeight w:val="165"/>
            </w:trPr>
          </w:trPrChange>
        </w:trPr>
        <w:tc>
          <w:tcPr>
            <w:tcW w:w="360" w:type="dxa"/>
            <w:vAlign w:val="center"/>
            <w:hideMark/>
            <w:tcPrChange w:id="8865" w:author="Brian Bohman" w:date="2021-10-27T05:58:00Z">
              <w:tcPr>
                <w:tcW w:w="360" w:type="dxa"/>
                <w:vAlign w:val="center"/>
                <w:hideMark/>
              </w:tcPr>
            </w:tcPrChange>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Change w:id="8866" w:author="Brian Bohman" w:date="2021-10-27T05:58:00Z">
              <w:tcPr>
                <w:tcW w:w="864" w:type="dxa"/>
                <w:vAlign w:val="center"/>
                <w:hideMark/>
              </w:tcPr>
            </w:tcPrChange>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67" w:author="Brian Bohman" w:date="2021-10-27T05:58:00Z">
              <w:tcPr>
                <w:tcW w:w="1152" w:type="dxa"/>
                <w:vAlign w:val="center"/>
                <w:hideMark/>
              </w:tcPr>
            </w:tcPrChange>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68" w:author="Brian Bohman" w:date="2021-10-27T05:58:00Z">
              <w:tcPr>
                <w:tcW w:w="504" w:type="dxa"/>
                <w:vAlign w:val="center"/>
                <w:hideMark/>
              </w:tcPr>
            </w:tcPrChange>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69" w:author="Brian Bohman" w:date="2021-10-27T05:58:00Z">
              <w:tcPr>
                <w:tcW w:w="1008" w:type="dxa"/>
                <w:vAlign w:val="center"/>
                <w:hideMark/>
              </w:tcPr>
            </w:tcPrChange>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70" w:author="Brian Bohman" w:date="2021-10-27T05:58:00Z">
              <w:tcPr>
                <w:tcW w:w="1008" w:type="dxa"/>
                <w:vAlign w:val="center"/>
                <w:hideMark/>
              </w:tcPr>
            </w:tcPrChange>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71" w:author="Brian Bohman" w:date="2021-10-27T05:58:00Z">
              <w:tcPr>
                <w:tcW w:w="720" w:type="dxa"/>
                <w:vAlign w:val="center"/>
                <w:hideMark/>
              </w:tcPr>
            </w:tcPrChange>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72" w:author="Brian Bohman" w:date="2021-10-27T05:58:00Z">
              <w:tcPr>
                <w:tcW w:w="1008" w:type="dxa"/>
                <w:vAlign w:val="center"/>
                <w:hideMark/>
              </w:tcPr>
            </w:tcPrChange>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873" w:author="Brian Bohman" w:date="2021-10-27T05:58:00Z">
              <w:tcPr>
                <w:tcW w:w="1152" w:type="dxa"/>
                <w:vAlign w:val="center"/>
                <w:hideMark/>
              </w:tcPr>
            </w:tcPrChange>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8874" w:author="Brian Bohman" w:date="2021-10-27T05:58:00Z">
              <w:tcPr>
                <w:tcW w:w="1008" w:type="dxa"/>
                <w:vAlign w:val="center"/>
                <w:hideMark/>
              </w:tcPr>
            </w:tcPrChange>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19CD" w:rsidRPr="009B3DCC" w14:paraId="0572FDDC" w14:textId="77777777" w:rsidTr="00E419CD">
        <w:trPr>
          <w:trHeight w:val="165"/>
          <w:trPrChange w:id="8875" w:author="Brian Bohman" w:date="2021-10-27T05:58:00Z">
            <w:trPr>
              <w:trHeight w:val="165"/>
            </w:trPr>
          </w:trPrChange>
        </w:trPr>
        <w:tc>
          <w:tcPr>
            <w:tcW w:w="360" w:type="dxa"/>
            <w:vAlign w:val="center"/>
            <w:hideMark/>
            <w:tcPrChange w:id="8876" w:author="Brian Bohman" w:date="2021-10-27T05:58:00Z">
              <w:tcPr>
                <w:tcW w:w="360" w:type="dxa"/>
                <w:vAlign w:val="center"/>
                <w:hideMark/>
              </w:tcPr>
            </w:tcPrChange>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Change w:id="8877" w:author="Brian Bohman" w:date="2021-10-27T05:58:00Z">
              <w:tcPr>
                <w:tcW w:w="864" w:type="dxa"/>
                <w:vAlign w:val="center"/>
                <w:hideMark/>
              </w:tcPr>
            </w:tcPrChange>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78" w:author="Brian Bohman" w:date="2021-10-27T05:58:00Z">
              <w:tcPr>
                <w:tcW w:w="1152" w:type="dxa"/>
                <w:vAlign w:val="center"/>
                <w:hideMark/>
              </w:tcPr>
            </w:tcPrChange>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79" w:author="Brian Bohman" w:date="2021-10-27T05:58:00Z">
              <w:tcPr>
                <w:tcW w:w="504" w:type="dxa"/>
                <w:vAlign w:val="center"/>
                <w:hideMark/>
              </w:tcPr>
            </w:tcPrChange>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80" w:author="Brian Bohman" w:date="2021-10-27T05:58:00Z">
              <w:tcPr>
                <w:tcW w:w="1008" w:type="dxa"/>
                <w:vAlign w:val="center"/>
                <w:hideMark/>
              </w:tcPr>
            </w:tcPrChange>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81" w:author="Brian Bohman" w:date="2021-10-27T05:58:00Z">
              <w:tcPr>
                <w:tcW w:w="1008" w:type="dxa"/>
                <w:vAlign w:val="center"/>
                <w:hideMark/>
              </w:tcPr>
            </w:tcPrChange>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82" w:author="Brian Bohman" w:date="2021-10-27T05:58:00Z">
              <w:tcPr>
                <w:tcW w:w="720" w:type="dxa"/>
                <w:vAlign w:val="center"/>
                <w:hideMark/>
              </w:tcPr>
            </w:tcPrChange>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83" w:author="Brian Bohman" w:date="2021-10-27T05:58:00Z">
              <w:tcPr>
                <w:tcW w:w="1008" w:type="dxa"/>
                <w:vAlign w:val="center"/>
                <w:hideMark/>
              </w:tcPr>
            </w:tcPrChange>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884" w:author="Brian Bohman" w:date="2021-10-27T05:58:00Z">
              <w:tcPr>
                <w:tcW w:w="1152" w:type="dxa"/>
                <w:vAlign w:val="center"/>
                <w:hideMark/>
              </w:tcPr>
            </w:tcPrChange>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440" w:type="dxa"/>
            <w:vAlign w:val="center"/>
            <w:hideMark/>
            <w:tcPrChange w:id="8885" w:author="Brian Bohman" w:date="2021-10-27T05:58:00Z">
              <w:tcPr>
                <w:tcW w:w="1008" w:type="dxa"/>
                <w:vAlign w:val="center"/>
                <w:hideMark/>
              </w:tcPr>
            </w:tcPrChange>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19CD" w:rsidRPr="009B3DCC" w14:paraId="602F7C78" w14:textId="77777777" w:rsidTr="00E419CD">
        <w:trPr>
          <w:trHeight w:val="165"/>
          <w:trPrChange w:id="8886" w:author="Brian Bohman" w:date="2021-10-27T05:58:00Z">
            <w:trPr>
              <w:trHeight w:val="165"/>
            </w:trPr>
          </w:trPrChange>
        </w:trPr>
        <w:tc>
          <w:tcPr>
            <w:tcW w:w="360" w:type="dxa"/>
            <w:vAlign w:val="center"/>
            <w:hideMark/>
            <w:tcPrChange w:id="8887" w:author="Brian Bohman" w:date="2021-10-27T05:58:00Z">
              <w:tcPr>
                <w:tcW w:w="360" w:type="dxa"/>
                <w:vAlign w:val="center"/>
                <w:hideMark/>
              </w:tcPr>
            </w:tcPrChange>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Change w:id="8888" w:author="Brian Bohman" w:date="2021-10-27T05:58:00Z">
              <w:tcPr>
                <w:tcW w:w="864" w:type="dxa"/>
                <w:vAlign w:val="center"/>
                <w:hideMark/>
              </w:tcPr>
            </w:tcPrChange>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889" w:author="Brian Bohman" w:date="2021-10-27T05:58:00Z">
              <w:tcPr>
                <w:tcW w:w="1152" w:type="dxa"/>
                <w:vAlign w:val="center"/>
                <w:hideMark/>
              </w:tcPr>
            </w:tcPrChange>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890" w:author="Brian Bohman" w:date="2021-10-27T05:58:00Z">
              <w:tcPr>
                <w:tcW w:w="504" w:type="dxa"/>
                <w:vAlign w:val="center"/>
                <w:hideMark/>
              </w:tcPr>
            </w:tcPrChange>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Change w:id="8891" w:author="Brian Bohman" w:date="2021-10-27T05:58:00Z">
              <w:tcPr>
                <w:tcW w:w="1008" w:type="dxa"/>
                <w:vAlign w:val="center"/>
                <w:hideMark/>
              </w:tcPr>
            </w:tcPrChange>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8892" w:author="Brian Bohman" w:date="2021-10-27T05:58:00Z">
              <w:tcPr>
                <w:tcW w:w="1008" w:type="dxa"/>
                <w:vAlign w:val="center"/>
                <w:hideMark/>
              </w:tcPr>
            </w:tcPrChange>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893" w:author="Brian Bohman" w:date="2021-10-27T05:58:00Z">
              <w:tcPr>
                <w:tcW w:w="720" w:type="dxa"/>
                <w:vAlign w:val="center"/>
                <w:hideMark/>
              </w:tcPr>
            </w:tcPrChange>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894" w:author="Brian Bohman" w:date="2021-10-27T05:58:00Z">
              <w:tcPr>
                <w:tcW w:w="1008" w:type="dxa"/>
                <w:vAlign w:val="center"/>
                <w:hideMark/>
              </w:tcPr>
            </w:tcPrChange>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895" w:author="Brian Bohman" w:date="2021-10-27T05:58:00Z">
              <w:tcPr>
                <w:tcW w:w="1152" w:type="dxa"/>
                <w:vAlign w:val="center"/>
                <w:hideMark/>
              </w:tcPr>
            </w:tcPrChange>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440" w:type="dxa"/>
            <w:vAlign w:val="center"/>
            <w:hideMark/>
            <w:tcPrChange w:id="8896" w:author="Brian Bohman" w:date="2021-10-27T05:58:00Z">
              <w:tcPr>
                <w:tcW w:w="1008" w:type="dxa"/>
                <w:vAlign w:val="center"/>
                <w:hideMark/>
              </w:tcPr>
            </w:tcPrChange>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86B0099" w14:textId="77777777" w:rsidTr="00E419CD">
        <w:trPr>
          <w:trHeight w:val="165"/>
          <w:trPrChange w:id="8897" w:author="Brian Bohman" w:date="2021-10-27T05:58:00Z">
            <w:trPr>
              <w:trHeight w:val="165"/>
            </w:trPr>
          </w:trPrChange>
        </w:trPr>
        <w:tc>
          <w:tcPr>
            <w:tcW w:w="360" w:type="dxa"/>
            <w:vAlign w:val="center"/>
            <w:hideMark/>
            <w:tcPrChange w:id="8898" w:author="Brian Bohman" w:date="2021-10-27T05:58:00Z">
              <w:tcPr>
                <w:tcW w:w="360" w:type="dxa"/>
                <w:vAlign w:val="center"/>
                <w:hideMark/>
              </w:tcPr>
            </w:tcPrChange>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Change w:id="8899" w:author="Brian Bohman" w:date="2021-10-27T05:58:00Z">
              <w:tcPr>
                <w:tcW w:w="864" w:type="dxa"/>
                <w:vAlign w:val="center"/>
                <w:hideMark/>
              </w:tcPr>
            </w:tcPrChange>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00" w:author="Brian Bohman" w:date="2021-10-27T05:58:00Z">
              <w:tcPr>
                <w:tcW w:w="1152" w:type="dxa"/>
                <w:vAlign w:val="center"/>
                <w:hideMark/>
              </w:tcPr>
            </w:tcPrChange>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01" w:author="Brian Bohman" w:date="2021-10-27T05:58:00Z">
              <w:tcPr>
                <w:tcW w:w="504" w:type="dxa"/>
                <w:vAlign w:val="center"/>
                <w:hideMark/>
              </w:tcPr>
            </w:tcPrChange>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02" w:author="Brian Bohman" w:date="2021-10-27T05:58:00Z">
              <w:tcPr>
                <w:tcW w:w="1008" w:type="dxa"/>
                <w:vAlign w:val="center"/>
                <w:hideMark/>
              </w:tcPr>
            </w:tcPrChange>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03" w:author="Brian Bohman" w:date="2021-10-27T05:58:00Z">
              <w:tcPr>
                <w:tcW w:w="1008" w:type="dxa"/>
                <w:vAlign w:val="center"/>
                <w:hideMark/>
              </w:tcPr>
            </w:tcPrChange>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04" w:author="Brian Bohman" w:date="2021-10-27T05:58:00Z">
              <w:tcPr>
                <w:tcW w:w="720" w:type="dxa"/>
                <w:vAlign w:val="center"/>
                <w:hideMark/>
              </w:tcPr>
            </w:tcPrChange>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05" w:author="Brian Bohman" w:date="2021-10-27T05:58:00Z">
              <w:tcPr>
                <w:tcW w:w="1008" w:type="dxa"/>
                <w:vAlign w:val="center"/>
                <w:hideMark/>
              </w:tcPr>
            </w:tcPrChange>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06" w:author="Brian Bohman" w:date="2021-10-27T05:58:00Z">
              <w:tcPr>
                <w:tcW w:w="1152" w:type="dxa"/>
                <w:vAlign w:val="center"/>
                <w:hideMark/>
              </w:tcPr>
            </w:tcPrChange>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440" w:type="dxa"/>
            <w:vAlign w:val="center"/>
            <w:hideMark/>
            <w:tcPrChange w:id="8907" w:author="Brian Bohman" w:date="2021-10-27T05:58:00Z">
              <w:tcPr>
                <w:tcW w:w="1008" w:type="dxa"/>
                <w:vAlign w:val="center"/>
                <w:hideMark/>
              </w:tcPr>
            </w:tcPrChange>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6CEB254E" w14:textId="77777777" w:rsidTr="00E419CD">
        <w:trPr>
          <w:trHeight w:val="165"/>
          <w:trPrChange w:id="8908" w:author="Brian Bohman" w:date="2021-10-27T05:58:00Z">
            <w:trPr>
              <w:trHeight w:val="165"/>
            </w:trPr>
          </w:trPrChange>
        </w:trPr>
        <w:tc>
          <w:tcPr>
            <w:tcW w:w="360" w:type="dxa"/>
            <w:vAlign w:val="center"/>
            <w:hideMark/>
            <w:tcPrChange w:id="8909" w:author="Brian Bohman" w:date="2021-10-27T05:58:00Z">
              <w:tcPr>
                <w:tcW w:w="360" w:type="dxa"/>
                <w:vAlign w:val="center"/>
                <w:hideMark/>
              </w:tcPr>
            </w:tcPrChange>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Change w:id="8910" w:author="Brian Bohman" w:date="2021-10-27T05:58:00Z">
              <w:tcPr>
                <w:tcW w:w="864" w:type="dxa"/>
                <w:vAlign w:val="center"/>
                <w:hideMark/>
              </w:tcPr>
            </w:tcPrChange>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11" w:author="Brian Bohman" w:date="2021-10-27T05:58:00Z">
              <w:tcPr>
                <w:tcW w:w="1152" w:type="dxa"/>
                <w:vAlign w:val="center"/>
                <w:hideMark/>
              </w:tcPr>
            </w:tcPrChange>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12" w:author="Brian Bohman" w:date="2021-10-27T05:58:00Z">
              <w:tcPr>
                <w:tcW w:w="504" w:type="dxa"/>
                <w:vAlign w:val="center"/>
                <w:hideMark/>
              </w:tcPr>
            </w:tcPrChange>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13" w:author="Brian Bohman" w:date="2021-10-27T05:58:00Z">
              <w:tcPr>
                <w:tcW w:w="1008" w:type="dxa"/>
                <w:vAlign w:val="center"/>
                <w:hideMark/>
              </w:tcPr>
            </w:tcPrChange>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14" w:author="Brian Bohman" w:date="2021-10-27T05:58:00Z">
              <w:tcPr>
                <w:tcW w:w="1008" w:type="dxa"/>
                <w:vAlign w:val="center"/>
                <w:hideMark/>
              </w:tcPr>
            </w:tcPrChange>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15" w:author="Brian Bohman" w:date="2021-10-27T05:58:00Z">
              <w:tcPr>
                <w:tcW w:w="720" w:type="dxa"/>
                <w:vAlign w:val="center"/>
                <w:hideMark/>
              </w:tcPr>
            </w:tcPrChange>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16" w:author="Brian Bohman" w:date="2021-10-27T05:58:00Z">
              <w:tcPr>
                <w:tcW w:w="1008" w:type="dxa"/>
                <w:vAlign w:val="center"/>
                <w:hideMark/>
              </w:tcPr>
            </w:tcPrChange>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17" w:author="Brian Bohman" w:date="2021-10-27T05:58:00Z">
              <w:tcPr>
                <w:tcW w:w="1152" w:type="dxa"/>
                <w:vAlign w:val="center"/>
                <w:hideMark/>
              </w:tcPr>
            </w:tcPrChange>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8918" w:author="Brian Bohman" w:date="2021-10-27T05:58:00Z">
              <w:tcPr>
                <w:tcW w:w="1008" w:type="dxa"/>
                <w:vAlign w:val="center"/>
                <w:hideMark/>
              </w:tcPr>
            </w:tcPrChange>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19CD" w:rsidRPr="009B3DCC" w14:paraId="3B3DB1B6" w14:textId="77777777" w:rsidTr="00E419CD">
        <w:trPr>
          <w:trHeight w:val="165"/>
          <w:trPrChange w:id="8919" w:author="Brian Bohman" w:date="2021-10-27T05:58:00Z">
            <w:trPr>
              <w:trHeight w:val="165"/>
            </w:trPr>
          </w:trPrChange>
        </w:trPr>
        <w:tc>
          <w:tcPr>
            <w:tcW w:w="360" w:type="dxa"/>
            <w:vAlign w:val="center"/>
            <w:hideMark/>
            <w:tcPrChange w:id="8920" w:author="Brian Bohman" w:date="2021-10-27T05:58:00Z">
              <w:tcPr>
                <w:tcW w:w="360" w:type="dxa"/>
                <w:vAlign w:val="center"/>
                <w:hideMark/>
              </w:tcPr>
            </w:tcPrChange>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Change w:id="8921" w:author="Brian Bohman" w:date="2021-10-27T05:58:00Z">
              <w:tcPr>
                <w:tcW w:w="864" w:type="dxa"/>
                <w:vAlign w:val="center"/>
                <w:hideMark/>
              </w:tcPr>
            </w:tcPrChange>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22" w:author="Brian Bohman" w:date="2021-10-27T05:58:00Z">
              <w:tcPr>
                <w:tcW w:w="1152" w:type="dxa"/>
                <w:vAlign w:val="center"/>
                <w:hideMark/>
              </w:tcPr>
            </w:tcPrChange>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23" w:author="Brian Bohman" w:date="2021-10-27T05:58:00Z">
              <w:tcPr>
                <w:tcW w:w="504" w:type="dxa"/>
                <w:vAlign w:val="center"/>
                <w:hideMark/>
              </w:tcPr>
            </w:tcPrChange>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Change w:id="8924" w:author="Brian Bohman" w:date="2021-10-27T05:58:00Z">
              <w:tcPr>
                <w:tcW w:w="1008" w:type="dxa"/>
                <w:vAlign w:val="center"/>
                <w:hideMark/>
              </w:tcPr>
            </w:tcPrChange>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8925" w:author="Brian Bohman" w:date="2021-10-27T05:58:00Z">
              <w:tcPr>
                <w:tcW w:w="1008" w:type="dxa"/>
                <w:vAlign w:val="center"/>
                <w:hideMark/>
              </w:tcPr>
            </w:tcPrChange>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26" w:author="Brian Bohman" w:date="2021-10-27T05:58:00Z">
              <w:tcPr>
                <w:tcW w:w="720" w:type="dxa"/>
                <w:vAlign w:val="center"/>
                <w:hideMark/>
              </w:tcPr>
            </w:tcPrChange>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27" w:author="Brian Bohman" w:date="2021-10-27T05:58:00Z">
              <w:tcPr>
                <w:tcW w:w="1008" w:type="dxa"/>
                <w:vAlign w:val="center"/>
                <w:hideMark/>
              </w:tcPr>
            </w:tcPrChange>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28" w:author="Brian Bohman" w:date="2021-10-27T05:58:00Z">
              <w:tcPr>
                <w:tcW w:w="1152" w:type="dxa"/>
                <w:vAlign w:val="center"/>
                <w:hideMark/>
              </w:tcPr>
            </w:tcPrChange>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440" w:type="dxa"/>
            <w:vAlign w:val="center"/>
            <w:hideMark/>
            <w:tcPrChange w:id="8929" w:author="Brian Bohman" w:date="2021-10-27T05:58:00Z">
              <w:tcPr>
                <w:tcW w:w="1008" w:type="dxa"/>
                <w:vAlign w:val="center"/>
                <w:hideMark/>
              </w:tcPr>
            </w:tcPrChange>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19CD" w:rsidRPr="009B3DCC" w14:paraId="5C329B5A" w14:textId="77777777" w:rsidTr="00E419CD">
        <w:trPr>
          <w:trHeight w:val="165"/>
          <w:trPrChange w:id="8930" w:author="Brian Bohman" w:date="2021-10-27T05:58:00Z">
            <w:trPr>
              <w:trHeight w:val="165"/>
            </w:trPr>
          </w:trPrChange>
        </w:trPr>
        <w:tc>
          <w:tcPr>
            <w:tcW w:w="360" w:type="dxa"/>
            <w:vAlign w:val="center"/>
            <w:hideMark/>
            <w:tcPrChange w:id="8931" w:author="Brian Bohman" w:date="2021-10-27T05:58:00Z">
              <w:tcPr>
                <w:tcW w:w="360" w:type="dxa"/>
                <w:vAlign w:val="center"/>
                <w:hideMark/>
              </w:tcPr>
            </w:tcPrChange>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Change w:id="8932" w:author="Brian Bohman" w:date="2021-10-27T05:58:00Z">
              <w:tcPr>
                <w:tcW w:w="864" w:type="dxa"/>
                <w:vAlign w:val="center"/>
                <w:hideMark/>
              </w:tcPr>
            </w:tcPrChange>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33" w:author="Brian Bohman" w:date="2021-10-27T05:58:00Z">
              <w:tcPr>
                <w:tcW w:w="1152" w:type="dxa"/>
                <w:vAlign w:val="center"/>
                <w:hideMark/>
              </w:tcPr>
            </w:tcPrChange>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34" w:author="Brian Bohman" w:date="2021-10-27T05:58:00Z">
              <w:tcPr>
                <w:tcW w:w="504" w:type="dxa"/>
                <w:vAlign w:val="center"/>
                <w:hideMark/>
              </w:tcPr>
            </w:tcPrChange>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35" w:author="Brian Bohman" w:date="2021-10-27T05:58:00Z">
              <w:tcPr>
                <w:tcW w:w="1008" w:type="dxa"/>
                <w:vAlign w:val="center"/>
                <w:hideMark/>
              </w:tcPr>
            </w:tcPrChange>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36" w:author="Brian Bohman" w:date="2021-10-27T05:58:00Z">
              <w:tcPr>
                <w:tcW w:w="1008" w:type="dxa"/>
                <w:vAlign w:val="center"/>
                <w:hideMark/>
              </w:tcPr>
            </w:tcPrChange>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37" w:author="Brian Bohman" w:date="2021-10-27T05:58:00Z">
              <w:tcPr>
                <w:tcW w:w="720" w:type="dxa"/>
                <w:vAlign w:val="center"/>
                <w:hideMark/>
              </w:tcPr>
            </w:tcPrChange>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38" w:author="Brian Bohman" w:date="2021-10-27T05:58:00Z">
              <w:tcPr>
                <w:tcW w:w="1008" w:type="dxa"/>
                <w:vAlign w:val="center"/>
                <w:hideMark/>
              </w:tcPr>
            </w:tcPrChange>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39" w:author="Brian Bohman" w:date="2021-10-27T05:58:00Z">
              <w:tcPr>
                <w:tcW w:w="1152" w:type="dxa"/>
                <w:vAlign w:val="center"/>
                <w:hideMark/>
              </w:tcPr>
            </w:tcPrChange>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440" w:type="dxa"/>
            <w:vAlign w:val="center"/>
            <w:hideMark/>
            <w:tcPrChange w:id="8940" w:author="Brian Bohman" w:date="2021-10-27T05:58:00Z">
              <w:tcPr>
                <w:tcW w:w="1008" w:type="dxa"/>
                <w:vAlign w:val="center"/>
                <w:hideMark/>
              </w:tcPr>
            </w:tcPrChange>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0F78F557" w14:textId="77777777" w:rsidTr="00E419CD">
        <w:trPr>
          <w:trHeight w:val="165"/>
          <w:trPrChange w:id="8941" w:author="Brian Bohman" w:date="2021-10-27T05:58:00Z">
            <w:trPr>
              <w:trHeight w:val="165"/>
            </w:trPr>
          </w:trPrChange>
        </w:trPr>
        <w:tc>
          <w:tcPr>
            <w:tcW w:w="360" w:type="dxa"/>
            <w:vAlign w:val="center"/>
            <w:hideMark/>
            <w:tcPrChange w:id="8942" w:author="Brian Bohman" w:date="2021-10-27T05:58:00Z">
              <w:tcPr>
                <w:tcW w:w="360" w:type="dxa"/>
                <w:vAlign w:val="center"/>
                <w:hideMark/>
              </w:tcPr>
            </w:tcPrChange>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Change w:id="8943" w:author="Brian Bohman" w:date="2021-10-27T05:58:00Z">
              <w:tcPr>
                <w:tcW w:w="864" w:type="dxa"/>
                <w:vAlign w:val="center"/>
                <w:hideMark/>
              </w:tcPr>
            </w:tcPrChange>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44" w:author="Brian Bohman" w:date="2021-10-27T05:58:00Z">
              <w:tcPr>
                <w:tcW w:w="1152" w:type="dxa"/>
                <w:vAlign w:val="center"/>
                <w:hideMark/>
              </w:tcPr>
            </w:tcPrChange>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45" w:author="Brian Bohman" w:date="2021-10-27T05:58:00Z">
              <w:tcPr>
                <w:tcW w:w="504" w:type="dxa"/>
                <w:vAlign w:val="center"/>
                <w:hideMark/>
              </w:tcPr>
            </w:tcPrChange>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46" w:author="Brian Bohman" w:date="2021-10-27T05:58:00Z">
              <w:tcPr>
                <w:tcW w:w="1008" w:type="dxa"/>
                <w:vAlign w:val="center"/>
                <w:hideMark/>
              </w:tcPr>
            </w:tcPrChange>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47" w:author="Brian Bohman" w:date="2021-10-27T05:58:00Z">
              <w:tcPr>
                <w:tcW w:w="1008" w:type="dxa"/>
                <w:vAlign w:val="center"/>
                <w:hideMark/>
              </w:tcPr>
            </w:tcPrChange>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48" w:author="Brian Bohman" w:date="2021-10-27T05:58:00Z">
              <w:tcPr>
                <w:tcW w:w="720" w:type="dxa"/>
                <w:vAlign w:val="center"/>
                <w:hideMark/>
              </w:tcPr>
            </w:tcPrChange>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49" w:author="Brian Bohman" w:date="2021-10-27T05:58:00Z">
              <w:tcPr>
                <w:tcW w:w="1008" w:type="dxa"/>
                <w:vAlign w:val="center"/>
                <w:hideMark/>
              </w:tcPr>
            </w:tcPrChange>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50" w:author="Brian Bohman" w:date="2021-10-27T05:58:00Z">
              <w:tcPr>
                <w:tcW w:w="1152" w:type="dxa"/>
                <w:vAlign w:val="center"/>
                <w:hideMark/>
              </w:tcPr>
            </w:tcPrChange>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440" w:type="dxa"/>
            <w:vAlign w:val="center"/>
            <w:hideMark/>
            <w:tcPrChange w:id="8951" w:author="Brian Bohman" w:date="2021-10-27T05:58:00Z">
              <w:tcPr>
                <w:tcW w:w="1008" w:type="dxa"/>
                <w:vAlign w:val="center"/>
                <w:hideMark/>
              </w:tcPr>
            </w:tcPrChange>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7C302EDE" w14:textId="77777777" w:rsidTr="00E419CD">
        <w:trPr>
          <w:trHeight w:val="165"/>
          <w:trPrChange w:id="8952" w:author="Brian Bohman" w:date="2021-10-27T05:58:00Z">
            <w:trPr>
              <w:trHeight w:val="165"/>
            </w:trPr>
          </w:trPrChange>
        </w:trPr>
        <w:tc>
          <w:tcPr>
            <w:tcW w:w="360" w:type="dxa"/>
            <w:vAlign w:val="center"/>
            <w:hideMark/>
            <w:tcPrChange w:id="8953" w:author="Brian Bohman" w:date="2021-10-27T05:58:00Z">
              <w:tcPr>
                <w:tcW w:w="360" w:type="dxa"/>
                <w:vAlign w:val="center"/>
                <w:hideMark/>
              </w:tcPr>
            </w:tcPrChange>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Change w:id="8954" w:author="Brian Bohman" w:date="2021-10-27T05:58:00Z">
              <w:tcPr>
                <w:tcW w:w="864" w:type="dxa"/>
                <w:vAlign w:val="center"/>
                <w:hideMark/>
              </w:tcPr>
            </w:tcPrChange>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55" w:author="Brian Bohman" w:date="2021-10-27T05:58:00Z">
              <w:tcPr>
                <w:tcW w:w="1152" w:type="dxa"/>
                <w:vAlign w:val="center"/>
                <w:hideMark/>
              </w:tcPr>
            </w:tcPrChange>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56" w:author="Brian Bohman" w:date="2021-10-27T05:58:00Z">
              <w:tcPr>
                <w:tcW w:w="504" w:type="dxa"/>
                <w:vAlign w:val="center"/>
                <w:hideMark/>
              </w:tcPr>
            </w:tcPrChange>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Change w:id="8957" w:author="Brian Bohman" w:date="2021-10-27T05:58:00Z">
              <w:tcPr>
                <w:tcW w:w="1008" w:type="dxa"/>
                <w:vAlign w:val="center"/>
                <w:hideMark/>
              </w:tcPr>
            </w:tcPrChange>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8958" w:author="Brian Bohman" w:date="2021-10-27T05:58:00Z">
              <w:tcPr>
                <w:tcW w:w="1008" w:type="dxa"/>
                <w:vAlign w:val="center"/>
                <w:hideMark/>
              </w:tcPr>
            </w:tcPrChange>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59" w:author="Brian Bohman" w:date="2021-10-27T05:58:00Z">
              <w:tcPr>
                <w:tcW w:w="720" w:type="dxa"/>
                <w:vAlign w:val="center"/>
                <w:hideMark/>
              </w:tcPr>
            </w:tcPrChange>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60" w:author="Brian Bohman" w:date="2021-10-27T05:58:00Z">
              <w:tcPr>
                <w:tcW w:w="1008" w:type="dxa"/>
                <w:vAlign w:val="center"/>
                <w:hideMark/>
              </w:tcPr>
            </w:tcPrChange>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61" w:author="Brian Bohman" w:date="2021-10-27T05:58:00Z">
              <w:tcPr>
                <w:tcW w:w="1152" w:type="dxa"/>
                <w:vAlign w:val="center"/>
                <w:hideMark/>
              </w:tcPr>
            </w:tcPrChange>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440" w:type="dxa"/>
            <w:vAlign w:val="center"/>
            <w:hideMark/>
            <w:tcPrChange w:id="8962" w:author="Brian Bohman" w:date="2021-10-27T05:58:00Z">
              <w:tcPr>
                <w:tcW w:w="1008" w:type="dxa"/>
                <w:vAlign w:val="center"/>
                <w:hideMark/>
              </w:tcPr>
            </w:tcPrChange>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08D4260E" w14:textId="77777777" w:rsidTr="00E419CD">
        <w:trPr>
          <w:trHeight w:val="180"/>
          <w:trPrChange w:id="8963" w:author="Brian Bohman" w:date="2021-10-27T05:58:00Z">
            <w:trPr>
              <w:trHeight w:val="180"/>
            </w:trPr>
          </w:trPrChange>
        </w:trPr>
        <w:tc>
          <w:tcPr>
            <w:tcW w:w="360" w:type="dxa"/>
            <w:vAlign w:val="center"/>
            <w:hideMark/>
            <w:tcPrChange w:id="8964" w:author="Brian Bohman" w:date="2021-10-27T05:58:00Z">
              <w:tcPr>
                <w:tcW w:w="360" w:type="dxa"/>
                <w:vAlign w:val="center"/>
                <w:hideMark/>
              </w:tcPr>
            </w:tcPrChange>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Change w:id="8965" w:author="Brian Bohman" w:date="2021-10-27T05:58:00Z">
              <w:tcPr>
                <w:tcW w:w="864" w:type="dxa"/>
                <w:vAlign w:val="center"/>
                <w:hideMark/>
              </w:tcPr>
            </w:tcPrChange>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66" w:author="Brian Bohman" w:date="2021-10-27T05:58:00Z">
              <w:tcPr>
                <w:tcW w:w="1152" w:type="dxa"/>
                <w:vAlign w:val="center"/>
                <w:hideMark/>
              </w:tcPr>
            </w:tcPrChange>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67" w:author="Brian Bohman" w:date="2021-10-27T05:58:00Z">
              <w:tcPr>
                <w:tcW w:w="504" w:type="dxa"/>
                <w:vAlign w:val="center"/>
                <w:hideMark/>
              </w:tcPr>
            </w:tcPrChange>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68" w:author="Brian Bohman" w:date="2021-10-27T05:58:00Z">
              <w:tcPr>
                <w:tcW w:w="1008" w:type="dxa"/>
                <w:vAlign w:val="center"/>
                <w:hideMark/>
              </w:tcPr>
            </w:tcPrChange>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69" w:author="Brian Bohman" w:date="2021-10-27T05:58:00Z">
              <w:tcPr>
                <w:tcW w:w="1008" w:type="dxa"/>
                <w:vAlign w:val="center"/>
                <w:hideMark/>
              </w:tcPr>
            </w:tcPrChange>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70" w:author="Brian Bohman" w:date="2021-10-27T05:58:00Z">
              <w:tcPr>
                <w:tcW w:w="720" w:type="dxa"/>
                <w:vAlign w:val="center"/>
                <w:hideMark/>
              </w:tcPr>
            </w:tcPrChange>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71" w:author="Brian Bohman" w:date="2021-10-27T05:58:00Z">
              <w:tcPr>
                <w:tcW w:w="1008" w:type="dxa"/>
                <w:vAlign w:val="center"/>
                <w:hideMark/>
              </w:tcPr>
            </w:tcPrChange>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8972" w:author="Brian Bohman" w:date="2021-10-27T05:58:00Z">
              <w:tcPr>
                <w:tcW w:w="1152" w:type="dxa"/>
                <w:vAlign w:val="center"/>
                <w:hideMark/>
              </w:tcPr>
            </w:tcPrChange>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440" w:type="dxa"/>
            <w:vAlign w:val="center"/>
            <w:hideMark/>
            <w:tcPrChange w:id="8973" w:author="Brian Bohman" w:date="2021-10-27T05:58:00Z">
              <w:tcPr>
                <w:tcW w:w="1008" w:type="dxa"/>
                <w:vAlign w:val="center"/>
                <w:hideMark/>
              </w:tcPr>
            </w:tcPrChange>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3FFD92D8" w14:textId="77777777" w:rsidTr="00E419CD">
        <w:trPr>
          <w:trHeight w:val="165"/>
          <w:trPrChange w:id="8974" w:author="Brian Bohman" w:date="2021-10-27T05:58:00Z">
            <w:trPr>
              <w:trHeight w:val="165"/>
            </w:trPr>
          </w:trPrChange>
        </w:trPr>
        <w:tc>
          <w:tcPr>
            <w:tcW w:w="360" w:type="dxa"/>
            <w:vAlign w:val="center"/>
            <w:hideMark/>
            <w:tcPrChange w:id="8975" w:author="Brian Bohman" w:date="2021-10-27T05:58:00Z">
              <w:tcPr>
                <w:tcW w:w="360" w:type="dxa"/>
                <w:vAlign w:val="center"/>
                <w:hideMark/>
              </w:tcPr>
            </w:tcPrChange>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Change w:id="8976" w:author="Brian Bohman" w:date="2021-10-27T05:58:00Z">
              <w:tcPr>
                <w:tcW w:w="864" w:type="dxa"/>
                <w:vAlign w:val="center"/>
                <w:hideMark/>
              </w:tcPr>
            </w:tcPrChange>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77" w:author="Brian Bohman" w:date="2021-10-27T05:58:00Z">
              <w:tcPr>
                <w:tcW w:w="1152" w:type="dxa"/>
                <w:vAlign w:val="center"/>
                <w:hideMark/>
              </w:tcPr>
            </w:tcPrChange>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78" w:author="Brian Bohman" w:date="2021-10-27T05:58:00Z">
              <w:tcPr>
                <w:tcW w:w="504" w:type="dxa"/>
                <w:vAlign w:val="center"/>
                <w:hideMark/>
              </w:tcPr>
            </w:tcPrChange>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79" w:author="Brian Bohman" w:date="2021-10-27T05:58:00Z">
              <w:tcPr>
                <w:tcW w:w="1008" w:type="dxa"/>
                <w:vAlign w:val="center"/>
                <w:hideMark/>
              </w:tcPr>
            </w:tcPrChange>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80" w:author="Brian Bohman" w:date="2021-10-27T05:58:00Z">
              <w:tcPr>
                <w:tcW w:w="1008" w:type="dxa"/>
                <w:vAlign w:val="center"/>
                <w:hideMark/>
              </w:tcPr>
            </w:tcPrChange>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81" w:author="Brian Bohman" w:date="2021-10-27T05:58:00Z">
              <w:tcPr>
                <w:tcW w:w="720" w:type="dxa"/>
                <w:vAlign w:val="center"/>
                <w:hideMark/>
              </w:tcPr>
            </w:tcPrChange>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82" w:author="Brian Bohman" w:date="2021-10-27T05:58:00Z">
              <w:tcPr>
                <w:tcW w:w="1008" w:type="dxa"/>
                <w:vAlign w:val="center"/>
                <w:hideMark/>
              </w:tcPr>
            </w:tcPrChange>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8983" w:author="Brian Bohman" w:date="2021-10-27T05:58:00Z">
              <w:tcPr>
                <w:tcW w:w="1152" w:type="dxa"/>
                <w:vAlign w:val="center"/>
                <w:hideMark/>
              </w:tcPr>
            </w:tcPrChange>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440" w:type="dxa"/>
            <w:vAlign w:val="center"/>
            <w:hideMark/>
            <w:tcPrChange w:id="8984" w:author="Brian Bohman" w:date="2021-10-27T05:58:00Z">
              <w:tcPr>
                <w:tcW w:w="1008" w:type="dxa"/>
                <w:vAlign w:val="center"/>
                <w:hideMark/>
              </w:tcPr>
            </w:tcPrChange>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EF88D7F" w14:textId="77777777" w:rsidTr="00E419CD">
        <w:trPr>
          <w:trHeight w:val="165"/>
          <w:trPrChange w:id="8985" w:author="Brian Bohman" w:date="2021-10-27T05:58:00Z">
            <w:trPr>
              <w:trHeight w:val="165"/>
            </w:trPr>
          </w:trPrChange>
        </w:trPr>
        <w:tc>
          <w:tcPr>
            <w:tcW w:w="360" w:type="dxa"/>
            <w:vAlign w:val="center"/>
            <w:hideMark/>
            <w:tcPrChange w:id="8986" w:author="Brian Bohman" w:date="2021-10-27T05:58:00Z">
              <w:tcPr>
                <w:tcW w:w="360" w:type="dxa"/>
                <w:vAlign w:val="center"/>
                <w:hideMark/>
              </w:tcPr>
            </w:tcPrChange>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Change w:id="8987" w:author="Brian Bohman" w:date="2021-10-27T05:58:00Z">
              <w:tcPr>
                <w:tcW w:w="864" w:type="dxa"/>
                <w:vAlign w:val="center"/>
                <w:hideMark/>
              </w:tcPr>
            </w:tcPrChange>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88" w:author="Brian Bohman" w:date="2021-10-27T05:58:00Z">
              <w:tcPr>
                <w:tcW w:w="1152" w:type="dxa"/>
                <w:vAlign w:val="center"/>
                <w:hideMark/>
              </w:tcPr>
            </w:tcPrChange>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8989" w:author="Brian Bohman" w:date="2021-10-27T05:58:00Z">
              <w:tcPr>
                <w:tcW w:w="504" w:type="dxa"/>
                <w:vAlign w:val="center"/>
                <w:hideMark/>
              </w:tcPr>
            </w:tcPrChange>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Change w:id="8990" w:author="Brian Bohman" w:date="2021-10-27T05:58:00Z">
              <w:tcPr>
                <w:tcW w:w="1008" w:type="dxa"/>
                <w:vAlign w:val="center"/>
                <w:hideMark/>
              </w:tcPr>
            </w:tcPrChange>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8991" w:author="Brian Bohman" w:date="2021-10-27T05:58:00Z">
              <w:tcPr>
                <w:tcW w:w="1008" w:type="dxa"/>
                <w:vAlign w:val="center"/>
                <w:hideMark/>
              </w:tcPr>
            </w:tcPrChange>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8992" w:author="Brian Bohman" w:date="2021-10-27T05:58:00Z">
              <w:tcPr>
                <w:tcW w:w="720" w:type="dxa"/>
                <w:vAlign w:val="center"/>
                <w:hideMark/>
              </w:tcPr>
            </w:tcPrChange>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8993" w:author="Brian Bohman" w:date="2021-10-27T05:58:00Z">
              <w:tcPr>
                <w:tcW w:w="1008" w:type="dxa"/>
                <w:vAlign w:val="center"/>
                <w:hideMark/>
              </w:tcPr>
            </w:tcPrChange>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8994" w:author="Brian Bohman" w:date="2021-10-27T05:58:00Z">
              <w:tcPr>
                <w:tcW w:w="1152" w:type="dxa"/>
                <w:vAlign w:val="center"/>
                <w:hideMark/>
              </w:tcPr>
            </w:tcPrChange>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440" w:type="dxa"/>
            <w:vAlign w:val="center"/>
            <w:hideMark/>
            <w:tcPrChange w:id="8995" w:author="Brian Bohman" w:date="2021-10-27T05:58:00Z">
              <w:tcPr>
                <w:tcW w:w="1008" w:type="dxa"/>
                <w:vAlign w:val="center"/>
                <w:hideMark/>
              </w:tcPr>
            </w:tcPrChange>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19CD" w:rsidRPr="009B3DCC" w14:paraId="4F20E498" w14:textId="77777777" w:rsidTr="00E419CD">
        <w:trPr>
          <w:trHeight w:val="165"/>
          <w:trPrChange w:id="8996" w:author="Brian Bohman" w:date="2021-10-27T05:58:00Z">
            <w:trPr>
              <w:trHeight w:val="165"/>
            </w:trPr>
          </w:trPrChange>
        </w:trPr>
        <w:tc>
          <w:tcPr>
            <w:tcW w:w="360" w:type="dxa"/>
            <w:vAlign w:val="center"/>
            <w:hideMark/>
            <w:tcPrChange w:id="8997" w:author="Brian Bohman" w:date="2021-10-27T05:58:00Z">
              <w:tcPr>
                <w:tcW w:w="360" w:type="dxa"/>
                <w:vAlign w:val="center"/>
                <w:hideMark/>
              </w:tcPr>
            </w:tcPrChange>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Change w:id="8998" w:author="Brian Bohman" w:date="2021-10-27T05:58:00Z">
              <w:tcPr>
                <w:tcW w:w="864" w:type="dxa"/>
                <w:vAlign w:val="center"/>
                <w:hideMark/>
              </w:tcPr>
            </w:tcPrChange>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8999" w:author="Brian Bohman" w:date="2021-10-27T05:58:00Z">
              <w:tcPr>
                <w:tcW w:w="1152" w:type="dxa"/>
                <w:vAlign w:val="center"/>
                <w:hideMark/>
              </w:tcPr>
            </w:tcPrChange>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00" w:author="Brian Bohman" w:date="2021-10-27T05:58:00Z">
              <w:tcPr>
                <w:tcW w:w="504" w:type="dxa"/>
                <w:vAlign w:val="center"/>
                <w:hideMark/>
              </w:tcPr>
            </w:tcPrChange>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01" w:author="Brian Bohman" w:date="2021-10-27T05:58:00Z">
              <w:tcPr>
                <w:tcW w:w="1008" w:type="dxa"/>
                <w:vAlign w:val="center"/>
                <w:hideMark/>
              </w:tcPr>
            </w:tcPrChange>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02" w:author="Brian Bohman" w:date="2021-10-27T05:58:00Z">
              <w:tcPr>
                <w:tcW w:w="1008" w:type="dxa"/>
                <w:vAlign w:val="center"/>
                <w:hideMark/>
              </w:tcPr>
            </w:tcPrChange>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03" w:author="Brian Bohman" w:date="2021-10-27T05:58:00Z">
              <w:tcPr>
                <w:tcW w:w="720" w:type="dxa"/>
                <w:vAlign w:val="center"/>
                <w:hideMark/>
              </w:tcPr>
            </w:tcPrChange>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04" w:author="Brian Bohman" w:date="2021-10-27T05:58:00Z">
              <w:tcPr>
                <w:tcW w:w="1008" w:type="dxa"/>
                <w:vAlign w:val="center"/>
                <w:hideMark/>
              </w:tcPr>
            </w:tcPrChange>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05" w:author="Brian Bohman" w:date="2021-10-27T05:58:00Z">
              <w:tcPr>
                <w:tcW w:w="1152" w:type="dxa"/>
                <w:vAlign w:val="center"/>
                <w:hideMark/>
              </w:tcPr>
            </w:tcPrChange>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440" w:type="dxa"/>
            <w:vAlign w:val="center"/>
            <w:hideMark/>
            <w:tcPrChange w:id="9006" w:author="Brian Bohman" w:date="2021-10-27T05:58:00Z">
              <w:tcPr>
                <w:tcW w:w="1008" w:type="dxa"/>
                <w:vAlign w:val="center"/>
                <w:hideMark/>
              </w:tcPr>
            </w:tcPrChange>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0D696F14" w14:textId="77777777" w:rsidTr="00E419CD">
        <w:trPr>
          <w:trHeight w:val="165"/>
          <w:trPrChange w:id="9007" w:author="Brian Bohman" w:date="2021-10-27T05:58:00Z">
            <w:trPr>
              <w:trHeight w:val="165"/>
            </w:trPr>
          </w:trPrChange>
        </w:trPr>
        <w:tc>
          <w:tcPr>
            <w:tcW w:w="360" w:type="dxa"/>
            <w:vAlign w:val="center"/>
            <w:hideMark/>
            <w:tcPrChange w:id="9008" w:author="Brian Bohman" w:date="2021-10-27T05:58:00Z">
              <w:tcPr>
                <w:tcW w:w="360" w:type="dxa"/>
                <w:vAlign w:val="center"/>
                <w:hideMark/>
              </w:tcPr>
            </w:tcPrChange>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Change w:id="9009" w:author="Brian Bohman" w:date="2021-10-27T05:58:00Z">
              <w:tcPr>
                <w:tcW w:w="864" w:type="dxa"/>
                <w:vAlign w:val="center"/>
                <w:hideMark/>
              </w:tcPr>
            </w:tcPrChange>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10" w:author="Brian Bohman" w:date="2021-10-27T05:58:00Z">
              <w:tcPr>
                <w:tcW w:w="1152" w:type="dxa"/>
                <w:vAlign w:val="center"/>
                <w:hideMark/>
              </w:tcPr>
            </w:tcPrChange>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11" w:author="Brian Bohman" w:date="2021-10-27T05:58:00Z">
              <w:tcPr>
                <w:tcW w:w="504" w:type="dxa"/>
                <w:vAlign w:val="center"/>
                <w:hideMark/>
              </w:tcPr>
            </w:tcPrChange>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12" w:author="Brian Bohman" w:date="2021-10-27T05:58:00Z">
              <w:tcPr>
                <w:tcW w:w="1008" w:type="dxa"/>
                <w:vAlign w:val="center"/>
                <w:hideMark/>
              </w:tcPr>
            </w:tcPrChange>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13" w:author="Brian Bohman" w:date="2021-10-27T05:58:00Z">
              <w:tcPr>
                <w:tcW w:w="1008" w:type="dxa"/>
                <w:vAlign w:val="center"/>
                <w:hideMark/>
              </w:tcPr>
            </w:tcPrChange>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14" w:author="Brian Bohman" w:date="2021-10-27T05:58:00Z">
              <w:tcPr>
                <w:tcW w:w="720" w:type="dxa"/>
                <w:vAlign w:val="center"/>
                <w:hideMark/>
              </w:tcPr>
            </w:tcPrChange>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15" w:author="Brian Bohman" w:date="2021-10-27T05:58:00Z">
              <w:tcPr>
                <w:tcW w:w="1008" w:type="dxa"/>
                <w:vAlign w:val="center"/>
                <w:hideMark/>
              </w:tcPr>
            </w:tcPrChange>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16" w:author="Brian Bohman" w:date="2021-10-27T05:58:00Z">
              <w:tcPr>
                <w:tcW w:w="1152" w:type="dxa"/>
                <w:vAlign w:val="center"/>
                <w:hideMark/>
              </w:tcPr>
            </w:tcPrChange>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440" w:type="dxa"/>
            <w:vAlign w:val="center"/>
            <w:hideMark/>
            <w:tcPrChange w:id="9017" w:author="Brian Bohman" w:date="2021-10-27T05:58:00Z">
              <w:tcPr>
                <w:tcW w:w="1008" w:type="dxa"/>
                <w:vAlign w:val="center"/>
                <w:hideMark/>
              </w:tcPr>
            </w:tcPrChange>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A084382" w14:textId="77777777" w:rsidTr="00E419CD">
        <w:trPr>
          <w:trHeight w:val="165"/>
          <w:trPrChange w:id="9018" w:author="Brian Bohman" w:date="2021-10-27T05:58:00Z">
            <w:trPr>
              <w:trHeight w:val="165"/>
            </w:trPr>
          </w:trPrChange>
        </w:trPr>
        <w:tc>
          <w:tcPr>
            <w:tcW w:w="360" w:type="dxa"/>
            <w:vAlign w:val="center"/>
            <w:hideMark/>
            <w:tcPrChange w:id="9019" w:author="Brian Bohman" w:date="2021-10-27T05:58:00Z">
              <w:tcPr>
                <w:tcW w:w="360" w:type="dxa"/>
                <w:vAlign w:val="center"/>
                <w:hideMark/>
              </w:tcPr>
            </w:tcPrChange>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Change w:id="9020" w:author="Brian Bohman" w:date="2021-10-27T05:58:00Z">
              <w:tcPr>
                <w:tcW w:w="864" w:type="dxa"/>
                <w:vAlign w:val="center"/>
                <w:hideMark/>
              </w:tcPr>
            </w:tcPrChange>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21" w:author="Brian Bohman" w:date="2021-10-27T05:58:00Z">
              <w:tcPr>
                <w:tcW w:w="1152" w:type="dxa"/>
                <w:vAlign w:val="center"/>
                <w:hideMark/>
              </w:tcPr>
            </w:tcPrChange>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9022" w:author="Brian Bohman" w:date="2021-10-27T05:58:00Z">
              <w:tcPr>
                <w:tcW w:w="504" w:type="dxa"/>
                <w:vAlign w:val="center"/>
                <w:hideMark/>
              </w:tcPr>
            </w:tcPrChange>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Change w:id="9023" w:author="Brian Bohman" w:date="2021-10-27T05:58:00Z">
              <w:tcPr>
                <w:tcW w:w="1008" w:type="dxa"/>
                <w:vAlign w:val="center"/>
                <w:hideMark/>
              </w:tcPr>
            </w:tcPrChange>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024" w:author="Brian Bohman" w:date="2021-10-27T05:58:00Z">
              <w:tcPr>
                <w:tcW w:w="1008" w:type="dxa"/>
                <w:vAlign w:val="center"/>
                <w:hideMark/>
              </w:tcPr>
            </w:tcPrChange>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25" w:author="Brian Bohman" w:date="2021-10-27T05:58:00Z">
              <w:tcPr>
                <w:tcW w:w="720" w:type="dxa"/>
                <w:vAlign w:val="center"/>
                <w:hideMark/>
              </w:tcPr>
            </w:tcPrChange>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026" w:author="Brian Bohman" w:date="2021-10-27T05:58:00Z">
              <w:tcPr>
                <w:tcW w:w="1008" w:type="dxa"/>
                <w:vAlign w:val="center"/>
                <w:hideMark/>
              </w:tcPr>
            </w:tcPrChange>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27" w:author="Brian Bohman" w:date="2021-10-27T05:58:00Z">
              <w:tcPr>
                <w:tcW w:w="1152" w:type="dxa"/>
                <w:vAlign w:val="center"/>
                <w:hideMark/>
              </w:tcPr>
            </w:tcPrChange>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440" w:type="dxa"/>
            <w:vAlign w:val="center"/>
            <w:hideMark/>
            <w:tcPrChange w:id="9028" w:author="Brian Bohman" w:date="2021-10-27T05:58:00Z">
              <w:tcPr>
                <w:tcW w:w="1008" w:type="dxa"/>
                <w:vAlign w:val="center"/>
                <w:hideMark/>
              </w:tcPr>
            </w:tcPrChange>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19CD" w:rsidRPr="009B3DCC" w14:paraId="56843CE5" w14:textId="77777777" w:rsidTr="00E419CD">
        <w:trPr>
          <w:trHeight w:val="165"/>
          <w:trPrChange w:id="9029" w:author="Brian Bohman" w:date="2021-10-27T05:58:00Z">
            <w:trPr>
              <w:trHeight w:val="165"/>
            </w:trPr>
          </w:trPrChange>
        </w:trPr>
        <w:tc>
          <w:tcPr>
            <w:tcW w:w="360" w:type="dxa"/>
            <w:vAlign w:val="center"/>
            <w:hideMark/>
            <w:tcPrChange w:id="9030" w:author="Brian Bohman" w:date="2021-10-27T05:58:00Z">
              <w:tcPr>
                <w:tcW w:w="360" w:type="dxa"/>
                <w:vAlign w:val="center"/>
                <w:hideMark/>
              </w:tcPr>
            </w:tcPrChange>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Change w:id="9031" w:author="Brian Bohman" w:date="2021-10-27T05:58:00Z">
              <w:tcPr>
                <w:tcW w:w="864" w:type="dxa"/>
                <w:vAlign w:val="center"/>
                <w:hideMark/>
              </w:tcPr>
            </w:tcPrChange>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32" w:author="Brian Bohman" w:date="2021-10-27T05:58:00Z">
              <w:tcPr>
                <w:tcW w:w="1152" w:type="dxa"/>
                <w:vAlign w:val="center"/>
                <w:hideMark/>
              </w:tcPr>
            </w:tcPrChange>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33" w:author="Brian Bohman" w:date="2021-10-27T05:58:00Z">
              <w:tcPr>
                <w:tcW w:w="504" w:type="dxa"/>
                <w:vAlign w:val="center"/>
                <w:hideMark/>
              </w:tcPr>
            </w:tcPrChange>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34" w:author="Brian Bohman" w:date="2021-10-27T05:58:00Z">
              <w:tcPr>
                <w:tcW w:w="1008" w:type="dxa"/>
                <w:vAlign w:val="center"/>
                <w:hideMark/>
              </w:tcPr>
            </w:tcPrChange>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35" w:author="Brian Bohman" w:date="2021-10-27T05:58:00Z">
              <w:tcPr>
                <w:tcW w:w="1008" w:type="dxa"/>
                <w:vAlign w:val="center"/>
                <w:hideMark/>
              </w:tcPr>
            </w:tcPrChange>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36" w:author="Brian Bohman" w:date="2021-10-27T05:58:00Z">
              <w:tcPr>
                <w:tcW w:w="720" w:type="dxa"/>
                <w:vAlign w:val="center"/>
                <w:hideMark/>
              </w:tcPr>
            </w:tcPrChange>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37" w:author="Brian Bohman" w:date="2021-10-27T05:58:00Z">
              <w:tcPr>
                <w:tcW w:w="1008" w:type="dxa"/>
                <w:vAlign w:val="center"/>
                <w:hideMark/>
              </w:tcPr>
            </w:tcPrChange>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38" w:author="Brian Bohman" w:date="2021-10-27T05:58:00Z">
              <w:tcPr>
                <w:tcW w:w="1152" w:type="dxa"/>
                <w:vAlign w:val="center"/>
                <w:hideMark/>
              </w:tcPr>
            </w:tcPrChange>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039" w:author="Brian Bohman" w:date="2021-10-27T05:58:00Z">
              <w:tcPr>
                <w:tcW w:w="1008" w:type="dxa"/>
                <w:vAlign w:val="center"/>
                <w:hideMark/>
              </w:tcPr>
            </w:tcPrChange>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19CD" w:rsidRPr="009B3DCC" w14:paraId="637FCA39" w14:textId="77777777" w:rsidTr="00E419CD">
        <w:trPr>
          <w:trHeight w:val="165"/>
          <w:trPrChange w:id="9040" w:author="Brian Bohman" w:date="2021-10-27T05:58:00Z">
            <w:trPr>
              <w:trHeight w:val="165"/>
            </w:trPr>
          </w:trPrChange>
        </w:trPr>
        <w:tc>
          <w:tcPr>
            <w:tcW w:w="360" w:type="dxa"/>
            <w:vAlign w:val="center"/>
            <w:hideMark/>
            <w:tcPrChange w:id="9041" w:author="Brian Bohman" w:date="2021-10-27T05:58:00Z">
              <w:tcPr>
                <w:tcW w:w="360" w:type="dxa"/>
                <w:vAlign w:val="center"/>
                <w:hideMark/>
              </w:tcPr>
            </w:tcPrChange>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Change w:id="9042" w:author="Brian Bohman" w:date="2021-10-27T05:58:00Z">
              <w:tcPr>
                <w:tcW w:w="864" w:type="dxa"/>
                <w:vAlign w:val="center"/>
                <w:hideMark/>
              </w:tcPr>
            </w:tcPrChange>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43" w:author="Brian Bohman" w:date="2021-10-27T05:58:00Z">
              <w:tcPr>
                <w:tcW w:w="1152" w:type="dxa"/>
                <w:vAlign w:val="center"/>
                <w:hideMark/>
              </w:tcPr>
            </w:tcPrChange>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44" w:author="Brian Bohman" w:date="2021-10-27T05:58:00Z">
              <w:tcPr>
                <w:tcW w:w="504" w:type="dxa"/>
                <w:vAlign w:val="center"/>
                <w:hideMark/>
              </w:tcPr>
            </w:tcPrChange>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45" w:author="Brian Bohman" w:date="2021-10-27T05:58:00Z">
              <w:tcPr>
                <w:tcW w:w="1008" w:type="dxa"/>
                <w:vAlign w:val="center"/>
                <w:hideMark/>
              </w:tcPr>
            </w:tcPrChange>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46" w:author="Brian Bohman" w:date="2021-10-27T05:58:00Z">
              <w:tcPr>
                <w:tcW w:w="1008" w:type="dxa"/>
                <w:vAlign w:val="center"/>
                <w:hideMark/>
              </w:tcPr>
            </w:tcPrChange>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47" w:author="Brian Bohman" w:date="2021-10-27T05:58:00Z">
              <w:tcPr>
                <w:tcW w:w="720" w:type="dxa"/>
                <w:vAlign w:val="center"/>
                <w:hideMark/>
              </w:tcPr>
            </w:tcPrChange>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48" w:author="Brian Bohman" w:date="2021-10-27T05:58:00Z">
              <w:tcPr>
                <w:tcW w:w="1008" w:type="dxa"/>
                <w:vAlign w:val="center"/>
                <w:hideMark/>
              </w:tcPr>
            </w:tcPrChange>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49" w:author="Brian Bohman" w:date="2021-10-27T05:58:00Z">
              <w:tcPr>
                <w:tcW w:w="1152" w:type="dxa"/>
                <w:vAlign w:val="center"/>
                <w:hideMark/>
              </w:tcPr>
            </w:tcPrChange>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440" w:type="dxa"/>
            <w:vAlign w:val="center"/>
            <w:hideMark/>
            <w:tcPrChange w:id="9050" w:author="Brian Bohman" w:date="2021-10-27T05:58:00Z">
              <w:tcPr>
                <w:tcW w:w="1008" w:type="dxa"/>
                <w:vAlign w:val="center"/>
                <w:hideMark/>
              </w:tcPr>
            </w:tcPrChange>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19CD" w:rsidRPr="009B3DCC" w14:paraId="50A86829" w14:textId="77777777" w:rsidTr="00E419CD">
        <w:trPr>
          <w:trHeight w:val="165"/>
          <w:trPrChange w:id="9051" w:author="Brian Bohman" w:date="2021-10-27T05:58:00Z">
            <w:trPr>
              <w:trHeight w:val="165"/>
            </w:trPr>
          </w:trPrChange>
        </w:trPr>
        <w:tc>
          <w:tcPr>
            <w:tcW w:w="360" w:type="dxa"/>
            <w:vAlign w:val="center"/>
            <w:hideMark/>
            <w:tcPrChange w:id="9052" w:author="Brian Bohman" w:date="2021-10-27T05:58:00Z">
              <w:tcPr>
                <w:tcW w:w="360" w:type="dxa"/>
                <w:vAlign w:val="center"/>
                <w:hideMark/>
              </w:tcPr>
            </w:tcPrChange>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Change w:id="9053" w:author="Brian Bohman" w:date="2021-10-27T05:58:00Z">
              <w:tcPr>
                <w:tcW w:w="864" w:type="dxa"/>
                <w:vAlign w:val="center"/>
                <w:hideMark/>
              </w:tcPr>
            </w:tcPrChange>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54" w:author="Brian Bohman" w:date="2021-10-27T05:58:00Z">
              <w:tcPr>
                <w:tcW w:w="1152" w:type="dxa"/>
                <w:vAlign w:val="center"/>
                <w:hideMark/>
              </w:tcPr>
            </w:tcPrChange>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55" w:author="Brian Bohman" w:date="2021-10-27T05:58:00Z">
              <w:tcPr>
                <w:tcW w:w="504" w:type="dxa"/>
                <w:vAlign w:val="center"/>
                <w:hideMark/>
              </w:tcPr>
            </w:tcPrChange>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Change w:id="9056" w:author="Brian Bohman" w:date="2021-10-27T05:58:00Z">
              <w:tcPr>
                <w:tcW w:w="1008" w:type="dxa"/>
                <w:vAlign w:val="center"/>
                <w:hideMark/>
              </w:tcPr>
            </w:tcPrChange>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Change w:id="9057" w:author="Brian Bohman" w:date="2021-10-27T05:58:00Z">
              <w:tcPr>
                <w:tcW w:w="1008" w:type="dxa"/>
                <w:vAlign w:val="center"/>
                <w:hideMark/>
              </w:tcPr>
            </w:tcPrChange>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58" w:author="Brian Bohman" w:date="2021-10-27T05:58:00Z">
              <w:tcPr>
                <w:tcW w:w="720" w:type="dxa"/>
                <w:vAlign w:val="center"/>
                <w:hideMark/>
              </w:tcPr>
            </w:tcPrChange>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59" w:author="Brian Bohman" w:date="2021-10-27T05:58:00Z">
              <w:tcPr>
                <w:tcW w:w="1008" w:type="dxa"/>
                <w:vAlign w:val="center"/>
                <w:hideMark/>
              </w:tcPr>
            </w:tcPrChange>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60" w:author="Brian Bohman" w:date="2021-10-27T05:58:00Z">
              <w:tcPr>
                <w:tcW w:w="1152" w:type="dxa"/>
                <w:vAlign w:val="center"/>
                <w:hideMark/>
              </w:tcPr>
            </w:tcPrChange>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440" w:type="dxa"/>
            <w:vAlign w:val="center"/>
            <w:hideMark/>
            <w:tcPrChange w:id="9061" w:author="Brian Bohman" w:date="2021-10-27T05:58:00Z">
              <w:tcPr>
                <w:tcW w:w="1008" w:type="dxa"/>
                <w:vAlign w:val="center"/>
                <w:hideMark/>
              </w:tcPr>
            </w:tcPrChange>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19CD" w:rsidRPr="009B3DCC" w14:paraId="3E92D590" w14:textId="77777777" w:rsidTr="00E419CD">
        <w:trPr>
          <w:trHeight w:val="165"/>
          <w:trPrChange w:id="9062" w:author="Brian Bohman" w:date="2021-10-27T05:58:00Z">
            <w:trPr>
              <w:trHeight w:val="165"/>
            </w:trPr>
          </w:trPrChange>
        </w:trPr>
        <w:tc>
          <w:tcPr>
            <w:tcW w:w="360" w:type="dxa"/>
            <w:vAlign w:val="center"/>
            <w:hideMark/>
            <w:tcPrChange w:id="9063" w:author="Brian Bohman" w:date="2021-10-27T05:58:00Z">
              <w:tcPr>
                <w:tcW w:w="360" w:type="dxa"/>
                <w:vAlign w:val="center"/>
                <w:hideMark/>
              </w:tcPr>
            </w:tcPrChange>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Change w:id="9064" w:author="Brian Bohman" w:date="2021-10-27T05:58:00Z">
              <w:tcPr>
                <w:tcW w:w="864" w:type="dxa"/>
                <w:vAlign w:val="center"/>
                <w:hideMark/>
              </w:tcPr>
            </w:tcPrChange>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65" w:author="Brian Bohman" w:date="2021-10-27T05:58:00Z">
              <w:tcPr>
                <w:tcW w:w="1152" w:type="dxa"/>
                <w:vAlign w:val="center"/>
                <w:hideMark/>
              </w:tcPr>
            </w:tcPrChange>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66" w:author="Brian Bohman" w:date="2021-10-27T05:58:00Z">
              <w:tcPr>
                <w:tcW w:w="504" w:type="dxa"/>
                <w:vAlign w:val="center"/>
                <w:hideMark/>
              </w:tcPr>
            </w:tcPrChange>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67" w:author="Brian Bohman" w:date="2021-10-27T05:58:00Z">
              <w:tcPr>
                <w:tcW w:w="1008" w:type="dxa"/>
                <w:vAlign w:val="center"/>
                <w:hideMark/>
              </w:tcPr>
            </w:tcPrChange>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68" w:author="Brian Bohman" w:date="2021-10-27T05:58:00Z">
              <w:tcPr>
                <w:tcW w:w="1008" w:type="dxa"/>
                <w:vAlign w:val="center"/>
                <w:hideMark/>
              </w:tcPr>
            </w:tcPrChange>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69" w:author="Brian Bohman" w:date="2021-10-27T05:58:00Z">
              <w:tcPr>
                <w:tcW w:w="720" w:type="dxa"/>
                <w:vAlign w:val="center"/>
                <w:hideMark/>
              </w:tcPr>
            </w:tcPrChange>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70" w:author="Brian Bohman" w:date="2021-10-27T05:58:00Z">
              <w:tcPr>
                <w:tcW w:w="1008" w:type="dxa"/>
                <w:vAlign w:val="center"/>
                <w:hideMark/>
              </w:tcPr>
            </w:tcPrChange>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071" w:author="Brian Bohman" w:date="2021-10-27T05:58:00Z">
              <w:tcPr>
                <w:tcW w:w="1152" w:type="dxa"/>
                <w:vAlign w:val="center"/>
                <w:hideMark/>
              </w:tcPr>
            </w:tcPrChange>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440" w:type="dxa"/>
            <w:vAlign w:val="center"/>
            <w:hideMark/>
            <w:tcPrChange w:id="9072" w:author="Brian Bohman" w:date="2021-10-27T05:58:00Z">
              <w:tcPr>
                <w:tcW w:w="1008" w:type="dxa"/>
                <w:vAlign w:val="center"/>
                <w:hideMark/>
              </w:tcPr>
            </w:tcPrChange>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04238D41" w14:textId="77777777" w:rsidTr="00E419CD">
        <w:trPr>
          <w:trHeight w:val="165"/>
          <w:trPrChange w:id="9073" w:author="Brian Bohman" w:date="2021-10-27T05:58:00Z">
            <w:trPr>
              <w:trHeight w:val="165"/>
            </w:trPr>
          </w:trPrChange>
        </w:trPr>
        <w:tc>
          <w:tcPr>
            <w:tcW w:w="360" w:type="dxa"/>
            <w:vAlign w:val="center"/>
            <w:hideMark/>
            <w:tcPrChange w:id="9074" w:author="Brian Bohman" w:date="2021-10-27T05:58:00Z">
              <w:tcPr>
                <w:tcW w:w="360" w:type="dxa"/>
                <w:vAlign w:val="center"/>
                <w:hideMark/>
              </w:tcPr>
            </w:tcPrChange>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Change w:id="9075" w:author="Brian Bohman" w:date="2021-10-27T05:58:00Z">
              <w:tcPr>
                <w:tcW w:w="864" w:type="dxa"/>
                <w:vAlign w:val="center"/>
                <w:hideMark/>
              </w:tcPr>
            </w:tcPrChange>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76" w:author="Brian Bohman" w:date="2021-10-27T05:58:00Z">
              <w:tcPr>
                <w:tcW w:w="1152" w:type="dxa"/>
                <w:vAlign w:val="center"/>
                <w:hideMark/>
              </w:tcPr>
            </w:tcPrChange>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77" w:author="Brian Bohman" w:date="2021-10-27T05:58:00Z">
              <w:tcPr>
                <w:tcW w:w="504" w:type="dxa"/>
                <w:vAlign w:val="center"/>
                <w:hideMark/>
              </w:tcPr>
            </w:tcPrChange>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78" w:author="Brian Bohman" w:date="2021-10-27T05:58:00Z">
              <w:tcPr>
                <w:tcW w:w="1008" w:type="dxa"/>
                <w:vAlign w:val="center"/>
                <w:hideMark/>
              </w:tcPr>
            </w:tcPrChange>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79" w:author="Brian Bohman" w:date="2021-10-27T05:58:00Z">
              <w:tcPr>
                <w:tcW w:w="1008" w:type="dxa"/>
                <w:vAlign w:val="center"/>
                <w:hideMark/>
              </w:tcPr>
            </w:tcPrChange>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80" w:author="Brian Bohman" w:date="2021-10-27T05:58:00Z">
              <w:tcPr>
                <w:tcW w:w="720" w:type="dxa"/>
                <w:vAlign w:val="center"/>
                <w:hideMark/>
              </w:tcPr>
            </w:tcPrChange>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81" w:author="Brian Bohman" w:date="2021-10-27T05:58:00Z">
              <w:tcPr>
                <w:tcW w:w="1008" w:type="dxa"/>
                <w:vAlign w:val="center"/>
                <w:hideMark/>
              </w:tcPr>
            </w:tcPrChange>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082" w:author="Brian Bohman" w:date="2021-10-27T05:58:00Z">
              <w:tcPr>
                <w:tcW w:w="1152" w:type="dxa"/>
                <w:vAlign w:val="center"/>
                <w:hideMark/>
              </w:tcPr>
            </w:tcPrChange>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440" w:type="dxa"/>
            <w:vAlign w:val="center"/>
            <w:hideMark/>
            <w:tcPrChange w:id="9083" w:author="Brian Bohman" w:date="2021-10-27T05:58:00Z">
              <w:tcPr>
                <w:tcW w:w="1008" w:type="dxa"/>
                <w:vAlign w:val="center"/>
                <w:hideMark/>
              </w:tcPr>
            </w:tcPrChange>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19CD" w:rsidRPr="009B3DCC" w14:paraId="7028416D" w14:textId="77777777" w:rsidTr="00E419CD">
        <w:trPr>
          <w:trHeight w:val="165"/>
          <w:trPrChange w:id="9084" w:author="Brian Bohman" w:date="2021-10-27T05:58:00Z">
            <w:trPr>
              <w:trHeight w:val="165"/>
            </w:trPr>
          </w:trPrChange>
        </w:trPr>
        <w:tc>
          <w:tcPr>
            <w:tcW w:w="360" w:type="dxa"/>
            <w:vAlign w:val="center"/>
            <w:hideMark/>
            <w:tcPrChange w:id="9085" w:author="Brian Bohman" w:date="2021-10-27T05:58:00Z">
              <w:tcPr>
                <w:tcW w:w="360" w:type="dxa"/>
                <w:vAlign w:val="center"/>
                <w:hideMark/>
              </w:tcPr>
            </w:tcPrChange>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Change w:id="9086" w:author="Brian Bohman" w:date="2021-10-27T05:58:00Z">
              <w:tcPr>
                <w:tcW w:w="864" w:type="dxa"/>
                <w:vAlign w:val="center"/>
                <w:hideMark/>
              </w:tcPr>
            </w:tcPrChange>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87" w:author="Brian Bohman" w:date="2021-10-27T05:58:00Z">
              <w:tcPr>
                <w:tcW w:w="1152" w:type="dxa"/>
                <w:vAlign w:val="center"/>
                <w:hideMark/>
              </w:tcPr>
            </w:tcPrChange>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88" w:author="Brian Bohman" w:date="2021-10-27T05:58:00Z">
              <w:tcPr>
                <w:tcW w:w="504" w:type="dxa"/>
                <w:vAlign w:val="center"/>
                <w:hideMark/>
              </w:tcPr>
            </w:tcPrChange>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Change w:id="9089" w:author="Brian Bohman" w:date="2021-10-27T05:58:00Z">
              <w:tcPr>
                <w:tcW w:w="1008" w:type="dxa"/>
                <w:vAlign w:val="center"/>
                <w:hideMark/>
              </w:tcPr>
            </w:tcPrChange>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Change w:id="9090" w:author="Brian Bohman" w:date="2021-10-27T05:58:00Z">
              <w:tcPr>
                <w:tcW w:w="1008" w:type="dxa"/>
                <w:vAlign w:val="center"/>
                <w:hideMark/>
              </w:tcPr>
            </w:tcPrChange>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091" w:author="Brian Bohman" w:date="2021-10-27T05:58:00Z">
              <w:tcPr>
                <w:tcW w:w="720" w:type="dxa"/>
                <w:vAlign w:val="center"/>
                <w:hideMark/>
              </w:tcPr>
            </w:tcPrChange>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092" w:author="Brian Bohman" w:date="2021-10-27T05:58:00Z">
              <w:tcPr>
                <w:tcW w:w="1008" w:type="dxa"/>
                <w:vAlign w:val="center"/>
                <w:hideMark/>
              </w:tcPr>
            </w:tcPrChange>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093" w:author="Brian Bohman" w:date="2021-10-27T05:58:00Z">
              <w:tcPr>
                <w:tcW w:w="1152" w:type="dxa"/>
                <w:vAlign w:val="center"/>
                <w:hideMark/>
              </w:tcPr>
            </w:tcPrChange>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094" w:author="Brian Bohman" w:date="2021-10-27T05:58:00Z">
              <w:tcPr>
                <w:tcW w:w="1008" w:type="dxa"/>
                <w:vAlign w:val="center"/>
                <w:hideMark/>
              </w:tcPr>
            </w:tcPrChange>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19CD" w:rsidRPr="009B3DCC" w14:paraId="20721EE4" w14:textId="77777777" w:rsidTr="00E419CD">
        <w:trPr>
          <w:trHeight w:val="165"/>
          <w:trPrChange w:id="9095" w:author="Brian Bohman" w:date="2021-10-27T05:58:00Z">
            <w:trPr>
              <w:trHeight w:val="165"/>
            </w:trPr>
          </w:trPrChange>
        </w:trPr>
        <w:tc>
          <w:tcPr>
            <w:tcW w:w="360" w:type="dxa"/>
            <w:vAlign w:val="center"/>
            <w:hideMark/>
            <w:tcPrChange w:id="9096" w:author="Brian Bohman" w:date="2021-10-27T05:58:00Z">
              <w:tcPr>
                <w:tcW w:w="360" w:type="dxa"/>
                <w:vAlign w:val="center"/>
                <w:hideMark/>
              </w:tcPr>
            </w:tcPrChange>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Change w:id="9097" w:author="Brian Bohman" w:date="2021-10-27T05:58:00Z">
              <w:tcPr>
                <w:tcW w:w="864" w:type="dxa"/>
                <w:vAlign w:val="center"/>
                <w:hideMark/>
              </w:tcPr>
            </w:tcPrChange>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098" w:author="Brian Bohman" w:date="2021-10-27T05:58:00Z">
              <w:tcPr>
                <w:tcW w:w="1152" w:type="dxa"/>
                <w:vAlign w:val="center"/>
                <w:hideMark/>
              </w:tcPr>
            </w:tcPrChange>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099" w:author="Brian Bohman" w:date="2021-10-27T05:58:00Z">
              <w:tcPr>
                <w:tcW w:w="504" w:type="dxa"/>
                <w:vAlign w:val="center"/>
                <w:hideMark/>
              </w:tcPr>
            </w:tcPrChange>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00" w:author="Brian Bohman" w:date="2021-10-27T05:58:00Z">
              <w:tcPr>
                <w:tcW w:w="1008" w:type="dxa"/>
                <w:vAlign w:val="center"/>
                <w:hideMark/>
              </w:tcPr>
            </w:tcPrChange>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01" w:author="Brian Bohman" w:date="2021-10-27T05:58:00Z">
              <w:tcPr>
                <w:tcW w:w="1008" w:type="dxa"/>
                <w:vAlign w:val="center"/>
                <w:hideMark/>
              </w:tcPr>
            </w:tcPrChange>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02" w:author="Brian Bohman" w:date="2021-10-27T05:58:00Z">
              <w:tcPr>
                <w:tcW w:w="720" w:type="dxa"/>
                <w:vAlign w:val="center"/>
                <w:hideMark/>
              </w:tcPr>
            </w:tcPrChange>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03" w:author="Brian Bohman" w:date="2021-10-27T05:58:00Z">
              <w:tcPr>
                <w:tcW w:w="1008" w:type="dxa"/>
                <w:vAlign w:val="center"/>
                <w:hideMark/>
              </w:tcPr>
            </w:tcPrChange>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04" w:author="Brian Bohman" w:date="2021-10-27T05:58:00Z">
              <w:tcPr>
                <w:tcW w:w="1152" w:type="dxa"/>
                <w:vAlign w:val="center"/>
                <w:hideMark/>
              </w:tcPr>
            </w:tcPrChange>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440" w:type="dxa"/>
            <w:vAlign w:val="center"/>
            <w:hideMark/>
            <w:tcPrChange w:id="9105" w:author="Brian Bohman" w:date="2021-10-27T05:58:00Z">
              <w:tcPr>
                <w:tcW w:w="1008" w:type="dxa"/>
                <w:vAlign w:val="center"/>
                <w:hideMark/>
              </w:tcPr>
            </w:tcPrChange>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8B790B6" w14:textId="77777777" w:rsidTr="00E419CD">
        <w:trPr>
          <w:trHeight w:val="165"/>
          <w:trPrChange w:id="9106" w:author="Brian Bohman" w:date="2021-10-27T05:58:00Z">
            <w:trPr>
              <w:trHeight w:val="165"/>
            </w:trPr>
          </w:trPrChange>
        </w:trPr>
        <w:tc>
          <w:tcPr>
            <w:tcW w:w="360" w:type="dxa"/>
            <w:vAlign w:val="center"/>
            <w:hideMark/>
            <w:tcPrChange w:id="9107" w:author="Brian Bohman" w:date="2021-10-27T05:58:00Z">
              <w:tcPr>
                <w:tcW w:w="360" w:type="dxa"/>
                <w:vAlign w:val="center"/>
                <w:hideMark/>
              </w:tcPr>
            </w:tcPrChange>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Change w:id="9108" w:author="Brian Bohman" w:date="2021-10-27T05:58:00Z">
              <w:tcPr>
                <w:tcW w:w="864" w:type="dxa"/>
                <w:vAlign w:val="center"/>
                <w:hideMark/>
              </w:tcPr>
            </w:tcPrChange>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09" w:author="Brian Bohman" w:date="2021-10-27T05:58:00Z">
              <w:tcPr>
                <w:tcW w:w="1152" w:type="dxa"/>
                <w:vAlign w:val="center"/>
                <w:hideMark/>
              </w:tcPr>
            </w:tcPrChange>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10" w:author="Brian Bohman" w:date="2021-10-27T05:58:00Z">
              <w:tcPr>
                <w:tcW w:w="504" w:type="dxa"/>
                <w:vAlign w:val="center"/>
                <w:hideMark/>
              </w:tcPr>
            </w:tcPrChange>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11" w:author="Brian Bohman" w:date="2021-10-27T05:58:00Z">
              <w:tcPr>
                <w:tcW w:w="1008" w:type="dxa"/>
                <w:vAlign w:val="center"/>
                <w:hideMark/>
              </w:tcPr>
            </w:tcPrChange>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12" w:author="Brian Bohman" w:date="2021-10-27T05:58:00Z">
              <w:tcPr>
                <w:tcW w:w="1008" w:type="dxa"/>
                <w:vAlign w:val="center"/>
                <w:hideMark/>
              </w:tcPr>
            </w:tcPrChange>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13" w:author="Brian Bohman" w:date="2021-10-27T05:58:00Z">
              <w:tcPr>
                <w:tcW w:w="720" w:type="dxa"/>
                <w:vAlign w:val="center"/>
                <w:hideMark/>
              </w:tcPr>
            </w:tcPrChange>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14" w:author="Brian Bohman" w:date="2021-10-27T05:58:00Z">
              <w:tcPr>
                <w:tcW w:w="1008" w:type="dxa"/>
                <w:vAlign w:val="center"/>
                <w:hideMark/>
              </w:tcPr>
            </w:tcPrChange>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15" w:author="Brian Bohman" w:date="2021-10-27T05:58:00Z">
              <w:tcPr>
                <w:tcW w:w="1152" w:type="dxa"/>
                <w:vAlign w:val="center"/>
                <w:hideMark/>
              </w:tcPr>
            </w:tcPrChange>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440" w:type="dxa"/>
            <w:vAlign w:val="center"/>
            <w:hideMark/>
            <w:tcPrChange w:id="9116" w:author="Brian Bohman" w:date="2021-10-27T05:58:00Z">
              <w:tcPr>
                <w:tcW w:w="1008" w:type="dxa"/>
                <w:vAlign w:val="center"/>
                <w:hideMark/>
              </w:tcPr>
            </w:tcPrChange>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19CD" w:rsidRPr="009B3DCC" w14:paraId="1BD0FA22" w14:textId="77777777" w:rsidTr="00E419CD">
        <w:trPr>
          <w:trHeight w:val="180"/>
          <w:trPrChange w:id="9117" w:author="Brian Bohman" w:date="2021-10-27T05:58:00Z">
            <w:trPr>
              <w:trHeight w:val="180"/>
            </w:trPr>
          </w:trPrChange>
        </w:trPr>
        <w:tc>
          <w:tcPr>
            <w:tcW w:w="360" w:type="dxa"/>
            <w:vAlign w:val="center"/>
            <w:hideMark/>
            <w:tcPrChange w:id="9118" w:author="Brian Bohman" w:date="2021-10-27T05:58:00Z">
              <w:tcPr>
                <w:tcW w:w="360" w:type="dxa"/>
                <w:vAlign w:val="center"/>
                <w:hideMark/>
              </w:tcPr>
            </w:tcPrChange>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Change w:id="9119" w:author="Brian Bohman" w:date="2021-10-27T05:58:00Z">
              <w:tcPr>
                <w:tcW w:w="864" w:type="dxa"/>
                <w:vAlign w:val="center"/>
                <w:hideMark/>
              </w:tcPr>
            </w:tcPrChange>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20" w:author="Brian Bohman" w:date="2021-10-27T05:58:00Z">
              <w:tcPr>
                <w:tcW w:w="1152" w:type="dxa"/>
                <w:vAlign w:val="center"/>
                <w:hideMark/>
              </w:tcPr>
            </w:tcPrChange>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21" w:author="Brian Bohman" w:date="2021-10-27T05:58:00Z">
              <w:tcPr>
                <w:tcW w:w="504" w:type="dxa"/>
                <w:vAlign w:val="center"/>
                <w:hideMark/>
              </w:tcPr>
            </w:tcPrChange>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Change w:id="9122" w:author="Brian Bohman" w:date="2021-10-27T05:58:00Z">
              <w:tcPr>
                <w:tcW w:w="1008" w:type="dxa"/>
                <w:vAlign w:val="center"/>
                <w:hideMark/>
              </w:tcPr>
            </w:tcPrChange>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Change w:id="9123" w:author="Brian Bohman" w:date="2021-10-27T05:58:00Z">
              <w:tcPr>
                <w:tcW w:w="1008" w:type="dxa"/>
                <w:vAlign w:val="center"/>
                <w:hideMark/>
              </w:tcPr>
            </w:tcPrChange>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24" w:author="Brian Bohman" w:date="2021-10-27T05:58:00Z">
              <w:tcPr>
                <w:tcW w:w="720" w:type="dxa"/>
                <w:vAlign w:val="center"/>
                <w:hideMark/>
              </w:tcPr>
            </w:tcPrChange>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25" w:author="Brian Bohman" w:date="2021-10-27T05:58:00Z">
              <w:tcPr>
                <w:tcW w:w="1008" w:type="dxa"/>
                <w:vAlign w:val="center"/>
                <w:hideMark/>
              </w:tcPr>
            </w:tcPrChange>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26" w:author="Brian Bohman" w:date="2021-10-27T05:58:00Z">
              <w:tcPr>
                <w:tcW w:w="1152" w:type="dxa"/>
                <w:vAlign w:val="center"/>
                <w:hideMark/>
              </w:tcPr>
            </w:tcPrChange>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440" w:type="dxa"/>
            <w:vAlign w:val="center"/>
            <w:hideMark/>
            <w:tcPrChange w:id="9127" w:author="Brian Bohman" w:date="2021-10-27T05:58:00Z">
              <w:tcPr>
                <w:tcW w:w="1008" w:type="dxa"/>
                <w:vAlign w:val="center"/>
                <w:hideMark/>
              </w:tcPr>
            </w:tcPrChange>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17312198" w14:textId="77777777" w:rsidTr="00E419CD">
        <w:trPr>
          <w:trHeight w:val="165"/>
          <w:trPrChange w:id="9128" w:author="Brian Bohman" w:date="2021-10-27T05:58:00Z">
            <w:trPr>
              <w:trHeight w:val="165"/>
            </w:trPr>
          </w:trPrChange>
        </w:trPr>
        <w:tc>
          <w:tcPr>
            <w:tcW w:w="360" w:type="dxa"/>
            <w:vAlign w:val="center"/>
            <w:hideMark/>
            <w:tcPrChange w:id="9129" w:author="Brian Bohman" w:date="2021-10-27T05:58:00Z">
              <w:tcPr>
                <w:tcW w:w="360" w:type="dxa"/>
                <w:vAlign w:val="center"/>
                <w:hideMark/>
              </w:tcPr>
            </w:tcPrChange>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Change w:id="9130" w:author="Brian Bohman" w:date="2021-10-27T05:58:00Z">
              <w:tcPr>
                <w:tcW w:w="864" w:type="dxa"/>
                <w:vAlign w:val="center"/>
                <w:hideMark/>
              </w:tcPr>
            </w:tcPrChange>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31" w:author="Brian Bohman" w:date="2021-10-27T05:58:00Z">
              <w:tcPr>
                <w:tcW w:w="1152" w:type="dxa"/>
                <w:vAlign w:val="center"/>
                <w:hideMark/>
              </w:tcPr>
            </w:tcPrChange>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32" w:author="Brian Bohman" w:date="2021-10-27T05:58:00Z">
              <w:tcPr>
                <w:tcW w:w="504" w:type="dxa"/>
                <w:vAlign w:val="center"/>
                <w:hideMark/>
              </w:tcPr>
            </w:tcPrChange>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33" w:author="Brian Bohman" w:date="2021-10-27T05:58:00Z">
              <w:tcPr>
                <w:tcW w:w="1008" w:type="dxa"/>
                <w:vAlign w:val="center"/>
                <w:hideMark/>
              </w:tcPr>
            </w:tcPrChange>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34" w:author="Brian Bohman" w:date="2021-10-27T05:58:00Z">
              <w:tcPr>
                <w:tcW w:w="1008" w:type="dxa"/>
                <w:vAlign w:val="center"/>
                <w:hideMark/>
              </w:tcPr>
            </w:tcPrChange>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35" w:author="Brian Bohman" w:date="2021-10-27T05:58:00Z">
              <w:tcPr>
                <w:tcW w:w="720" w:type="dxa"/>
                <w:vAlign w:val="center"/>
                <w:hideMark/>
              </w:tcPr>
            </w:tcPrChange>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36" w:author="Brian Bohman" w:date="2021-10-27T05:58:00Z">
              <w:tcPr>
                <w:tcW w:w="1008" w:type="dxa"/>
                <w:vAlign w:val="center"/>
                <w:hideMark/>
              </w:tcPr>
            </w:tcPrChange>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37" w:author="Brian Bohman" w:date="2021-10-27T05:58:00Z">
              <w:tcPr>
                <w:tcW w:w="1152" w:type="dxa"/>
                <w:vAlign w:val="center"/>
                <w:hideMark/>
              </w:tcPr>
            </w:tcPrChange>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440" w:type="dxa"/>
            <w:vAlign w:val="center"/>
            <w:hideMark/>
            <w:tcPrChange w:id="9138" w:author="Brian Bohman" w:date="2021-10-27T05:58:00Z">
              <w:tcPr>
                <w:tcW w:w="1008" w:type="dxa"/>
                <w:vAlign w:val="center"/>
                <w:hideMark/>
              </w:tcPr>
            </w:tcPrChange>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B6F48F7" w14:textId="77777777" w:rsidTr="00E419CD">
        <w:trPr>
          <w:trHeight w:val="165"/>
          <w:trPrChange w:id="9139" w:author="Brian Bohman" w:date="2021-10-27T05:58:00Z">
            <w:trPr>
              <w:trHeight w:val="165"/>
            </w:trPr>
          </w:trPrChange>
        </w:trPr>
        <w:tc>
          <w:tcPr>
            <w:tcW w:w="360" w:type="dxa"/>
            <w:vAlign w:val="center"/>
            <w:hideMark/>
            <w:tcPrChange w:id="9140" w:author="Brian Bohman" w:date="2021-10-27T05:58:00Z">
              <w:tcPr>
                <w:tcW w:w="360" w:type="dxa"/>
                <w:vAlign w:val="center"/>
                <w:hideMark/>
              </w:tcPr>
            </w:tcPrChange>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Change w:id="9141" w:author="Brian Bohman" w:date="2021-10-27T05:58:00Z">
              <w:tcPr>
                <w:tcW w:w="864" w:type="dxa"/>
                <w:vAlign w:val="center"/>
                <w:hideMark/>
              </w:tcPr>
            </w:tcPrChange>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42" w:author="Brian Bohman" w:date="2021-10-27T05:58:00Z">
              <w:tcPr>
                <w:tcW w:w="1152" w:type="dxa"/>
                <w:vAlign w:val="center"/>
                <w:hideMark/>
              </w:tcPr>
            </w:tcPrChange>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43" w:author="Brian Bohman" w:date="2021-10-27T05:58:00Z">
              <w:tcPr>
                <w:tcW w:w="504" w:type="dxa"/>
                <w:vAlign w:val="center"/>
                <w:hideMark/>
              </w:tcPr>
            </w:tcPrChange>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44" w:author="Brian Bohman" w:date="2021-10-27T05:58:00Z">
              <w:tcPr>
                <w:tcW w:w="1008" w:type="dxa"/>
                <w:vAlign w:val="center"/>
                <w:hideMark/>
              </w:tcPr>
            </w:tcPrChange>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45" w:author="Brian Bohman" w:date="2021-10-27T05:58:00Z">
              <w:tcPr>
                <w:tcW w:w="1008" w:type="dxa"/>
                <w:vAlign w:val="center"/>
                <w:hideMark/>
              </w:tcPr>
            </w:tcPrChange>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46" w:author="Brian Bohman" w:date="2021-10-27T05:58:00Z">
              <w:tcPr>
                <w:tcW w:w="720" w:type="dxa"/>
                <w:vAlign w:val="center"/>
                <w:hideMark/>
              </w:tcPr>
            </w:tcPrChange>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47" w:author="Brian Bohman" w:date="2021-10-27T05:58:00Z">
              <w:tcPr>
                <w:tcW w:w="1008" w:type="dxa"/>
                <w:vAlign w:val="center"/>
                <w:hideMark/>
              </w:tcPr>
            </w:tcPrChange>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48" w:author="Brian Bohman" w:date="2021-10-27T05:58:00Z">
              <w:tcPr>
                <w:tcW w:w="1152" w:type="dxa"/>
                <w:vAlign w:val="center"/>
                <w:hideMark/>
              </w:tcPr>
            </w:tcPrChange>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440" w:type="dxa"/>
            <w:vAlign w:val="center"/>
            <w:hideMark/>
            <w:tcPrChange w:id="9149" w:author="Brian Bohman" w:date="2021-10-27T05:58:00Z">
              <w:tcPr>
                <w:tcW w:w="1008" w:type="dxa"/>
                <w:vAlign w:val="center"/>
                <w:hideMark/>
              </w:tcPr>
            </w:tcPrChange>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3B745C0B" w14:textId="77777777" w:rsidTr="00E419CD">
        <w:trPr>
          <w:trHeight w:val="165"/>
          <w:trPrChange w:id="9150" w:author="Brian Bohman" w:date="2021-10-27T05:58:00Z">
            <w:trPr>
              <w:trHeight w:val="165"/>
            </w:trPr>
          </w:trPrChange>
        </w:trPr>
        <w:tc>
          <w:tcPr>
            <w:tcW w:w="360" w:type="dxa"/>
            <w:vAlign w:val="center"/>
            <w:hideMark/>
            <w:tcPrChange w:id="9151" w:author="Brian Bohman" w:date="2021-10-27T05:58:00Z">
              <w:tcPr>
                <w:tcW w:w="360" w:type="dxa"/>
                <w:vAlign w:val="center"/>
                <w:hideMark/>
              </w:tcPr>
            </w:tcPrChange>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Change w:id="9152" w:author="Brian Bohman" w:date="2021-10-27T05:58:00Z">
              <w:tcPr>
                <w:tcW w:w="864" w:type="dxa"/>
                <w:vAlign w:val="center"/>
                <w:hideMark/>
              </w:tcPr>
            </w:tcPrChange>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53" w:author="Brian Bohman" w:date="2021-10-27T05:58:00Z">
              <w:tcPr>
                <w:tcW w:w="1152" w:type="dxa"/>
                <w:vAlign w:val="center"/>
                <w:hideMark/>
              </w:tcPr>
            </w:tcPrChange>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54" w:author="Brian Bohman" w:date="2021-10-27T05:58:00Z">
              <w:tcPr>
                <w:tcW w:w="504" w:type="dxa"/>
                <w:vAlign w:val="center"/>
                <w:hideMark/>
              </w:tcPr>
            </w:tcPrChange>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Change w:id="9155" w:author="Brian Bohman" w:date="2021-10-27T05:58:00Z">
              <w:tcPr>
                <w:tcW w:w="1008" w:type="dxa"/>
                <w:vAlign w:val="center"/>
                <w:hideMark/>
              </w:tcPr>
            </w:tcPrChange>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Change w:id="9156" w:author="Brian Bohman" w:date="2021-10-27T05:58:00Z">
              <w:tcPr>
                <w:tcW w:w="1008" w:type="dxa"/>
                <w:vAlign w:val="center"/>
                <w:hideMark/>
              </w:tcPr>
            </w:tcPrChange>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57" w:author="Brian Bohman" w:date="2021-10-27T05:58:00Z">
              <w:tcPr>
                <w:tcW w:w="720" w:type="dxa"/>
                <w:vAlign w:val="center"/>
                <w:hideMark/>
              </w:tcPr>
            </w:tcPrChange>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58" w:author="Brian Bohman" w:date="2021-10-27T05:58:00Z">
              <w:tcPr>
                <w:tcW w:w="1008" w:type="dxa"/>
                <w:vAlign w:val="center"/>
                <w:hideMark/>
              </w:tcPr>
            </w:tcPrChange>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59" w:author="Brian Bohman" w:date="2021-10-27T05:58:00Z">
              <w:tcPr>
                <w:tcW w:w="1152" w:type="dxa"/>
                <w:vAlign w:val="center"/>
                <w:hideMark/>
              </w:tcPr>
            </w:tcPrChange>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160" w:author="Brian Bohman" w:date="2021-10-27T05:58:00Z">
              <w:tcPr>
                <w:tcW w:w="1008" w:type="dxa"/>
                <w:vAlign w:val="center"/>
                <w:hideMark/>
              </w:tcPr>
            </w:tcPrChange>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7A028275" w14:textId="77777777" w:rsidTr="00E419CD">
        <w:trPr>
          <w:trHeight w:val="165"/>
          <w:trPrChange w:id="9161" w:author="Brian Bohman" w:date="2021-10-27T05:58:00Z">
            <w:trPr>
              <w:trHeight w:val="165"/>
            </w:trPr>
          </w:trPrChange>
        </w:trPr>
        <w:tc>
          <w:tcPr>
            <w:tcW w:w="360" w:type="dxa"/>
            <w:vAlign w:val="center"/>
            <w:hideMark/>
            <w:tcPrChange w:id="9162" w:author="Brian Bohman" w:date="2021-10-27T05:58:00Z">
              <w:tcPr>
                <w:tcW w:w="360" w:type="dxa"/>
                <w:vAlign w:val="center"/>
                <w:hideMark/>
              </w:tcPr>
            </w:tcPrChange>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Change w:id="9163" w:author="Brian Bohman" w:date="2021-10-27T05:58:00Z">
              <w:tcPr>
                <w:tcW w:w="864" w:type="dxa"/>
                <w:vAlign w:val="center"/>
                <w:hideMark/>
              </w:tcPr>
            </w:tcPrChange>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64" w:author="Brian Bohman" w:date="2021-10-27T05:58:00Z">
              <w:tcPr>
                <w:tcW w:w="1152" w:type="dxa"/>
                <w:vAlign w:val="center"/>
                <w:hideMark/>
              </w:tcPr>
            </w:tcPrChange>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65" w:author="Brian Bohman" w:date="2021-10-27T05:58:00Z">
              <w:tcPr>
                <w:tcW w:w="504" w:type="dxa"/>
                <w:vAlign w:val="center"/>
                <w:hideMark/>
              </w:tcPr>
            </w:tcPrChange>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66" w:author="Brian Bohman" w:date="2021-10-27T05:58:00Z">
              <w:tcPr>
                <w:tcW w:w="1008" w:type="dxa"/>
                <w:vAlign w:val="center"/>
                <w:hideMark/>
              </w:tcPr>
            </w:tcPrChange>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67" w:author="Brian Bohman" w:date="2021-10-27T05:58:00Z">
              <w:tcPr>
                <w:tcW w:w="1008" w:type="dxa"/>
                <w:vAlign w:val="center"/>
                <w:hideMark/>
              </w:tcPr>
            </w:tcPrChange>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68" w:author="Brian Bohman" w:date="2021-10-27T05:58:00Z">
              <w:tcPr>
                <w:tcW w:w="720" w:type="dxa"/>
                <w:vAlign w:val="center"/>
                <w:hideMark/>
              </w:tcPr>
            </w:tcPrChange>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69" w:author="Brian Bohman" w:date="2021-10-27T05:58:00Z">
              <w:tcPr>
                <w:tcW w:w="1008" w:type="dxa"/>
                <w:vAlign w:val="center"/>
                <w:hideMark/>
              </w:tcPr>
            </w:tcPrChange>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170" w:author="Brian Bohman" w:date="2021-10-27T05:58:00Z">
              <w:tcPr>
                <w:tcW w:w="1152" w:type="dxa"/>
                <w:vAlign w:val="center"/>
                <w:hideMark/>
              </w:tcPr>
            </w:tcPrChange>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440" w:type="dxa"/>
            <w:vAlign w:val="center"/>
            <w:hideMark/>
            <w:tcPrChange w:id="9171" w:author="Brian Bohman" w:date="2021-10-27T05:58:00Z">
              <w:tcPr>
                <w:tcW w:w="1008" w:type="dxa"/>
                <w:vAlign w:val="center"/>
                <w:hideMark/>
              </w:tcPr>
            </w:tcPrChange>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60027E8B" w14:textId="77777777" w:rsidTr="00E419CD">
        <w:trPr>
          <w:trHeight w:val="165"/>
          <w:trPrChange w:id="9172" w:author="Brian Bohman" w:date="2021-10-27T05:58:00Z">
            <w:trPr>
              <w:trHeight w:val="165"/>
            </w:trPr>
          </w:trPrChange>
        </w:trPr>
        <w:tc>
          <w:tcPr>
            <w:tcW w:w="360" w:type="dxa"/>
            <w:vAlign w:val="center"/>
            <w:hideMark/>
            <w:tcPrChange w:id="9173" w:author="Brian Bohman" w:date="2021-10-27T05:58:00Z">
              <w:tcPr>
                <w:tcW w:w="360" w:type="dxa"/>
                <w:vAlign w:val="center"/>
                <w:hideMark/>
              </w:tcPr>
            </w:tcPrChange>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Change w:id="9174" w:author="Brian Bohman" w:date="2021-10-27T05:58:00Z">
              <w:tcPr>
                <w:tcW w:w="864" w:type="dxa"/>
                <w:vAlign w:val="center"/>
                <w:hideMark/>
              </w:tcPr>
            </w:tcPrChange>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75" w:author="Brian Bohman" w:date="2021-10-27T05:58:00Z">
              <w:tcPr>
                <w:tcW w:w="1152" w:type="dxa"/>
                <w:vAlign w:val="center"/>
                <w:hideMark/>
              </w:tcPr>
            </w:tcPrChange>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76" w:author="Brian Bohman" w:date="2021-10-27T05:58:00Z">
              <w:tcPr>
                <w:tcW w:w="504" w:type="dxa"/>
                <w:vAlign w:val="center"/>
                <w:hideMark/>
              </w:tcPr>
            </w:tcPrChange>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77" w:author="Brian Bohman" w:date="2021-10-27T05:58:00Z">
              <w:tcPr>
                <w:tcW w:w="1008" w:type="dxa"/>
                <w:vAlign w:val="center"/>
                <w:hideMark/>
              </w:tcPr>
            </w:tcPrChange>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78" w:author="Brian Bohman" w:date="2021-10-27T05:58:00Z">
              <w:tcPr>
                <w:tcW w:w="1008" w:type="dxa"/>
                <w:vAlign w:val="center"/>
                <w:hideMark/>
              </w:tcPr>
            </w:tcPrChange>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79" w:author="Brian Bohman" w:date="2021-10-27T05:58:00Z">
              <w:tcPr>
                <w:tcW w:w="720" w:type="dxa"/>
                <w:vAlign w:val="center"/>
                <w:hideMark/>
              </w:tcPr>
            </w:tcPrChange>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80" w:author="Brian Bohman" w:date="2021-10-27T05:58:00Z">
              <w:tcPr>
                <w:tcW w:w="1008" w:type="dxa"/>
                <w:vAlign w:val="center"/>
                <w:hideMark/>
              </w:tcPr>
            </w:tcPrChange>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181" w:author="Brian Bohman" w:date="2021-10-27T05:58:00Z">
              <w:tcPr>
                <w:tcW w:w="1152" w:type="dxa"/>
                <w:vAlign w:val="center"/>
                <w:hideMark/>
              </w:tcPr>
            </w:tcPrChange>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440" w:type="dxa"/>
            <w:vAlign w:val="center"/>
            <w:hideMark/>
            <w:tcPrChange w:id="9182" w:author="Brian Bohman" w:date="2021-10-27T05:58:00Z">
              <w:tcPr>
                <w:tcW w:w="1008" w:type="dxa"/>
                <w:vAlign w:val="center"/>
                <w:hideMark/>
              </w:tcPr>
            </w:tcPrChange>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7D75EE84" w14:textId="77777777" w:rsidTr="00E419CD">
        <w:trPr>
          <w:trHeight w:val="165"/>
          <w:trPrChange w:id="9183" w:author="Brian Bohman" w:date="2021-10-27T05:58:00Z">
            <w:trPr>
              <w:trHeight w:val="165"/>
            </w:trPr>
          </w:trPrChange>
        </w:trPr>
        <w:tc>
          <w:tcPr>
            <w:tcW w:w="360" w:type="dxa"/>
            <w:vAlign w:val="center"/>
            <w:hideMark/>
            <w:tcPrChange w:id="9184" w:author="Brian Bohman" w:date="2021-10-27T05:58:00Z">
              <w:tcPr>
                <w:tcW w:w="360" w:type="dxa"/>
                <w:vAlign w:val="center"/>
                <w:hideMark/>
              </w:tcPr>
            </w:tcPrChange>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Change w:id="9185" w:author="Brian Bohman" w:date="2021-10-27T05:58:00Z">
              <w:tcPr>
                <w:tcW w:w="864" w:type="dxa"/>
                <w:vAlign w:val="center"/>
                <w:hideMark/>
              </w:tcPr>
            </w:tcPrChange>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86" w:author="Brian Bohman" w:date="2021-10-27T05:58:00Z">
              <w:tcPr>
                <w:tcW w:w="1152" w:type="dxa"/>
                <w:vAlign w:val="center"/>
                <w:hideMark/>
              </w:tcPr>
            </w:tcPrChange>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87" w:author="Brian Bohman" w:date="2021-10-27T05:58:00Z">
              <w:tcPr>
                <w:tcW w:w="504" w:type="dxa"/>
                <w:vAlign w:val="center"/>
                <w:hideMark/>
              </w:tcPr>
            </w:tcPrChange>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Change w:id="9188" w:author="Brian Bohman" w:date="2021-10-27T05:58:00Z">
              <w:tcPr>
                <w:tcW w:w="1008" w:type="dxa"/>
                <w:vAlign w:val="center"/>
                <w:hideMark/>
              </w:tcPr>
            </w:tcPrChange>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Change w:id="9189" w:author="Brian Bohman" w:date="2021-10-27T05:58:00Z">
              <w:tcPr>
                <w:tcW w:w="1008" w:type="dxa"/>
                <w:vAlign w:val="center"/>
                <w:hideMark/>
              </w:tcPr>
            </w:tcPrChange>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190" w:author="Brian Bohman" w:date="2021-10-27T05:58:00Z">
              <w:tcPr>
                <w:tcW w:w="720" w:type="dxa"/>
                <w:vAlign w:val="center"/>
                <w:hideMark/>
              </w:tcPr>
            </w:tcPrChange>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Change w:id="9191" w:author="Brian Bohman" w:date="2021-10-27T05:58:00Z">
              <w:tcPr>
                <w:tcW w:w="1008" w:type="dxa"/>
                <w:vAlign w:val="center"/>
                <w:hideMark/>
              </w:tcPr>
            </w:tcPrChange>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192" w:author="Brian Bohman" w:date="2021-10-27T05:58:00Z">
              <w:tcPr>
                <w:tcW w:w="1152" w:type="dxa"/>
                <w:vAlign w:val="center"/>
                <w:hideMark/>
              </w:tcPr>
            </w:tcPrChange>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440" w:type="dxa"/>
            <w:vAlign w:val="center"/>
            <w:hideMark/>
            <w:tcPrChange w:id="9193" w:author="Brian Bohman" w:date="2021-10-27T05:58:00Z">
              <w:tcPr>
                <w:tcW w:w="1008" w:type="dxa"/>
                <w:vAlign w:val="center"/>
                <w:hideMark/>
              </w:tcPr>
            </w:tcPrChange>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19CD" w:rsidRPr="009B3DCC" w14:paraId="311C8CBB" w14:textId="77777777" w:rsidTr="00E419CD">
        <w:trPr>
          <w:trHeight w:val="165"/>
          <w:trPrChange w:id="9194" w:author="Brian Bohman" w:date="2021-10-27T05:58:00Z">
            <w:trPr>
              <w:trHeight w:val="165"/>
            </w:trPr>
          </w:trPrChange>
        </w:trPr>
        <w:tc>
          <w:tcPr>
            <w:tcW w:w="360" w:type="dxa"/>
            <w:vAlign w:val="center"/>
            <w:hideMark/>
            <w:tcPrChange w:id="9195" w:author="Brian Bohman" w:date="2021-10-27T05:58:00Z">
              <w:tcPr>
                <w:tcW w:w="360" w:type="dxa"/>
                <w:vAlign w:val="center"/>
                <w:hideMark/>
              </w:tcPr>
            </w:tcPrChange>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Change w:id="9196" w:author="Brian Bohman" w:date="2021-10-27T05:58:00Z">
              <w:tcPr>
                <w:tcW w:w="864" w:type="dxa"/>
                <w:vAlign w:val="center"/>
                <w:hideMark/>
              </w:tcPr>
            </w:tcPrChange>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197" w:author="Brian Bohman" w:date="2021-10-27T05:58:00Z">
              <w:tcPr>
                <w:tcW w:w="1152" w:type="dxa"/>
                <w:vAlign w:val="center"/>
                <w:hideMark/>
              </w:tcPr>
            </w:tcPrChange>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198" w:author="Brian Bohman" w:date="2021-10-27T05:58:00Z">
              <w:tcPr>
                <w:tcW w:w="504" w:type="dxa"/>
                <w:vAlign w:val="center"/>
                <w:hideMark/>
              </w:tcPr>
            </w:tcPrChange>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199" w:author="Brian Bohman" w:date="2021-10-27T05:58:00Z">
              <w:tcPr>
                <w:tcW w:w="1008" w:type="dxa"/>
                <w:vAlign w:val="center"/>
                <w:hideMark/>
              </w:tcPr>
            </w:tcPrChange>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00" w:author="Brian Bohman" w:date="2021-10-27T05:58:00Z">
              <w:tcPr>
                <w:tcW w:w="1008" w:type="dxa"/>
                <w:vAlign w:val="center"/>
                <w:hideMark/>
              </w:tcPr>
            </w:tcPrChange>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01" w:author="Brian Bohman" w:date="2021-10-27T05:58:00Z">
              <w:tcPr>
                <w:tcW w:w="720" w:type="dxa"/>
                <w:vAlign w:val="center"/>
                <w:hideMark/>
              </w:tcPr>
            </w:tcPrChange>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02" w:author="Brian Bohman" w:date="2021-10-27T05:58:00Z">
              <w:tcPr>
                <w:tcW w:w="1008" w:type="dxa"/>
                <w:vAlign w:val="center"/>
                <w:hideMark/>
              </w:tcPr>
            </w:tcPrChange>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03" w:author="Brian Bohman" w:date="2021-10-27T05:58:00Z">
              <w:tcPr>
                <w:tcW w:w="1152" w:type="dxa"/>
                <w:vAlign w:val="center"/>
                <w:hideMark/>
              </w:tcPr>
            </w:tcPrChange>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204" w:author="Brian Bohman" w:date="2021-10-27T05:58:00Z">
              <w:tcPr>
                <w:tcW w:w="1008" w:type="dxa"/>
                <w:vAlign w:val="center"/>
                <w:hideMark/>
              </w:tcPr>
            </w:tcPrChange>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19CD" w:rsidRPr="009B3DCC" w14:paraId="37A4E801" w14:textId="77777777" w:rsidTr="00E419CD">
        <w:trPr>
          <w:trHeight w:val="165"/>
          <w:trPrChange w:id="9205" w:author="Brian Bohman" w:date="2021-10-27T05:58:00Z">
            <w:trPr>
              <w:trHeight w:val="165"/>
            </w:trPr>
          </w:trPrChange>
        </w:trPr>
        <w:tc>
          <w:tcPr>
            <w:tcW w:w="360" w:type="dxa"/>
            <w:vAlign w:val="center"/>
            <w:hideMark/>
            <w:tcPrChange w:id="9206" w:author="Brian Bohman" w:date="2021-10-27T05:58:00Z">
              <w:tcPr>
                <w:tcW w:w="360" w:type="dxa"/>
                <w:vAlign w:val="center"/>
                <w:hideMark/>
              </w:tcPr>
            </w:tcPrChange>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Change w:id="9207" w:author="Brian Bohman" w:date="2021-10-27T05:58:00Z">
              <w:tcPr>
                <w:tcW w:w="864" w:type="dxa"/>
                <w:vAlign w:val="center"/>
                <w:hideMark/>
              </w:tcPr>
            </w:tcPrChange>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08" w:author="Brian Bohman" w:date="2021-10-27T05:58:00Z">
              <w:tcPr>
                <w:tcW w:w="1152" w:type="dxa"/>
                <w:vAlign w:val="center"/>
                <w:hideMark/>
              </w:tcPr>
            </w:tcPrChange>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09" w:author="Brian Bohman" w:date="2021-10-27T05:58:00Z">
              <w:tcPr>
                <w:tcW w:w="504" w:type="dxa"/>
                <w:vAlign w:val="center"/>
                <w:hideMark/>
              </w:tcPr>
            </w:tcPrChange>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10" w:author="Brian Bohman" w:date="2021-10-27T05:58:00Z">
              <w:tcPr>
                <w:tcW w:w="1008" w:type="dxa"/>
                <w:vAlign w:val="center"/>
                <w:hideMark/>
              </w:tcPr>
            </w:tcPrChange>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11" w:author="Brian Bohman" w:date="2021-10-27T05:58:00Z">
              <w:tcPr>
                <w:tcW w:w="1008" w:type="dxa"/>
                <w:vAlign w:val="center"/>
                <w:hideMark/>
              </w:tcPr>
            </w:tcPrChange>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12" w:author="Brian Bohman" w:date="2021-10-27T05:58:00Z">
              <w:tcPr>
                <w:tcW w:w="720" w:type="dxa"/>
                <w:vAlign w:val="center"/>
                <w:hideMark/>
              </w:tcPr>
            </w:tcPrChange>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13" w:author="Brian Bohman" w:date="2021-10-27T05:58:00Z">
              <w:tcPr>
                <w:tcW w:w="1008" w:type="dxa"/>
                <w:vAlign w:val="center"/>
                <w:hideMark/>
              </w:tcPr>
            </w:tcPrChange>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14" w:author="Brian Bohman" w:date="2021-10-27T05:58:00Z">
              <w:tcPr>
                <w:tcW w:w="1152" w:type="dxa"/>
                <w:vAlign w:val="center"/>
                <w:hideMark/>
              </w:tcPr>
            </w:tcPrChange>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440" w:type="dxa"/>
            <w:vAlign w:val="center"/>
            <w:hideMark/>
            <w:tcPrChange w:id="9215" w:author="Brian Bohman" w:date="2021-10-27T05:58:00Z">
              <w:tcPr>
                <w:tcW w:w="1008" w:type="dxa"/>
                <w:vAlign w:val="center"/>
                <w:hideMark/>
              </w:tcPr>
            </w:tcPrChange>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19CD" w:rsidRPr="009B3DCC" w14:paraId="2076B2A3" w14:textId="77777777" w:rsidTr="00E419CD">
        <w:trPr>
          <w:trHeight w:val="165"/>
          <w:trPrChange w:id="9216" w:author="Brian Bohman" w:date="2021-10-27T05:58:00Z">
            <w:trPr>
              <w:trHeight w:val="165"/>
            </w:trPr>
          </w:trPrChange>
        </w:trPr>
        <w:tc>
          <w:tcPr>
            <w:tcW w:w="360" w:type="dxa"/>
            <w:vAlign w:val="center"/>
            <w:hideMark/>
            <w:tcPrChange w:id="9217" w:author="Brian Bohman" w:date="2021-10-27T05:58:00Z">
              <w:tcPr>
                <w:tcW w:w="360" w:type="dxa"/>
                <w:vAlign w:val="center"/>
                <w:hideMark/>
              </w:tcPr>
            </w:tcPrChange>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Change w:id="9218" w:author="Brian Bohman" w:date="2021-10-27T05:58:00Z">
              <w:tcPr>
                <w:tcW w:w="864" w:type="dxa"/>
                <w:vAlign w:val="center"/>
                <w:hideMark/>
              </w:tcPr>
            </w:tcPrChange>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19" w:author="Brian Bohman" w:date="2021-10-27T05:58:00Z">
              <w:tcPr>
                <w:tcW w:w="1152" w:type="dxa"/>
                <w:vAlign w:val="center"/>
                <w:hideMark/>
              </w:tcPr>
            </w:tcPrChange>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20" w:author="Brian Bohman" w:date="2021-10-27T05:58:00Z">
              <w:tcPr>
                <w:tcW w:w="504" w:type="dxa"/>
                <w:vAlign w:val="center"/>
                <w:hideMark/>
              </w:tcPr>
            </w:tcPrChange>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Change w:id="9221" w:author="Brian Bohman" w:date="2021-10-27T05:58:00Z">
              <w:tcPr>
                <w:tcW w:w="1008" w:type="dxa"/>
                <w:vAlign w:val="center"/>
                <w:hideMark/>
              </w:tcPr>
            </w:tcPrChange>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Change w:id="9222" w:author="Brian Bohman" w:date="2021-10-27T05:58:00Z">
              <w:tcPr>
                <w:tcW w:w="1008" w:type="dxa"/>
                <w:vAlign w:val="center"/>
                <w:hideMark/>
              </w:tcPr>
            </w:tcPrChange>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23" w:author="Brian Bohman" w:date="2021-10-27T05:58:00Z">
              <w:tcPr>
                <w:tcW w:w="720" w:type="dxa"/>
                <w:vAlign w:val="center"/>
                <w:hideMark/>
              </w:tcPr>
            </w:tcPrChange>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24" w:author="Brian Bohman" w:date="2021-10-27T05:58:00Z">
              <w:tcPr>
                <w:tcW w:w="1008" w:type="dxa"/>
                <w:vAlign w:val="center"/>
                <w:hideMark/>
              </w:tcPr>
            </w:tcPrChange>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25" w:author="Brian Bohman" w:date="2021-10-27T05:58:00Z">
              <w:tcPr>
                <w:tcW w:w="1152" w:type="dxa"/>
                <w:vAlign w:val="center"/>
                <w:hideMark/>
              </w:tcPr>
            </w:tcPrChange>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440" w:type="dxa"/>
            <w:vAlign w:val="center"/>
            <w:hideMark/>
            <w:tcPrChange w:id="9226" w:author="Brian Bohman" w:date="2021-10-27T05:58:00Z">
              <w:tcPr>
                <w:tcW w:w="1008" w:type="dxa"/>
                <w:vAlign w:val="center"/>
                <w:hideMark/>
              </w:tcPr>
            </w:tcPrChange>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19CD" w:rsidRPr="009B3DCC" w14:paraId="267DC405" w14:textId="77777777" w:rsidTr="00E419CD">
        <w:trPr>
          <w:trHeight w:val="165"/>
          <w:trPrChange w:id="9227" w:author="Brian Bohman" w:date="2021-10-27T05:58:00Z">
            <w:trPr>
              <w:trHeight w:val="165"/>
            </w:trPr>
          </w:trPrChange>
        </w:trPr>
        <w:tc>
          <w:tcPr>
            <w:tcW w:w="360" w:type="dxa"/>
            <w:vAlign w:val="center"/>
            <w:hideMark/>
            <w:tcPrChange w:id="9228" w:author="Brian Bohman" w:date="2021-10-27T05:58:00Z">
              <w:tcPr>
                <w:tcW w:w="360" w:type="dxa"/>
                <w:vAlign w:val="center"/>
                <w:hideMark/>
              </w:tcPr>
            </w:tcPrChange>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Change w:id="9229" w:author="Brian Bohman" w:date="2021-10-27T05:58:00Z">
              <w:tcPr>
                <w:tcW w:w="864" w:type="dxa"/>
                <w:vAlign w:val="center"/>
                <w:hideMark/>
              </w:tcPr>
            </w:tcPrChange>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30" w:author="Brian Bohman" w:date="2021-10-27T05:58:00Z">
              <w:tcPr>
                <w:tcW w:w="1152" w:type="dxa"/>
                <w:vAlign w:val="center"/>
                <w:hideMark/>
              </w:tcPr>
            </w:tcPrChange>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31" w:author="Brian Bohman" w:date="2021-10-27T05:58:00Z">
              <w:tcPr>
                <w:tcW w:w="504" w:type="dxa"/>
                <w:vAlign w:val="center"/>
                <w:hideMark/>
              </w:tcPr>
            </w:tcPrChange>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32" w:author="Brian Bohman" w:date="2021-10-27T05:58:00Z">
              <w:tcPr>
                <w:tcW w:w="1008" w:type="dxa"/>
                <w:vAlign w:val="center"/>
                <w:hideMark/>
              </w:tcPr>
            </w:tcPrChange>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33" w:author="Brian Bohman" w:date="2021-10-27T05:58:00Z">
              <w:tcPr>
                <w:tcW w:w="1008" w:type="dxa"/>
                <w:vAlign w:val="center"/>
                <w:hideMark/>
              </w:tcPr>
            </w:tcPrChange>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34" w:author="Brian Bohman" w:date="2021-10-27T05:58:00Z">
              <w:tcPr>
                <w:tcW w:w="720" w:type="dxa"/>
                <w:vAlign w:val="center"/>
                <w:hideMark/>
              </w:tcPr>
            </w:tcPrChange>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35" w:author="Brian Bohman" w:date="2021-10-27T05:58:00Z">
              <w:tcPr>
                <w:tcW w:w="1008" w:type="dxa"/>
                <w:vAlign w:val="center"/>
                <w:hideMark/>
              </w:tcPr>
            </w:tcPrChange>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36" w:author="Brian Bohman" w:date="2021-10-27T05:58:00Z">
              <w:tcPr>
                <w:tcW w:w="1152" w:type="dxa"/>
                <w:vAlign w:val="center"/>
                <w:hideMark/>
              </w:tcPr>
            </w:tcPrChange>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440" w:type="dxa"/>
            <w:vAlign w:val="center"/>
            <w:hideMark/>
            <w:tcPrChange w:id="9237" w:author="Brian Bohman" w:date="2021-10-27T05:58:00Z">
              <w:tcPr>
                <w:tcW w:w="1008" w:type="dxa"/>
                <w:vAlign w:val="center"/>
                <w:hideMark/>
              </w:tcPr>
            </w:tcPrChange>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44EAC7B7" w14:textId="77777777" w:rsidTr="00E419CD">
        <w:trPr>
          <w:trHeight w:val="165"/>
          <w:trPrChange w:id="9238" w:author="Brian Bohman" w:date="2021-10-27T05:58:00Z">
            <w:trPr>
              <w:trHeight w:val="165"/>
            </w:trPr>
          </w:trPrChange>
        </w:trPr>
        <w:tc>
          <w:tcPr>
            <w:tcW w:w="360" w:type="dxa"/>
            <w:vAlign w:val="center"/>
            <w:hideMark/>
            <w:tcPrChange w:id="9239" w:author="Brian Bohman" w:date="2021-10-27T05:58:00Z">
              <w:tcPr>
                <w:tcW w:w="360" w:type="dxa"/>
                <w:vAlign w:val="center"/>
                <w:hideMark/>
              </w:tcPr>
            </w:tcPrChange>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Change w:id="9240" w:author="Brian Bohman" w:date="2021-10-27T05:58:00Z">
              <w:tcPr>
                <w:tcW w:w="864" w:type="dxa"/>
                <w:vAlign w:val="center"/>
                <w:hideMark/>
              </w:tcPr>
            </w:tcPrChange>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41" w:author="Brian Bohman" w:date="2021-10-27T05:58:00Z">
              <w:tcPr>
                <w:tcW w:w="1152" w:type="dxa"/>
                <w:vAlign w:val="center"/>
                <w:hideMark/>
              </w:tcPr>
            </w:tcPrChange>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42" w:author="Brian Bohman" w:date="2021-10-27T05:58:00Z">
              <w:tcPr>
                <w:tcW w:w="504" w:type="dxa"/>
                <w:vAlign w:val="center"/>
                <w:hideMark/>
              </w:tcPr>
            </w:tcPrChange>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43" w:author="Brian Bohman" w:date="2021-10-27T05:58:00Z">
              <w:tcPr>
                <w:tcW w:w="1008" w:type="dxa"/>
                <w:vAlign w:val="center"/>
                <w:hideMark/>
              </w:tcPr>
            </w:tcPrChange>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44" w:author="Brian Bohman" w:date="2021-10-27T05:58:00Z">
              <w:tcPr>
                <w:tcW w:w="1008" w:type="dxa"/>
                <w:vAlign w:val="center"/>
                <w:hideMark/>
              </w:tcPr>
            </w:tcPrChange>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45" w:author="Brian Bohman" w:date="2021-10-27T05:58:00Z">
              <w:tcPr>
                <w:tcW w:w="720" w:type="dxa"/>
                <w:vAlign w:val="center"/>
                <w:hideMark/>
              </w:tcPr>
            </w:tcPrChange>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46" w:author="Brian Bohman" w:date="2021-10-27T05:58:00Z">
              <w:tcPr>
                <w:tcW w:w="1008" w:type="dxa"/>
                <w:vAlign w:val="center"/>
                <w:hideMark/>
              </w:tcPr>
            </w:tcPrChange>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47" w:author="Brian Bohman" w:date="2021-10-27T05:58:00Z">
              <w:tcPr>
                <w:tcW w:w="1152" w:type="dxa"/>
                <w:vAlign w:val="center"/>
                <w:hideMark/>
              </w:tcPr>
            </w:tcPrChange>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440" w:type="dxa"/>
            <w:vAlign w:val="center"/>
            <w:hideMark/>
            <w:tcPrChange w:id="9248" w:author="Brian Bohman" w:date="2021-10-27T05:58:00Z">
              <w:tcPr>
                <w:tcW w:w="1008" w:type="dxa"/>
                <w:vAlign w:val="center"/>
                <w:hideMark/>
              </w:tcPr>
            </w:tcPrChange>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19CD" w:rsidRPr="009B3DCC" w14:paraId="2F04EDBF" w14:textId="77777777" w:rsidTr="00E419CD">
        <w:trPr>
          <w:trHeight w:val="165"/>
          <w:trPrChange w:id="9249" w:author="Brian Bohman" w:date="2021-10-27T05:58:00Z">
            <w:trPr>
              <w:trHeight w:val="165"/>
            </w:trPr>
          </w:trPrChange>
        </w:trPr>
        <w:tc>
          <w:tcPr>
            <w:tcW w:w="360" w:type="dxa"/>
            <w:vAlign w:val="center"/>
            <w:hideMark/>
            <w:tcPrChange w:id="9250" w:author="Brian Bohman" w:date="2021-10-27T05:58:00Z">
              <w:tcPr>
                <w:tcW w:w="360" w:type="dxa"/>
                <w:vAlign w:val="center"/>
                <w:hideMark/>
              </w:tcPr>
            </w:tcPrChange>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Change w:id="9251" w:author="Brian Bohman" w:date="2021-10-27T05:58:00Z">
              <w:tcPr>
                <w:tcW w:w="864" w:type="dxa"/>
                <w:vAlign w:val="center"/>
                <w:hideMark/>
              </w:tcPr>
            </w:tcPrChange>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52" w:author="Brian Bohman" w:date="2021-10-27T05:58:00Z">
              <w:tcPr>
                <w:tcW w:w="1152" w:type="dxa"/>
                <w:vAlign w:val="center"/>
                <w:hideMark/>
              </w:tcPr>
            </w:tcPrChange>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53" w:author="Brian Bohman" w:date="2021-10-27T05:58:00Z">
              <w:tcPr>
                <w:tcW w:w="504" w:type="dxa"/>
                <w:vAlign w:val="center"/>
                <w:hideMark/>
              </w:tcPr>
            </w:tcPrChange>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Change w:id="9254" w:author="Brian Bohman" w:date="2021-10-27T05:58:00Z">
              <w:tcPr>
                <w:tcW w:w="1008" w:type="dxa"/>
                <w:vAlign w:val="center"/>
                <w:hideMark/>
              </w:tcPr>
            </w:tcPrChange>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Change w:id="9255" w:author="Brian Bohman" w:date="2021-10-27T05:58:00Z">
              <w:tcPr>
                <w:tcW w:w="1008" w:type="dxa"/>
                <w:vAlign w:val="center"/>
                <w:hideMark/>
              </w:tcPr>
            </w:tcPrChange>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56" w:author="Brian Bohman" w:date="2021-10-27T05:58:00Z">
              <w:tcPr>
                <w:tcW w:w="720" w:type="dxa"/>
                <w:vAlign w:val="center"/>
                <w:hideMark/>
              </w:tcPr>
            </w:tcPrChange>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57" w:author="Brian Bohman" w:date="2021-10-27T05:58:00Z">
              <w:tcPr>
                <w:tcW w:w="1008" w:type="dxa"/>
                <w:vAlign w:val="center"/>
                <w:hideMark/>
              </w:tcPr>
            </w:tcPrChange>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58" w:author="Brian Bohman" w:date="2021-10-27T05:58:00Z">
              <w:tcPr>
                <w:tcW w:w="1152" w:type="dxa"/>
                <w:vAlign w:val="center"/>
                <w:hideMark/>
              </w:tcPr>
            </w:tcPrChange>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9259" w:author="Brian Bohman" w:date="2021-10-27T05:58:00Z">
              <w:tcPr>
                <w:tcW w:w="1008" w:type="dxa"/>
                <w:vAlign w:val="center"/>
                <w:hideMark/>
              </w:tcPr>
            </w:tcPrChange>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19CD" w:rsidRPr="009B3DCC" w14:paraId="7CF59ADB" w14:textId="77777777" w:rsidTr="00E419CD">
        <w:trPr>
          <w:trHeight w:val="165"/>
          <w:trPrChange w:id="9260" w:author="Brian Bohman" w:date="2021-10-27T05:58:00Z">
            <w:trPr>
              <w:trHeight w:val="165"/>
            </w:trPr>
          </w:trPrChange>
        </w:trPr>
        <w:tc>
          <w:tcPr>
            <w:tcW w:w="360" w:type="dxa"/>
            <w:vAlign w:val="center"/>
            <w:hideMark/>
            <w:tcPrChange w:id="9261" w:author="Brian Bohman" w:date="2021-10-27T05:58:00Z">
              <w:tcPr>
                <w:tcW w:w="360" w:type="dxa"/>
                <w:vAlign w:val="center"/>
                <w:hideMark/>
              </w:tcPr>
            </w:tcPrChange>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Change w:id="9262" w:author="Brian Bohman" w:date="2021-10-27T05:58:00Z">
              <w:tcPr>
                <w:tcW w:w="864" w:type="dxa"/>
                <w:vAlign w:val="center"/>
                <w:hideMark/>
              </w:tcPr>
            </w:tcPrChange>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63" w:author="Brian Bohman" w:date="2021-10-27T05:58:00Z">
              <w:tcPr>
                <w:tcW w:w="1152" w:type="dxa"/>
                <w:vAlign w:val="center"/>
                <w:hideMark/>
              </w:tcPr>
            </w:tcPrChange>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64" w:author="Brian Bohman" w:date="2021-10-27T05:58:00Z">
              <w:tcPr>
                <w:tcW w:w="504" w:type="dxa"/>
                <w:vAlign w:val="center"/>
                <w:hideMark/>
              </w:tcPr>
            </w:tcPrChange>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65" w:author="Brian Bohman" w:date="2021-10-27T05:58:00Z">
              <w:tcPr>
                <w:tcW w:w="1008" w:type="dxa"/>
                <w:vAlign w:val="center"/>
                <w:hideMark/>
              </w:tcPr>
            </w:tcPrChange>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66" w:author="Brian Bohman" w:date="2021-10-27T05:58:00Z">
              <w:tcPr>
                <w:tcW w:w="1008" w:type="dxa"/>
                <w:vAlign w:val="center"/>
                <w:hideMark/>
              </w:tcPr>
            </w:tcPrChange>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67" w:author="Brian Bohman" w:date="2021-10-27T05:58:00Z">
              <w:tcPr>
                <w:tcW w:w="720" w:type="dxa"/>
                <w:vAlign w:val="center"/>
                <w:hideMark/>
              </w:tcPr>
            </w:tcPrChange>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68" w:author="Brian Bohman" w:date="2021-10-27T05:58:00Z">
              <w:tcPr>
                <w:tcW w:w="1008" w:type="dxa"/>
                <w:vAlign w:val="center"/>
                <w:hideMark/>
              </w:tcPr>
            </w:tcPrChange>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269" w:author="Brian Bohman" w:date="2021-10-27T05:58:00Z">
              <w:tcPr>
                <w:tcW w:w="1152" w:type="dxa"/>
                <w:vAlign w:val="center"/>
                <w:hideMark/>
              </w:tcPr>
            </w:tcPrChange>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440" w:type="dxa"/>
            <w:vAlign w:val="center"/>
            <w:hideMark/>
            <w:tcPrChange w:id="9270" w:author="Brian Bohman" w:date="2021-10-27T05:58:00Z">
              <w:tcPr>
                <w:tcW w:w="1008" w:type="dxa"/>
                <w:vAlign w:val="center"/>
                <w:hideMark/>
              </w:tcPr>
            </w:tcPrChange>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19CD" w:rsidRPr="009B3DCC" w14:paraId="43D585CE" w14:textId="77777777" w:rsidTr="00E419CD">
        <w:trPr>
          <w:trHeight w:val="180"/>
          <w:trPrChange w:id="9271" w:author="Brian Bohman" w:date="2021-10-27T05:58:00Z">
            <w:trPr>
              <w:trHeight w:val="180"/>
            </w:trPr>
          </w:trPrChange>
        </w:trPr>
        <w:tc>
          <w:tcPr>
            <w:tcW w:w="360" w:type="dxa"/>
            <w:vAlign w:val="center"/>
            <w:hideMark/>
            <w:tcPrChange w:id="9272" w:author="Brian Bohman" w:date="2021-10-27T05:58:00Z">
              <w:tcPr>
                <w:tcW w:w="360" w:type="dxa"/>
                <w:vAlign w:val="center"/>
                <w:hideMark/>
              </w:tcPr>
            </w:tcPrChange>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Change w:id="9273" w:author="Brian Bohman" w:date="2021-10-27T05:58:00Z">
              <w:tcPr>
                <w:tcW w:w="864" w:type="dxa"/>
                <w:vAlign w:val="center"/>
                <w:hideMark/>
              </w:tcPr>
            </w:tcPrChange>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74" w:author="Brian Bohman" w:date="2021-10-27T05:58:00Z">
              <w:tcPr>
                <w:tcW w:w="1152" w:type="dxa"/>
                <w:vAlign w:val="center"/>
                <w:hideMark/>
              </w:tcPr>
            </w:tcPrChange>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75" w:author="Brian Bohman" w:date="2021-10-27T05:58:00Z">
              <w:tcPr>
                <w:tcW w:w="504" w:type="dxa"/>
                <w:vAlign w:val="center"/>
                <w:hideMark/>
              </w:tcPr>
            </w:tcPrChange>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76" w:author="Brian Bohman" w:date="2021-10-27T05:58:00Z">
              <w:tcPr>
                <w:tcW w:w="1008" w:type="dxa"/>
                <w:vAlign w:val="center"/>
                <w:hideMark/>
              </w:tcPr>
            </w:tcPrChange>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77" w:author="Brian Bohman" w:date="2021-10-27T05:58:00Z">
              <w:tcPr>
                <w:tcW w:w="1008" w:type="dxa"/>
                <w:vAlign w:val="center"/>
                <w:hideMark/>
              </w:tcPr>
            </w:tcPrChange>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78" w:author="Brian Bohman" w:date="2021-10-27T05:58:00Z">
              <w:tcPr>
                <w:tcW w:w="720" w:type="dxa"/>
                <w:vAlign w:val="center"/>
                <w:hideMark/>
              </w:tcPr>
            </w:tcPrChange>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79" w:author="Brian Bohman" w:date="2021-10-27T05:58:00Z">
              <w:tcPr>
                <w:tcW w:w="1008" w:type="dxa"/>
                <w:vAlign w:val="center"/>
                <w:hideMark/>
              </w:tcPr>
            </w:tcPrChange>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280" w:author="Brian Bohman" w:date="2021-10-27T05:58:00Z">
              <w:tcPr>
                <w:tcW w:w="1152" w:type="dxa"/>
                <w:vAlign w:val="center"/>
                <w:hideMark/>
              </w:tcPr>
            </w:tcPrChange>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440" w:type="dxa"/>
            <w:vAlign w:val="center"/>
            <w:hideMark/>
            <w:tcPrChange w:id="9281" w:author="Brian Bohman" w:date="2021-10-27T05:58:00Z">
              <w:tcPr>
                <w:tcW w:w="1008" w:type="dxa"/>
                <w:vAlign w:val="center"/>
                <w:hideMark/>
              </w:tcPr>
            </w:tcPrChange>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14D32B87" w14:textId="77777777" w:rsidTr="00E419CD">
        <w:trPr>
          <w:trHeight w:val="165"/>
          <w:trPrChange w:id="9282" w:author="Brian Bohman" w:date="2021-10-27T05:58:00Z">
            <w:trPr>
              <w:trHeight w:val="165"/>
            </w:trPr>
          </w:trPrChange>
        </w:trPr>
        <w:tc>
          <w:tcPr>
            <w:tcW w:w="360" w:type="dxa"/>
            <w:vAlign w:val="center"/>
            <w:hideMark/>
            <w:tcPrChange w:id="9283" w:author="Brian Bohman" w:date="2021-10-27T05:58:00Z">
              <w:tcPr>
                <w:tcW w:w="360" w:type="dxa"/>
                <w:vAlign w:val="center"/>
                <w:hideMark/>
              </w:tcPr>
            </w:tcPrChange>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Change w:id="9284" w:author="Brian Bohman" w:date="2021-10-27T05:58:00Z">
              <w:tcPr>
                <w:tcW w:w="864" w:type="dxa"/>
                <w:vAlign w:val="center"/>
                <w:hideMark/>
              </w:tcPr>
            </w:tcPrChange>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85" w:author="Brian Bohman" w:date="2021-10-27T05:58:00Z">
              <w:tcPr>
                <w:tcW w:w="1152" w:type="dxa"/>
                <w:vAlign w:val="center"/>
                <w:hideMark/>
              </w:tcPr>
            </w:tcPrChange>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86" w:author="Brian Bohman" w:date="2021-10-27T05:58:00Z">
              <w:tcPr>
                <w:tcW w:w="504" w:type="dxa"/>
                <w:vAlign w:val="center"/>
                <w:hideMark/>
              </w:tcPr>
            </w:tcPrChange>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Change w:id="9287" w:author="Brian Bohman" w:date="2021-10-27T05:58:00Z">
              <w:tcPr>
                <w:tcW w:w="1008" w:type="dxa"/>
                <w:vAlign w:val="center"/>
                <w:hideMark/>
              </w:tcPr>
            </w:tcPrChange>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Change w:id="9288" w:author="Brian Bohman" w:date="2021-10-27T05:58:00Z">
              <w:tcPr>
                <w:tcW w:w="1008" w:type="dxa"/>
                <w:vAlign w:val="center"/>
                <w:hideMark/>
              </w:tcPr>
            </w:tcPrChange>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289" w:author="Brian Bohman" w:date="2021-10-27T05:58:00Z">
              <w:tcPr>
                <w:tcW w:w="720" w:type="dxa"/>
                <w:vAlign w:val="center"/>
                <w:hideMark/>
              </w:tcPr>
            </w:tcPrChange>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290" w:author="Brian Bohman" w:date="2021-10-27T05:58:00Z">
              <w:tcPr>
                <w:tcW w:w="1008" w:type="dxa"/>
                <w:vAlign w:val="center"/>
                <w:hideMark/>
              </w:tcPr>
            </w:tcPrChange>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291" w:author="Brian Bohman" w:date="2021-10-27T05:58:00Z">
              <w:tcPr>
                <w:tcW w:w="1152" w:type="dxa"/>
                <w:vAlign w:val="center"/>
                <w:hideMark/>
              </w:tcPr>
            </w:tcPrChange>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440" w:type="dxa"/>
            <w:vAlign w:val="center"/>
            <w:hideMark/>
            <w:tcPrChange w:id="9292" w:author="Brian Bohman" w:date="2021-10-27T05:58:00Z">
              <w:tcPr>
                <w:tcW w:w="1008" w:type="dxa"/>
                <w:vAlign w:val="center"/>
                <w:hideMark/>
              </w:tcPr>
            </w:tcPrChange>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19CD" w:rsidRPr="009B3DCC" w14:paraId="7203EBE2" w14:textId="77777777" w:rsidTr="00E419CD">
        <w:trPr>
          <w:trHeight w:val="165"/>
          <w:trPrChange w:id="9293" w:author="Brian Bohman" w:date="2021-10-27T05:58:00Z">
            <w:trPr>
              <w:trHeight w:val="165"/>
            </w:trPr>
          </w:trPrChange>
        </w:trPr>
        <w:tc>
          <w:tcPr>
            <w:tcW w:w="360" w:type="dxa"/>
            <w:vAlign w:val="center"/>
            <w:hideMark/>
            <w:tcPrChange w:id="9294" w:author="Brian Bohman" w:date="2021-10-27T05:58:00Z">
              <w:tcPr>
                <w:tcW w:w="360" w:type="dxa"/>
                <w:vAlign w:val="center"/>
                <w:hideMark/>
              </w:tcPr>
            </w:tcPrChange>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Change w:id="9295" w:author="Brian Bohman" w:date="2021-10-27T05:58:00Z">
              <w:tcPr>
                <w:tcW w:w="864" w:type="dxa"/>
                <w:vAlign w:val="center"/>
                <w:hideMark/>
              </w:tcPr>
            </w:tcPrChange>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296" w:author="Brian Bohman" w:date="2021-10-27T05:58:00Z">
              <w:tcPr>
                <w:tcW w:w="1152" w:type="dxa"/>
                <w:vAlign w:val="center"/>
                <w:hideMark/>
              </w:tcPr>
            </w:tcPrChange>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297" w:author="Brian Bohman" w:date="2021-10-27T05:58:00Z">
              <w:tcPr>
                <w:tcW w:w="504" w:type="dxa"/>
                <w:vAlign w:val="center"/>
                <w:hideMark/>
              </w:tcPr>
            </w:tcPrChange>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298" w:author="Brian Bohman" w:date="2021-10-27T05:58:00Z">
              <w:tcPr>
                <w:tcW w:w="1008" w:type="dxa"/>
                <w:vAlign w:val="center"/>
                <w:hideMark/>
              </w:tcPr>
            </w:tcPrChange>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299" w:author="Brian Bohman" w:date="2021-10-27T05:58:00Z">
              <w:tcPr>
                <w:tcW w:w="1008" w:type="dxa"/>
                <w:vAlign w:val="center"/>
                <w:hideMark/>
              </w:tcPr>
            </w:tcPrChange>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00" w:author="Brian Bohman" w:date="2021-10-27T05:58:00Z">
              <w:tcPr>
                <w:tcW w:w="720" w:type="dxa"/>
                <w:vAlign w:val="center"/>
                <w:hideMark/>
              </w:tcPr>
            </w:tcPrChange>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01" w:author="Brian Bohman" w:date="2021-10-27T05:58:00Z">
              <w:tcPr>
                <w:tcW w:w="1008" w:type="dxa"/>
                <w:vAlign w:val="center"/>
                <w:hideMark/>
              </w:tcPr>
            </w:tcPrChange>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02" w:author="Brian Bohman" w:date="2021-10-27T05:58:00Z">
              <w:tcPr>
                <w:tcW w:w="1152" w:type="dxa"/>
                <w:vAlign w:val="center"/>
                <w:hideMark/>
              </w:tcPr>
            </w:tcPrChange>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440" w:type="dxa"/>
            <w:vAlign w:val="center"/>
            <w:hideMark/>
            <w:tcPrChange w:id="9303" w:author="Brian Bohman" w:date="2021-10-27T05:58:00Z">
              <w:tcPr>
                <w:tcW w:w="1008" w:type="dxa"/>
                <w:vAlign w:val="center"/>
                <w:hideMark/>
              </w:tcPr>
            </w:tcPrChange>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6D0589B" w14:textId="77777777" w:rsidTr="00E419CD">
        <w:trPr>
          <w:trHeight w:val="165"/>
          <w:trPrChange w:id="9304" w:author="Brian Bohman" w:date="2021-10-27T05:58:00Z">
            <w:trPr>
              <w:trHeight w:val="165"/>
            </w:trPr>
          </w:trPrChange>
        </w:trPr>
        <w:tc>
          <w:tcPr>
            <w:tcW w:w="360" w:type="dxa"/>
            <w:vAlign w:val="center"/>
            <w:hideMark/>
            <w:tcPrChange w:id="9305" w:author="Brian Bohman" w:date="2021-10-27T05:58:00Z">
              <w:tcPr>
                <w:tcW w:w="360" w:type="dxa"/>
                <w:vAlign w:val="center"/>
                <w:hideMark/>
              </w:tcPr>
            </w:tcPrChange>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Change w:id="9306" w:author="Brian Bohman" w:date="2021-10-27T05:58:00Z">
              <w:tcPr>
                <w:tcW w:w="864" w:type="dxa"/>
                <w:vAlign w:val="center"/>
                <w:hideMark/>
              </w:tcPr>
            </w:tcPrChange>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07" w:author="Brian Bohman" w:date="2021-10-27T05:58:00Z">
              <w:tcPr>
                <w:tcW w:w="1152" w:type="dxa"/>
                <w:vAlign w:val="center"/>
                <w:hideMark/>
              </w:tcPr>
            </w:tcPrChange>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08" w:author="Brian Bohman" w:date="2021-10-27T05:58:00Z">
              <w:tcPr>
                <w:tcW w:w="504" w:type="dxa"/>
                <w:vAlign w:val="center"/>
                <w:hideMark/>
              </w:tcPr>
            </w:tcPrChange>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09" w:author="Brian Bohman" w:date="2021-10-27T05:58:00Z">
              <w:tcPr>
                <w:tcW w:w="1008" w:type="dxa"/>
                <w:vAlign w:val="center"/>
                <w:hideMark/>
              </w:tcPr>
            </w:tcPrChange>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10" w:author="Brian Bohman" w:date="2021-10-27T05:58:00Z">
              <w:tcPr>
                <w:tcW w:w="1008" w:type="dxa"/>
                <w:vAlign w:val="center"/>
                <w:hideMark/>
              </w:tcPr>
            </w:tcPrChange>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11" w:author="Brian Bohman" w:date="2021-10-27T05:58:00Z">
              <w:tcPr>
                <w:tcW w:w="720" w:type="dxa"/>
                <w:vAlign w:val="center"/>
                <w:hideMark/>
              </w:tcPr>
            </w:tcPrChange>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12" w:author="Brian Bohman" w:date="2021-10-27T05:58:00Z">
              <w:tcPr>
                <w:tcW w:w="1008" w:type="dxa"/>
                <w:vAlign w:val="center"/>
                <w:hideMark/>
              </w:tcPr>
            </w:tcPrChange>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13" w:author="Brian Bohman" w:date="2021-10-27T05:58:00Z">
              <w:tcPr>
                <w:tcW w:w="1152" w:type="dxa"/>
                <w:vAlign w:val="center"/>
                <w:hideMark/>
              </w:tcPr>
            </w:tcPrChange>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9314" w:author="Brian Bohman" w:date="2021-10-27T05:58:00Z">
              <w:tcPr>
                <w:tcW w:w="1008" w:type="dxa"/>
                <w:vAlign w:val="center"/>
                <w:hideMark/>
              </w:tcPr>
            </w:tcPrChange>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19CD" w:rsidRPr="009B3DCC" w14:paraId="3EAB72F6" w14:textId="77777777" w:rsidTr="00E419CD">
        <w:trPr>
          <w:trHeight w:val="165"/>
          <w:trPrChange w:id="9315" w:author="Brian Bohman" w:date="2021-10-27T05:58:00Z">
            <w:trPr>
              <w:trHeight w:val="165"/>
            </w:trPr>
          </w:trPrChange>
        </w:trPr>
        <w:tc>
          <w:tcPr>
            <w:tcW w:w="360" w:type="dxa"/>
            <w:vAlign w:val="center"/>
            <w:hideMark/>
            <w:tcPrChange w:id="9316" w:author="Brian Bohman" w:date="2021-10-27T05:58:00Z">
              <w:tcPr>
                <w:tcW w:w="360" w:type="dxa"/>
                <w:vAlign w:val="center"/>
                <w:hideMark/>
              </w:tcPr>
            </w:tcPrChange>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Change w:id="9317" w:author="Brian Bohman" w:date="2021-10-27T05:58:00Z">
              <w:tcPr>
                <w:tcW w:w="864" w:type="dxa"/>
                <w:vAlign w:val="center"/>
                <w:hideMark/>
              </w:tcPr>
            </w:tcPrChange>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18" w:author="Brian Bohman" w:date="2021-10-27T05:58:00Z">
              <w:tcPr>
                <w:tcW w:w="1152" w:type="dxa"/>
                <w:vAlign w:val="center"/>
                <w:hideMark/>
              </w:tcPr>
            </w:tcPrChange>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19" w:author="Brian Bohman" w:date="2021-10-27T05:58:00Z">
              <w:tcPr>
                <w:tcW w:w="504" w:type="dxa"/>
                <w:vAlign w:val="center"/>
                <w:hideMark/>
              </w:tcPr>
            </w:tcPrChange>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Change w:id="9320" w:author="Brian Bohman" w:date="2021-10-27T05:58:00Z">
              <w:tcPr>
                <w:tcW w:w="1008" w:type="dxa"/>
                <w:vAlign w:val="center"/>
                <w:hideMark/>
              </w:tcPr>
            </w:tcPrChange>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Change w:id="9321" w:author="Brian Bohman" w:date="2021-10-27T05:58:00Z">
              <w:tcPr>
                <w:tcW w:w="1008" w:type="dxa"/>
                <w:vAlign w:val="center"/>
                <w:hideMark/>
              </w:tcPr>
            </w:tcPrChange>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22" w:author="Brian Bohman" w:date="2021-10-27T05:58:00Z">
              <w:tcPr>
                <w:tcW w:w="720" w:type="dxa"/>
                <w:vAlign w:val="center"/>
                <w:hideMark/>
              </w:tcPr>
            </w:tcPrChange>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23" w:author="Brian Bohman" w:date="2021-10-27T05:58:00Z">
              <w:tcPr>
                <w:tcW w:w="1008" w:type="dxa"/>
                <w:vAlign w:val="center"/>
                <w:hideMark/>
              </w:tcPr>
            </w:tcPrChange>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24" w:author="Brian Bohman" w:date="2021-10-27T05:58:00Z">
              <w:tcPr>
                <w:tcW w:w="1152" w:type="dxa"/>
                <w:vAlign w:val="center"/>
                <w:hideMark/>
              </w:tcPr>
            </w:tcPrChange>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9325" w:author="Brian Bohman" w:date="2021-10-27T05:58:00Z">
              <w:tcPr>
                <w:tcW w:w="1008" w:type="dxa"/>
                <w:vAlign w:val="center"/>
                <w:hideMark/>
              </w:tcPr>
            </w:tcPrChange>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19CD" w:rsidRPr="009B3DCC" w14:paraId="68B1D068" w14:textId="77777777" w:rsidTr="00E419CD">
        <w:trPr>
          <w:trHeight w:val="165"/>
          <w:trPrChange w:id="9326" w:author="Brian Bohman" w:date="2021-10-27T05:58:00Z">
            <w:trPr>
              <w:trHeight w:val="165"/>
            </w:trPr>
          </w:trPrChange>
        </w:trPr>
        <w:tc>
          <w:tcPr>
            <w:tcW w:w="360" w:type="dxa"/>
            <w:vAlign w:val="center"/>
            <w:hideMark/>
            <w:tcPrChange w:id="9327" w:author="Brian Bohman" w:date="2021-10-27T05:58:00Z">
              <w:tcPr>
                <w:tcW w:w="360" w:type="dxa"/>
                <w:vAlign w:val="center"/>
                <w:hideMark/>
              </w:tcPr>
            </w:tcPrChange>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Change w:id="9328" w:author="Brian Bohman" w:date="2021-10-27T05:58:00Z">
              <w:tcPr>
                <w:tcW w:w="864" w:type="dxa"/>
                <w:vAlign w:val="center"/>
                <w:hideMark/>
              </w:tcPr>
            </w:tcPrChange>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29" w:author="Brian Bohman" w:date="2021-10-27T05:58:00Z">
              <w:tcPr>
                <w:tcW w:w="1152" w:type="dxa"/>
                <w:vAlign w:val="center"/>
                <w:hideMark/>
              </w:tcPr>
            </w:tcPrChange>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30" w:author="Brian Bohman" w:date="2021-10-27T05:58:00Z">
              <w:tcPr>
                <w:tcW w:w="504" w:type="dxa"/>
                <w:vAlign w:val="center"/>
                <w:hideMark/>
              </w:tcPr>
            </w:tcPrChange>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31" w:author="Brian Bohman" w:date="2021-10-27T05:58:00Z">
              <w:tcPr>
                <w:tcW w:w="1008" w:type="dxa"/>
                <w:vAlign w:val="center"/>
                <w:hideMark/>
              </w:tcPr>
            </w:tcPrChange>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32" w:author="Brian Bohman" w:date="2021-10-27T05:58:00Z">
              <w:tcPr>
                <w:tcW w:w="1008" w:type="dxa"/>
                <w:vAlign w:val="center"/>
                <w:hideMark/>
              </w:tcPr>
            </w:tcPrChange>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33" w:author="Brian Bohman" w:date="2021-10-27T05:58:00Z">
              <w:tcPr>
                <w:tcW w:w="720" w:type="dxa"/>
                <w:vAlign w:val="center"/>
                <w:hideMark/>
              </w:tcPr>
            </w:tcPrChange>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34" w:author="Brian Bohman" w:date="2021-10-27T05:58:00Z">
              <w:tcPr>
                <w:tcW w:w="1008" w:type="dxa"/>
                <w:vAlign w:val="center"/>
                <w:hideMark/>
              </w:tcPr>
            </w:tcPrChange>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35" w:author="Brian Bohman" w:date="2021-10-27T05:58:00Z">
              <w:tcPr>
                <w:tcW w:w="1152" w:type="dxa"/>
                <w:vAlign w:val="center"/>
                <w:hideMark/>
              </w:tcPr>
            </w:tcPrChange>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440" w:type="dxa"/>
            <w:vAlign w:val="center"/>
            <w:hideMark/>
            <w:tcPrChange w:id="9336" w:author="Brian Bohman" w:date="2021-10-27T05:58:00Z">
              <w:tcPr>
                <w:tcW w:w="1008" w:type="dxa"/>
                <w:vAlign w:val="center"/>
                <w:hideMark/>
              </w:tcPr>
            </w:tcPrChange>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098C679F" w14:textId="77777777" w:rsidTr="00E419CD">
        <w:trPr>
          <w:trHeight w:val="165"/>
          <w:trPrChange w:id="9337" w:author="Brian Bohman" w:date="2021-10-27T05:58:00Z">
            <w:trPr>
              <w:trHeight w:val="165"/>
            </w:trPr>
          </w:trPrChange>
        </w:trPr>
        <w:tc>
          <w:tcPr>
            <w:tcW w:w="360" w:type="dxa"/>
            <w:vAlign w:val="center"/>
            <w:hideMark/>
            <w:tcPrChange w:id="9338" w:author="Brian Bohman" w:date="2021-10-27T05:58:00Z">
              <w:tcPr>
                <w:tcW w:w="360" w:type="dxa"/>
                <w:vAlign w:val="center"/>
                <w:hideMark/>
              </w:tcPr>
            </w:tcPrChange>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Change w:id="9339" w:author="Brian Bohman" w:date="2021-10-27T05:58:00Z">
              <w:tcPr>
                <w:tcW w:w="864" w:type="dxa"/>
                <w:vAlign w:val="center"/>
                <w:hideMark/>
              </w:tcPr>
            </w:tcPrChange>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40" w:author="Brian Bohman" w:date="2021-10-27T05:58:00Z">
              <w:tcPr>
                <w:tcW w:w="1152" w:type="dxa"/>
                <w:vAlign w:val="center"/>
                <w:hideMark/>
              </w:tcPr>
            </w:tcPrChange>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41" w:author="Brian Bohman" w:date="2021-10-27T05:58:00Z">
              <w:tcPr>
                <w:tcW w:w="504" w:type="dxa"/>
                <w:vAlign w:val="center"/>
                <w:hideMark/>
              </w:tcPr>
            </w:tcPrChange>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42" w:author="Brian Bohman" w:date="2021-10-27T05:58:00Z">
              <w:tcPr>
                <w:tcW w:w="1008" w:type="dxa"/>
                <w:vAlign w:val="center"/>
                <w:hideMark/>
              </w:tcPr>
            </w:tcPrChange>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43" w:author="Brian Bohman" w:date="2021-10-27T05:58:00Z">
              <w:tcPr>
                <w:tcW w:w="1008" w:type="dxa"/>
                <w:vAlign w:val="center"/>
                <w:hideMark/>
              </w:tcPr>
            </w:tcPrChange>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44" w:author="Brian Bohman" w:date="2021-10-27T05:58:00Z">
              <w:tcPr>
                <w:tcW w:w="720" w:type="dxa"/>
                <w:vAlign w:val="center"/>
                <w:hideMark/>
              </w:tcPr>
            </w:tcPrChange>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45" w:author="Brian Bohman" w:date="2021-10-27T05:58:00Z">
              <w:tcPr>
                <w:tcW w:w="1008" w:type="dxa"/>
                <w:vAlign w:val="center"/>
                <w:hideMark/>
              </w:tcPr>
            </w:tcPrChange>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46" w:author="Brian Bohman" w:date="2021-10-27T05:58:00Z">
              <w:tcPr>
                <w:tcW w:w="1152" w:type="dxa"/>
                <w:vAlign w:val="center"/>
                <w:hideMark/>
              </w:tcPr>
            </w:tcPrChange>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440" w:type="dxa"/>
            <w:vAlign w:val="center"/>
            <w:hideMark/>
            <w:tcPrChange w:id="9347" w:author="Brian Bohman" w:date="2021-10-27T05:58:00Z">
              <w:tcPr>
                <w:tcW w:w="1008" w:type="dxa"/>
                <w:vAlign w:val="center"/>
                <w:hideMark/>
              </w:tcPr>
            </w:tcPrChange>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19CD" w:rsidRPr="009B3DCC" w14:paraId="00FFFFB8" w14:textId="77777777" w:rsidTr="00E419CD">
        <w:trPr>
          <w:trHeight w:val="165"/>
          <w:trPrChange w:id="9348" w:author="Brian Bohman" w:date="2021-10-27T05:58:00Z">
            <w:trPr>
              <w:trHeight w:val="165"/>
            </w:trPr>
          </w:trPrChange>
        </w:trPr>
        <w:tc>
          <w:tcPr>
            <w:tcW w:w="360" w:type="dxa"/>
            <w:vAlign w:val="center"/>
            <w:hideMark/>
            <w:tcPrChange w:id="9349" w:author="Brian Bohman" w:date="2021-10-27T05:58:00Z">
              <w:tcPr>
                <w:tcW w:w="360" w:type="dxa"/>
                <w:vAlign w:val="center"/>
                <w:hideMark/>
              </w:tcPr>
            </w:tcPrChange>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Change w:id="9350" w:author="Brian Bohman" w:date="2021-10-27T05:58:00Z">
              <w:tcPr>
                <w:tcW w:w="864" w:type="dxa"/>
                <w:vAlign w:val="center"/>
                <w:hideMark/>
              </w:tcPr>
            </w:tcPrChange>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51" w:author="Brian Bohman" w:date="2021-10-27T05:58:00Z">
              <w:tcPr>
                <w:tcW w:w="1152" w:type="dxa"/>
                <w:vAlign w:val="center"/>
                <w:hideMark/>
              </w:tcPr>
            </w:tcPrChange>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9352" w:author="Brian Bohman" w:date="2021-10-27T05:58:00Z">
              <w:tcPr>
                <w:tcW w:w="504" w:type="dxa"/>
                <w:vAlign w:val="center"/>
                <w:hideMark/>
              </w:tcPr>
            </w:tcPrChange>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Change w:id="9353" w:author="Brian Bohman" w:date="2021-10-27T05:58:00Z">
              <w:tcPr>
                <w:tcW w:w="1008" w:type="dxa"/>
                <w:vAlign w:val="center"/>
                <w:hideMark/>
              </w:tcPr>
            </w:tcPrChange>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Change w:id="9354" w:author="Brian Bohman" w:date="2021-10-27T05:58:00Z">
              <w:tcPr>
                <w:tcW w:w="1008" w:type="dxa"/>
                <w:vAlign w:val="center"/>
                <w:hideMark/>
              </w:tcPr>
            </w:tcPrChange>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Change w:id="9355" w:author="Brian Bohman" w:date="2021-10-27T05:58:00Z">
              <w:tcPr>
                <w:tcW w:w="720" w:type="dxa"/>
                <w:vAlign w:val="center"/>
                <w:hideMark/>
              </w:tcPr>
            </w:tcPrChange>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Change w:id="9356" w:author="Brian Bohman" w:date="2021-10-27T05:58:00Z">
              <w:tcPr>
                <w:tcW w:w="1008" w:type="dxa"/>
                <w:vAlign w:val="center"/>
                <w:hideMark/>
              </w:tcPr>
            </w:tcPrChange>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357" w:author="Brian Bohman" w:date="2021-10-27T05:58:00Z">
              <w:tcPr>
                <w:tcW w:w="1152" w:type="dxa"/>
                <w:vAlign w:val="center"/>
                <w:hideMark/>
              </w:tcPr>
            </w:tcPrChange>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440" w:type="dxa"/>
            <w:vAlign w:val="center"/>
            <w:hideMark/>
            <w:tcPrChange w:id="9358" w:author="Brian Bohman" w:date="2021-10-27T05:58:00Z">
              <w:tcPr>
                <w:tcW w:w="1008" w:type="dxa"/>
                <w:vAlign w:val="center"/>
                <w:hideMark/>
              </w:tcPr>
            </w:tcPrChange>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4C4573AC" w14:textId="77777777" w:rsidTr="00E419CD">
        <w:trPr>
          <w:trHeight w:val="165"/>
          <w:trPrChange w:id="9359" w:author="Brian Bohman" w:date="2021-10-27T05:58:00Z">
            <w:trPr>
              <w:trHeight w:val="165"/>
            </w:trPr>
          </w:trPrChange>
        </w:trPr>
        <w:tc>
          <w:tcPr>
            <w:tcW w:w="360" w:type="dxa"/>
            <w:vAlign w:val="center"/>
            <w:hideMark/>
            <w:tcPrChange w:id="9360" w:author="Brian Bohman" w:date="2021-10-27T05:58:00Z">
              <w:tcPr>
                <w:tcW w:w="360" w:type="dxa"/>
                <w:vAlign w:val="center"/>
                <w:hideMark/>
              </w:tcPr>
            </w:tcPrChange>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Change w:id="9361" w:author="Brian Bohman" w:date="2021-10-27T05:58:00Z">
              <w:tcPr>
                <w:tcW w:w="864" w:type="dxa"/>
                <w:vAlign w:val="center"/>
                <w:hideMark/>
              </w:tcPr>
            </w:tcPrChange>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62" w:author="Brian Bohman" w:date="2021-10-27T05:58:00Z">
              <w:tcPr>
                <w:tcW w:w="1152" w:type="dxa"/>
                <w:vAlign w:val="center"/>
                <w:hideMark/>
              </w:tcPr>
            </w:tcPrChange>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63" w:author="Brian Bohman" w:date="2021-10-27T05:58:00Z">
              <w:tcPr>
                <w:tcW w:w="504" w:type="dxa"/>
                <w:vAlign w:val="center"/>
                <w:hideMark/>
              </w:tcPr>
            </w:tcPrChange>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64" w:author="Brian Bohman" w:date="2021-10-27T05:58:00Z">
              <w:tcPr>
                <w:tcW w:w="1008" w:type="dxa"/>
                <w:vAlign w:val="center"/>
                <w:hideMark/>
              </w:tcPr>
            </w:tcPrChange>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65" w:author="Brian Bohman" w:date="2021-10-27T05:58:00Z">
              <w:tcPr>
                <w:tcW w:w="1008" w:type="dxa"/>
                <w:vAlign w:val="center"/>
                <w:hideMark/>
              </w:tcPr>
            </w:tcPrChange>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66" w:author="Brian Bohman" w:date="2021-10-27T05:58:00Z">
              <w:tcPr>
                <w:tcW w:w="720" w:type="dxa"/>
                <w:vAlign w:val="center"/>
                <w:hideMark/>
              </w:tcPr>
            </w:tcPrChange>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67" w:author="Brian Bohman" w:date="2021-10-27T05:58:00Z">
              <w:tcPr>
                <w:tcW w:w="1008" w:type="dxa"/>
                <w:vAlign w:val="center"/>
                <w:hideMark/>
              </w:tcPr>
            </w:tcPrChange>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368" w:author="Brian Bohman" w:date="2021-10-27T05:58:00Z">
              <w:tcPr>
                <w:tcW w:w="1152" w:type="dxa"/>
                <w:vAlign w:val="center"/>
                <w:hideMark/>
              </w:tcPr>
            </w:tcPrChange>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69" w:author="Brian Bohman" w:date="2021-10-27T05:58:00Z">
              <w:tcPr>
                <w:tcW w:w="1008" w:type="dxa"/>
                <w:vAlign w:val="center"/>
                <w:hideMark/>
              </w:tcPr>
            </w:tcPrChange>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19CD" w:rsidRPr="009B3DCC" w14:paraId="40F8933C" w14:textId="77777777" w:rsidTr="00E419CD">
        <w:trPr>
          <w:trHeight w:val="165"/>
          <w:trPrChange w:id="9370" w:author="Brian Bohman" w:date="2021-10-27T05:58:00Z">
            <w:trPr>
              <w:trHeight w:val="165"/>
            </w:trPr>
          </w:trPrChange>
        </w:trPr>
        <w:tc>
          <w:tcPr>
            <w:tcW w:w="360" w:type="dxa"/>
            <w:vAlign w:val="center"/>
            <w:hideMark/>
            <w:tcPrChange w:id="9371" w:author="Brian Bohman" w:date="2021-10-27T05:58:00Z">
              <w:tcPr>
                <w:tcW w:w="360" w:type="dxa"/>
                <w:vAlign w:val="center"/>
                <w:hideMark/>
              </w:tcPr>
            </w:tcPrChange>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Change w:id="9372" w:author="Brian Bohman" w:date="2021-10-27T05:58:00Z">
              <w:tcPr>
                <w:tcW w:w="864" w:type="dxa"/>
                <w:vAlign w:val="center"/>
                <w:hideMark/>
              </w:tcPr>
            </w:tcPrChange>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73" w:author="Brian Bohman" w:date="2021-10-27T05:58:00Z">
              <w:tcPr>
                <w:tcW w:w="1152" w:type="dxa"/>
                <w:vAlign w:val="center"/>
                <w:hideMark/>
              </w:tcPr>
            </w:tcPrChange>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74" w:author="Brian Bohman" w:date="2021-10-27T05:58:00Z">
              <w:tcPr>
                <w:tcW w:w="504" w:type="dxa"/>
                <w:vAlign w:val="center"/>
                <w:hideMark/>
              </w:tcPr>
            </w:tcPrChange>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75" w:author="Brian Bohman" w:date="2021-10-27T05:58:00Z">
              <w:tcPr>
                <w:tcW w:w="1008" w:type="dxa"/>
                <w:vAlign w:val="center"/>
                <w:hideMark/>
              </w:tcPr>
            </w:tcPrChange>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76" w:author="Brian Bohman" w:date="2021-10-27T05:58:00Z">
              <w:tcPr>
                <w:tcW w:w="1008" w:type="dxa"/>
                <w:vAlign w:val="center"/>
                <w:hideMark/>
              </w:tcPr>
            </w:tcPrChange>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77" w:author="Brian Bohman" w:date="2021-10-27T05:58:00Z">
              <w:tcPr>
                <w:tcW w:w="720" w:type="dxa"/>
                <w:vAlign w:val="center"/>
                <w:hideMark/>
              </w:tcPr>
            </w:tcPrChange>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78" w:author="Brian Bohman" w:date="2021-10-27T05:58:00Z">
              <w:tcPr>
                <w:tcW w:w="1008" w:type="dxa"/>
                <w:vAlign w:val="center"/>
                <w:hideMark/>
              </w:tcPr>
            </w:tcPrChange>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379" w:author="Brian Bohman" w:date="2021-10-27T05:58:00Z">
              <w:tcPr>
                <w:tcW w:w="1152" w:type="dxa"/>
                <w:vAlign w:val="center"/>
                <w:hideMark/>
              </w:tcPr>
            </w:tcPrChange>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9380" w:author="Brian Bohman" w:date="2021-10-27T05:58:00Z">
              <w:tcPr>
                <w:tcW w:w="1008" w:type="dxa"/>
                <w:vAlign w:val="center"/>
                <w:hideMark/>
              </w:tcPr>
            </w:tcPrChange>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19CD" w:rsidRPr="009B3DCC" w14:paraId="719B628E" w14:textId="77777777" w:rsidTr="00E419CD">
        <w:trPr>
          <w:trHeight w:val="165"/>
          <w:trPrChange w:id="9381" w:author="Brian Bohman" w:date="2021-10-27T05:58:00Z">
            <w:trPr>
              <w:trHeight w:val="165"/>
            </w:trPr>
          </w:trPrChange>
        </w:trPr>
        <w:tc>
          <w:tcPr>
            <w:tcW w:w="360" w:type="dxa"/>
            <w:vAlign w:val="center"/>
            <w:hideMark/>
            <w:tcPrChange w:id="9382" w:author="Brian Bohman" w:date="2021-10-27T05:58:00Z">
              <w:tcPr>
                <w:tcW w:w="360" w:type="dxa"/>
                <w:vAlign w:val="center"/>
                <w:hideMark/>
              </w:tcPr>
            </w:tcPrChange>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Change w:id="9383" w:author="Brian Bohman" w:date="2021-10-27T05:58:00Z">
              <w:tcPr>
                <w:tcW w:w="864" w:type="dxa"/>
                <w:vAlign w:val="center"/>
                <w:hideMark/>
              </w:tcPr>
            </w:tcPrChange>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84" w:author="Brian Bohman" w:date="2021-10-27T05:58:00Z">
              <w:tcPr>
                <w:tcW w:w="1152" w:type="dxa"/>
                <w:vAlign w:val="center"/>
                <w:hideMark/>
              </w:tcPr>
            </w:tcPrChange>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85" w:author="Brian Bohman" w:date="2021-10-27T05:58:00Z">
              <w:tcPr>
                <w:tcW w:w="504" w:type="dxa"/>
                <w:vAlign w:val="center"/>
                <w:hideMark/>
              </w:tcPr>
            </w:tcPrChange>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86" w:author="Brian Bohman" w:date="2021-10-27T05:58:00Z">
              <w:tcPr>
                <w:tcW w:w="1008" w:type="dxa"/>
                <w:vAlign w:val="center"/>
                <w:hideMark/>
              </w:tcPr>
            </w:tcPrChange>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87" w:author="Brian Bohman" w:date="2021-10-27T05:58:00Z">
              <w:tcPr>
                <w:tcW w:w="1008" w:type="dxa"/>
                <w:vAlign w:val="center"/>
                <w:hideMark/>
              </w:tcPr>
            </w:tcPrChange>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88" w:author="Brian Bohman" w:date="2021-10-27T05:58:00Z">
              <w:tcPr>
                <w:tcW w:w="720" w:type="dxa"/>
                <w:vAlign w:val="center"/>
                <w:hideMark/>
              </w:tcPr>
            </w:tcPrChange>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389" w:author="Brian Bohman" w:date="2021-10-27T05:58:00Z">
              <w:tcPr>
                <w:tcW w:w="1008" w:type="dxa"/>
                <w:vAlign w:val="center"/>
                <w:hideMark/>
              </w:tcPr>
            </w:tcPrChange>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390" w:author="Brian Bohman" w:date="2021-10-27T05:58:00Z">
              <w:tcPr>
                <w:tcW w:w="1152" w:type="dxa"/>
                <w:vAlign w:val="center"/>
                <w:hideMark/>
              </w:tcPr>
            </w:tcPrChange>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440" w:type="dxa"/>
            <w:vAlign w:val="center"/>
            <w:hideMark/>
            <w:tcPrChange w:id="9391" w:author="Brian Bohman" w:date="2021-10-27T05:58:00Z">
              <w:tcPr>
                <w:tcW w:w="1008" w:type="dxa"/>
                <w:vAlign w:val="center"/>
                <w:hideMark/>
              </w:tcPr>
            </w:tcPrChange>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19CD" w:rsidRPr="009B3DCC" w14:paraId="1A31A79C" w14:textId="77777777" w:rsidTr="00E419CD">
        <w:trPr>
          <w:trHeight w:val="165"/>
          <w:trPrChange w:id="9392" w:author="Brian Bohman" w:date="2021-10-27T05:58:00Z">
            <w:trPr>
              <w:trHeight w:val="165"/>
            </w:trPr>
          </w:trPrChange>
        </w:trPr>
        <w:tc>
          <w:tcPr>
            <w:tcW w:w="360" w:type="dxa"/>
            <w:vAlign w:val="center"/>
            <w:hideMark/>
            <w:tcPrChange w:id="9393" w:author="Brian Bohman" w:date="2021-10-27T05:58:00Z">
              <w:tcPr>
                <w:tcW w:w="360" w:type="dxa"/>
                <w:vAlign w:val="center"/>
                <w:hideMark/>
              </w:tcPr>
            </w:tcPrChange>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Change w:id="9394" w:author="Brian Bohman" w:date="2021-10-27T05:58:00Z">
              <w:tcPr>
                <w:tcW w:w="864" w:type="dxa"/>
                <w:vAlign w:val="center"/>
                <w:hideMark/>
              </w:tcPr>
            </w:tcPrChange>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395" w:author="Brian Bohman" w:date="2021-10-27T05:58:00Z">
              <w:tcPr>
                <w:tcW w:w="1152" w:type="dxa"/>
                <w:vAlign w:val="center"/>
                <w:hideMark/>
              </w:tcPr>
            </w:tcPrChange>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396" w:author="Brian Bohman" w:date="2021-10-27T05:58:00Z">
              <w:tcPr>
                <w:tcW w:w="504" w:type="dxa"/>
                <w:vAlign w:val="center"/>
                <w:hideMark/>
              </w:tcPr>
            </w:tcPrChange>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397" w:author="Brian Bohman" w:date="2021-10-27T05:58:00Z">
              <w:tcPr>
                <w:tcW w:w="1008" w:type="dxa"/>
                <w:vAlign w:val="center"/>
                <w:hideMark/>
              </w:tcPr>
            </w:tcPrChange>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398" w:author="Brian Bohman" w:date="2021-10-27T05:58:00Z">
              <w:tcPr>
                <w:tcW w:w="1008" w:type="dxa"/>
                <w:vAlign w:val="center"/>
                <w:hideMark/>
              </w:tcPr>
            </w:tcPrChange>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399" w:author="Brian Bohman" w:date="2021-10-27T05:58:00Z">
              <w:tcPr>
                <w:tcW w:w="720" w:type="dxa"/>
                <w:vAlign w:val="center"/>
                <w:hideMark/>
              </w:tcPr>
            </w:tcPrChange>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00" w:author="Brian Bohman" w:date="2021-10-27T05:58:00Z">
              <w:tcPr>
                <w:tcW w:w="1008" w:type="dxa"/>
                <w:vAlign w:val="center"/>
                <w:hideMark/>
              </w:tcPr>
            </w:tcPrChange>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01" w:author="Brian Bohman" w:date="2021-10-27T05:58:00Z">
              <w:tcPr>
                <w:tcW w:w="1152" w:type="dxa"/>
                <w:vAlign w:val="center"/>
                <w:hideMark/>
              </w:tcPr>
            </w:tcPrChange>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9402" w:author="Brian Bohman" w:date="2021-10-27T05:58:00Z">
              <w:tcPr>
                <w:tcW w:w="1008" w:type="dxa"/>
                <w:vAlign w:val="center"/>
                <w:hideMark/>
              </w:tcPr>
            </w:tcPrChange>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19CD" w:rsidRPr="009B3DCC" w14:paraId="647F208B" w14:textId="77777777" w:rsidTr="00E419CD">
        <w:trPr>
          <w:trHeight w:val="165"/>
          <w:trPrChange w:id="9403" w:author="Brian Bohman" w:date="2021-10-27T05:58:00Z">
            <w:trPr>
              <w:trHeight w:val="165"/>
            </w:trPr>
          </w:trPrChange>
        </w:trPr>
        <w:tc>
          <w:tcPr>
            <w:tcW w:w="360" w:type="dxa"/>
            <w:vAlign w:val="center"/>
            <w:hideMark/>
            <w:tcPrChange w:id="9404" w:author="Brian Bohman" w:date="2021-10-27T05:58:00Z">
              <w:tcPr>
                <w:tcW w:w="360" w:type="dxa"/>
                <w:vAlign w:val="center"/>
                <w:hideMark/>
              </w:tcPr>
            </w:tcPrChange>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Change w:id="9405" w:author="Brian Bohman" w:date="2021-10-27T05:58:00Z">
              <w:tcPr>
                <w:tcW w:w="864" w:type="dxa"/>
                <w:vAlign w:val="center"/>
                <w:hideMark/>
              </w:tcPr>
            </w:tcPrChange>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06" w:author="Brian Bohman" w:date="2021-10-27T05:58:00Z">
              <w:tcPr>
                <w:tcW w:w="1152" w:type="dxa"/>
                <w:vAlign w:val="center"/>
                <w:hideMark/>
              </w:tcPr>
            </w:tcPrChange>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07" w:author="Brian Bohman" w:date="2021-10-27T05:58:00Z">
              <w:tcPr>
                <w:tcW w:w="504" w:type="dxa"/>
                <w:vAlign w:val="center"/>
                <w:hideMark/>
              </w:tcPr>
            </w:tcPrChange>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Change w:id="9408" w:author="Brian Bohman" w:date="2021-10-27T05:58:00Z">
              <w:tcPr>
                <w:tcW w:w="1008" w:type="dxa"/>
                <w:vAlign w:val="center"/>
                <w:hideMark/>
              </w:tcPr>
            </w:tcPrChange>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9409" w:author="Brian Bohman" w:date="2021-10-27T05:58:00Z">
              <w:tcPr>
                <w:tcW w:w="1008" w:type="dxa"/>
                <w:vAlign w:val="center"/>
                <w:hideMark/>
              </w:tcPr>
            </w:tcPrChange>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10" w:author="Brian Bohman" w:date="2021-10-27T05:58:00Z">
              <w:tcPr>
                <w:tcW w:w="720" w:type="dxa"/>
                <w:vAlign w:val="center"/>
                <w:hideMark/>
              </w:tcPr>
            </w:tcPrChange>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11" w:author="Brian Bohman" w:date="2021-10-27T05:58:00Z">
              <w:tcPr>
                <w:tcW w:w="1008" w:type="dxa"/>
                <w:vAlign w:val="center"/>
                <w:hideMark/>
              </w:tcPr>
            </w:tcPrChange>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12" w:author="Brian Bohman" w:date="2021-10-27T05:58:00Z">
              <w:tcPr>
                <w:tcW w:w="1152" w:type="dxa"/>
                <w:vAlign w:val="center"/>
                <w:hideMark/>
              </w:tcPr>
            </w:tcPrChange>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440" w:type="dxa"/>
            <w:vAlign w:val="center"/>
            <w:hideMark/>
            <w:tcPrChange w:id="9413" w:author="Brian Bohman" w:date="2021-10-27T05:58:00Z">
              <w:tcPr>
                <w:tcW w:w="1008" w:type="dxa"/>
                <w:vAlign w:val="center"/>
                <w:hideMark/>
              </w:tcPr>
            </w:tcPrChange>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19CD" w:rsidRPr="009B3DCC" w14:paraId="02ECC9CB" w14:textId="77777777" w:rsidTr="00E419CD">
        <w:trPr>
          <w:trHeight w:val="165"/>
          <w:trPrChange w:id="9414" w:author="Brian Bohman" w:date="2021-10-27T05:58:00Z">
            <w:trPr>
              <w:trHeight w:val="165"/>
            </w:trPr>
          </w:trPrChange>
        </w:trPr>
        <w:tc>
          <w:tcPr>
            <w:tcW w:w="360" w:type="dxa"/>
            <w:vAlign w:val="center"/>
            <w:hideMark/>
            <w:tcPrChange w:id="9415" w:author="Brian Bohman" w:date="2021-10-27T05:58:00Z">
              <w:tcPr>
                <w:tcW w:w="360" w:type="dxa"/>
                <w:vAlign w:val="center"/>
                <w:hideMark/>
              </w:tcPr>
            </w:tcPrChange>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Change w:id="9416" w:author="Brian Bohman" w:date="2021-10-27T05:58:00Z">
              <w:tcPr>
                <w:tcW w:w="864" w:type="dxa"/>
                <w:vAlign w:val="center"/>
                <w:hideMark/>
              </w:tcPr>
            </w:tcPrChange>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17" w:author="Brian Bohman" w:date="2021-10-27T05:58:00Z">
              <w:tcPr>
                <w:tcW w:w="1152" w:type="dxa"/>
                <w:vAlign w:val="center"/>
                <w:hideMark/>
              </w:tcPr>
            </w:tcPrChange>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18" w:author="Brian Bohman" w:date="2021-10-27T05:58:00Z">
              <w:tcPr>
                <w:tcW w:w="504" w:type="dxa"/>
                <w:vAlign w:val="center"/>
                <w:hideMark/>
              </w:tcPr>
            </w:tcPrChange>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19" w:author="Brian Bohman" w:date="2021-10-27T05:58:00Z">
              <w:tcPr>
                <w:tcW w:w="1008" w:type="dxa"/>
                <w:vAlign w:val="center"/>
                <w:hideMark/>
              </w:tcPr>
            </w:tcPrChange>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20" w:author="Brian Bohman" w:date="2021-10-27T05:58:00Z">
              <w:tcPr>
                <w:tcW w:w="1008" w:type="dxa"/>
                <w:vAlign w:val="center"/>
                <w:hideMark/>
              </w:tcPr>
            </w:tcPrChange>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21" w:author="Brian Bohman" w:date="2021-10-27T05:58:00Z">
              <w:tcPr>
                <w:tcW w:w="720" w:type="dxa"/>
                <w:vAlign w:val="center"/>
                <w:hideMark/>
              </w:tcPr>
            </w:tcPrChange>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22" w:author="Brian Bohman" w:date="2021-10-27T05:58:00Z">
              <w:tcPr>
                <w:tcW w:w="1008" w:type="dxa"/>
                <w:vAlign w:val="center"/>
                <w:hideMark/>
              </w:tcPr>
            </w:tcPrChange>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23" w:author="Brian Bohman" w:date="2021-10-27T05:58:00Z">
              <w:tcPr>
                <w:tcW w:w="1152" w:type="dxa"/>
                <w:vAlign w:val="center"/>
                <w:hideMark/>
              </w:tcPr>
            </w:tcPrChange>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9424" w:author="Brian Bohman" w:date="2021-10-27T05:58:00Z">
              <w:tcPr>
                <w:tcW w:w="1008" w:type="dxa"/>
                <w:vAlign w:val="center"/>
                <w:hideMark/>
              </w:tcPr>
            </w:tcPrChange>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7A63757C" w14:textId="77777777" w:rsidTr="00E419CD">
        <w:trPr>
          <w:trHeight w:val="180"/>
          <w:trPrChange w:id="9425" w:author="Brian Bohman" w:date="2021-10-27T05:58:00Z">
            <w:trPr>
              <w:trHeight w:val="180"/>
            </w:trPr>
          </w:trPrChange>
        </w:trPr>
        <w:tc>
          <w:tcPr>
            <w:tcW w:w="360" w:type="dxa"/>
            <w:vAlign w:val="center"/>
            <w:hideMark/>
            <w:tcPrChange w:id="9426" w:author="Brian Bohman" w:date="2021-10-27T05:58:00Z">
              <w:tcPr>
                <w:tcW w:w="360" w:type="dxa"/>
                <w:vAlign w:val="center"/>
                <w:hideMark/>
              </w:tcPr>
            </w:tcPrChange>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Change w:id="9427" w:author="Brian Bohman" w:date="2021-10-27T05:58:00Z">
              <w:tcPr>
                <w:tcW w:w="864" w:type="dxa"/>
                <w:vAlign w:val="center"/>
                <w:hideMark/>
              </w:tcPr>
            </w:tcPrChange>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28" w:author="Brian Bohman" w:date="2021-10-27T05:58:00Z">
              <w:tcPr>
                <w:tcW w:w="1152" w:type="dxa"/>
                <w:vAlign w:val="center"/>
                <w:hideMark/>
              </w:tcPr>
            </w:tcPrChange>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29" w:author="Brian Bohman" w:date="2021-10-27T05:58:00Z">
              <w:tcPr>
                <w:tcW w:w="504" w:type="dxa"/>
                <w:vAlign w:val="center"/>
                <w:hideMark/>
              </w:tcPr>
            </w:tcPrChange>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30" w:author="Brian Bohman" w:date="2021-10-27T05:58:00Z">
              <w:tcPr>
                <w:tcW w:w="1008" w:type="dxa"/>
                <w:vAlign w:val="center"/>
                <w:hideMark/>
              </w:tcPr>
            </w:tcPrChange>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31" w:author="Brian Bohman" w:date="2021-10-27T05:58:00Z">
              <w:tcPr>
                <w:tcW w:w="1008" w:type="dxa"/>
                <w:vAlign w:val="center"/>
                <w:hideMark/>
              </w:tcPr>
            </w:tcPrChange>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32" w:author="Brian Bohman" w:date="2021-10-27T05:58:00Z">
              <w:tcPr>
                <w:tcW w:w="720" w:type="dxa"/>
                <w:vAlign w:val="center"/>
                <w:hideMark/>
              </w:tcPr>
            </w:tcPrChange>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33" w:author="Brian Bohman" w:date="2021-10-27T05:58:00Z">
              <w:tcPr>
                <w:tcW w:w="1008" w:type="dxa"/>
                <w:vAlign w:val="center"/>
                <w:hideMark/>
              </w:tcPr>
            </w:tcPrChange>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34" w:author="Brian Bohman" w:date="2021-10-27T05:58:00Z">
              <w:tcPr>
                <w:tcW w:w="1152" w:type="dxa"/>
                <w:vAlign w:val="center"/>
                <w:hideMark/>
              </w:tcPr>
            </w:tcPrChange>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440" w:type="dxa"/>
            <w:vAlign w:val="center"/>
            <w:hideMark/>
            <w:tcPrChange w:id="9435" w:author="Brian Bohman" w:date="2021-10-27T05:58:00Z">
              <w:tcPr>
                <w:tcW w:w="1008" w:type="dxa"/>
                <w:vAlign w:val="center"/>
                <w:hideMark/>
              </w:tcPr>
            </w:tcPrChange>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4BA0CF90" w14:textId="77777777" w:rsidTr="00E419CD">
        <w:trPr>
          <w:trHeight w:val="165"/>
          <w:trPrChange w:id="9436" w:author="Brian Bohman" w:date="2021-10-27T05:58:00Z">
            <w:trPr>
              <w:trHeight w:val="165"/>
            </w:trPr>
          </w:trPrChange>
        </w:trPr>
        <w:tc>
          <w:tcPr>
            <w:tcW w:w="360" w:type="dxa"/>
            <w:vAlign w:val="center"/>
            <w:hideMark/>
            <w:tcPrChange w:id="9437" w:author="Brian Bohman" w:date="2021-10-27T05:58:00Z">
              <w:tcPr>
                <w:tcW w:w="360" w:type="dxa"/>
                <w:vAlign w:val="center"/>
                <w:hideMark/>
              </w:tcPr>
            </w:tcPrChange>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Change w:id="9438" w:author="Brian Bohman" w:date="2021-10-27T05:58:00Z">
              <w:tcPr>
                <w:tcW w:w="864" w:type="dxa"/>
                <w:vAlign w:val="center"/>
                <w:hideMark/>
              </w:tcPr>
            </w:tcPrChange>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39" w:author="Brian Bohman" w:date="2021-10-27T05:58:00Z">
              <w:tcPr>
                <w:tcW w:w="1152" w:type="dxa"/>
                <w:vAlign w:val="center"/>
                <w:hideMark/>
              </w:tcPr>
            </w:tcPrChange>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40" w:author="Brian Bohman" w:date="2021-10-27T05:58:00Z">
              <w:tcPr>
                <w:tcW w:w="504" w:type="dxa"/>
                <w:vAlign w:val="center"/>
                <w:hideMark/>
              </w:tcPr>
            </w:tcPrChange>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41" w:author="Brian Bohman" w:date="2021-10-27T05:58:00Z">
              <w:tcPr>
                <w:tcW w:w="1008" w:type="dxa"/>
                <w:vAlign w:val="center"/>
                <w:hideMark/>
              </w:tcPr>
            </w:tcPrChange>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42" w:author="Brian Bohman" w:date="2021-10-27T05:58:00Z">
              <w:tcPr>
                <w:tcW w:w="1008" w:type="dxa"/>
                <w:vAlign w:val="center"/>
                <w:hideMark/>
              </w:tcPr>
            </w:tcPrChange>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43" w:author="Brian Bohman" w:date="2021-10-27T05:58:00Z">
              <w:tcPr>
                <w:tcW w:w="720" w:type="dxa"/>
                <w:vAlign w:val="center"/>
                <w:hideMark/>
              </w:tcPr>
            </w:tcPrChange>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44" w:author="Brian Bohman" w:date="2021-10-27T05:58:00Z">
              <w:tcPr>
                <w:tcW w:w="1008" w:type="dxa"/>
                <w:vAlign w:val="center"/>
                <w:hideMark/>
              </w:tcPr>
            </w:tcPrChange>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445" w:author="Brian Bohman" w:date="2021-10-27T05:58:00Z">
              <w:tcPr>
                <w:tcW w:w="1152" w:type="dxa"/>
                <w:vAlign w:val="center"/>
                <w:hideMark/>
              </w:tcPr>
            </w:tcPrChange>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440" w:type="dxa"/>
            <w:vAlign w:val="center"/>
            <w:hideMark/>
            <w:tcPrChange w:id="9446" w:author="Brian Bohman" w:date="2021-10-27T05:58:00Z">
              <w:tcPr>
                <w:tcW w:w="1008" w:type="dxa"/>
                <w:vAlign w:val="center"/>
                <w:hideMark/>
              </w:tcPr>
            </w:tcPrChange>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D76085C" w14:textId="77777777" w:rsidTr="00E419CD">
        <w:trPr>
          <w:trHeight w:val="165"/>
          <w:trPrChange w:id="9447" w:author="Brian Bohman" w:date="2021-10-27T05:58:00Z">
            <w:trPr>
              <w:trHeight w:val="165"/>
            </w:trPr>
          </w:trPrChange>
        </w:trPr>
        <w:tc>
          <w:tcPr>
            <w:tcW w:w="360" w:type="dxa"/>
            <w:vAlign w:val="center"/>
            <w:hideMark/>
            <w:tcPrChange w:id="9448" w:author="Brian Bohman" w:date="2021-10-27T05:58:00Z">
              <w:tcPr>
                <w:tcW w:w="360" w:type="dxa"/>
                <w:vAlign w:val="center"/>
                <w:hideMark/>
              </w:tcPr>
            </w:tcPrChange>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Change w:id="9449" w:author="Brian Bohman" w:date="2021-10-27T05:58:00Z">
              <w:tcPr>
                <w:tcW w:w="864" w:type="dxa"/>
                <w:vAlign w:val="center"/>
                <w:hideMark/>
              </w:tcPr>
            </w:tcPrChange>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50" w:author="Brian Bohman" w:date="2021-10-27T05:58:00Z">
              <w:tcPr>
                <w:tcW w:w="1152" w:type="dxa"/>
                <w:vAlign w:val="center"/>
                <w:hideMark/>
              </w:tcPr>
            </w:tcPrChange>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51" w:author="Brian Bohman" w:date="2021-10-27T05:58:00Z">
              <w:tcPr>
                <w:tcW w:w="504" w:type="dxa"/>
                <w:vAlign w:val="center"/>
                <w:hideMark/>
              </w:tcPr>
            </w:tcPrChange>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52" w:author="Brian Bohman" w:date="2021-10-27T05:58:00Z">
              <w:tcPr>
                <w:tcW w:w="1008" w:type="dxa"/>
                <w:vAlign w:val="center"/>
                <w:hideMark/>
              </w:tcPr>
            </w:tcPrChange>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53" w:author="Brian Bohman" w:date="2021-10-27T05:58:00Z">
              <w:tcPr>
                <w:tcW w:w="1008" w:type="dxa"/>
                <w:vAlign w:val="center"/>
                <w:hideMark/>
              </w:tcPr>
            </w:tcPrChange>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54" w:author="Brian Bohman" w:date="2021-10-27T05:58:00Z">
              <w:tcPr>
                <w:tcW w:w="720" w:type="dxa"/>
                <w:vAlign w:val="center"/>
                <w:hideMark/>
              </w:tcPr>
            </w:tcPrChange>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55" w:author="Brian Bohman" w:date="2021-10-27T05:58:00Z">
              <w:tcPr>
                <w:tcW w:w="1008" w:type="dxa"/>
                <w:vAlign w:val="center"/>
                <w:hideMark/>
              </w:tcPr>
            </w:tcPrChange>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456" w:author="Brian Bohman" w:date="2021-10-27T05:58:00Z">
              <w:tcPr>
                <w:tcW w:w="1152" w:type="dxa"/>
                <w:vAlign w:val="center"/>
                <w:hideMark/>
              </w:tcPr>
            </w:tcPrChange>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440" w:type="dxa"/>
            <w:vAlign w:val="center"/>
            <w:hideMark/>
            <w:tcPrChange w:id="9457" w:author="Brian Bohman" w:date="2021-10-27T05:58:00Z">
              <w:tcPr>
                <w:tcW w:w="1008" w:type="dxa"/>
                <w:vAlign w:val="center"/>
                <w:hideMark/>
              </w:tcPr>
            </w:tcPrChange>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19CD" w:rsidRPr="009B3DCC" w14:paraId="2B4E5188" w14:textId="77777777" w:rsidTr="00E419CD">
        <w:trPr>
          <w:trHeight w:val="165"/>
          <w:trPrChange w:id="9458" w:author="Brian Bohman" w:date="2021-10-27T05:58:00Z">
            <w:trPr>
              <w:trHeight w:val="165"/>
            </w:trPr>
          </w:trPrChange>
        </w:trPr>
        <w:tc>
          <w:tcPr>
            <w:tcW w:w="360" w:type="dxa"/>
            <w:vAlign w:val="center"/>
            <w:hideMark/>
            <w:tcPrChange w:id="9459" w:author="Brian Bohman" w:date="2021-10-27T05:58:00Z">
              <w:tcPr>
                <w:tcW w:w="360" w:type="dxa"/>
                <w:vAlign w:val="center"/>
                <w:hideMark/>
              </w:tcPr>
            </w:tcPrChange>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Change w:id="9460" w:author="Brian Bohman" w:date="2021-10-27T05:58:00Z">
              <w:tcPr>
                <w:tcW w:w="864" w:type="dxa"/>
                <w:vAlign w:val="center"/>
                <w:hideMark/>
              </w:tcPr>
            </w:tcPrChange>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61" w:author="Brian Bohman" w:date="2021-10-27T05:58:00Z">
              <w:tcPr>
                <w:tcW w:w="1152" w:type="dxa"/>
                <w:vAlign w:val="center"/>
                <w:hideMark/>
              </w:tcPr>
            </w:tcPrChange>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62" w:author="Brian Bohman" w:date="2021-10-27T05:58:00Z">
              <w:tcPr>
                <w:tcW w:w="504" w:type="dxa"/>
                <w:vAlign w:val="center"/>
                <w:hideMark/>
              </w:tcPr>
            </w:tcPrChange>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Change w:id="9463" w:author="Brian Bohman" w:date="2021-10-27T05:58:00Z">
              <w:tcPr>
                <w:tcW w:w="1008" w:type="dxa"/>
                <w:vAlign w:val="center"/>
                <w:hideMark/>
              </w:tcPr>
            </w:tcPrChange>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9464" w:author="Brian Bohman" w:date="2021-10-27T05:58:00Z">
              <w:tcPr>
                <w:tcW w:w="1008" w:type="dxa"/>
                <w:vAlign w:val="center"/>
                <w:hideMark/>
              </w:tcPr>
            </w:tcPrChange>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65" w:author="Brian Bohman" w:date="2021-10-27T05:58:00Z">
              <w:tcPr>
                <w:tcW w:w="720" w:type="dxa"/>
                <w:vAlign w:val="center"/>
                <w:hideMark/>
              </w:tcPr>
            </w:tcPrChange>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66" w:author="Brian Bohman" w:date="2021-10-27T05:58:00Z">
              <w:tcPr>
                <w:tcW w:w="1008" w:type="dxa"/>
                <w:vAlign w:val="center"/>
                <w:hideMark/>
              </w:tcPr>
            </w:tcPrChange>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467" w:author="Brian Bohman" w:date="2021-10-27T05:58:00Z">
              <w:tcPr>
                <w:tcW w:w="1152" w:type="dxa"/>
                <w:vAlign w:val="center"/>
                <w:hideMark/>
              </w:tcPr>
            </w:tcPrChange>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440" w:type="dxa"/>
            <w:vAlign w:val="center"/>
            <w:hideMark/>
            <w:tcPrChange w:id="9468" w:author="Brian Bohman" w:date="2021-10-27T05:58:00Z">
              <w:tcPr>
                <w:tcW w:w="1008" w:type="dxa"/>
                <w:vAlign w:val="center"/>
                <w:hideMark/>
              </w:tcPr>
            </w:tcPrChange>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C1ED9BB" w14:textId="77777777" w:rsidTr="00E419CD">
        <w:trPr>
          <w:trHeight w:val="165"/>
          <w:trPrChange w:id="9469" w:author="Brian Bohman" w:date="2021-10-27T05:58:00Z">
            <w:trPr>
              <w:trHeight w:val="165"/>
            </w:trPr>
          </w:trPrChange>
        </w:trPr>
        <w:tc>
          <w:tcPr>
            <w:tcW w:w="360" w:type="dxa"/>
            <w:vAlign w:val="center"/>
            <w:hideMark/>
            <w:tcPrChange w:id="9470" w:author="Brian Bohman" w:date="2021-10-27T05:58:00Z">
              <w:tcPr>
                <w:tcW w:w="360" w:type="dxa"/>
                <w:vAlign w:val="center"/>
                <w:hideMark/>
              </w:tcPr>
            </w:tcPrChange>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Change w:id="9471" w:author="Brian Bohman" w:date="2021-10-27T05:58:00Z">
              <w:tcPr>
                <w:tcW w:w="864" w:type="dxa"/>
                <w:vAlign w:val="center"/>
                <w:hideMark/>
              </w:tcPr>
            </w:tcPrChange>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72" w:author="Brian Bohman" w:date="2021-10-27T05:58:00Z">
              <w:tcPr>
                <w:tcW w:w="1152" w:type="dxa"/>
                <w:vAlign w:val="center"/>
                <w:hideMark/>
              </w:tcPr>
            </w:tcPrChange>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73" w:author="Brian Bohman" w:date="2021-10-27T05:58:00Z">
              <w:tcPr>
                <w:tcW w:w="504" w:type="dxa"/>
                <w:vAlign w:val="center"/>
                <w:hideMark/>
              </w:tcPr>
            </w:tcPrChange>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74" w:author="Brian Bohman" w:date="2021-10-27T05:58:00Z">
              <w:tcPr>
                <w:tcW w:w="1008" w:type="dxa"/>
                <w:vAlign w:val="center"/>
                <w:hideMark/>
              </w:tcPr>
            </w:tcPrChange>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75" w:author="Brian Bohman" w:date="2021-10-27T05:58:00Z">
              <w:tcPr>
                <w:tcW w:w="1008" w:type="dxa"/>
                <w:vAlign w:val="center"/>
                <w:hideMark/>
              </w:tcPr>
            </w:tcPrChange>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76" w:author="Brian Bohman" w:date="2021-10-27T05:58:00Z">
              <w:tcPr>
                <w:tcW w:w="720" w:type="dxa"/>
                <w:vAlign w:val="center"/>
                <w:hideMark/>
              </w:tcPr>
            </w:tcPrChange>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77" w:author="Brian Bohman" w:date="2021-10-27T05:58:00Z">
              <w:tcPr>
                <w:tcW w:w="1008" w:type="dxa"/>
                <w:vAlign w:val="center"/>
                <w:hideMark/>
              </w:tcPr>
            </w:tcPrChange>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478" w:author="Brian Bohman" w:date="2021-10-27T05:58:00Z">
              <w:tcPr>
                <w:tcW w:w="1152" w:type="dxa"/>
                <w:vAlign w:val="center"/>
                <w:hideMark/>
              </w:tcPr>
            </w:tcPrChange>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440" w:type="dxa"/>
            <w:vAlign w:val="center"/>
            <w:hideMark/>
            <w:tcPrChange w:id="9479" w:author="Brian Bohman" w:date="2021-10-27T05:58:00Z">
              <w:tcPr>
                <w:tcW w:w="1008" w:type="dxa"/>
                <w:vAlign w:val="center"/>
                <w:hideMark/>
              </w:tcPr>
            </w:tcPrChange>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5A6DB6C5" w14:textId="77777777" w:rsidTr="00E419CD">
        <w:trPr>
          <w:trHeight w:val="165"/>
          <w:trPrChange w:id="9480" w:author="Brian Bohman" w:date="2021-10-27T05:58:00Z">
            <w:trPr>
              <w:trHeight w:val="165"/>
            </w:trPr>
          </w:trPrChange>
        </w:trPr>
        <w:tc>
          <w:tcPr>
            <w:tcW w:w="360" w:type="dxa"/>
            <w:vAlign w:val="center"/>
            <w:hideMark/>
            <w:tcPrChange w:id="9481" w:author="Brian Bohman" w:date="2021-10-27T05:58:00Z">
              <w:tcPr>
                <w:tcW w:w="360" w:type="dxa"/>
                <w:vAlign w:val="center"/>
                <w:hideMark/>
              </w:tcPr>
            </w:tcPrChange>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Change w:id="9482" w:author="Brian Bohman" w:date="2021-10-27T05:58:00Z">
              <w:tcPr>
                <w:tcW w:w="864" w:type="dxa"/>
                <w:vAlign w:val="center"/>
                <w:hideMark/>
              </w:tcPr>
            </w:tcPrChange>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83" w:author="Brian Bohman" w:date="2021-10-27T05:58:00Z">
              <w:tcPr>
                <w:tcW w:w="1152" w:type="dxa"/>
                <w:vAlign w:val="center"/>
                <w:hideMark/>
              </w:tcPr>
            </w:tcPrChange>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84" w:author="Brian Bohman" w:date="2021-10-27T05:58:00Z">
              <w:tcPr>
                <w:tcW w:w="504" w:type="dxa"/>
                <w:vAlign w:val="center"/>
                <w:hideMark/>
              </w:tcPr>
            </w:tcPrChange>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85" w:author="Brian Bohman" w:date="2021-10-27T05:58:00Z">
              <w:tcPr>
                <w:tcW w:w="1008" w:type="dxa"/>
                <w:vAlign w:val="center"/>
                <w:hideMark/>
              </w:tcPr>
            </w:tcPrChange>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86" w:author="Brian Bohman" w:date="2021-10-27T05:58:00Z">
              <w:tcPr>
                <w:tcW w:w="1008" w:type="dxa"/>
                <w:vAlign w:val="center"/>
                <w:hideMark/>
              </w:tcPr>
            </w:tcPrChange>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87" w:author="Brian Bohman" w:date="2021-10-27T05:58:00Z">
              <w:tcPr>
                <w:tcW w:w="720" w:type="dxa"/>
                <w:vAlign w:val="center"/>
                <w:hideMark/>
              </w:tcPr>
            </w:tcPrChange>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88" w:author="Brian Bohman" w:date="2021-10-27T05:58:00Z">
              <w:tcPr>
                <w:tcW w:w="1008" w:type="dxa"/>
                <w:vAlign w:val="center"/>
                <w:hideMark/>
              </w:tcPr>
            </w:tcPrChange>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489" w:author="Brian Bohman" w:date="2021-10-27T05:58:00Z">
              <w:tcPr>
                <w:tcW w:w="1152" w:type="dxa"/>
                <w:vAlign w:val="center"/>
                <w:hideMark/>
              </w:tcPr>
            </w:tcPrChange>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440" w:type="dxa"/>
            <w:vAlign w:val="center"/>
            <w:hideMark/>
            <w:tcPrChange w:id="9490" w:author="Brian Bohman" w:date="2021-10-27T05:58:00Z">
              <w:tcPr>
                <w:tcW w:w="1008" w:type="dxa"/>
                <w:vAlign w:val="center"/>
                <w:hideMark/>
              </w:tcPr>
            </w:tcPrChange>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19CD" w:rsidRPr="009B3DCC" w14:paraId="1475FB5F" w14:textId="77777777" w:rsidTr="00E419CD">
        <w:trPr>
          <w:trHeight w:val="165"/>
          <w:trPrChange w:id="9491" w:author="Brian Bohman" w:date="2021-10-27T05:58:00Z">
            <w:trPr>
              <w:trHeight w:val="165"/>
            </w:trPr>
          </w:trPrChange>
        </w:trPr>
        <w:tc>
          <w:tcPr>
            <w:tcW w:w="360" w:type="dxa"/>
            <w:vAlign w:val="center"/>
            <w:hideMark/>
            <w:tcPrChange w:id="9492" w:author="Brian Bohman" w:date="2021-10-27T05:58:00Z">
              <w:tcPr>
                <w:tcW w:w="360" w:type="dxa"/>
                <w:vAlign w:val="center"/>
                <w:hideMark/>
              </w:tcPr>
            </w:tcPrChange>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Change w:id="9493" w:author="Brian Bohman" w:date="2021-10-27T05:58:00Z">
              <w:tcPr>
                <w:tcW w:w="864" w:type="dxa"/>
                <w:vAlign w:val="center"/>
                <w:hideMark/>
              </w:tcPr>
            </w:tcPrChange>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494" w:author="Brian Bohman" w:date="2021-10-27T05:58:00Z">
              <w:tcPr>
                <w:tcW w:w="1152" w:type="dxa"/>
                <w:vAlign w:val="center"/>
                <w:hideMark/>
              </w:tcPr>
            </w:tcPrChange>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495" w:author="Brian Bohman" w:date="2021-10-27T05:58:00Z">
              <w:tcPr>
                <w:tcW w:w="504" w:type="dxa"/>
                <w:vAlign w:val="center"/>
                <w:hideMark/>
              </w:tcPr>
            </w:tcPrChange>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496" w:author="Brian Bohman" w:date="2021-10-27T05:58:00Z">
              <w:tcPr>
                <w:tcW w:w="1008" w:type="dxa"/>
                <w:vAlign w:val="center"/>
                <w:hideMark/>
              </w:tcPr>
            </w:tcPrChange>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497" w:author="Brian Bohman" w:date="2021-10-27T05:58:00Z">
              <w:tcPr>
                <w:tcW w:w="1008" w:type="dxa"/>
                <w:vAlign w:val="center"/>
                <w:hideMark/>
              </w:tcPr>
            </w:tcPrChange>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498" w:author="Brian Bohman" w:date="2021-10-27T05:58:00Z">
              <w:tcPr>
                <w:tcW w:w="720" w:type="dxa"/>
                <w:vAlign w:val="center"/>
                <w:hideMark/>
              </w:tcPr>
            </w:tcPrChange>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499" w:author="Brian Bohman" w:date="2021-10-27T05:58:00Z">
              <w:tcPr>
                <w:tcW w:w="1008" w:type="dxa"/>
                <w:vAlign w:val="center"/>
                <w:hideMark/>
              </w:tcPr>
            </w:tcPrChange>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00" w:author="Brian Bohman" w:date="2021-10-27T05:58:00Z">
              <w:tcPr>
                <w:tcW w:w="1152" w:type="dxa"/>
                <w:vAlign w:val="center"/>
                <w:hideMark/>
              </w:tcPr>
            </w:tcPrChange>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440" w:type="dxa"/>
            <w:vAlign w:val="center"/>
            <w:hideMark/>
            <w:tcPrChange w:id="9501" w:author="Brian Bohman" w:date="2021-10-27T05:58:00Z">
              <w:tcPr>
                <w:tcW w:w="1008" w:type="dxa"/>
                <w:vAlign w:val="center"/>
                <w:hideMark/>
              </w:tcPr>
            </w:tcPrChange>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19CD" w:rsidRPr="009B3DCC" w14:paraId="0988F8E6" w14:textId="77777777" w:rsidTr="00E419CD">
        <w:trPr>
          <w:trHeight w:val="165"/>
          <w:trPrChange w:id="9502" w:author="Brian Bohman" w:date="2021-10-27T05:58:00Z">
            <w:trPr>
              <w:trHeight w:val="165"/>
            </w:trPr>
          </w:trPrChange>
        </w:trPr>
        <w:tc>
          <w:tcPr>
            <w:tcW w:w="360" w:type="dxa"/>
            <w:vAlign w:val="center"/>
            <w:hideMark/>
            <w:tcPrChange w:id="9503" w:author="Brian Bohman" w:date="2021-10-27T05:58:00Z">
              <w:tcPr>
                <w:tcW w:w="360" w:type="dxa"/>
                <w:vAlign w:val="center"/>
                <w:hideMark/>
              </w:tcPr>
            </w:tcPrChange>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Change w:id="9504" w:author="Brian Bohman" w:date="2021-10-27T05:58:00Z">
              <w:tcPr>
                <w:tcW w:w="864" w:type="dxa"/>
                <w:vAlign w:val="center"/>
                <w:hideMark/>
              </w:tcPr>
            </w:tcPrChange>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05" w:author="Brian Bohman" w:date="2021-10-27T05:58:00Z">
              <w:tcPr>
                <w:tcW w:w="1152" w:type="dxa"/>
                <w:vAlign w:val="center"/>
                <w:hideMark/>
              </w:tcPr>
            </w:tcPrChange>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06" w:author="Brian Bohman" w:date="2021-10-27T05:58:00Z">
              <w:tcPr>
                <w:tcW w:w="504" w:type="dxa"/>
                <w:vAlign w:val="center"/>
                <w:hideMark/>
              </w:tcPr>
            </w:tcPrChange>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07" w:author="Brian Bohman" w:date="2021-10-27T05:58:00Z">
              <w:tcPr>
                <w:tcW w:w="1008" w:type="dxa"/>
                <w:vAlign w:val="center"/>
                <w:hideMark/>
              </w:tcPr>
            </w:tcPrChange>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08" w:author="Brian Bohman" w:date="2021-10-27T05:58:00Z">
              <w:tcPr>
                <w:tcW w:w="1008" w:type="dxa"/>
                <w:vAlign w:val="center"/>
                <w:hideMark/>
              </w:tcPr>
            </w:tcPrChange>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09" w:author="Brian Bohman" w:date="2021-10-27T05:58:00Z">
              <w:tcPr>
                <w:tcW w:w="720" w:type="dxa"/>
                <w:vAlign w:val="center"/>
                <w:hideMark/>
              </w:tcPr>
            </w:tcPrChange>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10" w:author="Brian Bohman" w:date="2021-10-27T05:58:00Z">
              <w:tcPr>
                <w:tcW w:w="1008" w:type="dxa"/>
                <w:vAlign w:val="center"/>
                <w:hideMark/>
              </w:tcPr>
            </w:tcPrChange>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11" w:author="Brian Bohman" w:date="2021-10-27T05:58:00Z">
              <w:tcPr>
                <w:tcW w:w="1152" w:type="dxa"/>
                <w:vAlign w:val="center"/>
                <w:hideMark/>
              </w:tcPr>
            </w:tcPrChange>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440" w:type="dxa"/>
            <w:vAlign w:val="center"/>
            <w:hideMark/>
            <w:tcPrChange w:id="9512" w:author="Brian Bohman" w:date="2021-10-27T05:58:00Z">
              <w:tcPr>
                <w:tcW w:w="1008" w:type="dxa"/>
                <w:vAlign w:val="center"/>
                <w:hideMark/>
              </w:tcPr>
            </w:tcPrChange>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19CD" w:rsidRPr="009B3DCC" w14:paraId="5C635C1C" w14:textId="77777777" w:rsidTr="00E419CD">
        <w:trPr>
          <w:trHeight w:val="165"/>
          <w:trPrChange w:id="9513" w:author="Brian Bohman" w:date="2021-10-27T05:58:00Z">
            <w:trPr>
              <w:trHeight w:val="165"/>
            </w:trPr>
          </w:trPrChange>
        </w:trPr>
        <w:tc>
          <w:tcPr>
            <w:tcW w:w="360" w:type="dxa"/>
            <w:vAlign w:val="center"/>
            <w:hideMark/>
            <w:tcPrChange w:id="9514" w:author="Brian Bohman" w:date="2021-10-27T05:58:00Z">
              <w:tcPr>
                <w:tcW w:w="360" w:type="dxa"/>
                <w:vAlign w:val="center"/>
                <w:hideMark/>
              </w:tcPr>
            </w:tcPrChange>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Change w:id="9515" w:author="Brian Bohman" w:date="2021-10-27T05:58:00Z">
              <w:tcPr>
                <w:tcW w:w="864" w:type="dxa"/>
                <w:vAlign w:val="center"/>
                <w:hideMark/>
              </w:tcPr>
            </w:tcPrChange>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16" w:author="Brian Bohman" w:date="2021-10-27T05:58:00Z">
              <w:tcPr>
                <w:tcW w:w="1152" w:type="dxa"/>
                <w:vAlign w:val="center"/>
                <w:hideMark/>
              </w:tcPr>
            </w:tcPrChange>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17" w:author="Brian Bohman" w:date="2021-10-27T05:58:00Z">
              <w:tcPr>
                <w:tcW w:w="504" w:type="dxa"/>
                <w:vAlign w:val="center"/>
                <w:hideMark/>
              </w:tcPr>
            </w:tcPrChange>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Change w:id="9518" w:author="Brian Bohman" w:date="2021-10-27T05:58:00Z">
              <w:tcPr>
                <w:tcW w:w="1008" w:type="dxa"/>
                <w:vAlign w:val="center"/>
                <w:hideMark/>
              </w:tcPr>
            </w:tcPrChange>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9519" w:author="Brian Bohman" w:date="2021-10-27T05:58:00Z">
              <w:tcPr>
                <w:tcW w:w="1008" w:type="dxa"/>
                <w:vAlign w:val="center"/>
                <w:hideMark/>
              </w:tcPr>
            </w:tcPrChange>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20" w:author="Brian Bohman" w:date="2021-10-27T05:58:00Z">
              <w:tcPr>
                <w:tcW w:w="720" w:type="dxa"/>
                <w:vAlign w:val="center"/>
                <w:hideMark/>
              </w:tcPr>
            </w:tcPrChange>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21" w:author="Brian Bohman" w:date="2021-10-27T05:58:00Z">
              <w:tcPr>
                <w:tcW w:w="1008" w:type="dxa"/>
                <w:vAlign w:val="center"/>
                <w:hideMark/>
              </w:tcPr>
            </w:tcPrChange>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22" w:author="Brian Bohman" w:date="2021-10-27T05:58:00Z">
              <w:tcPr>
                <w:tcW w:w="1152" w:type="dxa"/>
                <w:vAlign w:val="center"/>
                <w:hideMark/>
              </w:tcPr>
            </w:tcPrChange>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440" w:type="dxa"/>
            <w:vAlign w:val="center"/>
            <w:hideMark/>
            <w:tcPrChange w:id="9523" w:author="Brian Bohman" w:date="2021-10-27T05:58:00Z">
              <w:tcPr>
                <w:tcW w:w="1008" w:type="dxa"/>
                <w:vAlign w:val="center"/>
                <w:hideMark/>
              </w:tcPr>
            </w:tcPrChange>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19CD" w:rsidRPr="009B3DCC" w14:paraId="082FE44D" w14:textId="77777777" w:rsidTr="00E419CD">
        <w:trPr>
          <w:trHeight w:val="165"/>
          <w:trPrChange w:id="9524" w:author="Brian Bohman" w:date="2021-10-27T05:58:00Z">
            <w:trPr>
              <w:trHeight w:val="165"/>
            </w:trPr>
          </w:trPrChange>
        </w:trPr>
        <w:tc>
          <w:tcPr>
            <w:tcW w:w="360" w:type="dxa"/>
            <w:vAlign w:val="center"/>
            <w:hideMark/>
            <w:tcPrChange w:id="9525" w:author="Brian Bohman" w:date="2021-10-27T05:58:00Z">
              <w:tcPr>
                <w:tcW w:w="360" w:type="dxa"/>
                <w:vAlign w:val="center"/>
                <w:hideMark/>
              </w:tcPr>
            </w:tcPrChange>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Change w:id="9526" w:author="Brian Bohman" w:date="2021-10-27T05:58:00Z">
              <w:tcPr>
                <w:tcW w:w="864" w:type="dxa"/>
                <w:vAlign w:val="center"/>
                <w:hideMark/>
              </w:tcPr>
            </w:tcPrChange>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27" w:author="Brian Bohman" w:date="2021-10-27T05:58:00Z">
              <w:tcPr>
                <w:tcW w:w="1152" w:type="dxa"/>
                <w:vAlign w:val="center"/>
                <w:hideMark/>
              </w:tcPr>
            </w:tcPrChange>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28" w:author="Brian Bohman" w:date="2021-10-27T05:58:00Z">
              <w:tcPr>
                <w:tcW w:w="504" w:type="dxa"/>
                <w:vAlign w:val="center"/>
                <w:hideMark/>
              </w:tcPr>
            </w:tcPrChange>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29" w:author="Brian Bohman" w:date="2021-10-27T05:58:00Z">
              <w:tcPr>
                <w:tcW w:w="1008" w:type="dxa"/>
                <w:vAlign w:val="center"/>
                <w:hideMark/>
              </w:tcPr>
            </w:tcPrChange>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30" w:author="Brian Bohman" w:date="2021-10-27T05:58:00Z">
              <w:tcPr>
                <w:tcW w:w="1008" w:type="dxa"/>
                <w:vAlign w:val="center"/>
                <w:hideMark/>
              </w:tcPr>
            </w:tcPrChange>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31" w:author="Brian Bohman" w:date="2021-10-27T05:58:00Z">
              <w:tcPr>
                <w:tcW w:w="720" w:type="dxa"/>
                <w:vAlign w:val="center"/>
                <w:hideMark/>
              </w:tcPr>
            </w:tcPrChange>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32" w:author="Brian Bohman" w:date="2021-10-27T05:58:00Z">
              <w:tcPr>
                <w:tcW w:w="1008" w:type="dxa"/>
                <w:vAlign w:val="center"/>
                <w:hideMark/>
              </w:tcPr>
            </w:tcPrChange>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33" w:author="Brian Bohman" w:date="2021-10-27T05:58:00Z">
              <w:tcPr>
                <w:tcW w:w="1152" w:type="dxa"/>
                <w:vAlign w:val="center"/>
                <w:hideMark/>
              </w:tcPr>
            </w:tcPrChange>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9534" w:author="Brian Bohman" w:date="2021-10-27T05:58:00Z">
              <w:tcPr>
                <w:tcW w:w="1008" w:type="dxa"/>
                <w:vAlign w:val="center"/>
                <w:hideMark/>
              </w:tcPr>
            </w:tcPrChange>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0FD997B7" w14:textId="77777777" w:rsidTr="00E419CD">
        <w:trPr>
          <w:trHeight w:val="165"/>
          <w:trPrChange w:id="9535" w:author="Brian Bohman" w:date="2021-10-27T05:58:00Z">
            <w:trPr>
              <w:trHeight w:val="165"/>
            </w:trPr>
          </w:trPrChange>
        </w:trPr>
        <w:tc>
          <w:tcPr>
            <w:tcW w:w="360" w:type="dxa"/>
            <w:vAlign w:val="center"/>
            <w:hideMark/>
            <w:tcPrChange w:id="9536" w:author="Brian Bohman" w:date="2021-10-27T05:58:00Z">
              <w:tcPr>
                <w:tcW w:w="360" w:type="dxa"/>
                <w:vAlign w:val="center"/>
                <w:hideMark/>
              </w:tcPr>
            </w:tcPrChange>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Change w:id="9537" w:author="Brian Bohman" w:date="2021-10-27T05:58:00Z">
              <w:tcPr>
                <w:tcW w:w="864" w:type="dxa"/>
                <w:vAlign w:val="center"/>
                <w:hideMark/>
              </w:tcPr>
            </w:tcPrChange>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38" w:author="Brian Bohman" w:date="2021-10-27T05:58:00Z">
              <w:tcPr>
                <w:tcW w:w="1152" w:type="dxa"/>
                <w:vAlign w:val="center"/>
                <w:hideMark/>
              </w:tcPr>
            </w:tcPrChange>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39" w:author="Brian Bohman" w:date="2021-10-27T05:58:00Z">
              <w:tcPr>
                <w:tcW w:w="504" w:type="dxa"/>
                <w:vAlign w:val="center"/>
                <w:hideMark/>
              </w:tcPr>
            </w:tcPrChange>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40" w:author="Brian Bohman" w:date="2021-10-27T05:58:00Z">
              <w:tcPr>
                <w:tcW w:w="1008" w:type="dxa"/>
                <w:vAlign w:val="center"/>
                <w:hideMark/>
              </w:tcPr>
            </w:tcPrChange>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41" w:author="Brian Bohman" w:date="2021-10-27T05:58:00Z">
              <w:tcPr>
                <w:tcW w:w="1008" w:type="dxa"/>
                <w:vAlign w:val="center"/>
                <w:hideMark/>
              </w:tcPr>
            </w:tcPrChange>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42" w:author="Brian Bohman" w:date="2021-10-27T05:58:00Z">
              <w:tcPr>
                <w:tcW w:w="720" w:type="dxa"/>
                <w:vAlign w:val="center"/>
                <w:hideMark/>
              </w:tcPr>
            </w:tcPrChange>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43" w:author="Brian Bohman" w:date="2021-10-27T05:58:00Z">
              <w:tcPr>
                <w:tcW w:w="1008" w:type="dxa"/>
                <w:vAlign w:val="center"/>
                <w:hideMark/>
              </w:tcPr>
            </w:tcPrChange>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44" w:author="Brian Bohman" w:date="2021-10-27T05:58:00Z">
              <w:tcPr>
                <w:tcW w:w="1152" w:type="dxa"/>
                <w:vAlign w:val="center"/>
                <w:hideMark/>
              </w:tcPr>
            </w:tcPrChange>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440" w:type="dxa"/>
            <w:vAlign w:val="center"/>
            <w:hideMark/>
            <w:tcPrChange w:id="9545" w:author="Brian Bohman" w:date="2021-10-27T05:58:00Z">
              <w:tcPr>
                <w:tcW w:w="1008" w:type="dxa"/>
                <w:vAlign w:val="center"/>
                <w:hideMark/>
              </w:tcPr>
            </w:tcPrChange>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055C82F2" w14:textId="77777777" w:rsidTr="00E419CD">
        <w:trPr>
          <w:trHeight w:val="165"/>
          <w:trPrChange w:id="9546" w:author="Brian Bohman" w:date="2021-10-27T05:58:00Z">
            <w:trPr>
              <w:trHeight w:val="165"/>
            </w:trPr>
          </w:trPrChange>
        </w:trPr>
        <w:tc>
          <w:tcPr>
            <w:tcW w:w="360" w:type="dxa"/>
            <w:vAlign w:val="center"/>
            <w:hideMark/>
            <w:tcPrChange w:id="9547" w:author="Brian Bohman" w:date="2021-10-27T05:58:00Z">
              <w:tcPr>
                <w:tcW w:w="360" w:type="dxa"/>
                <w:vAlign w:val="center"/>
                <w:hideMark/>
              </w:tcPr>
            </w:tcPrChange>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Change w:id="9548" w:author="Brian Bohman" w:date="2021-10-27T05:58:00Z">
              <w:tcPr>
                <w:tcW w:w="864" w:type="dxa"/>
                <w:vAlign w:val="center"/>
                <w:hideMark/>
              </w:tcPr>
            </w:tcPrChange>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49" w:author="Brian Bohman" w:date="2021-10-27T05:58:00Z">
              <w:tcPr>
                <w:tcW w:w="1152" w:type="dxa"/>
                <w:vAlign w:val="center"/>
                <w:hideMark/>
              </w:tcPr>
            </w:tcPrChange>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50" w:author="Brian Bohman" w:date="2021-10-27T05:58:00Z">
              <w:tcPr>
                <w:tcW w:w="504" w:type="dxa"/>
                <w:vAlign w:val="center"/>
                <w:hideMark/>
              </w:tcPr>
            </w:tcPrChange>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51" w:author="Brian Bohman" w:date="2021-10-27T05:58:00Z">
              <w:tcPr>
                <w:tcW w:w="1008" w:type="dxa"/>
                <w:vAlign w:val="center"/>
                <w:hideMark/>
              </w:tcPr>
            </w:tcPrChange>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52" w:author="Brian Bohman" w:date="2021-10-27T05:58:00Z">
              <w:tcPr>
                <w:tcW w:w="1008" w:type="dxa"/>
                <w:vAlign w:val="center"/>
                <w:hideMark/>
              </w:tcPr>
            </w:tcPrChange>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53" w:author="Brian Bohman" w:date="2021-10-27T05:58:00Z">
              <w:tcPr>
                <w:tcW w:w="720" w:type="dxa"/>
                <w:vAlign w:val="center"/>
                <w:hideMark/>
              </w:tcPr>
            </w:tcPrChange>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54" w:author="Brian Bohman" w:date="2021-10-27T05:58:00Z">
              <w:tcPr>
                <w:tcW w:w="1008" w:type="dxa"/>
                <w:vAlign w:val="center"/>
                <w:hideMark/>
              </w:tcPr>
            </w:tcPrChange>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555" w:author="Brian Bohman" w:date="2021-10-27T05:58:00Z">
              <w:tcPr>
                <w:tcW w:w="1152" w:type="dxa"/>
                <w:vAlign w:val="center"/>
                <w:hideMark/>
              </w:tcPr>
            </w:tcPrChange>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9556" w:author="Brian Bohman" w:date="2021-10-27T05:58:00Z">
              <w:tcPr>
                <w:tcW w:w="1008" w:type="dxa"/>
                <w:vAlign w:val="center"/>
                <w:hideMark/>
              </w:tcPr>
            </w:tcPrChange>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19CD" w:rsidRPr="009B3DCC" w14:paraId="27FD82D9" w14:textId="77777777" w:rsidTr="00E419CD">
        <w:trPr>
          <w:trHeight w:val="165"/>
          <w:trPrChange w:id="9557" w:author="Brian Bohman" w:date="2021-10-27T05:58:00Z">
            <w:trPr>
              <w:trHeight w:val="165"/>
            </w:trPr>
          </w:trPrChange>
        </w:trPr>
        <w:tc>
          <w:tcPr>
            <w:tcW w:w="360" w:type="dxa"/>
            <w:vAlign w:val="center"/>
            <w:hideMark/>
            <w:tcPrChange w:id="9558" w:author="Brian Bohman" w:date="2021-10-27T05:58:00Z">
              <w:tcPr>
                <w:tcW w:w="360" w:type="dxa"/>
                <w:vAlign w:val="center"/>
                <w:hideMark/>
              </w:tcPr>
            </w:tcPrChange>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Change w:id="9559" w:author="Brian Bohman" w:date="2021-10-27T05:58:00Z">
              <w:tcPr>
                <w:tcW w:w="864" w:type="dxa"/>
                <w:vAlign w:val="center"/>
                <w:hideMark/>
              </w:tcPr>
            </w:tcPrChange>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60" w:author="Brian Bohman" w:date="2021-10-27T05:58:00Z">
              <w:tcPr>
                <w:tcW w:w="1152" w:type="dxa"/>
                <w:vAlign w:val="center"/>
                <w:hideMark/>
              </w:tcPr>
            </w:tcPrChange>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61" w:author="Brian Bohman" w:date="2021-10-27T05:58:00Z">
              <w:tcPr>
                <w:tcW w:w="504" w:type="dxa"/>
                <w:vAlign w:val="center"/>
                <w:hideMark/>
              </w:tcPr>
            </w:tcPrChange>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62" w:author="Brian Bohman" w:date="2021-10-27T05:58:00Z">
              <w:tcPr>
                <w:tcW w:w="1008" w:type="dxa"/>
                <w:vAlign w:val="center"/>
                <w:hideMark/>
              </w:tcPr>
            </w:tcPrChange>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63" w:author="Brian Bohman" w:date="2021-10-27T05:58:00Z">
              <w:tcPr>
                <w:tcW w:w="1008" w:type="dxa"/>
                <w:vAlign w:val="center"/>
                <w:hideMark/>
              </w:tcPr>
            </w:tcPrChange>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64" w:author="Brian Bohman" w:date="2021-10-27T05:58:00Z">
              <w:tcPr>
                <w:tcW w:w="720" w:type="dxa"/>
                <w:vAlign w:val="center"/>
                <w:hideMark/>
              </w:tcPr>
            </w:tcPrChange>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65" w:author="Brian Bohman" w:date="2021-10-27T05:58:00Z">
              <w:tcPr>
                <w:tcW w:w="1008" w:type="dxa"/>
                <w:vAlign w:val="center"/>
                <w:hideMark/>
              </w:tcPr>
            </w:tcPrChange>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566" w:author="Brian Bohman" w:date="2021-10-27T05:58:00Z">
              <w:tcPr>
                <w:tcW w:w="1152" w:type="dxa"/>
                <w:vAlign w:val="center"/>
                <w:hideMark/>
              </w:tcPr>
            </w:tcPrChange>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440" w:type="dxa"/>
            <w:vAlign w:val="center"/>
            <w:hideMark/>
            <w:tcPrChange w:id="9567" w:author="Brian Bohman" w:date="2021-10-27T05:58:00Z">
              <w:tcPr>
                <w:tcW w:w="1008" w:type="dxa"/>
                <w:vAlign w:val="center"/>
                <w:hideMark/>
              </w:tcPr>
            </w:tcPrChange>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72FB7DDD" w14:textId="77777777" w:rsidTr="00E419CD">
        <w:trPr>
          <w:trHeight w:val="165"/>
          <w:trPrChange w:id="9568" w:author="Brian Bohman" w:date="2021-10-27T05:58:00Z">
            <w:trPr>
              <w:trHeight w:val="165"/>
            </w:trPr>
          </w:trPrChange>
        </w:trPr>
        <w:tc>
          <w:tcPr>
            <w:tcW w:w="360" w:type="dxa"/>
            <w:vAlign w:val="center"/>
            <w:hideMark/>
            <w:tcPrChange w:id="9569" w:author="Brian Bohman" w:date="2021-10-27T05:58:00Z">
              <w:tcPr>
                <w:tcW w:w="360" w:type="dxa"/>
                <w:vAlign w:val="center"/>
                <w:hideMark/>
              </w:tcPr>
            </w:tcPrChange>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Change w:id="9570" w:author="Brian Bohman" w:date="2021-10-27T05:58:00Z">
              <w:tcPr>
                <w:tcW w:w="864" w:type="dxa"/>
                <w:vAlign w:val="center"/>
                <w:hideMark/>
              </w:tcPr>
            </w:tcPrChange>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71" w:author="Brian Bohman" w:date="2021-10-27T05:58:00Z">
              <w:tcPr>
                <w:tcW w:w="1152" w:type="dxa"/>
                <w:vAlign w:val="center"/>
                <w:hideMark/>
              </w:tcPr>
            </w:tcPrChange>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72" w:author="Brian Bohman" w:date="2021-10-27T05:58:00Z">
              <w:tcPr>
                <w:tcW w:w="504" w:type="dxa"/>
                <w:vAlign w:val="center"/>
                <w:hideMark/>
              </w:tcPr>
            </w:tcPrChange>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Change w:id="9573" w:author="Brian Bohman" w:date="2021-10-27T05:58:00Z">
              <w:tcPr>
                <w:tcW w:w="1008" w:type="dxa"/>
                <w:vAlign w:val="center"/>
                <w:hideMark/>
              </w:tcPr>
            </w:tcPrChange>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9574" w:author="Brian Bohman" w:date="2021-10-27T05:58:00Z">
              <w:tcPr>
                <w:tcW w:w="1008" w:type="dxa"/>
                <w:vAlign w:val="center"/>
                <w:hideMark/>
              </w:tcPr>
            </w:tcPrChange>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75" w:author="Brian Bohman" w:date="2021-10-27T05:58:00Z">
              <w:tcPr>
                <w:tcW w:w="720" w:type="dxa"/>
                <w:vAlign w:val="center"/>
                <w:hideMark/>
              </w:tcPr>
            </w:tcPrChange>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76" w:author="Brian Bohman" w:date="2021-10-27T05:58:00Z">
              <w:tcPr>
                <w:tcW w:w="1008" w:type="dxa"/>
                <w:vAlign w:val="center"/>
                <w:hideMark/>
              </w:tcPr>
            </w:tcPrChange>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577" w:author="Brian Bohman" w:date="2021-10-27T05:58:00Z">
              <w:tcPr>
                <w:tcW w:w="1152" w:type="dxa"/>
                <w:vAlign w:val="center"/>
                <w:hideMark/>
              </w:tcPr>
            </w:tcPrChange>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440" w:type="dxa"/>
            <w:vAlign w:val="center"/>
            <w:hideMark/>
            <w:tcPrChange w:id="9578" w:author="Brian Bohman" w:date="2021-10-27T05:58:00Z">
              <w:tcPr>
                <w:tcW w:w="1008" w:type="dxa"/>
                <w:vAlign w:val="center"/>
                <w:hideMark/>
              </w:tcPr>
            </w:tcPrChange>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7EE10976" w14:textId="77777777" w:rsidTr="00E419CD">
        <w:trPr>
          <w:trHeight w:val="165"/>
          <w:trPrChange w:id="9579" w:author="Brian Bohman" w:date="2021-10-27T05:58:00Z">
            <w:trPr>
              <w:trHeight w:val="165"/>
            </w:trPr>
          </w:trPrChange>
        </w:trPr>
        <w:tc>
          <w:tcPr>
            <w:tcW w:w="360" w:type="dxa"/>
            <w:vAlign w:val="center"/>
            <w:hideMark/>
            <w:tcPrChange w:id="9580" w:author="Brian Bohman" w:date="2021-10-27T05:58:00Z">
              <w:tcPr>
                <w:tcW w:w="360" w:type="dxa"/>
                <w:vAlign w:val="center"/>
                <w:hideMark/>
              </w:tcPr>
            </w:tcPrChange>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Change w:id="9581" w:author="Brian Bohman" w:date="2021-10-27T05:58:00Z">
              <w:tcPr>
                <w:tcW w:w="864" w:type="dxa"/>
                <w:vAlign w:val="center"/>
                <w:hideMark/>
              </w:tcPr>
            </w:tcPrChange>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82" w:author="Brian Bohman" w:date="2021-10-27T05:58:00Z">
              <w:tcPr>
                <w:tcW w:w="1152" w:type="dxa"/>
                <w:vAlign w:val="center"/>
                <w:hideMark/>
              </w:tcPr>
            </w:tcPrChange>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83" w:author="Brian Bohman" w:date="2021-10-27T05:58:00Z">
              <w:tcPr>
                <w:tcW w:w="504" w:type="dxa"/>
                <w:vAlign w:val="center"/>
                <w:hideMark/>
              </w:tcPr>
            </w:tcPrChange>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84" w:author="Brian Bohman" w:date="2021-10-27T05:58:00Z">
              <w:tcPr>
                <w:tcW w:w="1008" w:type="dxa"/>
                <w:vAlign w:val="center"/>
                <w:hideMark/>
              </w:tcPr>
            </w:tcPrChange>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85" w:author="Brian Bohman" w:date="2021-10-27T05:58:00Z">
              <w:tcPr>
                <w:tcW w:w="1008" w:type="dxa"/>
                <w:vAlign w:val="center"/>
                <w:hideMark/>
              </w:tcPr>
            </w:tcPrChange>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86" w:author="Brian Bohman" w:date="2021-10-27T05:58:00Z">
              <w:tcPr>
                <w:tcW w:w="720" w:type="dxa"/>
                <w:vAlign w:val="center"/>
                <w:hideMark/>
              </w:tcPr>
            </w:tcPrChange>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87" w:author="Brian Bohman" w:date="2021-10-27T05:58:00Z">
              <w:tcPr>
                <w:tcW w:w="1008" w:type="dxa"/>
                <w:vAlign w:val="center"/>
                <w:hideMark/>
              </w:tcPr>
            </w:tcPrChange>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588" w:author="Brian Bohman" w:date="2021-10-27T05:58:00Z">
              <w:tcPr>
                <w:tcW w:w="1152" w:type="dxa"/>
                <w:vAlign w:val="center"/>
                <w:hideMark/>
              </w:tcPr>
            </w:tcPrChange>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440" w:type="dxa"/>
            <w:vAlign w:val="center"/>
            <w:hideMark/>
            <w:tcPrChange w:id="9589" w:author="Brian Bohman" w:date="2021-10-27T05:58:00Z">
              <w:tcPr>
                <w:tcW w:w="1008" w:type="dxa"/>
                <w:vAlign w:val="center"/>
                <w:hideMark/>
              </w:tcPr>
            </w:tcPrChange>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174B89C4" w14:textId="77777777" w:rsidTr="00E419CD">
        <w:trPr>
          <w:trHeight w:val="180"/>
          <w:trPrChange w:id="9590" w:author="Brian Bohman" w:date="2021-10-27T05:58:00Z">
            <w:trPr>
              <w:trHeight w:val="180"/>
            </w:trPr>
          </w:trPrChange>
        </w:trPr>
        <w:tc>
          <w:tcPr>
            <w:tcW w:w="360" w:type="dxa"/>
            <w:vAlign w:val="center"/>
            <w:hideMark/>
            <w:tcPrChange w:id="9591" w:author="Brian Bohman" w:date="2021-10-27T05:58:00Z">
              <w:tcPr>
                <w:tcW w:w="360" w:type="dxa"/>
                <w:vAlign w:val="center"/>
                <w:hideMark/>
              </w:tcPr>
            </w:tcPrChange>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Change w:id="9592" w:author="Brian Bohman" w:date="2021-10-27T05:58:00Z">
              <w:tcPr>
                <w:tcW w:w="864" w:type="dxa"/>
                <w:vAlign w:val="center"/>
                <w:hideMark/>
              </w:tcPr>
            </w:tcPrChange>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593" w:author="Brian Bohman" w:date="2021-10-27T05:58:00Z">
              <w:tcPr>
                <w:tcW w:w="1152" w:type="dxa"/>
                <w:vAlign w:val="center"/>
                <w:hideMark/>
              </w:tcPr>
            </w:tcPrChange>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594" w:author="Brian Bohman" w:date="2021-10-27T05:58:00Z">
              <w:tcPr>
                <w:tcW w:w="504" w:type="dxa"/>
                <w:vAlign w:val="center"/>
                <w:hideMark/>
              </w:tcPr>
            </w:tcPrChange>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595" w:author="Brian Bohman" w:date="2021-10-27T05:58:00Z">
              <w:tcPr>
                <w:tcW w:w="1008" w:type="dxa"/>
                <w:vAlign w:val="center"/>
                <w:hideMark/>
              </w:tcPr>
            </w:tcPrChange>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596" w:author="Brian Bohman" w:date="2021-10-27T05:58:00Z">
              <w:tcPr>
                <w:tcW w:w="1008" w:type="dxa"/>
                <w:vAlign w:val="center"/>
                <w:hideMark/>
              </w:tcPr>
            </w:tcPrChange>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597" w:author="Brian Bohman" w:date="2021-10-27T05:58:00Z">
              <w:tcPr>
                <w:tcW w:w="720" w:type="dxa"/>
                <w:vAlign w:val="center"/>
                <w:hideMark/>
              </w:tcPr>
            </w:tcPrChange>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598" w:author="Brian Bohman" w:date="2021-10-27T05:58:00Z">
              <w:tcPr>
                <w:tcW w:w="1008" w:type="dxa"/>
                <w:vAlign w:val="center"/>
                <w:hideMark/>
              </w:tcPr>
            </w:tcPrChange>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599" w:author="Brian Bohman" w:date="2021-10-27T05:58:00Z">
              <w:tcPr>
                <w:tcW w:w="1152" w:type="dxa"/>
                <w:vAlign w:val="center"/>
                <w:hideMark/>
              </w:tcPr>
            </w:tcPrChange>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9600" w:author="Brian Bohman" w:date="2021-10-27T05:58:00Z">
              <w:tcPr>
                <w:tcW w:w="1008" w:type="dxa"/>
                <w:vAlign w:val="center"/>
                <w:hideMark/>
              </w:tcPr>
            </w:tcPrChange>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34E05DD6" w14:textId="77777777" w:rsidTr="00E419CD">
        <w:trPr>
          <w:trHeight w:val="165"/>
          <w:trPrChange w:id="9601" w:author="Brian Bohman" w:date="2021-10-27T05:58:00Z">
            <w:trPr>
              <w:trHeight w:val="165"/>
            </w:trPr>
          </w:trPrChange>
        </w:trPr>
        <w:tc>
          <w:tcPr>
            <w:tcW w:w="360" w:type="dxa"/>
            <w:vAlign w:val="center"/>
            <w:hideMark/>
            <w:tcPrChange w:id="9602" w:author="Brian Bohman" w:date="2021-10-27T05:58:00Z">
              <w:tcPr>
                <w:tcW w:w="360" w:type="dxa"/>
                <w:vAlign w:val="center"/>
                <w:hideMark/>
              </w:tcPr>
            </w:tcPrChange>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Change w:id="9603" w:author="Brian Bohman" w:date="2021-10-27T05:58:00Z">
              <w:tcPr>
                <w:tcW w:w="864" w:type="dxa"/>
                <w:vAlign w:val="center"/>
                <w:hideMark/>
              </w:tcPr>
            </w:tcPrChange>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04" w:author="Brian Bohman" w:date="2021-10-27T05:58:00Z">
              <w:tcPr>
                <w:tcW w:w="1152" w:type="dxa"/>
                <w:vAlign w:val="center"/>
                <w:hideMark/>
              </w:tcPr>
            </w:tcPrChange>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05" w:author="Brian Bohman" w:date="2021-10-27T05:58:00Z">
              <w:tcPr>
                <w:tcW w:w="504" w:type="dxa"/>
                <w:vAlign w:val="center"/>
                <w:hideMark/>
              </w:tcPr>
            </w:tcPrChange>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06" w:author="Brian Bohman" w:date="2021-10-27T05:58:00Z">
              <w:tcPr>
                <w:tcW w:w="1008" w:type="dxa"/>
                <w:vAlign w:val="center"/>
                <w:hideMark/>
              </w:tcPr>
            </w:tcPrChange>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07" w:author="Brian Bohman" w:date="2021-10-27T05:58:00Z">
              <w:tcPr>
                <w:tcW w:w="1008" w:type="dxa"/>
                <w:vAlign w:val="center"/>
                <w:hideMark/>
              </w:tcPr>
            </w:tcPrChange>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08" w:author="Brian Bohman" w:date="2021-10-27T05:58:00Z">
              <w:tcPr>
                <w:tcW w:w="720" w:type="dxa"/>
                <w:vAlign w:val="center"/>
                <w:hideMark/>
              </w:tcPr>
            </w:tcPrChange>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09" w:author="Brian Bohman" w:date="2021-10-27T05:58:00Z">
              <w:tcPr>
                <w:tcW w:w="1008" w:type="dxa"/>
                <w:vAlign w:val="center"/>
                <w:hideMark/>
              </w:tcPr>
            </w:tcPrChange>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10" w:author="Brian Bohman" w:date="2021-10-27T05:58:00Z">
              <w:tcPr>
                <w:tcW w:w="1152" w:type="dxa"/>
                <w:vAlign w:val="center"/>
                <w:hideMark/>
              </w:tcPr>
            </w:tcPrChange>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440" w:type="dxa"/>
            <w:vAlign w:val="center"/>
            <w:hideMark/>
            <w:tcPrChange w:id="9611" w:author="Brian Bohman" w:date="2021-10-27T05:58:00Z">
              <w:tcPr>
                <w:tcW w:w="1008" w:type="dxa"/>
                <w:vAlign w:val="center"/>
                <w:hideMark/>
              </w:tcPr>
            </w:tcPrChange>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12FC1313" w14:textId="77777777" w:rsidTr="00E419CD">
        <w:trPr>
          <w:trHeight w:val="165"/>
          <w:trPrChange w:id="9612" w:author="Brian Bohman" w:date="2021-10-27T05:58:00Z">
            <w:trPr>
              <w:trHeight w:val="165"/>
            </w:trPr>
          </w:trPrChange>
        </w:trPr>
        <w:tc>
          <w:tcPr>
            <w:tcW w:w="360" w:type="dxa"/>
            <w:vAlign w:val="center"/>
            <w:hideMark/>
            <w:tcPrChange w:id="9613" w:author="Brian Bohman" w:date="2021-10-27T05:58:00Z">
              <w:tcPr>
                <w:tcW w:w="360" w:type="dxa"/>
                <w:vAlign w:val="center"/>
                <w:hideMark/>
              </w:tcPr>
            </w:tcPrChange>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Change w:id="9614" w:author="Brian Bohman" w:date="2021-10-27T05:58:00Z">
              <w:tcPr>
                <w:tcW w:w="864" w:type="dxa"/>
                <w:vAlign w:val="center"/>
                <w:hideMark/>
              </w:tcPr>
            </w:tcPrChange>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15" w:author="Brian Bohman" w:date="2021-10-27T05:58:00Z">
              <w:tcPr>
                <w:tcW w:w="1152" w:type="dxa"/>
                <w:vAlign w:val="center"/>
                <w:hideMark/>
              </w:tcPr>
            </w:tcPrChange>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16" w:author="Brian Bohman" w:date="2021-10-27T05:58:00Z">
              <w:tcPr>
                <w:tcW w:w="504" w:type="dxa"/>
                <w:vAlign w:val="center"/>
                <w:hideMark/>
              </w:tcPr>
            </w:tcPrChange>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17" w:author="Brian Bohman" w:date="2021-10-27T05:58:00Z">
              <w:tcPr>
                <w:tcW w:w="1008" w:type="dxa"/>
                <w:vAlign w:val="center"/>
                <w:hideMark/>
              </w:tcPr>
            </w:tcPrChange>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18" w:author="Brian Bohman" w:date="2021-10-27T05:58:00Z">
              <w:tcPr>
                <w:tcW w:w="1008" w:type="dxa"/>
                <w:vAlign w:val="center"/>
                <w:hideMark/>
              </w:tcPr>
            </w:tcPrChange>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19" w:author="Brian Bohman" w:date="2021-10-27T05:58:00Z">
              <w:tcPr>
                <w:tcW w:w="720" w:type="dxa"/>
                <w:vAlign w:val="center"/>
                <w:hideMark/>
              </w:tcPr>
            </w:tcPrChange>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20" w:author="Brian Bohman" w:date="2021-10-27T05:58:00Z">
              <w:tcPr>
                <w:tcW w:w="1008" w:type="dxa"/>
                <w:vAlign w:val="center"/>
                <w:hideMark/>
              </w:tcPr>
            </w:tcPrChange>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21" w:author="Brian Bohman" w:date="2021-10-27T05:58:00Z">
              <w:tcPr>
                <w:tcW w:w="1152" w:type="dxa"/>
                <w:vAlign w:val="center"/>
                <w:hideMark/>
              </w:tcPr>
            </w:tcPrChange>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9622" w:author="Brian Bohman" w:date="2021-10-27T05:58:00Z">
              <w:tcPr>
                <w:tcW w:w="1008" w:type="dxa"/>
                <w:vAlign w:val="center"/>
                <w:hideMark/>
              </w:tcPr>
            </w:tcPrChange>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5878A393" w14:textId="77777777" w:rsidTr="00E419CD">
        <w:trPr>
          <w:trHeight w:val="165"/>
          <w:trPrChange w:id="9623" w:author="Brian Bohman" w:date="2021-10-27T05:58:00Z">
            <w:trPr>
              <w:trHeight w:val="165"/>
            </w:trPr>
          </w:trPrChange>
        </w:trPr>
        <w:tc>
          <w:tcPr>
            <w:tcW w:w="360" w:type="dxa"/>
            <w:vAlign w:val="center"/>
            <w:hideMark/>
            <w:tcPrChange w:id="9624" w:author="Brian Bohman" w:date="2021-10-27T05:58:00Z">
              <w:tcPr>
                <w:tcW w:w="360" w:type="dxa"/>
                <w:vAlign w:val="center"/>
                <w:hideMark/>
              </w:tcPr>
            </w:tcPrChange>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Change w:id="9625" w:author="Brian Bohman" w:date="2021-10-27T05:58:00Z">
              <w:tcPr>
                <w:tcW w:w="864" w:type="dxa"/>
                <w:vAlign w:val="center"/>
                <w:hideMark/>
              </w:tcPr>
            </w:tcPrChange>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26" w:author="Brian Bohman" w:date="2021-10-27T05:58:00Z">
              <w:tcPr>
                <w:tcW w:w="1152" w:type="dxa"/>
                <w:vAlign w:val="center"/>
                <w:hideMark/>
              </w:tcPr>
            </w:tcPrChange>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27" w:author="Brian Bohman" w:date="2021-10-27T05:58:00Z">
              <w:tcPr>
                <w:tcW w:w="504" w:type="dxa"/>
                <w:vAlign w:val="center"/>
                <w:hideMark/>
              </w:tcPr>
            </w:tcPrChange>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Change w:id="9628" w:author="Brian Bohman" w:date="2021-10-27T05:58:00Z">
              <w:tcPr>
                <w:tcW w:w="1008" w:type="dxa"/>
                <w:vAlign w:val="center"/>
                <w:hideMark/>
              </w:tcPr>
            </w:tcPrChange>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9629" w:author="Brian Bohman" w:date="2021-10-27T05:58:00Z">
              <w:tcPr>
                <w:tcW w:w="1008" w:type="dxa"/>
                <w:vAlign w:val="center"/>
                <w:hideMark/>
              </w:tcPr>
            </w:tcPrChange>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30" w:author="Brian Bohman" w:date="2021-10-27T05:58:00Z">
              <w:tcPr>
                <w:tcW w:w="720" w:type="dxa"/>
                <w:vAlign w:val="center"/>
                <w:hideMark/>
              </w:tcPr>
            </w:tcPrChange>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31" w:author="Brian Bohman" w:date="2021-10-27T05:58:00Z">
              <w:tcPr>
                <w:tcW w:w="1008" w:type="dxa"/>
                <w:vAlign w:val="center"/>
                <w:hideMark/>
              </w:tcPr>
            </w:tcPrChange>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32" w:author="Brian Bohman" w:date="2021-10-27T05:58:00Z">
              <w:tcPr>
                <w:tcW w:w="1152" w:type="dxa"/>
                <w:vAlign w:val="center"/>
                <w:hideMark/>
              </w:tcPr>
            </w:tcPrChange>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33" w:author="Brian Bohman" w:date="2021-10-27T05:58:00Z">
              <w:tcPr>
                <w:tcW w:w="1008" w:type="dxa"/>
                <w:vAlign w:val="center"/>
                <w:hideMark/>
              </w:tcPr>
            </w:tcPrChange>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5B59E961" w14:textId="77777777" w:rsidTr="00E419CD">
        <w:trPr>
          <w:trHeight w:val="165"/>
          <w:trPrChange w:id="9634" w:author="Brian Bohman" w:date="2021-10-27T05:58:00Z">
            <w:trPr>
              <w:trHeight w:val="165"/>
            </w:trPr>
          </w:trPrChange>
        </w:trPr>
        <w:tc>
          <w:tcPr>
            <w:tcW w:w="360" w:type="dxa"/>
            <w:vAlign w:val="center"/>
            <w:hideMark/>
            <w:tcPrChange w:id="9635" w:author="Brian Bohman" w:date="2021-10-27T05:58:00Z">
              <w:tcPr>
                <w:tcW w:w="360" w:type="dxa"/>
                <w:vAlign w:val="center"/>
                <w:hideMark/>
              </w:tcPr>
            </w:tcPrChange>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Change w:id="9636" w:author="Brian Bohman" w:date="2021-10-27T05:58:00Z">
              <w:tcPr>
                <w:tcW w:w="864" w:type="dxa"/>
                <w:vAlign w:val="center"/>
                <w:hideMark/>
              </w:tcPr>
            </w:tcPrChange>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37" w:author="Brian Bohman" w:date="2021-10-27T05:58:00Z">
              <w:tcPr>
                <w:tcW w:w="1152" w:type="dxa"/>
                <w:vAlign w:val="center"/>
                <w:hideMark/>
              </w:tcPr>
            </w:tcPrChange>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38" w:author="Brian Bohman" w:date="2021-10-27T05:58:00Z">
              <w:tcPr>
                <w:tcW w:w="504" w:type="dxa"/>
                <w:vAlign w:val="center"/>
                <w:hideMark/>
              </w:tcPr>
            </w:tcPrChange>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39" w:author="Brian Bohman" w:date="2021-10-27T05:58:00Z">
              <w:tcPr>
                <w:tcW w:w="1008" w:type="dxa"/>
                <w:vAlign w:val="center"/>
                <w:hideMark/>
              </w:tcPr>
            </w:tcPrChange>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40" w:author="Brian Bohman" w:date="2021-10-27T05:58:00Z">
              <w:tcPr>
                <w:tcW w:w="1008" w:type="dxa"/>
                <w:vAlign w:val="center"/>
                <w:hideMark/>
              </w:tcPr>
            </w:tcPrChange>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41" w:author="Brian Bohman" w:date="2021-10-27T05:58:00Z">
              <w:tcPr>
                <w:tcW w:w="720" w:type="dxa"/>
                <w:vAlign w:val="center"/>
                <w:hideMark/>
              </w:tcPr>
            </w:tcPrChange>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42" w:author="Brian Bohman" w:date="2021-10-27T05:58:00Z">
              <w:tcPr>
                <w:tcW w:w="1008" w:type="dxa"/>
                <w:vAlign w:val="center"/>
                <w:hideMark/>
              </w:tcPr>
            </w:tcPrChange>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43" w:author="Brian Bohman" w:date="2021-10-27T05:58:00Z">
              <w:tcPr>
                <w:tcW w:w="1152" w:type="dxa"/>
                <w:vAlign w:val="center"/>
                <w:hideMark/>
              </w:tcPr>
            </w:tcPrChange>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440" w:type="dxa"/>
            <w:vAlign w:val="center"/>
            <w:hideMark/>
            <w:tcPrChange w:id="9644" w:author="Brian Bohman" w:date="2021-10-27T05:58:00Z">
              <w:tcPr>
                <w:tcW w:w="1008" w:type="dxa"/>
                <w:vAlign w:val="center"/>
                <w:hideMark/>
              </w:tcPr>
            </w:tcPrChange>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47EF1219" w14:textId="77777777" w:rsidTr="00E419CD">
        <w:trPr>
          <w:trHeight w:val="165"/>
          <w:trPrChange w:id="9645" w:author="Brian Bohman" w:date="2021-10-27T05:58:00Z">
            <w:trPr>
              <w:trHeight w:val="165"/>
            </w:trPr>
          </w:trPrChange>
        </w:trPr>
        <w:tc>
          <w:tcPr>
            <w:tcW w:w="360" w:type="dxa"/>
            <w:vAlign w:val="center"/>
            <w:hideMark/>
            <w:tcPrChange w:id="9646" w:author="Brian Bohman" w:date="2021-10-27T05:58:00Z">
              <w:tcPr>
                <w:tcW w:w="360" w:type="dxa"/>
                <w:vAlign w:val="center"/>
                <w:hideMark/>
              </w:tcPr>
            </w:tcPrChange>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Change w:id="9647" w:author="Brian Bohman" w:date="2021-10-27T05:58:00Z">
              <w:tcPr>
                <w:tcW w:w="864" w:type="dxa"/>
                <w:vAlign w:val="center"/>
                <w:hideMark/>
              </w:tcPr>
            </w:tcPrChange>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48" w:author="Brian Bohman" w:date="2021-10-27T05:58:00Z">
              <w:tcPr>
                <w:tcW w:w="1152" w:type="dxa"/>
                <w:vAlign w:val="center"/>
                <w:hideMark/>
              </w:tcPr>
            </w:tcPrChange>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49" w:author="Brian Bohman" w:date="2021-10-27T05:58:00Z">
              <w:tcPr>
                <w:tcW w:w="504" w:type="dxa"/>
                <w:vAlign w:val="center"/>
                <w:hideMark/>
              </w:tcPr>
            </w:tcPrChange>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50" w:author="Brian Bohman" w:date="2021-10-27T05:58:00Z">
              <w:tcPr>
                <w:tcW w:w="1008" w:type="dxa"/>
                <w:vAlign w:val="center"/>
                <w:hideMark/>
              </w:tcPr>
            </w:tcPrChange>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51" w:author="Brian Bohman" w:date="2021-10-27T05:58:00Z">
              <w:tcPr>
                <w:tcW w:w="1008" w:type="dxa"/>
                <w:vAlign w:val="center"/>
                <w:hideMark/>
              </w:tcPr>
            </w:tcPrChange>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52" w:author="Brian Bohman" w:date="2021-10-27T05:58:00Z">
              <w:tcPr>
                <w:tcW w:w="720" w:type="dxa"/>
                <w:vAlign w:val="center"/>
                <w:hideMark/>
              </w:tcPr>
            </w:tcPrChange>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53" w:author="Brian Bohman" w:date="2021-10-27T05:58:00Z">
              <w:tcPr>
                <w:tcW w:w="1008" w:type="dxa"/>
                <w:vAlign w:val="center"/>
                <w:hideMark/>
              </w:tcPr>
            </w:tcPrChange>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654" w:author="Brian Bohman" w:date="2021-10-27T05:58:00Z">
              <w:tcPr>
                <w:tcW w:w="1152" w:type="dxa"/>
                <w:vAlign w:val="center"/>
                <w:hideMark/>
              </w:tcPr>
            </w:tcPrChange>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440" w:type="dxa"/>
            <w:vAlign w:val="center"/>
            <w:hideMark/>
            <w:tcPrChange w:id="9655" w:author="Brian Bohman" w:date="2021-10-27T05:58:00Z">
              <w:tcPr>
                <w:tcW w:w="1008" w:type="dxa"/>
                <w:vAlign w:val="center"/>
                <w:hideMark/>
              </w:tcPr>
            </w:tcPrChange>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2769583" w14:textId="77777777" w:rsidTr="00E419CD">
        <w:trPr>
          <w:trHeight w:val="165"/>
          <w:trPrChange w:id="9656" w:author="Brian Bohman" w:date="2021-10-27T05:58:00Z">
            <w:trPr>
              <w:trHeight w:val="165"/>
            </w:trPr>
          </w:trPrChange>
        </w:trPr>
        <w:tc>
          <w:tcPr>
            <w:tcW w:w="360" w:type="dxa"/>
            <w:vAlign w:val="center"/>
            <w:hideMark/>
            <w:tcPrChange w:id="9657" w:author="Brian Bohman" w:date="2021-10-27T05:58:00Z">
              <w:tcPr>
                <w:tcW w:w="360" w:type="dxa"/>
                <w:vAlign w:val="center"/>
                <w:hideMark/>
              </w:tcPr>
            </w:tcPrChange>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Change w:id="9658" w:author="Brian Bohman" w:date="2021-10-27T05:58:00Z">
              <w:tcPr>
                <w:tcW w:w="864" w:type="dxa"/>
                <w:vAlign w:val="center"/>
                <w:hideMark/>
              </w:tcPr>
            </w:tcPrChange>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59" w:author="Brian Bohman" w:date="2021-10-27T05:58:00Z">
              <w:tcPr>
                <w:tcW w:w="1152" w:type="dxa"/>
                <w:vAlign w:val="center"/>
                <w:hideMark/>
              </w:tcPr>
            </w:tcPrChange>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60" w:author="Brian Bohman" w:date="2021-10-27T05:58:00Z">
              <w:tcPr>
                <w:tcW w:w="504" w:type="dxa"/>
                <w:vAlign w:val="center"/>
                <w:hideMark/>
              </w:tcPr>
            </w:tcPrChange>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61" w:author="Brian Bohman" w:date="2021-10-27T05:58:00Z">
              <w:tcPr>
                <w:tcW w:w="1008" w:type="dxa"/>
                <w:vAlign w:val="center"/>
                <w:hideMark/>
              </w:tcPr>
            </w:tcPrChange>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62" w:author="Brian Bohman" w:date="2021-10-27T05:58:00Z">
              <w:tcPr>
                <w:tcW w:w="1008" w:type="dxa"/>
                <w:vAlign w:val="center"/>
                <w:hideMark/>
              </w:tcPr>
            </w:tcPrChange>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63" w:author="Brian Bohman" w:date="2021-10-27T05:58:00Z">
              <w:tcPr>
                <w:tcW w:w="720" w:type="dxa"/>
                <w:vAlign w:val="center"/>
                <w:hideMark/>
              </w:tcPr>
            </w:tcPrChange>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64" w:author="Brian Bohman" w:date="2021-10-27T05:58:00Z">
              <w:tcPr>
                <w:tcW w:w="1008" w:type="dxa"/>
                <w:vAlign w:val="center"/>
                <w:hideMark/>
              </w:tcPr>
            </w:tcPrChange>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665" w:author="Brian Bohman" w:date="2021-10-27T05:58:00Z">
              <w:tcPr>
                <w:tcW w:w="1152" w:type="dxa"/>
                <w:vAlign w:val="center"/>
                <w:hideMark/>
              </w:tcPr>
            </w:tcPrChange>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9666" w:author="Brian Bohman" w:date="2021-10-27T05:58:00Z">
              <w:tcPr>
                <w:tcW w:w="1008" w:type="dxa"/>
                <w:vAlign w:val="center"/>
                <w:hideMark/>
              </w:tcPr>
            </w:tcPrChange>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FF8623D" w14:textId="77777777" w:rsidTr="00E419CD">
        <w:trPr>
          <w:trHeight w:val="165"/>
          <w:trPrChange w:id="9667" w:author="Brian Bohman" w:date="2021-10-27T05:58:00Z">
            <w:trPr>
              <w:trHeight w:val="165"/>
            </w:trPr>
          </w:trPrChange>
        </w:trPr>
        <w:tc>
          <w:tcPr>
            <w:tcW w:w="360" w:type="dxa"/>
            <w:vAlign w:val="center"/>
            <w:hideMark/>
            <w:tcPrChange w:id="9668" w:author="Brian Bohman" w:date="2021-10-27T05:58:00Z">
              <w:tcPr>
                <w:tcW w:w="360" w:type="dxa"/>
                <w:vAlign w:val="center"/>
                <w:hideMark/>
              </w:tcPr>
            </w:tcPrChange>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Change w:id="9669" w:author="Brian Bohman" w:date="2021-10-27T05:58:00Z">
              <w:tcPr>
                <w:tcW w:w="864" w:type="dxa"/>
                <w:vAlign w:val="center"/>
                <w:hideMark/>
              </w:tcPr>
            </w:tcPrChange>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70" w:author="Brian Bohman" w:date="2021-10-27T05:58:00Z">
              <w:tcPr>
                <w:tcW w:w="1152" w:type="dxa"/>
                <w:vAlign w:val="center"/>
                <w:hideMark/>
              </w:tcPr>
            </w:tcPrChange>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71" w:author="Brian Bohman" w:date="2021-10-27T05:58:00Z">
              <w:tcPr>
                <w:tcW w:w="504" w:type="dxa"/>
                <w:vAlign w:val="center"/>
                <w:hideMark/>
              </w:tcPr>
            </w:tcPrChange>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72" w:author="Brian Bohman" w:date="2021-10-27T05:58:00Z">
              <w:tcPr>
                <w:tcW w:w="1008" w:type="dxa"/>
                <w:vAlign w:val="center"/>
                <w:hideMark/>
              </w:tcPr>
            </w:tcPrChange>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73" w:author="Brian Bohman" w:date="2021-10-27T05:58:00Z">
              <w:tcPr>
                <w:tcW w:w="1008" w:type="dxa"/>
                <w:vAlign w:val="center"/>
                <w:hideMark/>
              </w:tcPr>
            </w:tcPrChange>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74" w:author="Brian Bohman" w:date="2021-10-27T05:58:00Z">
              <w:tcPr>
                <w:tcW w:w="720" w:type="dxa"/>
                <w:vAlign w:val="center"/>
                <w:hideMark/>
              </w:tcPr>
            </w:tcPrChange>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75" w:author="Brian Bohman" w:date="2021-10-27T05:58:00Z">
              <w:tcPr>
                <w:tcW w:w="1008" w:type="dxa"/>
                <w:vAlign w:val="center"/>
                <w:hideMark/>
              </w:tcPr>
            </w:tcPrChange>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676" w:author="Brian Bohman" w:date="2021-10-27T05:58:00Z">
              <w:tcPr>
                <w:tcW w:w="1152" w:type="dxa"/>
                <w:vAlign w:val="center"/>
                <w:hideMark/>
              </w:tcPr>
            </w:tcPrChange>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440" w:type="dxa"/>
            <w:vAlign w:val="center"/>
            <w:hideMark/>
            <w:tcPrChange w:id="9677" w:author="Brian Bohman" w:date="2021-10-27T05:58:00Z">
              <w:tcPr>
                <w:tcW w:w="1008" w:type="dxa"/>
                <w:vAlign w:val="center"/>
                <w:hideMark/>
              </w:tcPr>
            </w:tcPrChange>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19CD" w:rsidRPr="009B3DCC" w14:paraId="0F53DCAF" w14:textId="77777777" w:rsidTr="00E419CD">
        <w:trPr>
          <w:trHeight w:val="165"/>
          <w:trPrChange w:id="9678" w:author="Brian Bohman" w:date="2021-10-27T05:58:00Z">
            <w:trPr>
              <w:trHeight w:val="165"/>
            </w:trPr>
          </w:trPrChange>
        </w:trPr>
        <w:tc>
          <w:tcPr>
            <w:tcW w:w="360" w:type="dxa"/>
            <w:vAlign w:val="center"/>
            <w:hideMark/>
            <w:tcPrChange w:id="9679" w:author="Brian Bohman" w:date="2021-10-27T05:58:00Z">
              <w:tcPr>
                <w:tcW w:w="360" w:type="dxa"/>
                <w:vAlign w:val="center"/>
                <w:hideMark/>
              </w:tcPr>
            </w:tcPrChange>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Change w:id="9680" w:author="Brian Bohman" w:date="2021-10-27T05:58:00Z">
              <w:tcPr>
                <w:tcW w:w="864" w:type="dxa"/>
                <w:vAlign w:val="center"/>
                <w:hideMark/>
              </w:tcPr>
            </w:tcPrChange>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81" w:author="Brian Bohman" w:date="2021-10-27T05:58:00Z">
              <w:tcPr>
                <w:tcW w:w="1152" w:type="dxa"/>
                <w:vAlign w:val="center"/>
                <w:hideMark/>
              </w:tcPr>
            </w:tcPrChange>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82" w:author="Brian Bohman" w:date="2021-10-27T05:58:00Z">
              <w:tcPr>
                <w:tcW w:w="504" w:type="dxa"/>
                <w:vAlign w:val="center"/>
                <w:hideMark/>
              </w:tcPr>
            </w:tcPrChange>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Change w:id="9683" w:author="Brian Bohman" w:date="2021-10-27T05:58:00Z">
              <w:tcPr>
                <w:tcW w:w="1008" w:type="dxa"/>
                <w:vAlign w:val="center"/>
                <w:hideMark/>
              </w:tcPr>
            </w:tcPrChange>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9684" w:author="Brian Bohman" w:date="2021-10-27T05:58:00Z">
              <w:tcPr>
                <w:tcW w:w="1008" w:type="dxa"/>
                <w:vAlign w:val="center"/>
                <w:hideMark/>
              </w:tcPr>
            </w:tcPrChange>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85" w:author="Brian Bohman" w:date="2021-10-27T05:58:00Z">
              <w:tcPr>
                <w:tcW w:w="720" w:type="dxa"/>
                <w:vAlign w:val="center"/>
                <w:hideMark/>
              </w:tcPr>
            </w:tcPrChange>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86" w:author="Brian Bohman" w:date="2021-10-27T05:58:00Z">
              <w:tcPr>
                <w:tcW w:w="1008" w:type="dxa"/>
                <w:vAlign w:val="center"/>
                <w:hideMark/>
              </w:tcPr>
            </w:tcPrChange>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687" w:author="Brian Bohman" w:date="2021-10-27T05:58:00Z">
              <w:tcPr>
                <w:tcW w:w="1152" w:type="dxa"/>
                <w:vAlign w:val="center"/>
                <w:hideMark/>
              </w:tcPr>
            </w:tcPrChange>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440" w:type="dxa"/>
            <w:vAlign w:val="center"/>
            <w:hideMark/>
            <w:tcPrChange w:id="9688" w:author="Brian Bohman" w:date="2021-10-27T05:58:00Z">
              <w:tcPr>
                <w:tcW w:w="1008" w:type="dxa"/>
                <w:vAlign w:val="center"/>
                <w:hideMark/>
              </w:tcPr>
            </w:tcPrChange>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19CD" w:rsidRPr="009B3DCC" w14:paraId="4CBFE545" w14:textId="77777777" w:rsidTr="00E419CD">
        <w:trPr>
          <w:trHeight w:val="165"/>
          <w:trPrChange w:id="9689" w:author="Brian Bohman" w:date="2021-10-27T05:58:00Z">
            <w:trPr>
              <w:trHeight w:val="165"/>
            </w:trPr>
          </w:trPrChange>
        </w:trPr>
        <w:tc>
          <w:tcPr>
            <w:tcW w:w="360" w:type="dxa"/>
            <w:vAlign w:val="center"/>
            <w:hideMark/>
            <w:tcPrChange w:id="9690" w:author="Brian Bohman" w:date="2021-10-27T05:58:00Z">
              <w:tcPr>
                <w:tcW w:w="360" w:type="dxa"/>
                <w:vAlign w:val="center"/>
                <w:hideMark/>
              </w:tcPr>
            </w:tcPrChange>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Change w:id="9691" w:author="Brian Bohman" w:date="2021-10-27T05:58:00Z">
              <w:tcPr>
                <w:tcW w:w="864" w:type="dxa"/>
                <w:vAlign w:val="center"/>
                <w:hideMark/>
              </w:tcPr>
            </w:tcPrChange>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692" w:author="Brian Bohman" w:date="2021-10-27T05:58:00Z">
              <w:tcPr>
                <w:tcW w:w="1152" w:type="dxa"/>
                <w:vAlign w:val="center"/>
                <w:hideMark/>
              </w:tcPr>
            </w:tcPrChange>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693" w:author="Brian Bohman" w:date="2021-10-27T05:58:00Z">
              <w:tcPr>
                <w:tcW w:w="504" w:type="dxa"/>
                <w:vAlign w:val="center"/>
                <w:hideMark/>
              </w:tcPr>
            </w:tcPrChange>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694" w:author="Brian Bohman" w:date="2021-10-27T05:58:00Z">
              <w:tcPr>
                <w:tcW w:w="1008" w:type="dxa"/>
                <w:vAlign w:val="center"/>
                <w:hideMark/>
              </w:tcPr>
            </w:tcPrChange>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695" w:author="Brian Bohman" w:date="2021-10-27T05:58:00Z">
              <w:tcPr>
                <w:tcW w:w="1008" w:type="dxa"/>
                <w:vAlign w:val="center"/>
                <w:hideMark/>
              </w:tcPr>
            </w:tcPrChange>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696" w:author="Brian Bohman" w:date="2021-10-27T05:58:00Z">
              <w:tcPr>
                <w:tcW w:w="720" w:type="dxa"/>
                <w:vAlign w:val="center"/>
                <w:hideMark/>
              </w:tcPr>
            </w:tcPrChange>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697" w:author="Brian Bohman" w:date="2021-10-27T05:58:00Z">
              <w:tcPr>
                <w:tcW w:w="1008" w:type="dxa"/>
                <w:vAlign w:val="center"/>
                <w:hideMark/>
              </w:tcPr>
            </w:tcPrChange>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698" w:author="Brian Bohman" w:date="2021-10-27T05:58:00Z">
              <w:tcPr>
                <w:tcW w:w="1152" w:type="dxa"/>
                <w:vAlign w:val="center"/>
                <w:hideMark/>
              </w:tcPr>
            </w:tcPrChange>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440" w:type="dxa"/>
            <w:vAlign w:val="center"/>
            <w:hideMark/>
            <w:tcPrChange w:id="9699" w:author="Brian Bohman" w:date="2021-10-27T05:58:00Z">
              <w:tcPr>
                <w:tcW w:w="1008" w:type="dxa"/>
                <w:vAlign w:val="center"/>
                <w:hideMark/>
              </w:tcPr>
            </w:tcPrChange>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19CD" w:rsidRPr="009B3DCC" w14:paraId="4A3E97F2" w14:textId="77777777" w:rsidTr="00E419CD">
        <w:trPr>
          <w:trHeight w:val="165"/>
          <w:trPrChange w:id="9700" w:author="Brian Bohman" w:date="2021-10-27T05:58:00Z">
            <w:trPr>
              <w:trHeight w:val="165"/>
            </w:trPr>
          </w:trPrChange>
        </w:trPr>
        <w:tc>
          <w:tcPr>
            <w:tcW w:w="360" w:type="dxa"/>
            <w:vAlign w:val="center"/>
            <w:hideMark/>
            <w:tcPrChange w:id="9701" w:author="Brian Bohman" w:date="2021-10-27T05:58:00Z">
              <w:tcPr>
                <w:tcW w:w="360" w:type="dxa"/>
                <w:vAlign w:val="center"/>
                <w:hideMark/>
              </w:tcPr>
            </w:tcPrChange>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Change w:id="9702" w:author="Brian Bohman" w:date="2021-10-27T05:58:00Z">
              <w:tcPr>
                <w:tcW w:w="864" w:type="dxa"/>
                <w:vAlign w:val="center"/>
                <w:hideMark/>
              </w:tcPr>
            </w:tcPrChange>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03" w:author="Brian Bohman" w:date="2021-10-27T05:58:00Z">
              <w:tcPr>
                <w:tcW w:w="1152" w:type="dxa"/>
                <w:vAlign w:val="center"/>
                <w:hideMark/>
              </w:tcPr>
            </w:tcPrChange>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04" w:author="Brian Bohman" w:date="2021-10-27T05:58:00Z">
              <w:tcPr>
                <w:tcW w:w="504" w:type="dxa"/>
                <w:vAlign w:val="center"/>
                <w:hideMark/>
              </w:tcPr>
            </w:tcPrChange>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05" w:author="Brian Bohman" w:date="2021-10-27T05:58:00Z">
              <w:tcPr>
                <w:tcW w:w="1008" w:type="dxa"/>
                <w:vAlign w:val="center"/>
                <w:hideMark/>
              </w:tcPr>
            </w:tcPrChange>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06" w:author="Brian Bohman" w:date="2021-10-27T05:58:00Z">
              <w:tcPr>
                <w:tcW w:w="1008" w:type="dxa"/>
                <w:vAlign w:val="center"/>
                <w:hideMark/>
              </w:tcPr>
            </w:tcPrChange>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07" w:author="Brian Bohman" w:date="2021-10-27T05:58:00Z">
              <w:tcPr>
                <w:tcW w:w="720" w:type="dxa"/>
                <w:vAlign w:val="center"/>
                <w:hideMark/>
              </w:tcPr>
            </w:tcPrChange>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08" w:author="Brian Bohman" w:date="2021-10-27T05:58:00Z">
              <w:tcPr>
                <w:tcW w:w="1008" w:type="dxa"/>
                <w:vAlign w:val="center"/>
                <w:hideMark/>
              </w:tcPr>
            </w:tcPrChange>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09" w:author="Brian Bohman" w:date="2021-10-27T05:58:00Z">
              <w:tcPr>
                <w:tcW w:w="1152" w:type="dxa"/>
                <w:vAlign w:val="center"/>
                <w:hideMark/>
              </w:tcPr>
            </w:tcPrChange>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440" w:type="dxa"/>
            <w:vAlign w:val="center"/>
            <w:hideMark/>
            <w:tcPrChange w:id="9710" w:author="Brian Bohman" w:date="2021-10-27T05:58:00Z">
              <w:tcPr>
                <w:tcW w:w="1008" w:type="dxa"/>
                <w:vAlign w:val="center"/>
                <w:hideMark/>
              </w:tcPr>
            </w:tcPrChange>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67953C16" w14:textId="77777777" w:rsidTr="00E419CD">
        <w:trPr>
          <w:trHeight w:val="165"/>
          <w:trPrChange w:id="9711" w:author="Brian Bohman" w:date="2021-10-27T05:58:00Z">
            <w:trPr>
              <w:trHeight w:val="165"/>
            </w:trPr>
          </w:trPrChange>
        </w:trPr>
        <w:tc>
          <w:tcPr>
            <w:tcW w:w="360" w:type="dxa"/>
            <w:vAlign w:val="center"/>
            <w:hideMark/>
            <w:tcPrChange w:id="9712" w:author="Brian Bohman" w:date="2021-10-27T05:58:00Z">
              <w:tcPr>
                <w:tcW w:w="360" w:type="dxa"/>
                <w:vAlign w:val="center"/>
                <w:hideMark/>
              </w:tcPr>
            </w:tcPrChange>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Change w:id="9713" w:author="Brian Bohman" w:date="2021-10-27T05:58:00Z">
              <w:tcPr>
                <w:tcW w:w="864" w:type="dxa"/>
                <w:vAlign w:val="center"/>
                <w:hideMark/>
              </w:tcPr>
            </w:tcPrChange>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14" w:author="Brian Bohman" w:date="2021-10-27T05:58:00Z">
              <w:tcPr>
                <w:tcW w:w="1152" w:type="dxa"/>
                <w:vAlign w:val="center"/>
                <w:hideMark/>
              </w:tcPr>
            </w:tcPrChange>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15" w:author="Brian Bohman" w:date="2021-10-27T05:58:00Z">
              <w:tcPr>
                <w:tcW w:w="504" w:type="dxa"/>
                <w:vAlign w:val="center"/>
                <w:hideMark/>
              </w:tcPr>
            </w:tcPrChange>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16" w:author="Brian Bohman" w:date="2021-10-27T05:58:00Z">
              <w:tcPr>
                <w:tcW w:w="1008" w:type="dxa"/>
                <w:vAlign w:val="center"/>
                <w:hideMark/>
              </w:tcPr>
            </w:tcPrChange>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17" w:author="Brian Bohman" w:date="2021-10-27T05:58:00Z">
              <w:tcPr>
                <w:tcW w:w="1008" w:type="dxa"/>
                <w:vAlign w:val="center"/>
                <w:hideMark/>
              </w:tcPr>
            </w:tcPrChange>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18" w:author="Brian Bohman" w:date="2021-10-27T05:58:00Z">
              <w:tcPr>
                <w:tcW w:w="720" w:type="dxa"/>
                <w:vAlign w:val="center"/>
                <w:hideMark/>
              </w:tcPr>
            </w:tcPrChange>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19" w:author="Brian Bohman" w:date="2021-10-27T05:58:00Z">
              <w:tcPr>
                <w:tcW w:w="1008" w:type="dxa"/>
                <w:vAlign w:val="center"/>
                <w:hideMark/>
              </w:tcPr>
            </w:tcPrChange>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20" w:author="Brian Bohman" w:date="2021-10-27T05:58:00Z">
              <w:tcPr>
                <w:tcW w:w="1152" w:type="dxa"/>
                <w:vAlign w:val="center"/>
                <w:hideMark/>
              </w:tcPr>
            </w:tcPrChange>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9721" w:author="Brian Bohman" w:date="2021-10-27T05:58:00Z">
              <w:tcPr>
                <w:tcW w:w="1008" w:type="dxa"/>
                <w:vAlign w:val="center"/>
                <w:hideMark/>
              </w:tcPr>
            </w:tcPrChange>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19CD" w:rsidRPr="009B3DCC" w14:paraId="1E6D2869" w14:textId="77777777" w:rsidTr="00E419CD">
        <w:trPr>
          <w:trHeight w:val="165"/>
          <w:trPrChange w:id="9722" w:author="Brian Bohman" w:date="2021-10-27T05:58:00Z">
            <w:trPr>
              <w:trHeight w:val="165"/>
            </w:trPr>
          </w:trPrChange>
        </w:trPr>
        <w:tc>
          <w:tcPr>
            <w:tcW w:w="360" w:type="dxa"/>
            <w:vAlign w:val="center"/>
            <w:hideMark/>
            <w:tcPrChange w:id="9723" w:author="Brian Bohman" w:date="2021-10-27T05:58:00Z">
              <w:tcPr>
                <w:tcW w:w="360" w:type="dxa"/>
                <w:vAlign w:val="center"/>
                <w:hideMark/>
              </w:tcPr>
            </w:tcPrChange>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Change w:id="9724" w:author="Brian Bohman" w:date="2021-10-27T05:58:00Z">
              <w:tcPr>
                <w:tcW w:w="864" w:type="dxa"/>
                <w:vAlign w:val="center"/>
                <w:hideMark/>
              </w:tcPr>
            </w:tcPrChange>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25" w:author="Brian Bohman" w:date="2021-10-27T05:58:00Z">
              <w:tcPr>
                <w:tcW w:w="1152" w:type="dxa"/>
                <w:vAlign w:val="center"/>
                <w:hideMark/>
              </w:tcPr>
            </w:tcPrChange>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26" w:author="Brian Bohman" w:date="2021-10-27T05:58:00Z">
              <w:tcPr>
                <w:tcW w:w="504" w:type="dxa"/>
                <w:vAlign w:val="center"/>
                <w:hideMark/>
              </w:tcPr>
            </w:tcPrChange>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27" w:author="Brian Bohman" w:date="2021-10-27T05:58:00Z">
              <w:tcPr>
                <w:tcW w:w="1008" w:type="dxa"/>
                <w:vAlign w:val="center"/>
                <w:hideMark/>
              </w:tcPr>
            </w:tcPrChange>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28" w:author="Brian Bohman" w:date="2021-10-27T05:58:00Z">
              <w:tcPr>
                <w:tcW w:w="1008" w:type="dxa"/>
                <w:vAlign w:val="center"/>
                <w:hideMark/>
              </w:tcPr>
            </w:tcPrChange>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29" w:author="Brian Bohman" w:date="2021-10-27T05:58:00Z">
              <w:tcPr>
                <w:tcW w:w="720" w:type="dxa"/>
                <w:vAlign w:val="center"/>
                <w:hideMark/>
              </w:tcPr>
            </w:tcPrChange>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30" w:author="Brian Bohman" w:date="2021-10-27T05:58:00Z">
              <w:tcPr>
                <w:tcW w:w="1008" w:type="dxa"/>
                <w:vAlign w:val="center"/>
                <w:hideMark/>
              </w:tcPr>
            </w:tcPrChange>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31" w:author="Brian Bohman" w:date="2021-10-27T05:58:00Z">
              <w:tcPr>
                <w:tcW w:w="1152" w:type="dxa"/>
                <w:vAlign w:val="center"/>
                <w:hideMark/>
              </w:tcPr>
            </w:tcPrChange>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440" w:type="dxa"/>
            <w:vAlign w:val="center"/>
            <w:hideMark/>
            <w:tcPrChange w:id="9732" w:author="Brian Bohman" w:date="2021-10-27T05:58:00Z">
              <w:tcPr>
                <w:tcW w:w="1008" w:type="dxa"/>
                <w:vAlign w:val="center"/>
                <w:hideMark/>
              </w:tcPr>
            </w:tcPrChange>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6E43F10A" w14:textId="77777777" w:rsidTr="00E419CD">
        <w:trPr>
          <w:trHeight w:val="165"/>
          <w:trPrChange w:id="9733" w:author="Brian Bohman" w:date="2021-10-27T05:58:00Z">
            <w:trPr>
              <w:trHeight w:val="165"/>
            </w:trPr>
          </w:trPrChange>
        </w:trPr>
        <w:tc>
          <w:tcPr>
            <w:tcW w:w="360" w:type="dxa"/>
            <w:vAlign w:val="center"/>
            <w:hideMark/>
            <w:tcPrChange w:id="9734" w:author="Brian Bohman" w:date="2021-10-27T05:58:00Z">
              <w:tcPr>
                <w:tcW w:w="360" w:type="dxa"/>
                <w:vAlign w:val="center"/>
                <w:hideMark/>
              </w:tcPr>
            </w:tcPrChange>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Change w:id="9735" w:author="Brian Bohman" w:date="2021-10-27T05:58:00Z">
              <w:tcPr>
                <w:tcW w:w="864" w:type="dxa"/>
                <w:vAlign w:val="center"/>
                <w:hideMark/>
              </w:tcPr>
            </w:tcPrChange>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36" w:author="Brian Bohman" w:date="2021-10-27T05:58:00Z">
              <w:tcPr>
                <w:tcW w:w="1152" w:type="dxa"/>
                <w:vAlign w:val="center"/>
                <w:hideMark/>
              </w:tcPr>
            </w:tcPrChange>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37" w:author="Brian Bohman" w:date="2021-10-27T05:58:00Z">
              <w:tcPr>
                <w:tcW w:w="504" w:type="dxa"/>
                <w:vAlign w:val="center"/>
                <w:hideMark/>
              </w:tcPr>
            </w:tcPrChange>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Change w:id="9738" w:author="Brian Bohman" w:date="2021-10-27T05:58:00Z">
              <w:tcPr>
                <w:tcW w:w="1008" w:type="dxa"/>
                <w:vAlign w:val="center"/>
                <w:hideMark/>
              </w:tcPr>
            </w:tcPrChange>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9739" w:author="Brian Bohman" w:date="2021-10-27T05:58:00Z">
              <w:tcPr>
                <w:tcW w:w="1008" w:type="dxa"/>
                <w:vAlign w:val="center"/>
                <w:hideMark/>
              </w:tcPr>
            </w:tcPrChange>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40" w:author="Brian Bohman" w:date="2021-10-27T05:58:00Z">
              <w:tcPr>
                <w:tcW w:w="720" w:type="dxa"/>
                <w:vAlign w:val="center"/>
                <w:hideMark/>
              </w:tcPr>
            </w:tcPrChange>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9741" w:author="Brian Bohman" w:date="2021-10-27T05:58:00Z">
              <w:tcPr>
                <w:tcW w:w="1008" w:type="dxa"/>
                <w:vAlign w:val="center"/>
                <w:hideMark/>
              </w:tcPr>
            </w:tcPrChange>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42" w:author="Brian Bohman" w:date="2021-10-27T05:58:00Z">
              <w:tcPr>
                <w:tcW w:w="1152" w:type="dxa"/>
                <w:vAlign w:val="center"/>
                <w:hideMark/>
              </w:tcPr>
            </w:tcPrChange>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743" w:author="Brian Bohman" w:date="2021-10-27T05:58:00Z">
              <w:tcPr>
                <w:tcW w:w="1008" w:type="dxa"/>
                <w:vAlign w:val="center"/>
                <w:hideMark/>
              </w:tcPr>
            </w:tcPrChange>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19CD" w:rsidRPr="009B3DCC" w14:paraId="1CEF98D3" w14:textId="77777777" w:rsidTr="00E419CD">
        <w:trPr>
          <w:trHeight w:val="180"/>
          <w:trPrChange w:id="9744" w:author="Brian Bohman" w:date="2021-10-27T05:58:00Z">
            <w:trPr>
              <w:trHeight w:val="180"/>
            </w:trPr>
          </w:trPrChange>
        </w:trPr>
        <w:tc>
          <w:tcPr>
            <w:tcW w:w="360" w:type="dxa"/>
            <w:vAlign w:val="center"/>
            <w:hideMark/>
            <w:tcPrChange w:id="9745" w:author="Brian Bohman" w:date="2021-10-27T05:58:00Z">
              <w:tcPr>
                <w:tcW w:w="360" w:type="dxa"/>
                <w:vAlign w:val="center"/>
                <w:hideMark/>
              </w:tcPr>
            </w:tcPrChange>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Change w:id="9746" w:author="Brian Bohman" w:date="2021-10-27T05:58:00Z">
              <w:tcPr>
                <w:tcW w:w="864" w:type="dxa"/>
                <w:vAlign w:val="center"/>
                <w:hideMark/>
              </w:tcPr>
            </w:tcPrChange>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47" w:author="Brian Bohman" w:date="2021-10-27T05:58:00Z">
              <w:tcPr>
                <w:tcW w:w="1152" w:type="dxa"/>
                <w:vAlign w:val="center"/>
                <w:hideMark/>
              </w:tcPr>
            </w:tcPrChange>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48" w:author="Brian Bohman" w:date="2021-10-27T05:58:00Z">
              <w:tcPr>
                <w:tcW w:w="504" w:type="dxa"/>
                <w:vAlign w:val="center"/>
                <w:hideMark/>
              </w:tcPr>
            </w:tcPrChange>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49" w:author="Brian Bohman" w:date="2021-10-27T05:58:00Z">
              <w:tcPr>
                <w:tcW w:w="1008" w:type="dxa"/>
                <w:vAlign w:val="center"/>
                <w:hideMark/>
              </w:tcPr>
            </w:tcPrChange>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50" w:author="Brian Bohman" w:date="2021-10-27T05:58:00Z">
              <w:tcPr>
                <w:tcW w:w="1008" w:type="dxa"/>
                <w:vAlign w:val="center"/>
                <w:hideMark/>
              </w:tcPr>
            </w:tcPrChange>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51" w:author="Brian Bohman" w:date="2021-10-27T05:58:00Z">
              <w:tcPr>
                <w:tcW w:w="720" w:type="dxa"/>
                <w:vAlign w:val="center"/>
                <w:hideMark/>
              </w:tcPr>
            </w:tcPrChange>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52" w:author="Brian Bohman" w:date="2021-10-27T05:58:00Z">
              <w:tcPr>
                <w:tcW w:w="1008" w:type="dxa"/>
                <w:vAlign w:val="center"/>
                <w:hideMark/>
              </w:tcPr>
            </w:tcPrChange>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753" w:author="Brian Bohman" w:date="2021-10-27T05:58:00Z">
              <w:tcPr>
                <w:tcW w:w="1152" w:type="dxa"/>
                <w:vAlign w:val="center"/>
                <w:hideMark/>
              </w:tcPr>
            </w:tcPrChange>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440" w:type="dxa"/>
            <w:vAlign w:val="center"/>
            <w:hideMark/>
            <w:tcPrChange w:id="9754" w:author="Brian Bohman" w:date="2021-10-27T05:58:00Z">
              <w:tcPr>
                <w:tcW w:w="1008" w:type="dxa"/>
                <w:vAlign w:val="center"/>
                <w:hideMark/>
              </w:tcPr>
            </w:tcPrChange>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19CD" w:rsidRPr="009B3DCC" w14:paraId="7F1EABB3" w14:textId="77777777" w:rsidTr="00E419CD">
        <w:trPr>
          <w:trHeight w:val="165"/>
          <w:trPrChange w:id="9755" w:author="Brian Bohman" w:date="2021-10-27T05:58:00Z">
            <w:trPr>
              <w:trHeight w:val="165"/>
            </w:trPr>
          </w:trPrChange>
        </w:trPr>
        <w:tc>
          <w:tcPr>
            <w:tcW w:w="360" w:type="dxa"/>
            <w:vAlign w:val="center"/>
            <w:hideMark/>
            <w:tcPrChange w:id="9756" w:author="Brian Bohman" w:date="2021-10-27T05:58:00Z">
              <w:tcPr>
                <w:tcW w:w="360" w:type="dxa"/>
                <w:vAlign w:val="center"/>
                <w:hideMark/>
              </w:tcPr>
            </w:tcPrChange>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Change w:id="9757" w:author="Brian Bohman" w:date="2021-10-27T05:58:00Z">
              <w:tcPr>
                <w:tcW w:w="864" w:type="dxa"/>
                <w:vAlign w:val="center"/>
                <w:hideMark/>
              </w:tcPr>
            </w:tcPrChange>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58" w:author="Brian Bohman" w:date="2021-10-27T05:58:00Z">
              <w:tcPr>
                <w:tcW w:w="1152" w:type="dxa"/>
                <w:vAlign w:val="center"/>
                <w:hideMark/>
              </w:tcPr>
            </w:tcPrChange>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59" w:author="Brian Bohman" w:date="2021-10-27T05:58:00Z">
              <w:tcPr>
                <w:tcW w:w="504" w:type="dxa"/>
                <w:vAlign w:val="center"/>
                <w:hideMark/>
              </w:tcPr>
            </w:tcPrChange>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60" w:author="Brian Bohman" w:date="2021-10-27T05:58:00Z">
              <w:tcPr>
                <w:tcW w:w="1008" w:type="dxa"/>
                <w:vAlign w:val="center"/>
                <w:hideMark/>
              </w:tcPr>
            </w:tcPrChange>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61" w:author="Brian Bohman" w:date="2021-10-27T05:58:00Z">
              <w:tcPr>
                <w:tcW w:w="1008" w:type="dxa"/>
                <w:vAlign w:val="center"/>
                <w:hideMark/>
              </w:tcPr>
            </w:tcPrChange>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62" w:author="Brian Bohman" w:date="2021-10-27T05:58:00Z">
              <w:tcPr>
                <w:tcW w:w="720" w:type="dxa"/>
                <w:vAlign w:val="center"/>
                <w:hideMark/>
              </w:tcPr>
            </w:tcPrChange>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63" w:author="Brian Bohman" w:date="2021-10-27T05:58:00Z">
              <w:tcPr>
                <w:tcW w:w="1008" w:type="dxa"/>
                <w:vAlign w:val="center"/>
                <w:hideMark/>
              </w:tcPr>
            </w:tcPrChange>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764" w:author="Brian Bohman" w:date="2021-10-27T05:58:00Z">
              <w:tcPr>
                <w:tcW w:w="1152" w:type="dxa"/>
                <w:vAlign w:val="center"/>
                <w:hideMark/>
              </w:tcPr>
            </w:tcPrChange>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9765" w:author="Brian Bohman" w:date="2021-10-27T05:58:00Z">
              <w:tcPr>
                <w:tcW w:w="1008" w:type="dxa"/>
                <w:vAlign w:val="center"/>
                <w:hideMark/>
              </w:tcPr>
            </w:tcPrChange>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19CD" w:rsidRPr="009B3DCC" w14:paraId="6DE28555" w14:textId="77777777" w:rsidTr="00E419CD">
        <w:trPr>
          <w:trHeight w:val="165"/>
          <w:trPrChange w:id="9766" w:author="Brian Bohman" w:date="2021-10-27T05:58:00Z">
            <w:trPr>
              <w:trHeight w:val="165"/>
            </w:trPr>
          </w:trPrChange>
        </w:trPr>
        <w:tc>
          <w:tcPr>
            <w:tcW w:w="360" w:type="dxa"/>
            <w:vAlign w:val="center"/>
            <w:hideMark/>
            <w:tcPrChange w:id="9767" w:author="Brian Bohman" w:date="2021-10-27T05:58:00Z">
              <w:tcPr>
                <w:tcW w:w="360" w:type="dxa"/>
                <w:vAlign w:val="center"/>
                <w:hideMark/>
              </w:tcPr>
            </w:tcPrChange>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Change w:id="9768" w:author="Brian Bohman" w:date="2021-10-27T05:58:00Z">
              <w:tcPr>
                <w:tcW w:w="864" w:type="dxa"/>
                <w:vAlign w:val="center"/>
                <w:hideMark/>
              </w:tcPr>
            </w:tcPrChange>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69" w:author="Brian Bohman" w:date="2021-10-27T05:58:00Z">
              <w:tcPr>
                <w:tcW w:w="1152" w:type="dxa"/>
                <w:vAlign w:val="center"/>
                <w:hideMark/>
              </w:tcPr>
            </w:tcPrChange>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70" w:author="Brian Bohman" w:date="2021-10-27T05:58:00Z">
              <w:tcPr>
                <w:tcW w:w="504" w:type="dxa"/>
                <w:vAlign w:val="center"/>
                <w:hideMark/>
              </w:tcPr>
            </w:tcPrChange>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71" w:author="Brian Bohman" w:date="2021-10-27T05:58:00Z">
              <w:tcPr>
                <w:tcW w:w="1008" w:type="dxa"/>
                <w:vAlign w:val="center"/>
                <w:hideMark/>
              </w:tcPr>
            </w:tcPrChange>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72" w:author="Brian Bohman" w:date="2021-10-27T05:58:00Z">
              <w:tcPr>
                <w:tcW w:w="1008" w:type="dxa"/>
                <w:vAlign w:val="center"/>
                <w:hideMark/>
              </w:tcPr>
            </w:tcPrChange>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73" w:author="Brian Bohman" w:date="2021-10-27T05:58:00Z">
              <w:tcPr>
                <w:tcW w:w="720" w:type="dxa"/>
                <w:vAlign w:val="center"/>
                <w:hideMark/>
              </w:tcPr>
            </w:tcPrChange>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74" w:author="Brian Bohman" w:date="2021-10-27T05:58:00Z">
              <w:tcPr>
                <w:tcW w:w="1008" w:type="dxa"/>
                <w:vAlign w:val="center"/>
                <w:hideMark/>
              </w:tcPr>
            </w:tcPrChange>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775" w:author="Brian Bohman" w:date="2021-10-27T05:58:00Z">
              <w:tcPr>
                <w:tcW w:w="1152" w:type="dxa"/>
                <w:vAlign w:val="center"/>
                <w:hideMark/>
              </w:tcPr>
            </w:tcPrChange>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440" w:type="dxa"/>
            <w:vAlign w:val="center"/>
            <w:hideMark/>
            <w:tcPrChange w:id="9776" w:author="Brian Bohman" w:date="2021-10-27T05:58:00Z">
              <w:tcPr>
                <w:tcW w:w="1008" w:type="dxa"/>
                <w:vAlign w:val="center"/>
                <w:hideMark/>
              </w:tcPr>
            </w:tcPrChange>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19CD" w:rsidRPr="009B3DCC" w14:paraId="5AABF5D7" w14:textId="77777777" w:rsidTr="00E419CD">
        <w:trPr>
          <w:trHeight w:val="165"/>
          <w:trPrChange w:id="9777" w:author="Brian Bohman" w:date="2021-10-27T05:58:00Z">
            <w:trPr>
              <w:trHeight w:val="165"/>
            </w:trPr>
          </w:trPrChange>
        </w:trPr>
        <w:tc>
          <w:tcPr>
            <w:tcW w:w="360" w:type="dxa"/>
            <w:vAlign w:val="center"/>
            <w:hideMark/>
            <w:tcPrChange w:id="9778" w:author="Brian Bohman" w:date="2021-10-27T05:58:00Z">
              <w:tcPr>
                <w:tcW w:w="360" w:type="dxa"/>
                <w:vAlign w:val="center"/>
                <w:hideMark/>
              </w:tcPr>
            </w:tcPrChange>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Change w:id="9779" w:author="Brian Bohman" w:date="2021-10-27T05:58:00Z">
              <w:tcPr>
                <w:tcW w:w="864" w:type="dxa"/>
                <w:vAlign w:val="center"/>
                <w:hideMark/>
              </w:tcPr>
            </w:tcPrChange>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80" w:author="Brian Bohman" w:date="2021-10-27T05:58:00Z">
              <w:tcPr>
                <w:tcW w:w="1152" w:type="dxa"/>
                <w:vAlign w:val="center"/>
                <w:hideMark/>
              </w:tcPr>
            </w:tcPrChange>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81" w:author="Brian Bohman" w:date="2021-10-27T05:58:00Z">
              <w:tcPr>
                <w:tcW w:w="504" w:type="dxa"/>
                <w:vAlign w:val="center"/>
                <w:hideMark/>
              </w:tcPr>
            </w:tcPrChange>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82" w:author="Brian Bohman" w:date="2021-10-27T05:58:00Z">
              <w:tcPr>
                <w:tcW w:w="1008" w:type="dxa"/>
                <w:vAlign w:val="center"/>
                <w:hideMark/>
              </w:tcPr>
            </w:tcPrChange>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83" w:author="Brian Bohman" w:date="2021-10-27T05:58:00Z">
              <w:tcPr>
                <w:tcW w:w="1008" w:type="dxa"/>
                <w:vAlign w:val="center"/>
                <w:hideMark/>
              </w:tcPr>
            </w:tcPrChange>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84" w:author="Brian Bohman" w:date="2021-10-27T05:58:00Z">
              <w:tcPr>
                <w:tcW w:w="720" w:type="dxa"/>
                <w:vAlign w:val="center"/>
                <w:hideMark/>
              </w:tcPr>
            </w:tcPrChange>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85" w:author="Brian Bohman" w:date="2021-10-27T05:58:00Z">
              <w:tcPr>
                <w:tcW w:w="1008" w:type="dxa"/>
                <w:vAlign w:val="center"/>
                <w:hideMark/>
              </w:tcPr>
            </w:tcPrChange>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786" w:author="Brian Bohman" w:date="2021-10-27T05:58:00Z">
              <w:tcPr>
                <w:tcW w:w="1152" w:type="dxa"/>
                <w:vAlign w:val="center"/>
                <w:hideMark/>
              </w:tcPr>
            </w:tcPrChange>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9787" w:author="Brian Bohman" w:date="2021-10-27T05:58:00Z">
              <w:tcPr>
                <w:tcW w:w="1008" w:type="dxa"/>
                <w:vAlign w:val="center"/>
                <w:hideMark/>
              </w:tcPr>
            </w:tcPrChange>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19CD" w:rsidRPr="009B3DCC" w14:paraId="1954EF40" w14:textId="77777777" w:rsidTr="00E419CD">
        <w:trPr>
          <w:trHeight w:val="165"/>
          <w:trPrChange w:id="9788" w:author="Brian Bohman" w:date="2021-10-27T05:58:00Z">
            <w:trPr>
              <w:trHeight w:val="165"/>
            </w:trPr>
          </w:trPrChange>
        </w:trPr>
        <w:tc>
          <w:tcPr>
            <w:tcW w:w="360" w:type="dxa"/>
            <w:vAlign w:val="center"/>
            <w:hideMark/>
            <w:tcPrChange w:id="9789" w:author="Brian Bohman" w:date="2021-10-27T05:58:00Z">
              <w:tcPr>
                <w:tcW w:w="360" w:type="dxa"/>
                <w:vAlign w:val="center"/>
                <w:hideMark/>
              </w:tcPr>
            </w:tcPrChange>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Change w:id="9790" w:author="Brian Bohman" w:date="2021-10-27T05:58:00Z">
              <w:tcPr>
                <w:tcW w:w="864" w:type="dxa"/>
                <w:vAlign w:val="center"/>
                <w:hideMark/>
              </w:tcPr>
            </w:tcPrChange>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791" w:author="Brian Bohman" w:date="2021-10-27T05:58:00Z">
              <w:tcPr>
                <w:tcW w:w="1152" w:type="dxa"/>
                <w:vAlign w:val="center"/>
                <w:hideMark/>
              </w:tcPr>
            </w:tcPrChange>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792" w:author="Brian Bohman" w:date="2021-10-27T05:58:00Z">
              <w:tcPr>
                <w:tcW w:w="504" w:type="dxa"/>
                <w:vAlign w:val="center"/>
                <w:hideMark/>
              </w:tcPr>
            </w:tcPrChange>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Change w:id="9793" w:author="Brian Bohman" w:date="2021-10-27T05:58:00Z">
              <w:tcPr>
                <w:tcW w:w="1008" w:type="dxa"/>
                <w:vAlign w:val="center"/>
                <w:hideMark/>
              </w:tcPr>
            </w:tcPrChange>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9794" w:author="Brian Bohman" w:date="2021-10-27T05:58:00Z">
              <w:tcPr>
                <w:tcW w:w="1008" w:type="dxa"/>
                <w:vAlign w:val="center"/>
                <w:hideMark/>
              </w:tcPr>
            </w:tcPrChange>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795" w:author="Brian Bohman" w:date="2021-10-27T05:58:00Z">
              <w:tcPr>
                <w:tcW w:w="720" w:type="dxa"/>
                <w:vAlign w:val="center"/>
                <w:hideMark/>
              </w:tcPr>
            </w:tcPrChange>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796" w:author="Brian Bohman" w:date="2021-10-27T05:58:00Z">
              <w:tcPr>
                <w:tcW w:w="1008" w:type="dxa"/>
                <w:vAlign w:val="center"/>
                <w:hideMark/>
              </w:tcPr>
            </w:tcPrChange>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797" w:author="Brian Bohman" w:date="2021-10-27T05:58:00Z">
              <w:tcPr>
                <w:tcW w:w="1152" w:type="dxa"/>
                <w:vAlign w:val="center"/>
                <w:hideMark/>
              </w:tcPr>
            </w:tcPrChange>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440" w:type="dxa"/>
            <w:vAlign w:val="center"/>
            <w:hideMark/>
            <w:tcPrChange w:id="9798" w:author="Brian Bohman" w:date="2021-10-27T05:58:00Z">
              <w:tcPr>
                <w:tcW w:w="1008" w:type="dxa"/>
                <w:vAlign w:val="center"/>
                <w:hideMark/>
              </w:tcPr>
            </w:tcPrChange>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4F865A54" w14:textId="77777777" w:rsidTr="00E419CD">
        <w:trPr>
          <w:trHeight w:val="165"/>
          <w:trPrChange w:id="9799" w:author="Brian Bohman" w:date="2021-10-27T05:58:00Z">
            <w:trPr>
              <w:trHeight w:val="165"/>
            </w:trPr>
          </w:trPrChange>
        </w:trPr>
        <w:tc>
          <w:tcPr>
            <w:tcW w:w="360" w:type="dxa"/>
            <w:vAlign w:val="center"/>
            <w:hideMark/>
            <w:tcPrChange w:id="9800" w:author="Brian Bohman" w:date="2021-10-27T05:58:00Z">
              <w:tcPr>
                <w:tcW w:w="360" w:type="dxa"/>
                <w:vAlign w:val="center"/>
                <w:hideMark/>
              </w:tcPr>
            </w:tcPrChange>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Change w:id="9801" w:author="Brian Bohman" w:date="2021-10-27T05:58:00Z">
              <w:tcPr>
                <w:tcW w:w="864" w:type="dxa"/>
                <w:vAlign w:val="center"/>
                <w:hideMark/>
              </w:tcPr>
            </w:tcPrChange>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02" w:author="Brian Bohman" w:date="2021-10-27T05:58:00Z">
              <w:tcPr>
                <w:tcW w:w="1152" w:type="dxa"/>
                <w:vAlign w:val="center"/>
                <w:hideMark/>
              </w:tcPr>
            </w:tcPrChange>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03" w:author="Brian Bohman" w:date="2021-10-27T05:58:00Z">
              <w:tcPr>
                <w:tcW w:w="504" w:type="dxa"/>
                <w:vAlign w:val="center"/>
                <w:hideMark/>
              </w:tcPr>
            </w:tcPrChange>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04" w:author="Brian Bohman" w:date="2021-10-27T05:58:00Z">
              <w:tcPr>
                <w:tcW w:w="1008" w:type="dxa"/>
                <w:vAlign w:val="center"/>
                <w:hideMark/>
              </w:tcPr>
            </w:tcPrChange>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05" w:author="Brian Bohman" w:date="2021-10-27T05:58:00Z">
              <w:tcPr>
                <w:tcW w:w="1008" w:type="dxa"/>
                <w:vAlign w:val="center"/>
                <w:hideMark/>
              </w:tcPr>
            </w:tcPrChange>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06" w:author="Brian Bohman" w:date="2021-10-27T05:58:00Z">
              <w:tcPr>
                <w:tcW w:w="720" w:type="dxa"/>
                <w:vAlign w:val="center"/>
                <w:hideMark/>
              </w:tcPr>
            </w:tcPrChange>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07" w:author="Brian Bohman" w:date="2021-10-27T05:58:00Z">
              <w:tcPr>
                <w:tcW w:w="1008" w:type="dxa"/>
                <w:vAlign w:val="center"/>
                <w:hideMark/>
              </w:tcPr>
            </w:tcPrChange>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08" w:author="Brian Bohman" w:date="2021-10-27T05:58:00Z">
              <w:tcPr>
                <w:tcW w:w="1152" w:type="dxa"/>
                <w:vAlign w:val="center"/>
                <w:hideMark/>
              </w:tcPr>
            </w:tcPrChange>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440" w:type="dxa"/>
            <w:vAlign w:val="center"/>
            <w:hideMark/>
            <w:tcPrChange w:id="9809" w:author="Brian Bohman" w:date="2021-10-27T05:58:00Z">
              <w:tcPr>
                <w:tcW w:w="1008" w:type="dxa"/>
                <w:vAlign w:val="center"/>
                <w:hideMark/>
              </w:tcPr>
            </w:tcPrChange>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11628A83" w14:textId="77777777" w:rsidTr="00E419CD">
        <w:trPr>
          <w:trHeight w:val="165"/>
          <w:trPrChange w:id="9810" w:author="Brian Bohman" w:date="2021-10-27T05:58:00Z">
            <w:trPr>
              <w:trHeight w:val="165"/>
            </w:trPr>
          </w:trPrChange>
        </w:trPr>
        <w:tc>
          <w:tcPr>
            <w:tcW w:w="360" w:type="dxa"/>
            <w:vAlign w:val="center"/>
            <w:hideMark/>
            <w:tcPrChange w:id="9811" w:author="Brian Bohman" w:date="2021-10-27T05:58:00Z">
              <w:tcPr>
                <w:tcW w:w="360" w:type="dxa"/>
                <w:vAlign w:val="center"/>
                <w:hideMark/>
              </w:tcPr>
            </w:tcPrChange>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Change w:id="9812" w:author="Brian Bohman" w:date="2021-10-27T05:58:00Z">
              <w:tcPr>
                <w:tcW w:w="864" w:type="dxa"/>
                <w:vAlign w:val="center"/>
                <w:hideMark/>
              </w:tcPr>
            </w:tcPrChange>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13" w:author="Brian Bohman" w:date="2021-10-27T05:58:00Z">
              <w:tcPr>
                <w:tcW w:w="1152" w:type="dxa"/>
                <w:vAlign w:val="center"/>
                <w:hideMark/>
              </w:tcPr>
            </w:tcPrChange>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14" w:author="Brian Bohman" w:date="2021-10-27T05:58:00Z">
              <w:tcPr>
                <w:tcW w:w="504" w:type="dxa"/>
                <w:vAlign w:val="center"/>
                <w:hideMark/>
              </w:tcPr>
            </w:tcPrChange>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15" w:author="Brian Bohman" w:date="2021-10-27T05:58:00Z">
              <w:tcPr>
                <w:tcW w:w="1008" w:type="dxa"/>
                <w:vAlign w:val="center"/>
                <w:hideMark/>
              </w:tcPr>
            </w:tcPrChange>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16" w:author="Brian Bohman" w:date="2021-10-27T05:58:00Z">
              <w:tcPr>
                <w:tcW w:w="1008" w:type="dxa"/>
                <w:vAlign w:val="center"/>
                <w:hideMark/>
              </w:tcPr>
            </w:tcPrChange>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17" w:author="Brian Bohman" w:date="2021-10-27T05:58:00Z">
              <w:tcPr>
                <w:tcW w:w="720" w:type="dxa"/>
                <w:vAlign w:val="center"/>
                <w:hideMark/>
              </w:tcPr>
            </w:tcPrChange>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18" w:author="Brian Bohman" w:date="2021-10-27T05:58:00Z">
              <w:tcPr>
                <w:tcW w:w="1008" w:type="dxa"/>
                <w:vAlign w:val="center"/>
                <w:hideMark/>
              </w:tcPr>
            </w:tcPrChange>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19" w:author="Brian Bohman" w:date="2021-10-27T05:58:00Z">
              <w:tcPr>
                <w:tcW w:w="1152" w:type="dxa"/>
                <w:vAlign w:val="center"/>
                <w:hideMark/>
              </w:tcPr>
            </w:tcPrChange>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440" w:type="dxa"/>
            <w:vAlign w:val="center"/>
            <w:hideMark/>
            <w:tcPrChange w:id="9820" w:author="Brian Bohman" w:date="2021-10-27T05:58:00Z">
              <w:tcPr>
                <w:tcW w:w="1008" w:type="dxa"/>
                <w:vAlign w:val="center"/>
                <w:hideMark/>
              </w:tcPr>
            </w:tcPrChange>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19CD" w:rsidRPr="009B3DCC" w14:paraId="3B2A7276" w14:textId="77777777" w:rsidTr="00E419CD">
        <w:trPr>
          <w:trHeight w:val="165"/>
          <w:trPrChange w:id="9821" w:author="Brian Bohman" w:date="2021-10-27T05:58:00Z">
            <w:trPr>
              <w:trHeight w:val="165"/>
            </w:trPr>
          </w:trPrChange>
        </w:trPr>
        <w:tc>
          <w:tcPr>
            <w:tcW w:w="360" w:type="dxa"/>
            <w:vAlign w:val="center"/>
            <w:hideMark/>
            <w:tcPrChange w:id="9822" w:author="Brian Bohman" w:date="2021-10-27T05:58:00Z">
              <w:tcPr>
                <w:tcW w:w="360" w:type="dxa"/>
                <w:vAlign w:val="center"/>
                <w:hideMark/>
              </w:tcPr>
            </w:tcPrChange>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Change w:id="9823" w:author="Brian Bohman" w:date="2021-10-27T05:58:00Z">
              <w:tcPr>
                <w:tcW w:w="864" w:type="dxa"/>
                <w:vAlign w:val="center"/>
                <w:hideMark/>
              </w:tcPr>
            </w:tcPrChange>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24" w:author="Brian Bohman" w:date="2021-10-27T05:58:00Z">
              <w:tcPr>
                <w:tcW w:w="1152" w:type="dxa"/>
                <w:vAlign w:val="center"/>
                <w:hideMark/>
              </w:tcPr>
            </w:tcPrChange>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25" w:author="Brian Bohman" w:date="2021-10-27T05:58:00Z">
              <w:tcPr>
                <w:tcW w:w="504" w:type="dxa"/>
                <w:vAlign w:val="center"/>
                <w:hideMark/>
              </w:tcPr>
            </w:tcPrChange>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26" w:author="Brian Bohman" w:date="2021-10-27T05:58:00Z">
              <w:tcPr>
                <w:tcW w:w="1008" w:type="dxa"/>
                <w:vAlign w:val="center"/>
                <w:hideMark/>
              </w:tcPr>
            </w:tcPrChange>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27" w:author="Brian Bohman" w:date="2021-10-27T05:58:00Z">
              <w:tcPr>
                <w:tcW w:w="1008" w:type="dxa"/>
                <w:vAlign w:val="center"/>
                <w:hideMark/>
              </w:tcPr>
            </w:tcPrChange>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28" w:author="Brian Bohman" w:date="2021-10-27T05:58:00Z">
              <w:tcPr>
                <w:tcW w:w="720" w:type="dxa"/>
                <w:vAlign w:val="center"/>
                <w:hideMark/>
              </w:tcPr>
            </w:tcPrChange>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29" w:author="Brian Bohman" w:date="2021-10-27T05:58:00Z">
              <w:tcPr>
                <w:tcW w:w="1008" w:type="dxa"/>
                <w:vAlign w:val="center"/>
                <w:hideMark/>
              </w:tcPr>
            </w:tcPrChange>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30" w:author="Brian Bohman" w:date="2021-10-27T05:58:00Z">
              <w:tcPr>
                <w:tcW w:w="1152" w:type="dxa"/>
                <w:vAlign w:val="center"/>
                <w:hideMark/>
              </w:tcPr>
            </w:tcPrChange>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440" w:type="dxa"/>
            <w:vAlign w:val="center"/>
            <w:hideMark/>
            <w:tcPrChange w:id="9831" w:author="Brian Bohman" w:date="2021-10-27T05:58:00Z">
              <w:tcPr>
                <w:tcW w:w="1008" w:type="dxa"/>
                <w:vAlign w:val="center"/>
                <w:hideMark/>
              </w:tcPr>
            </w:tcPrChange>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D66E166" w14:textId="77777777" w:rsidTr="00E419CD">
        <w:trPr>
          <w:trHeight w:val="165"/>
          <w:trPrChange w:id="9832" w:author="Brian Bohman" w:date="2021-10-27T05:58:00Z">
            <w:trPr>
              <w:trHeight w:val="165"/>
            </w:trPr>
          </w:trPrChange>
        </w:trPr>
        <w:tc>
          <w:tcPr>
            <w:tcW w:w="360" w:type="dxa"/>
            <w:vAlign w:val="center"/>
            <w:hideMark/>
            <w:tcPrChange w:id="9833" w:author="Brian Bohman" w:date="2021-10-27T05:58:00Z">
              <w:tcPr>
                <w:tcW w:w="360" w:type="dxa"/>
                <w:vAlign w:val="center"/>
                <w:hideMark/>
              </w:tcPr>
            </w:tcPrChange>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Change w:id="9834" w:author="Brian Bohman" w:date="2021-10-27T05:58:00Z">
              <w:tcPr>
                <w:tcW w:w="864" w:type="dxa"/>
                <w:vAlign w:val="center"/>
                <w:hideMark/>
              </w:tcPr>
            </w:tcPrChange>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35" w:author="Brian Bohman" w:date="2021-10-27T05:58:00Z">
              <w:tcPr>
                <w:tcW w:w="1152" w:type="dxa"/>
                <w:vAlign w:val="center"/>
                <w:hideMark/>
              </w:tcPr>
            </w:tcPrChange>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36" w:author="Brian Bohman" w:date="2021-10-27T05:58:00Z">
              <w:tcPr>
                <w:tcW w:w="504" w:type="dxa"/>
                <w:vAlign w:val="center"/>
                <w:hideMark/>
              </w:tcPr>
            </w:tcPrChange>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37" w:author="Brian Bohman" w:date="2021-10-27T05:58:00Z">
              <w:tcPr>
                <w:tcW w:w="1008" w:type="dxa"/>
                <w:vAlign w:val="center"/>
                <w:hideMark/>
              </w:tcPr>
            </w:tcPrChange>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38" w:author="Brian Bohman" w:date="2021-10-27T05:58:00Z">
              <w:tcPr>
                <w:tcW w:w="1008" w:type="dxa"/>
                <w:vAlign w:val="center"/>
                <w:hideMark/>
              </w:tcPr>
            </w:tcPrChange>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39" w:author="Brian Bohman" w:date="2021-10-27T05:58:00Z">
              <w:tcPr>
                <w:tcW w:w="720" w:type="dxa"/>
                <w:vAlign w:val="center"/>
                <w:hideMark/>
              </w:tcPr>
            </w:tcPrChange>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40" w:author="Brian Bohman" w:date="2021-10-27T05:58:00Z">
              <w:tcPr>
                <w:tcW w:w="1008" w:type="dxa"/>
                <w:vAlign w:val="center"/>
                <w:hideMark/>
              </w:tcPr>
            </w:tcPrChange>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41" w:author="Brian Bohman" w:date="2021-10-27T05:58:00Z">
              <w:tcPr>
                <w:tcW w:w="1152" w:type="dxa"/>
                <w:vAlign w:val="center"/>
                <w:hideMark/>
              </w:tcPr>
            </w:tcPrChange>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440" w:type="dxa"/>
            <w:vAlign w:val="center"/>
            <w:hideMark/>
            <w:tcPrChange w:id="9842" w:author="Brian Bohman" w:date="2021-10-27T05:58:00Z">
              <w:tcPr>
                <w:tcW w:w="1008" w:type="dxa"/>
                <w:vAlign w:val="center"/>
                <w:hideMark/>
              </w:tcPr>
            </w:tcPrChange>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94C6722" w14:textId="77777777" w:rsidTr="00E419CD">
        <w:trPr>
          <w:trHeight w:val="165"/>
          <w:trPrChange w:id="9843" w:author="Brian Bohman" w:date="2021-10-27T05:58:00Z">
            <w:trPr>
              <w:trHeight w:val="165"/>
            </w:trPr>
          </w:trPrChange>
        </w:trPr>
        <w:tc>
          <w:tcPr>
            <w:tcW w:w="360" w:type="dxa"/>
            <w:vAlign w:val="center"/>
            <w:hideMark/>
            <w:tcPrChange w:id="9844" w:author="Brian Bohman" w:date="2021-10-27T05:58:00Z">
              <w:tcPr>
                <w:tcW w:w="360" w:type="dxa"/>
                <w:vAlign w:val="center"/>
                <w:hideMark/>
              </w:tcPr>
            </w:tcPrChange>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Change w:id="9845" w:author="Brian Bohman" w:date="2021-10-27T05:58:00Z">
              <w:tcPr>
                <w:tcW w:w="864" w:type="dxa"/>
                <w:vAlign w:val="center"/>
                <w:hideMark/>
              </w:tcPr>
            </w:tcPrChange>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46" w:author="Brian Bohman" w:date="2021-10-27T05:58:00Z">
              <w:tcPr>
                <w:tcW w:w="1152" w:type="dxa"/>
                <w:vAlign w:val="center"/>
                <w:hideMark/>
              </w:tcPr>
            </w:tcPrChange>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47" w:author="Brian Bohman" w:date="2021-10-27T05:58:00Z">
              <w:tcPr>
                <w:tcW w:w="504" w:type="dxa"/>
                <w:vAlign w:val="center"/>
                <w:hideMark/>
              </w:tcPr>
            </w:tcPrChange>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Change w:id="9848" w:author="Brian Bohman" w:date="2021-10-27T05:58:00Z">
              <w:tcPr>
                <w:tcW w:w="1008" w:type="dxa"/>
                <w:vAlign w:val="center"/>
                <w:hideMark/>
              </w:tcPr>
            </w:tcPrChange>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9849" w:author="Brian Bohman" w:date="2021-10-27T05:58:00Z">
              <w:tcPr>
                <w:tcW w:w="1008" w:type="dxa"/>
                <w:vAlign w:val="center"/>
                <w:hideMark/>
              </w:tcPr>
            </w:tcPrChange>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50" w:author="Brian Bohman" w:date="2021-10-27T05:58:00Z">
              <w:tcPr>
                <w:tcW w:w="720" w:type="dxa"/>
                <w:vAlign w:val="center"/>
                <w:hideMark/>
              </w:tcPr>
            </w:tcPrChange>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51" w:author="Brian Bohman" w:date="2021-10-27T05:58:00Z">
              <w:tcPr>
                <w:tcW w:w="1008" w:type="dxa"/>
                <w:vAlign w:val="center"/>
                <w:hideMark/>
              </w:tcPr>
            </w:tcPrChange>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852" w:author="Brian Bohman" w:date="2021-10-27T05:58:00Z">
              <w:tcPr>
                <w:tcW w:w="1152" w:type="dxa"/>
                <w:vAlign w:val="center"/>
                <w:hideMark/>
              </w:tcPr>
            </w:tcPrChange>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440" w:type="dxa"/>
            <w:vAlign w:val="center"/>
            <w:hideMark/>
            <w:tcPrChange w:id="9853" w:author="Brian Bohman" w:date="2021-10-27T05:58:00Z">
              <w:tcPr>
                <w:tcW w:w="1008" w:type="dxa"/>
                <w:vAlign w:val="center"/>
                <w:hideMark/>
              </w:tcPr>
            </w:tcPrChange>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5FB35516" w14:textId="77777777" w:rsidTr="00E419CD">
        <w:trPr>
          <w:trHeight w:val="165"/>
          <w:trPrChange w:id="9854" w:author="Brian Bohman" w:date="2021-10-27T05:58:00Z">
            <w:trPr>
              <w:trHeight w:val="165"/>
            </w:trPr>
          </w:trPrChange>
        </w:trPr>
        <w:tc>
          <w:tcPr>
            <w:tcW w:w="360" w:type="dxa"/>
            <w:vAlign w:val="center"/>
            <w:hideMark/>
            <w:tcPrChange w:id="9855" w:author="Brian Bohman" w:date="2021-10-27T05:58:00Z">
              <w:tcPr>
                <w:tcW w:w="360" w:type="dxa"/>
                <w:vAlign w:val="center"/>
                <w:hideMark/>
              </w:tcPr>
            </w:tcPrChange>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Change w:id="9856" w:author="Brian Bohman" w:date="2021-10-27T05:58:00Z">
              <w:tcPr>
                <w:tcW w:w="864" w:type="dxa"/>
                <w:vAlign w:val="center"/>
                <w:hideMark/>
              </w:tcPr>
            </w:tcPrChange>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57" w:author="Brian Bohman" w:date="2021-10-27T05:58:00Z">
              <w:tcPr>
                <w:tcW w:w="1152" w:type="dxa"/>
                <w:vAlign w:val="center"/>
                <w:hideMark/>
              </w:tcPr>
            </w:tcPrChange>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58" w:author="Brian Bohman" w:date="2021-10-27T05:58:00Z">
              <w:tcPr>
                <w:tcW w:w="504" w:type="dxa"/>
                <w:vAlign w:val="center"/>
                <w:hideMark/>
              </w:tcPr>
            </w:tcPrChange>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59" w:author="Brian Bohman" w:date="2021-10-27T05:58:00Z">
              <w:tcPr>
                <w:tcW w:w="1008" w:type="dxa"/>
                <w:vAlign w:val="center"/>
                <w:hideMark/>
              </w:tcPr>
            </w:tcPrChange>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60" w:author="Brian Bohman" w:date="2021-10-27T05:58:00Z">
              <w:tcPr>
                <w:tcW w:w="1008" w:type="dxa"/>
                <w:vAlign w:val="center"/>
                <w:hideMark/>
              </w:tcPr>
            </w:tcPrChange>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61" w:author="Brian Bohman" w:date="2021-10-27T05:58:00Z">
              <w:tcPr>
                <w:tcW w:w="720" w:type="dxa"/>
                <w:vAlign w:val="center"/>
                <w:hideMark/>
              </w:tcPr>
            </w:tcPrChange>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62" w:author="Brian Bohman" w:date="2021-10-27T05:58:00Z">
              <w:tcPr>
                <w:tcW w:w="1008" w:type="dxa"/>
                <w:vAlign w:val="center"/>
                <w:hideMark/>
              </w:tcPr>
            </w:tcPrChange>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863" w:author="Brian Bohman" w:date="2021-10-27T05:58:00Z">
              <w:tcPr>
                <w:tcW w:w="1152" w:type="dxa"/>
                <w:vAlign w:val="center"/>
                <w:hideMark/>
              </w:tcPr>
            </w:tcPrChange>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440" w:type="dxa"/>
            <w:vAlign w:val="center"/>
            <w:hideMark/>
            <w:tcPrChange w:id="9864" w:author="Brian Bohman" w:date="2021-10-27T05:58:00Z">
              <w:tcPr>
                <w:tcW w:w="1008" w:type="dxa"/>
                <w:vAlign w:val="center"/>
                <w:hideMark/>
              </w:tcPr>
            </w:tcPrChange>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64CDC7D7" w14:textId="77777777" w:rsidTr="00E419CD">
        <w:trPr>
          <w:trHeight w:val="165"/>
          <w:trPrChange w:id="9865" w:author="Brian Bohman" w:date="2021-10-27T05:58:00Z">
            <w:trPr>
              <w:trHeight w:val="165"/>
            </w:trPr>
          </w:trPrChange>
        </w:trPr>
        <w:tc>
          <w:tcPr>
            <w:tcW w:w="360" w:type="dxa"/>
            <w:vAlign w:val="center"/>
            <w:hideMark/>
            <w:tcPrChange w:id="9866" w:author="Brian Bohman" w:date="2021-10-27T05:58:00Z">
              <w:tcPr>
                <w:tcW w:w="360" w:type="dxa"/>
                <w:vAlign w:val="center"/>
                <w:hideMark/>
              </w:tcPr>
            </w:tcPrChange>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Change w:id="9867" w:author="Brian Bohman" w:date="2021-10-27T05:58:00Z">
              <w:tcPr>
                <w:tcW w:w="864" w:type="dxa"/>
                <w:vAlign w:val="center"/>
                <w:hideMark/>
              </w:tcPr>
            </w:tcPrChange>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68" w:author="Brian Bohman" w:date="2021-10-27T05:58:00Z">
              <w:tcPr>
                <w:tcW w:w="1152" w:type="dxa"/>
                <w:vAlign w:val="center"/>
                <w:hideMark/>
              </w:tcPr>
            </w:tcPrChange>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69" w:author="Brian Bohman" w:date="2021-10-27T05:58:00Z">
              <w:tcPr>
                <w:tcW w:w="504" w:type="dxa"/>
                <w:vAlign w:val="center"/>
                <w:hideMark/>
              </w:tcPr>
            </w:tcPrChange>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70" w:author="Brian Bohman" w:date="2021-10-27T05:58:00Z">
              <w:tcPr>
                <w:tcW w:w="1008" w:type="dxa"/>
                <w:vAlign w:val="center"/>
                <w:hideMark/>
              </w:tcPr>
            </w:tcPrChange>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71" w:author="Brian Bohman" w:date="2021-10-27T05:58:00Z">
              <w:tcPr>
                <w:tcW w:w="1008" w:type="dxa"/>
                <w:vAlign w:val="center"/>
                <w:hideMark/>
              </w:tcPr>
            </w:tcPrChange>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72" w:author="Brian Bohman" w:date="2021-10-27T05:58:00Z">
              <w:tcPr>
                <w:tcW w:w="720" w:type="dxa"/>
                <w:vAlign w:val="center"/>
                <w:hideMark/>
              </w:tcPr>
            </w:tcPrChange>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73" w:author="Brian Bohman" w:date="2021-10-27T05:58:00Z">
              <w:tcPr>
                <w:tcW w:w="1008" w:type="dxa"/>
                <w:vAlign w:val="center"/>
                <w:hideMark/>
              </w:tcPr>
            </w:tcPrChange>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874" w:author="Brian Bohman" w:date="2021-10-27T05:58:00Z">
              <w:tcPr>
                <w:tcW w:w="1152" w:type="dxa"/>
                <w:vAlign w:val="center"/>
                <w:hideMark/>
              </w:tcPr>
            </w:tcPrChange>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440" w:type="dxa"/>
            <w:vAlign w:val="center"/>
            <w:hideMark/>
            <w:tcPrChange w:id="9875" w:author="Brian Bohman" w:date="2021-10-27T05:58:00Z">
              <w:tcPr>
                <w:tcW w:w="1008" w:type="dxa"/>
                <w:vAlign w:val="center"/>
                <w:hideMark/>
              </w:tcPr>
            </w:tcPrChange>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19CD" w:rsidRPr="009B3DCC" w14:paraId="64FC1BCC" w14:textId="77777777" w:rsidTr="00E419CD">
        <w:trPr>
          <w:trHeight w:val="165"/>
          <w:trPrChange w:id="9876" w:author="Brian Bohman" w:date="2021-10-27T05:58:00Z">
            <w:trPr>
              <w:trHeight w:val="165"/>
            </w:trPr>
          </w:trPrChange>
        </w:trPr>
        <w:tc>
          <w:tcPr>
            <w:tcW w:w="360" w:type="dxa"/>
            <w:vAlign w:val="center"/>
            <w:hideMark/>
            <w:tcPrChange w:id="9877" w:author="Brian Bohman" w:date="2021-10-27T05:58:00Z">
              <w:tcPr>
                <w:tcW w:w="360" w:type="dxa"/>
                <w:vAlign w:val="center"/>
                <w:hideMark/>
              </w:tcPr>
            </w:tcPrChange>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Change w:id="9878" w:author="Brian Bohman" w:date="2021-10-27T05:58:00Z">
              <w:tcPr>
                <w:tcW w:w="864" w:type="dxa"/>
                <w:vAlign w:val="center"/>
                <w:hideMark/>
              </w:tcPr>
            </w:tcPrChange>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79" w:author="Brian Bohman" w:date="2021-10-27T05:58:00Z">
              <w:tcPr>
                <w:tcW w:w="1152" w:type="dxa"/>
                <w:vAlign w:val="center"/>
                <w:hideMark/>
              </w:tcPr>
            </w:tcPrChange>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80" w:author="Brian Bohman" w:date="2021-10-27T05:58:00Z">
              <w:tcPr>
                <w:tcW w:w="504" w:type="dxa"/>
                <w:vAlign w:val="center"/>
                <w:hideMark/>
              </w:tcPr>
            </w:tcPrChange>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81" w:author="Brian Bohman" w:date="2021-10-27T05:58:00Z">
              <w:tcPr>
                <w:tcW w:w="1008" w:type="dxa"/>
                <w:vAlign w:val="center"/>
                <w:hideMark/>
              </w:tcPr>
            </w:tcPrChange>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82" w:author="Brian Bohman" w:date="2021-10-27T05:58:00Z">
              <w:tcPr>
                <w:tcW w:w="1008" w:type="dxa"/>
                <w:vAlign w:val="center"/>
                <w:hideMark/>
              </w:tcPr>
            </w:tcPrChange>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83" w:author="Brian Bohman" w:date="2021-10-27T05:58:00Z">
              <w:tcPr>
                <w:tcW w:w="720" w:type="dxa"/>
                <w:vAlign w:val="center"/>
                <w:hideMark/>
              </w:tcPr>
            </w:tcPrChange>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84" w:author="Brian Bohman" w:date="2021-10-27T05:58:00Z">
              <w:tcPr>
                <w:tcW w:w="1008" w:type="dxa"/>
                <w:vAlign w:val="center"/>
                <w:hideMark/>
              </w:tcPr>
            </w:tcPrChange>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885" w:author="Brian Bohman" w:date="2021-10-27T05:58:00Z">
              <w:tcPr>
                <w:tcW w:w="1152" w:type="dxa"/>
                <w:vAlign w:val="center"/>
                <w:hideMark/>
              </w:tcPr>
            </w:tcPrChange>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440" w:type="dxa"/>
            <w:vAlign w:val="center"/>
            <w:hideMark/>
            <w:tcPrChange w:id="9886" w:author="Brian Bohman" w:date="2021-10-27T05:58:00Z">
              <w:tcPr>
                <w:tcW w:w="1008" w:type="dxa"/>
                <w:vAlign w:val="center"/>
                <w:hideMark/>
              </w:tcPr>
            </w:tcPrChange>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7F324E2E" w14:textId="77777777" w:rsidTr="00E419CD">
        <w:trPr>
          <w:trHeight w:val="165"/>
          <w:trPrChange w:id="9887" w:author="Brian Bohman" w:date="2021-10-27T05:58:00Z">
            <w:trPr>
              <w:trHeight w:val="165"/>
            </w:trPr>
          </w:trPrChange>
        </w:trPr>
        <w:tc>
          <w:tcPr>
            <w:tcW w:w="360" w:type="dxa"/>
            <w:vAlign w:val="center"/>
            <w:hideMark/>
            <w:tcPrChange w:id="9888" w:author="Brian Bohman" w:date="2021-10-27T05:58:00Z">
              <w:tcPr>
                <w:tcW w:w="360" w:type="dxa"/>
                <w:vAlign w:val="center"/>
                <w:hideMark/>
              </w:tcPr>
            </w:tcPrChange>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Change w:id="9889" w:author="Brian Bohman" w:date="2021-10-27T05:58:00Z">
              <w:tcPr>
                <w:tcW w:w="864" w:type="dxa"/>
                <w:vAlign w:val="center"/>
                <w:hideMark/>
              </w:tcPr>
            </w:tcPrChange>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890" w:author="Brian Bohman" w:date="2021-10-27T05:58:00Z">
              <w:tcPr>
                <w:tcW w:w="1152" w:type="dxa"/>
                <w:vAlign w:val="center"/>
                <w:hideMark/>
              </w:tcPr>
            </w:tcPrChange>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891" w:author="Brian Bohman" w:date="2021-10-27T05:58:00Z">
              <w:tcPr>
                <w:tcW w:w="504" w:type="dxa"/>
                <w:vAlign w:val="center"/>
                <w:hideMark/>
              </w:tcPr>
            </w:tcPrChange>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892" w:author="Brian Bohman" w:date="2021-10-27T05:58:00Z">
              <w:tcPr>
                <w:tcW w:w="1008" w:type="dxa"/>
                <w:vAlign w:val="center"/>
                <w:hideMark/>
              </w:tcPr>
            </w:tcPrChange>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893" w:author="Brian Bohman" w:date="2021-10-27T05:58:00Z">
              <w:tcPr>
                <w:tcW w:w="1008" w:type="dxa"/>
                <w:vAlign w:val="center"/>
                <w:hideMark/>
              </w:tcPr>
            </w:tcPrChange>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894" w:author="Brian Bohman" w:date="2021-10-27T05:58:00Z">
              <w:tcPr>
                <w:tcW w:w="720" w:type="dxa"/>
                <w:vAlign w:val="center"/>
                <w:hideMark/>
              </w:tcPr>
            </w:tcPrChange>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895" w:author="Brian Bohman" w:date="2021-10-27T05:58:00Z">
              <w:tcPr>
                <w:tcW w:w="1008" w:type="dxa"/>
                <w:vAlign w:val="center"/>
                <w:hideMark/>
              </w:tcPr>
            </w:tcPrChange>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896" w:author="Brian Bohman" w:date="2021-10-27T05:58:00Z">
              <w:tcPr>
                <w:tcW w:w="1152" w:type="dxa"/>
                <w:vAlign w:val="center"/>
                <w:hideMark/>
              </w:tcPr>
            </w:tcPrChange>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440" w:type="dxa"/>
            <w:vAlign w:val="center"/>
            <w:hideMark/>
            <w:tcPrChange w:id="9897" w:author="Brian Bohman" w:date="2021-10-27T05:58:00Z">
              <w:tcPr>
                <w:tcW w:w="1008" w:type="dxa"/>
                <w:vAlign w:val="center"/>
                <w:hideMark/>
              </w:tcPr>
            </w:tcPrChange>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19CD" w:rsidRPr="009B3DCC" w14:paraId="425C3C62" w14:textId="77777777" w:rsidTr="00E419CD">
        <w:trPr>
          <w:trHeight w:val="180"/>
          <w:trPrChange w:id="9898" w:author="Brian Bohman" w:date="2021-10-27T05:58:00Z">
            <w:trPr>
              <w:trHeight w:val="180"/>
            </w:trPr>
          </w:trPrChange>
        </w:trPr>
        <w:tc>
          <w:tcPr>
            <w:tcW w:w="360" w:type="dxa"/>
            <w:vAlign w:val="center"/>
            <w:hideMark/>
            <w:tcPrChange w:id="9899" w:author="Brian Bohman" w:date="2021-10-27T05:58:00Z">
              <w:tcPr>
                <w:tcW w:w="360" w:type="dxa"/>
                <w:vAlign w:val="center"/>
                <w:hideMark/>
              </w:tcPr>
            </w:tcPrChange>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Change w:id="9900" w:author="Brian Bohman" w:date="2021-10-27T05:58:00Z">
              <w:tcPr>
                <w:tcW w:w="864" w:type="dxa"/>
                <w:vAlign w:val="center"/>
                <w:hideMark/>
              </w:tcPr>
            </w:tcPrChange>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01" w:author="Brian Bohman" w:date="2021-10-27T05:58:00Z">
              <w:tcPr>
                <w:tcW w:w="1152" w:type="dxa"/>
                <w:vAlign w:val="center"/>
                <w:hideMark/>
              </w:tcPr>
            </w:tcPrChange>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02" w:author="Brian Bohman" w:date="2021-10-27T05:58:00Z">
              <w:tcPr>
                <w:tcW w:w="504" w:type="dxa"/>
                <w:vAlign w:val="center"/>
                <w:hideMark/>
              </w:tcPr>
            </w:tcPrChange>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Change w:id="9903" w:author="Brian Bohman" w:date="2021-10-27T05:58:00Z">
              <w:tcPr>
                <w:tcW w:w="1008" w:type="dxa"/>
                <w:vAlign w:val="center"/>
                <w:hideMark/>
              </w:tcPr>
            </w:tcPrChange>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9904" w:author="Brian Bohman" w:date="2021-10-27T05:58:00Z">
              <w:tcPr>
                <w:tcW w:w="1008" w:type="dxa"/>
                <w:vAlign w:val="center"/>
                <w:hideMark/>
              </w:tcPr>
            </w:tcPrChange>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05" w:author="Brian Bohman" w:date="2021-10-27T05:58:00Z">
              <w:tcPr>
                <w:tcW w:w="720" w:type="dxa"/>
                <w:vAlign w:val="center"/>
                <w:hideMark/>
              </w:tcPr>
            </w:tcPrChange>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06" w:author="Brian Bohman" w:date="2021-10-27T05:58:00Z">
              <w:tcPr>
                <w:tcW w:w="1008" w:type="dxa"/>
                <w:vAlign w:val="center"/>
                <w:hideMark/>
              </w:tcPr>
            </w:tcPrChange>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07" w:author="Brian Bohman" w:date="2021-10-27T05:58:00Z">
              <w:tcPr>
                <w:tcW w:w="1152" w:type="dxa"/>
                <w:vAlign w:val="center"/>
                <w:hideMark/>
              </w:tcPr>
            </w:tcPrChange>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440" w:type="dxa"/>
            <w:vAlign w:val="center"/>
            <w:hideMark/>
            <w:tcPrChange w:id="9908" w:author="Brian Bohman" w:date="2021-10-27T05:58:00Z">
              <w:tcPr>
                <w:tcW w:w="1008" w:type="dxa"/>
                <w:vAlign w:val="center"/>
                <w:hideMark/>
              </w:tcPr>
            </w:tcPrChange>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19CD" w:rsidRPr="009B3DCC" w14:paraId="552B7091" w14:textId="77777777" w:rsidTr="00E419CD">
        <w:trPr>
          <w:trHeight w:val="165"/>
          <w:trPrChange w:id="9909" w:author="Brian Bohman" w:date="2021-10-27T05:58:00Z">
            <w:trPr>
              <w:trHeight w:val="165"/>
            </w:trPr>
          </w:trPrChange>
        </w:trPr>
        <w:tc>
          <w:tcPr>
            <w:tcW w:w="360" w:type="dxa"/>
            <w:vAlign w:val="center"/>
            <w:hideMark/>
            <w:tcPrChange w:id="9910" w:author="Brian Bohman" w:date="2021-10-27T05:58:00Z">
              <w:tcPr>
                <w:tcW w:w="360" w:type="dxa"/>
                <w:vAlign w:val="center"/>
                <w:hideMark/>
              </w:tcPr>
            </w:tcPrChange>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Change w:id="9911" w:author="Brian Bohman" w:date="2021-10-27T05:58:00Z">
              <w:tcPr>
                <w:tcW w:w="864" w:type="dxa"/>
                <w:vAlign w:val="center"/>
                <w:hideMark/>
              </w:tcPr>
            </w:tcPrChange>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12" w:author="Brian Bohman" w:date="2021-10-27T05:58:00Z">
              <w:tcPr>
                <w:tcW w:w="1152" w:type="dxa"/>
                <w:vAlign w:val="center"/>
                <w:hideMark/>
              </w:tcPr>
            </w:tcPrChange>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13" w:author="Brian Bohman" w:date="2021-10-27T05:58:00Z">
              <w:tcPr>
                <w:tcW w:w="504" w:type="dxa"/>
                <w:vAlign w:val="center"/>
                <w:hideMark/>
              </w:tcPr>
            </w:tcPrChange>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14" w:author="Brian Bohman" w:date="2021-10-27T05:58:00Z">
              <w:tcPr>
                <w:tcW w:w="1008" w:type="dxa"/>
                <w:vAlign w:val="center"/>
                <w:hideMark/>
              </w:tcPr>
            </w:tcPrChange>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15" w:author="Brian Bohman" w:date="2021-10-27T05:58:00Z">
              <w:tcPr>
                <w:tcW w:w="1008" w:type="dxa"/>
                <w:vAlign w:val="center"/>
                <w:hideMark/>
              </w:tcPr>
            </w:tcPrChange>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16" w:author="Brian Bohman" w:date="2021-10-27T05:58:00Z">
              <w:tcPr>
                <w:tcW w:w="720" w:type="dxa"/>
                <w:vAlign w:val="center"/>
                <w:hideMark/>
              </w:tcPr>
            </w:tcPrChange>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17" w:author="Brian Bohman" w:date="2021-10-27T05:58:00Z">
              <w:tcPr>
                <w:tcW w:w="1008" w:type="dxa"/>
                <w:vAlign w:val="center"/>
                <w:hideMark/>
              </w:tcPr>
            </w:tcPrChange>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18" w:author="Brian Bohman" w:date="2021-10-27T05:58:00Z">
              <w:tcPr>
                <w:tcW w:w="1152" w:type="dxa"/>
                <w:vAlign w:val="center"/>
                <w:hideMark/>
              </w:tcPr>
            </w:tcPrChange>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440" w:type="dxa"/>
            <w:vAlign w:val="center"/>
            <w:hideMark/>
            <w:tcPrChange w:id="9919" w:author="Brian Bohman" w:date="2021-10-27T05:58:00Z">
              <w:tcPr>
                <w:tcW w:w="1008" w:type="dxa"/>
                <w:vAlign w:val="center"/>
                <w:hideMark/>
              </w:tcPr>
            </w:tcPrChange>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3B3B1BBA" w14:textId="77777777" w:rsidTr="00E419CD">
        <w:trPr>
          <w:trHeight w:val="165"/>
          <w:trPrChange w:id="9920" w:author="Brian Bohman" w:date="2021-10-27T05:58:00Z">
            <w:trPr>
              <w:trHeight w:val="165"/>
            </w:trPr>
          </w:trPrChange>
        </w:trPr>
        <w:tc>
          <w:tcPr>
            <w:tcW w:w="360" w:type="dxa"/>
            <w:vAlign w:val="center"/>
            <w:hideMark/>
            <w:tcPrChange w:id="9921" w:author="Brian Bohman" w:date="2021-10-27T05:58:00Z">
              <w:tcPr>
                <w:tcW w:w="360" w:type="dxa"/>
                <w:vAlign w:val="center"/>
                <w:hideMark/>
              </w:tcPr>
            </w:tcPrChange>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Change w:id="9922" w:author="Brian Bohman" w:date="2021-10-27T05:58:00Z">
              <w:tcPr>
                <w:tcW w:w="864" w:type="dxa"/>
                <w:vAlign w:val="center"/>
                <w:hideMark/>
              </w:tcPr>
            </w:tcPrChange>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23" w:author="Brian Bohman" w:date="2021-10-27T05:58:00Z">
              <w:tcPr>
                <w:tcW w:w="1152" w:type="dxa"/>
                <w:vAlign w:val="center"/>
                <w:hideMark/>
              </w:tcPr>
            </w:tcPrChange>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24" w:author="Brian Bohman" w:date="2021-10-27T05:58:00Z">
              <w:tcPr>
                <w:tcW w:w="504" w:type="dxa"/>
                <w:vAlign w:val="center"/>
                <w:hideMark/>
              </w:tcPr>
            </w:tcPrChange>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25" w:author="Brian Bohman" w:date="2021-10-27T05:58:00Z">
              <w:tcPr>
                <w:tcW w:w="1008" w:type="dxa"/>
                <w:vAlign w:val="center"/>
                <w:hideMark/>
              </w:tcPr>
            </w:tcPrChange>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26" w:author="Brian Bohman" w:date="2021-10-27T05:58:00Z">
              <w:tcPr>
                <w:tcW w:w="1008" w:type="dxa"/>
                <w:vAlign w:val="center"/>
                <w:hideMark/>
              </w:tcPr>
            </w:tcPrChange>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27" w:author="Brian Bohman" w:date="2021-10-27T05:58:00Z">
              <w:tcPr>
                <w:tcW w:w="720" w:type="dxa"/>
                <w:vAlign w:val="center"/>
                <w:hideMark/>
              </w:tcPr>
            </w:tcPrChange>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28" w:author="Brian Bohman" w:date="2021-10-27T05:58:00Z">
              <w:tcPr>
                <w:tcW w:w="1008" w:type="dxa"/>
                <w:vAlign w:val="center"/>
                <w:hideMark/>
              </w:tcPr>
            </w:tcPrChange>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29" w:author="Brian Bohman" w:date="2021-10-27T05:58:00Z">
              <w:tcPr>
                <w:tcW w:w="1152" w:type="dxa"/>
                <w:vAlign w:val="center"/>
                <w:hideMark/>
              </w:tcPr>
            </w:tcPrChange>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9930" w:author="Brian Bohman" w:date="2021-10-27T05:58:00Z">
              <w:tcPr>
                <w:tcW w:w="1008" w:type="dxa"/>
                <w:vAlign w:val="center"/>
                <w:hideMark/>
              </w:tcPr>
            </w:tcPrChange>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A20FFCD" w14:textId="77777777" w:rsidTr="00E419CD">
        <w:trPr>
          <w:trHeight w:val="165"/>
          <w:trPrChange w:id="9931" w:author="Brian Bohman" w:date="2021-10-27T05:58:00Z">
            <w:trPr>
              <w:trHeight w:val="165"/>
            </w:trPr>
          </w:trPrChange>
        </w:trPr>
        <w:tc>
          <w:tcPr>
            <w:tcW w:w="360" w:type="dxa"/>
            <w:vAlign w:val="center"/>
            <w:hideMark/>
            <w:tcPrChange w:id="9932" w:author="Brian Bohman" w:date="2021-10-27T05:58:00Z">
              <w:tcPr>
                <w:tcW w:w="360" w:type="dxa"/>
                <w:vAlign w:val="center"/>
                <w:hideMark/>
              </w:tcPr>
            </w:tcPrChange>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Change w:id="9933" w:author="Brian Bohman" w:date="2021-10-27T05:58:00Z">
              <w:tcPr>
                <w:tcW w:w="864" w:type="dxa"/>
                <w:vAlign w:val="center"/>
                <w:hideMark/>
              </w:tcPr>
            </w:tcPrChange>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34" w:author="Brian Bohman" w:date="2021-10-27T05:58:00Z">
              <w:tcPr>
                <w:tcW w:w="1152" w:type="dxa"/>
                <w:vAlign w:val="center"/>
                <w:hideMark/>
              </w:tcPr>
            </w:tcPrChange>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35" w:author="Brian Bohman" w:date="2021-10-27T05:58:00Z">
              <w:tcPr>
                <w:tcW w:w="504" w:type="dxa"/>
                <w:vAlign w:val="center"/>
                <w:hideMark/>
              </w:tcPr>
            </w:tcPrChange>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36" w:author="Brian Bohman" w:date="2021-10-27T05:58:00Z">
              <w:tcPr>
                <w:tcW w:w="1008" w:type="dxa"/>
                <w:vAlign w:val="center"/>
                <w:hideMark/>
              </w:tcPr>
            </w:tcPrChange>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37" w:author="Brian Bohman" w:date="2021-10-27T05:58:00Z">
              <w:tcPr>
                <w:tcW w:w="1008" w:type="dxa"/>
                <w:vAlign w:val="center"/>
                <w:hideMark/>
              </w:tcPr>
            </w:tcPrChange>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38" w:author="Brian Bohman" w:date="2021-10-27T05:58:00Z">
              <w:tcPr>
                <w:tcW w:w="720" w:type="dxa"/>
                <w:vAlign w:val="center"/>
                <w:hideMark/>
              </w:tcPr>
            </w:tcPrChange>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39" w:author="Brian Bohman" w:date="2021-10-27T05:58:00Z">
              <w:tcPr>
                <w:tcW w:w="1008" w:type="dxa"/>
                <w:vAlign w:val="center"/>
                <w:hideMark/>
              </w:tcPr>
            </w:tcPrChange>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40" w:author="Brian Bohman" w:date="2021-10-27T05:58:00Z">
              <w:tcPr>
                <w:tcW w:w="1152" w:type="dxa"/>
                <w:vAlign w:val="center"/>
                <w:hideMark/>
              </w:tcPr>
            </w:tcPrChange>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440" w:type="dxa"/>
            <w:vAlign w:val="center"/>
            <w:hideMark/>
            <w:tcPrChange w:id="9941" w:author="Brian Bohman" w:date="2021-10-27T05:58:00Z">
              <w:tcPr>
                <w:tcW w:w="1008" w:type="dxa"/>
                <w:vAlign w:val="center"/>
                <w:hideMark/>
              </w:tcPr>
            </w:tcPrChange>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19CD" w:rsidRPr="009B3DCC" w14:paraId="3E88DD92" w14:textId="77777777" w:rsidTr="00E419CD">
        <w:trPr>
          <w:trHeight w:val="165"/>
          <w:trPrChange w:id="9942" w:author="Brian Bohman" w:date="2021-10-27T05:58:00Z">
            <w:trPr>
              <w:trHeight w:val="165"/>
            </w:trPr>
          </w:trPrChange>
        </w:trPr>
        <w:tc>
          <w:tcPr>
            <w:tcW w:w="360" w:type="dxa"/>
            <w:vAlign w:val="center"/>
            <w:hideMark/>
            <w:tcPrChange w:id="9943" w:author="Brian Bohman" w:date="2021-10-27T05:58:00Z">
              <w:tcPr>
                <w:tcW w:w="360" w:type="dxa"/>
                <w:vAlign w:val="center"/>
                <w:hideMark/>
              </w:tcPr>
            </w:tcPrChange>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Change w:id="9944" w:author="Brian Bohman" w:date="2021-10-27T05:58:00Z">
              <w:tcPr>
                <w:tcW w:w="864" w:type="dxa"/>
                <w:vAlign w:val="center"/>
                <w:hideMark/>
              </w:tcPr>
            </w:tcPrChange>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45" w:author="Brian Bohman" w:date="2021-10-27T05:58:00Z">
              <w:tcPr>
                <w:tcW w:w="1152" w:type="dxa"/>
                <w:vAlign w:val="center"/>
                <w:hideMark/>
              </w:tcPr>
            </w:tcPrChange>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46" w:author="Brian Bohman" w:date="2021-10-27T05:58:00Z">
              <w:tcPr>
                <w:tcW w:w="504" w:type="dxa"/>
                <w:vAlign w:val="center"/>
                <w:hideMark/>
              </w:tcPr>
            </w:tcPrChange>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47" w:author="Brian Bohman" w:date="2021-10-27T05:58:00Z">
              <w:tcPr>
                <w:tcW w:w="1008" w:type="dxa"/>
                <w:vAlign w:val="center"/>
                <w:hideMark/>
              </w:tcPr>
            </w:tcPrChange>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48" w:author="Brian Bohman" w:date="2021-10-27T05:58:00Z">
              <w:tcPr>
                <w:tcW w:w="1008" w:type="dxa"/>
                <w:vAlign w:val="center"/>
                <w:hideMark/>
              </w:tcPr>
            </w:tcPrChange>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49" w:author="Brian Bohman" w:date="2021-10-27T05:58:00Z">
              <w:tcPr>
                <w:tcW w:w="720" w:type="dxa"/>
                <w:vAlign w:val="center"/>
                <w:hideMark/>
              </w:tcPr>
            </w:tcPrChange>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50" w:author="Brian Bohman" w:date="2021-10-27T05:58:00Z">
              <w:tcPr>
                <w:tcW w:w="1008" w:type="dxa"/>
                <w:vAlign w:val="center"/>
                <w:hideMark/>
              </w:tcPr>
            </w:tcPrChange>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9951" w:author="Brian Bohman" w:date="2021-10-27T05:58:00Z">
              <w:tcPr>
                <w:tcW w:w="1152" w:type="dxa"/>
                <w:vAlign w:val="center"/>
                <w:hideMark/>
              </w:tcPr>
            </w:tcPrChange>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440" w:type="dxa"/>
            <w:vAlign w:val="center"/>
            <w:hideMark/>
            <w:tcPrChange w:id="9952" w:author="Brian Bohman" w:date="2021-10-27T05:58:00Z">
              <w:tcPr>
                <w:tcW w:w="1008" w:type="dxa"/>
                <w:vAlign w:val="center"/>
                <w:hideMark/>
              </w:tcPr>
            </w:tcPrChange>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68F17B21" w14:textId="77777777" w:rsidTr="00E419CD">
        <w:trPr>
          <w:trHeight w:val="165"/>
          <w:trPrChange w:id="9953" w:author="Brian Bohman" w:date="2021-10-27T05:58:00Z">
            <w:trPr>
              <w:trHeight w:val="165"/>
            </w:trPr>
          </w:trPrChange>
        </w:trPr>
        <w:tc>
          <w:tcPr>
            <w:tcW w:w="360" w:type="dxa"/>
            <w:vAlign w:val="center"/>
            <w:hideMark/>
            <w:tcPrChange w:id="9954" w:author="Brian Bohman" w:date="2021-10-27T05:58:00Z">
              <w:tcPr>
                <w:tcW w:w="360" w:type="dxa"/>
                <w:vAlign w:val="center"/>
                <w:hideMark/>
              </w:tcPr>
            </w:tcPrChange>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Change w:id="9955" w:author="Brian Bohman" w:date="2021-10-27T05:58:00Z">
              <w:tcPr>
                <w:tcW w:w="864" w:type="dxa"/>
                <w:vAlign w:val="center"/>
                <w:hideMark/>
              </w:tcPr>
            </w:tcPrChange>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56" w:author="Brian Bohman" w:date="2021-10-27T05:58:00Z">
              <w:tcPr>
                <w:tcW w:w="1152" w:type="dxa"/>
                <w:vAlign w:val="center"/>
                <w:hideMark/>
              </w:tcPr>
            </w:tcPrChange>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57" w:author="Brian Bohman" w:date="2021-10-27T05:58:00Z">
              <w:tcPr>
                <w:tcW w:w="504" w:type="dxa"/>
                <w:vAlign w:val="center"/>
                <w:hideMark/>
              </w:tcPr>
            </w:tcPrChange>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Change w:id="9958" w:author="Brian Bohman" w:date="2021-10-27T05:58:00Z">
              <w:tcPr>
                <w:tcW w:w="1008" w:type="dxa"/>
                <w:vAlign w:val="center"/>
                <w:hideMark/>
              </w:tcPr>
            </w:tcPrChange>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9959" w:author="Brian Bohman" w:date="2021-10-27T05:58:00Z">
              <w:tcPr>
                <w:tcW w:w="1008" w:type="dxa"/>
                <w:vAlign w:val="center"/>
                <w:hideMark/>
              </w:tcPr>
            </w:tcPrChange>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60" w:author="Brian Bohman" w:date="2021-10-27T05:58:00Z">
              <w:tcPr>
                <w:tcW w:w="720" w:type="dxa"/>
                <w:vAlign w:val="center"/>
                <w:hideMark/>
              </w:tcPr>
            </w:tcPrChange>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61" w:author="Brian Bohman" w:date="2021-10-27T05:58:00Z">
              <w:tcPr>
                <w:tcW w:w="1008" w:type="dxa"/>
                <w:vAlign w:val="center"/>
                <w:hideMark/>
              </w:tcPr>
            </w:tcPrChange>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9962" w:author="Brian Bohman" w:date="2021-10-27T05:58:00Z">
              <w:tcPr>
                <w:tcW w:w="1152" w:type="dxa"/>
                <w:vAlign w:val="center"/>
                <w:hideMark/>
              </w:tcPr>
            </w:tcPrChange>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440" w:type="dxa"/>
            <w:vAlign w:val="center"/>
            <w:hideMark/>
            <w:tcPrChange w:id="9963" w:author="Brian Bohman" w:date="2021-10-27T05:58:00Z">
              <w:tcPr>
                <w:tcW w:w="1008" w:type="dxa"/>
                <w:vAlign w:val="center"/>
                <w:hideMark/>
              </w:tcPr>
            </w:tcPrChange>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19CD" w:rsidRPr="009B3DCC" w14:paraId="12EEB2FD" w14:textId="77777777" w:rsidTr="00E419CD">
        <w:trPr>
          <w:trHeight w:val="165"/>
          <w:trPrChange w:id="9964" w:author="Brian Bohman" w:date="2021-10-27T05:58:00Z">
            <w:trPr>
              <w:trHeight w:val="165"/>
            </w:trPr>
          </w:trPrChange>
        </w:trPr>
        <w:tc>
          <w:tcPr>
            <w:tcW w:w="360" w:type="dxa"/>
            <w:vAlign w:val="center"/>
            <w:hideMark/>
            <w:tcPrChange w:id="9965" w:author="Brian Bohman" w:date="2021-10-27T05:58:00Z">
              <w:tcPr>
                <w:tcW w:w="360" w:type="dxa"/>
                <w:vAlign w:val="center"/>
                <w:hideMark/>
              </w:tcPr>
            </w:tcPrChange>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Change w:id="9966" w:author="Brian Bohman" w:date="2021-10-27T05:58:00Z">
              <w:tcPr>
                <w:tcW w:w="864" w:type="dxa"/>
                <w:vAlign w:val="center"/>
                <w:hideMark/>
              </w:tcPr>
            </w:tcPrChange>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67" w:author="Brian Bohman" w:date="2021-10-27T05:58:00Z">
              <w:tcPr>
                <w:tcW w:w="1152" w:type="dxa"/>
                <w:vAlign w:val="center"/>
                <w:hideMark/>
              </w:tcPr>
            </w:tcPrChange>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68" w:author="Brian Bohman" w:date="2021-10-27T05:58:00Z">
              <w:tcPr>
                <w:tcW w:w="504" w:type="dxa"/>
                <w:vAlign w:val="center"/>
                <w:hideMark/>
              </w:tcPr>
            </w:tcPrChange>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69" w:author="Brian Bohman" w:date="2021-10-27T05:58:00Z">
              <w:tcPr>
                <w:tcW w:w="1008" w:type="dxa"/>
                <w:vAlign w:val="center"/>
                <w:hideMark/>
              </w:tcPr>
            </w:tcPrChange>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70" w:author="Brian Bohman" w:date="2021-10-27T05:58:00Z">
              <w:tcPr>
                <w:tcW w:w="1008" w:type="dxa"/>
                <w:vAlign w:val="center"/>
                <w:hideMark/>
              </w:tcPr>
            </w:tcPrChange>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71" w:author="Brian Bohman" w:date="2021-10-27T05:58:00Z">
              <w:tcPr>
                <w:tcW w:w="720" w:type="dxa"/>
                <w:vAlign w:val="center"/>
                <w:hideMark/>
              </w:tcPr>
            </w:tcPrChange>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72" w:author="Brian Bohman" w:date="2021-10-27T05:58:00Z">
              <w:tcPr>
                <w:tcW w:w="1008" w:type="dxa"/>
                <w:vAlign w:val="center"/>
                <w:hideMark/>
              </w:tcPr>
            </w:tcPrChange>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9973" w:author="Brian Bohman" w:date="2021-10-27T05:58:00Z">
              <w:tcPr>
                <w:tcW w:w="1152" w:type="dxa"/>
                <w:vAlign w:val="center"/>
                <w:hideMark/>
              </w:tcPr>
            </w:tcPrChange>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440" w:type="dxa"/>
            <w:vAlign w:val="center"/>
            <w:hideMark/>
            <w:tcPrChange w:id="9974" w:author="Brian Bohman" w:date="2021-10-27T05:58:00Z">
              <w:tcPr>
                <w:tcW w:w="1008" w:type="dxa"/>
                <w:vAlign w:val="center"/>
                <w:hideMark/>
              </w:tcPr>
            </w:tcPrChange>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4F0A4452" w14:textId="77777777" w:rsidTr="00E419CD">
        <w:trPr>
          <w:trHeight w:val="165"/>
          <w:trPrChange w:id="9975" w:author="Brian Bohman" w:date="2021-10-27T05:58:00Z">
            <w:trPr>
              <w:trHeight w:val="165"/>
            </w:trPr>
          </w:trPrChange>
        </w:trPr>
        <w:tc>
          <w:tcPr>
            <w:tcW w:w="360" w:type="dxa"/>
            <w:vAlign w:val="center"/>
            <w:hideMark/>
            <w:tcPrChange w:id="9976" w:author="Brian Bohman" w:date="2021-10-27T05:58:00Z">
              <w:tcPr>
                <w:tcW w:w="360" w:type="dxa"/>
                <w:vAlign w:val="center"/>
                <w:hideMark/>
              </w:tcPr>
            </w:tcPrChange>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Change w:id="9977" w:author="Brian Bohman" w:date="2021-10-27T05:58:00Z">
              <w:tcPr>
                <w:tcW w:w="864" w:type="dxa"/>
                <w:vAlign w:val="center"/>
                <w:hideMark/>
              </w:tcPr>
            </w:tcPrChange>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78" w:author="Brian Bohman" w:date="2021-10-27T05:58:00Z">
              <w:tcPr>
                <w:tcW w:w="1152" w:type="dxa"/>
                <w:vAlign w:val="center"/>
                <w:hideMark/>
              </w:tcPr>
            </w:tcPrChange>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79" w:author="Brian Bohman" w:date="2021-10-27T05:58:00Z">
              <w:tcPr>
                <w:tcW w:w="504" w:type="dxa"/>
                <w:vAlign w:val="center"/>
                <w:hideMark/>
              </w:tcPr>
            </w:tcPrChange>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80" w:author="Brian Bohman" w:date="2021-10-27T05:58:00Z">
              <w:tcPr>
                <w:tcW w:w="1008" w:type="dxa"/>
                <w:vAlign w:val="center"/>
                <w:hideMark/>
              </w:tcPr>
            </w:tcPrChange>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81" w:author="Brian Bohman" w:date="2021-10-27T05:58:00Z">
              <w:tcPr>
                <w:tcW w:w="1008" w:type="dxa"/>
                <w:vAlign w:val="center"/>
                <w:hideMark/>
              </w:tcPr>
            </w:tcPrChange>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82" w:author="Brian Bohman" w:date="2021-10-27T05:58:00Z">
              <w:tcPr>
                <w:tcW w:w="720" w:type="dxa"/>
                <w:vAlign w:val="center"/>
                <w:hideMark/>
              </w:tcPr>
            </w:tcPrChange>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83" w:author="Brian Bohman" w:date="2021-10-27T05:58:00Z">
              <w:tcPr>
                <w:tcW w:w="1008" w:type="dxa"/>
                <w:vAlign w:val="center"/>
                <w:hideMark/>
              </w:tcPr>
            </w:tcPrChange>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9984" w:author="Brian Bohman" w:date="2021-10-27T05:58:00Z">
              <w:tcPr>
                <w:tcW w:w="1152" w:type="dxa"/>
                <w:vAlign w:val="center"/>
                <w:hideMark/>
              </w:tcPr>
            </w:tcPrChange>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440" w:type="dxa"/>
            <w:vAlign w:val="center"/>
            <w:hideMark/>
            <w:tcPrChange w:id="9985" w:author="Brian Bohman" w:date="2021-10-27T05:58:00Z">
              <w:tcPr>
                <w:tcW w:w="1008" w:type="dxa"/>
                <w:vAlign w:val="center"/>
                <w:hideMark/>
              </w:tcPr>
            </w:tcPrChange>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3185E2BA" w14:textId="77777777" w:rsidTr="00E419CD">
        <w:trPr>
          <w:trHeight w:val="165"/>
          <w:trPrChange w:id="9986" w:author="Brian Bohman" w:date="2021-10-27T05:58:00Z">
            <w:trPr>
              <w:trHeight w:val="165"/>
            </w:trPr>
          </w:trPrChange>
        </w:trPr>
        <w:tc>
          <w:tcPr>
            <w:tcW w:w="360" w:type="dxa"/>
            <w:vAlign w:val="center"/>
            <w:hideMark/>
            <w:tcPrChange w:id="9987" w:author="Brian Bohman" w:date="2021-10-27T05:58:00Z">
              <w:tcPr>
                <w:tcW w:w="360" w:type="dxa"/>
                <w:vAlign w:val="center"/>
                <w:hideMark/>
              </w:tcPr>
            </w:tcPrChange>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Change w:id="9988" w:author="Brian Bohman" w:date="2021-10-27T05:58:00Z">
              <w:tcPr>
                <w:tcW w:w="864" w:type="dxa"/>
                <w:vAlign w:val="center"/>
                <w:hideMark/>
              </w:tcPr>
            </w:tcPrChange>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9989" w:author="Brian Bohman" w:date="2021-10-27T05:58:00Z">
              <w:tcPr>
                <w:tcW w:w="1152" w:type="dxa"/>
                <w:vAlign w:val="center"/>
                <w:hideMark/>
              </w:tcPr>
            </w:tcPrChange>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9990" w:author="Brian Bohman" w:date="2021-10-27T05:58:00Z">
              <w:tcPr>
                <w:tcW w:w="504" w:type="dxa"/>
                <w:vAlign w:val="center"/>
                <w:hideMark/>
              </w:tcPr>
            </w:tcPrChange>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9991" w:author="Brian Bohman" w:date="2021-10-27T05:58:00Z">
              <w:tcPr>
                <w:tcW w:w="1008" w:type="dxa"/>
                <w:vAlign w:val="center"/>
                <w:hideMark/>
              </w:tcPr>
            </w:tcPrChange>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9992" w:author="Brian Bohman" w:date="2021-10-27T05:58:00Z">
              <w:tcPr>
                <w:tcW w:w="1008" w:type="dxa"/>
                <w:vAlign w:val="center"/>
                <w:hideMark/>
              </w:tcPr>
            </w:tcPrChange>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9993" w:author="Brian Bohman" w:date="2021-10-27T05:58:00Z">
              <w:tcPr>
                <w:tcW w:w="720" w:type="dxa"/>
                <w:vAlign w:val="center"/>
                <w:hideMark/>
              </w:tcPr>
            </w:tcPrChange>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9994" w:author="Brian Bohman" w:date="2021-10-27T05:58:00Z">
              <w:tcPr>
                <w:tcW w:w="1008" w:type="dxa"/>
                <w:vAlign w:val="center"/>
                <w:hideMark/>
              </w:tcPr>
            </w:tcPrChange>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9995" w:author="Brian Bohman" w:date="2021-10-27T05:58:00Z">
              <w:tcPr>
                <w:tcW w:w="1152" w:type="dxa"/>
                <w:vAlign w:val="center"/>
                <w:hideMark/>
              </w:tcPr>
            </w:tcPrChange>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440" w:type="dxa"/>
            <w:vAlign w:val="center"/>
            <w:hideMark/>
            <w:tcPrChange w:id="9996" w:author="Brian Bohman" w:date="2021-10-27T05:58:00Z">
              <w:tcPr>
                <w:tcW w:w="1008" w:type="dxa"/>
                <w:vAlign w:val="center"/>
                <w:hideMark/>
              </w:tcPr>
            </w:tcPrChange>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3C43B9F6" w14:textId="77777777" w:rsidTr="00E419CD">
        <w:trPr>
          <w:trHeight w:val="165"/>
          <w:trPrChange w:id="9997" w:author="Brian Bohman" w:date="2021-10-27T05:58:00Z">
            <w:trPr>
              <w:trHeight w:val="165"/>
            </w:trPr>
          </w:trPrChange>
        </w:trPr>
        <w:tc>
          <w:tcPr>
            <w:tcW w:w="360" w:type="dxa"/>
            <w:vAlign w:val="center"/>
            <w:hideMark/>
            <w:tcPrChange w:id="9998" w:author="Brian Bohman" w:date="2021-10-27T05:58:00Z">
              <w:tcPr>
                <w:tcW w:w="360" w:type="dxa"/>
                <w:vAlign w:val="center"/>
                <w:hideMark/>
              </w:tcPr>
            </w:tcPrChange>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Change w:id="9999" w:author="Brian Bohman" w:date="2021-10-27T05:58:00Z">
              <w:tcPr>
                <w:tcW w:w="864" w:type="dxa"/>
                <w:vAlign w:val="center"/>
                <w:hideMark/>
              </w:tcPr>
            </w:tcPrChange>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00" w:author="Brian Bohman" w:date="2021-10-27T05:58:00Z">
              <w:tcPr>
                <w:tcW w:w="1152" w:type="dxa"/>
                <w:vAlign w:val="center"/>
                <w:hideMark/>
              </w:tcPr>
            </w:tcPrChange>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01" w:author="Brian Bohman" w:date="2021-10-27T05:58:00Z">
              <w:tcPr>
                <w:tcW w:w="504" w:type="dxa"/>
                <w:vAlign w:val="center"/>
                <w:hideMark/>
              </w:tcPr>
            </w:tcPrChange>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02" w:author="Brian Bohman" w:date="2021-10-27T05:58:00Z">
              <w:tcPr>
                <w:tcW w:w="1008" w:type="dxa"/>
                <w:vAlign w:val="center"/>
                <w:hideMark/>
              </w:tcPr>
            </w:tcPrChange>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03" w:author="Brian Bohman" w:date="2021-10-27T05:58:00Z">
              <w:tcPr>
                <w:tcW w:w="1008" w:type="dxa"/>
                <w:vAlign w:val="center"/>
                <w:hideMark/>
              </w:tcPr>
            </w:tcPrChange>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04" w:author="Brian Bohman" w:date="2021-10-27T05:58:00Z">
              <w:tcPr>
                <w:tcW w:w="720" w:type="dxa"/>
                <w:vAlign w:val="center"/>
                <w:hideMark/>
              </w:tcPr>
            </w:tcPrChange>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05" w:author="Brian Bohman" w:date="2021-10-27T05:58:00Z">
              <w:tcPr>
                <w:tcW w:w="1008" w:type="dxa"/>
                <w:vAlign w:val="center"/>
                <w:hideMark/>
              </w:tcPr>
            </w:tcPrChange>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06" w:author="Brian Bohman" w:date="2021-10-27T05:58:00Z">
              <w:tcPr>
                <w:tcW w:w="1152" w:type="dxa"/>
                <w:vAlign w:val="center"/>
                <w:hideMark/>
              </w:tcPr>
            </w:tcPrChange>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440" w:type="dxa"/>
            <w:vAlign w:val="center"/>
            <w:hideMark/>
            <w:tcPrChange w:id="10007" w:author="Brian Bohman" w:date="2021-10-27T05:58:00Z">
              <w:tcPr>
                <w:tcW w:w="1008" w:type="dxa"/>
                <w:vAlign w:val="center"/>
                <w:hideMark/>
              </w:tcPr>
            </w:tcPrChange>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580CFF12" w14:textId="77777777" w:rsidTr="00E419CD">
        <w:trPr>
          <w:trHeight w:val="165"/>
          <w:trPrChange w:id="10008" w:author="Brian Bohman" w:date="2021-10-27T05:58:00Z">
            <w:trPr>
              <w:trHeight w:val="165"/>
            </w:trPr>
          </w:trPrChange>
        </w:trPr>
        <w:tc>
          <w:tcPr>
            <w:tcW w:w="360" w:type="dxa"/>
            <w:vAlign w:val="center"/>
            <w:hideMark/>
            <w:tcPrChange w:id="10009" w:author="Brian Bohman" w:date="2021-10-27T05:58:00Z">
              <w:tcPr>
                <w:tcW w:w="360" w:type="dxa"/>
                <w:vAlign w:val="center"/>
                <w:hideMark/>
              </w:tcPr>
            </w:tcPrChange>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Change w:id="10010" w:author="Brian Bohman" w:date="2021-10-27T05:58:00Z">
              <w:tcPr>
                <w:tcW w:w="864" w:type="dxa"/>
                <w:vAlign w:val="center"/>
                <w:hideMark/>
              </w:tcPr>
            </w:tcPrChange>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11" w:author="Brian Bohman" w:date="2021-10-27T05:58:00Z">
              <w:tcPr>
                <w:tcW w:w="1152" w:type="dxa"/>
                <w:vAlign w:val="center"/>
                <w:hideMark/>
              </w:tcPr>
            </w:tcPrChange>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12" w:author="Brian Bohman" w:date="2021-10-27T05:58:00Z">
              <w:tcPr>
                <w:tcW w:w="504" w:type="dxa"/>
                <w:vAlign w:val="center"/>
                <w:hideMark/>
              </w:tcPr>
            </w:tcPrChange>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Change w:id="10013" w:author="Brian Bohman" w:date="2021-10-27T05:58:00Z">
              <w:tcPr>
                <w:tcW w:w="1008" w:type="dxa"/>
                <w:vAlign w:val="center"/>
                <w:hideMark/>
              </w:tcPr>
            </w:tcPrChange>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014" w:author="Brian Bohman" w:date="2021-10-27T05:58:00Z">
              <w:tcPr>
                <w:tcW w:w="1008" w:type="dxa"/>
                <w:vAlign w:val="center"/>
                <w:hideMark/>
              </w:tcPr>
            </w:tcPrChange>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15" w:author="Brian Bohman" w:date="2021-10-27T05:58:00Z">
              <w:tcPr>
                <w:tcW w:w="720" w:type="dxa"/>
                <w:vAlign w:val="center"/>
                <w:hideMark/>
              </w:tcPr>
            </w:tcPrChange>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16" w:author="Brian Bohman" w:date="2021-10-27T05:58:00Z">
              <w:tcPr>
                <w:tcW w:w="1008" w:type="dxa"/>
                <w:vAlign w:val="center"/>
                <w:hideMark/>
              </w:tcPr>
            </w:tcPrChange>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17" w:author="Brian Bohman" w:date="2021-10-27T05:58:00Z">
              <w:tcPr>
                <w:tcW w:w="1152" w:type="dxa"/>
                <w:vAlign w:val="center"/>
                <w:hideMark/>
              </w:tcPr>
            </w:tcPrChange>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440" w:type="dxa"/>
            <w:vAlign w:val="center"/>
            <w:hideMark/>
            <w:tcPrChange w:id="10018" w:author="Brian Bohman" w:date="2021-10-27T05:58:00Z">
              <w:tcPr>
                <w:tcW w:w="1008" w:type="dxa"/>
                <w:vAlign w:val="center"/>
                <w:hideMark/>
              </w:tcPr>
            </w:tcPrChange>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0651D3D9" w14:textId="77777777" w:rsidTr="00E419CD">
        <w:trPr>
          <w:trHeight w:val="165"/>
          <w:trPrChange w:id="10019" w:author="Brian Bohman" w:date="2021-10-27T05:58:00Z">
            <w:trPr>
              <w:trHeight w:val="165"/>
            </w:trPr>
          </w:trPrChange>
        </w:trPr>
        <w:tc>
          <w:tcPr>
            <w:tcW w:w="360" w:type="dxa"/>
            <w:vAlign w:val="center"/>
            <w:hideMark/>
            <w:tcPrChange w:id="10020" w:author="Brian Bohman" w:date="2021-10-27T05:58:00Z">
              <w:tcPr>
                <w:tcW w:w="360" w:type="dxa"/>
                <w:vAlign w:val="center"/>
                <w:hideMark/>
              </w:tcPr>
            </w:tcPrChange>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Change w:id="10021" w:author="Brian Bohman" w:date="2021-10-27T05:58:00Z">
              <w:tcPr>
                <w:tcW w:w="864" w:type="dxa"/>
                <w:vAlign w:val="center"/>
                <w:hideMark/>
              </w:tcPr>
            </w:tcPrChange>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22" w:author="Brian Bohman" w:date="2021-10-27T05:58:00Z">
              <w:tcPr>
                <w:tcW w:w="1152" w:type="dxa"/>
                <w:vAlign w:val="center"/>
                <w:hideMark/>
              </w:tcPr>
            </w:tcPrChange>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23" w:author="Brian Bohman" w:date="2021-10-27T05:58:00Z">
              <w:tcPr>
                <w:tcW w:w="504" w:type="dxa"/>
                <w:vAlign w:val="center"/>
                <w:hideMark/>
              </w:tcPr>
            </w:tcPrChange>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24" w:author="Brian Bohman" w:date="2021-10-27T05:58:00Z">
              <w:tcPr>
                <w:tcW w:w="1008" w:type="dxa"/>
                <w:vAlign w:val="center"/>
                <w:hideMark/>
              </w:tcPr>
            </w:tcPrChange>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25" w:author="Brian Bohman" w:date="2021-10-27T05:58:00Z">
              <w:tcPr>
                <w:tcW w:w="1008" w:type="dxa"/>
                <w:vAlign w:val="center"/>
                <w:hideMark/>
              </w:tcPr>
            </w:tcPrChange>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26" w:author="Brian Bohman" w:date="2021-10-27T05:58:00Z">
              <w:tcPr>
                <w:tcW w:w="720" w:type="dxa"/>
                <w:vAlign w:val="center"/>
                <w:hideMark/>
              </w:tcPr>
            </w:tcPrChange>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27" w:author="Brian Bohman" w:date="2021-10-27T05:58:00Z">
              <w:tcPr>
                <w:tcW w:w="1008" w:type="dxa"/>
                <w:vAlign w:val="center"/>
                <w:hideMark/>
              </w:tcPr>
            </w:tcPrChange>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28" w:author="Brian Bohman" w:date="2021-10-27T05:58:00Z">
              <w:tcPr>
                <w:tcW w:w="1152" w:type="dxa"/>
                <w:vAlign w:val="center"/>
                <w:hideMark/>
              </w:tcPr>
            </w:tcPrChange>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029" w:author="Brian Bohman" w:date="2021-10-27T05:58:00Z">
              <w:tcPr>
                <w:tcW w:w="1008" w:type="dxa"/>
                <w:vAlign w:val="center"/>
                <w:hideMark/>
              </w:tcPr>
            </w:tcPrChange>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00844857" w14:textId="77777777" w:rsidTr="00E419CD">
        <w:trPr>
          <w:trHeight w:val="165"/>
          <w:trPrChange w:id="10030" w:author="Brian Bohman" w:date="2021-10-27T05:58:00Z">
            <w:trPr>
              <w:trHeight w:val="165"/>
            </w:trPr>
          </w:trPrChange>
        </w:trPr>
        <w:tc>
          <w:tcPr>
            <w:tcW w:w="360" w:type="dxa"/>
            <w:vAlign w:val="center"/>
            <w:hideMark/>
            <w:tcPrChange w:id="10031" w:author="Brian Bohman" w:date="2021-10-27T05:58:00Z">
              <w:tcPr>
                <w:tcW w:w="360" w:type="dxa"/>
                <w:vAlign w:val="center"/>
                <w:hideMark/>
              </w:tcPr>
            </w:tcPrChange>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Change w:id="10032" w:author="Brian Bohman" w:date="2021-10-27T05:58:00Z">
              <w:tcPr>
                <w:tcW w:w="864" w:type="dxa"/>
                <w:vAlign w:val="center"/>
                <w:hideMark/>
              </w:tcPr>
            </w:tcPrChange>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33" w:author="Brian Bohman" w:date="2021-10-27T05:58:00Z">
              <w:tcPr>
                <w:tcW w:w="1152" w:type="dxa"/>
                <w:vAlign w:val="center"/>
                <w:hideMark/>
              </w:tcPr>
            </w:tcPrChange>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34" w:author="Brian Bohman" w:date="2021-10-27T05:58:00Z">
              <w:tcPr>
                <w:tcW w:w="504" w:type="dxa"/>
                <w:vAlign w:val="center"/>
                <w:hideMark/>
              </w:tcPr>
            </w:tcPrChange>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35" w:author="Brian Bohman" w:date="2021-10-27T05:58:00Z">
              <w:tcPr>
                <w:tcW w:w="1008" w:type="dxa"/>
                <w:vAlign w:val="center"/>
                <w:hideMark/>
              </w:tcPr>
            </w:tcPrChange>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36" w:author="Brian Bohman" w:date="2021-10-27T05:58:00Z">
              <w:tcPr>
                <w:tcW w:w="1008" w:type="dxa"/>
                <w:vAlign w:val="center"/>
                <w:hideMark/>
              </w:tcPr>
            </w:tcPrChange>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37" w:author="Brian Bohman" w:date="2021-10-27T05:58:00Z">
              <w:tcPr>
                <w:tcW w:w="720" w:type="dxa"/>
                <w:vAlign w:val="center"/>
                <w:hideMark/>
              </w:tcPr>
            </w:tcPrChange>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38" w:author="Brian Bohman" w:date="2021-10-27T05:58:00Z">
              <w:tcPr>
                <w:tcW w:w="1008" w:type="dxa"/>
                <w:vAlign w:val="center"/>
                <w:hideMark/>
              </w:tcPr>
            </w:tcPrChange>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39" w:author="Brian Bohman" w:date="2021-10-27T05:58:00Z">
              <w:tcPr>
                <w:tcW w:w="1152" w:type="dxa"/>
                <w:vAlign w:val="center"/>
                <w:hideMark/>
              </w:tcPr>
            </w:tcPrChange>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440" w:type="dxa"/>
            <w:vAlign w:val="center"/>
            <w:hideMark/>
            <w:tcPrChange w:id="10040" w:author="Brian Bohman" w:date="2021-10-27T05:58:00Z">
              <w:tcPr>
                <w:tcW w:w="1008" w:type="dxa"/>
                <w:vAlign w:val="center"/>
                <w:hideMark/>
              </w:tcPr>
            </w:tcPrChange>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D706B8" w14:textId="77777777" w:rsidTr="00E419CD">
        <w:trPr>
          <w:trHeight w:val="165"/>
          <w:trPrChange w:id="10041" w:author="Brian Bohman" w:date="2021-10-27T05:58:00Z">
            <w:trPr>
              <w:trHeight w:val="165"/>
            </w:trPr>
          </w:trPrChange>
        </w:trPr>
        <w:tc>
          <w:tcPr>
            <w:tcW w:w="360" w:type="dxa"/>
            <w:vAlign w:val="center"/>
            <w:hideMark/>
            <w:tcPrChange w:id="10042" w:author="Brian Bohman" w:date="2021-10-27T05:58:00Z">
              <w:tcPr>
                <w:tcW w:w="360" w:type="dxa"/>
                <w:vAlign w:val="center"/>
                <w:hideMark/>
              </w:tcPr>
            </w:tcPrChange>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Change w:id="10043" w:author="Brian Bohman" w:date="2021-10-27T05:58:00Z">
              <w:tcPr>
                <w:tcW w:w="864" w:type="dxa"/>
                <w:vAlign w:val="center"/>
                <w:hideMark/>
              </w:tcPr>
            </w:tcPrChange>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44" w:author="Brian Bohman" w:date="2021-10-27T05:58:00Z">
              <w:tcPr>
                <w:tcW w:w="1152" w:type="dxa"/>
                <w:vAlign w:val="center"/>
                <w:hideMark/>
              </w:tcPr>
            </w:tcPrChange>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45" w:author="Brian Bohman" w:date="2021-10-27T05:58:00Z">
              <w:tcPr>
                <w:tcW w:w="504" w:type="dxa"/>
                <w:vAlign w:val="center"/>
                <w:hideMark/>
              </w:tcPr>
            </w:tcPrChange>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46" w:author="Brian Bohman" w:date="2021-10-27T05:58:00Z">
              <w:tcPr>
                <w:tcW w:w="1008" w:type="dxa"/>
                <w:vAlign w:val="center"/>
                <w:hideMark/>
              </w:tcPr>
            </w:tcPrChange>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47" w:author="Brian Bohman" w:date="2021-10-27T05:58:00Z">
              <w:tcPr>
                <w:tcW w:w="1008" w:type="dxa"/>
                <w:vAlign w:val="center"/>
                <w:hideMark/>
              </w:tcPr>
            </w:tcPrChange>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48" w:author="Brian Bohman" w:date="2021-10-27T05:58:00Z">
              <w:tcPr>
                <w:tcW w:w="720" w:type="dxa"/>
                <w:vAlign w:val="center"/>
                <w:hideMark/>
              </w:tcPr>
            </w:tcPrChange>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49" w:author="Brian Bohman" w:date="2021-10-27T05:58:00Z">
              <w:tcPr>
                <w:tcW w:w="1008" w:type="dxa"/>
                <w:vAlign w:val="center"/>
                <w:hideMark/>
              </w:tcPr>
            </w:tcPrChange>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050" w:author="Brian Bohman" w:date="2021-10-27T05:58:00Z">
              <w:tcPr>
                <w:tcW w:w="1152" w:type="dxa"/>
                <w:vAlign w:val="center"/>
                <w:hideMark/>
              </w:tcPr>
            </w:tcPrChange>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440" w:type="dxa"/>
            <w:vAlign w:val="center"/>
            <w:hideMark/>
            <w:tcPrChange w:id="10051" w:author="Brian Bohman" w:date="2021-10-27T05:58:00Z">
              <w:tcPr>
                <w:tcW w:w="1008" w:type="dxa"/>
                <w:vAlign w:val="center"/>
                <w:hideMark/>
              </w:tcPr>
            </w:tcPrChange>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19CD" w:rsidRPr="009B3DCC" w14:paraId="074E4CA5" w14:textId="77777777" w:rsidTr="00E419CD">
        <w:trPr>
          <w:trHeight w:val="165"/>
          <w:trPrChange w:id="10052" w:author="Brian Bohman" w:date="2021-10-27T05:58:00Z">
            <w:trPr>
              <w:trHeight w:val="165"/>
            </w:trPr>
          </w:trPrChange>
        </w:trPr>
        <w:tc>
          <w:tcPr>
            <w:tcW w:w="360" w:type="dxa"/>
            <w:vAlign w:val="center"/>
            <w:hideMark/>
            <w:tcPrChange w:id="10053" w:author="Brian Bohman" w:date="2021-10-27T05:58:00Z">
              <w:tcPr>
                <w:tcW w:w="360" w:type="dxa"/>
                <w:vAlign w:val="center"/>
                <w:hideMark/>
              </w:tcPr>
            </w:tcPrChange>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Change w:id="10054" w:author="Brian Bohman" w:date="2021-10-27T05:58:00Z">
              <w:tcPr>
                <w:tcW w:w="864" w:type="dxa"/>
                <w:vAlign w:val="center"/>
                <w:hideMark/>
              </w:tcPr>
            </w:tcPrChange>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55" w:author="Brian Bohman" w:date="2021-10-27T05:58:00Z">
              <w:tcPr>
                <w:tcW w:w="1152" w:type="dxa"/>
                <w:vAlign w:val="center"/>
                <w:hideMark/>
              </w:tcPr>
            </w:tcPrChange>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56" w:author="Brian Bohman" w:date="2021-10-27T05:58:00Z">
              <w:tcPr>
                <w:tcW w:w="504" w:type="dxa"/>
                <w:vAlign w:val="center"/>
                <w:hideMark/>
              </w:tcPr>
            </w:tcPrChange>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57" w:author="Brian Bohman" w:date="2021-10-27T05:58:00Z">
              <w:tcPr>
                <w:tcW w:w="1008" w:type="dxa"/>
                <w:vAlign w:val="center"/>
                <w:hideMark/>
              </w:tcPr>
            </w:tcPrChange>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58" w:author="Brian Bohman" w:date="2021-10-27T05:58:00Z">
              <w:tcPr>
                <w:tcW w:w="1008" w:type="dxa"/>
                <w:vAlign w:val="center"/>
                <w:hideMark/>
              </w:tcPr>
            </w:tcPrChange>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59" w:author="Brian Bohman" w:date="2021-10-27T05:58:00Z">
              <w:tcPr>
                <w:tcW w:w="720" w:type="dxa"/>
                <w:vAlign w:val="center"/>
                <w:hideMark/>
              </w:tcPr>
            </w:tcPrChange>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60" w:author="Brian Bohman" w:date="2021-10-27T05:58:00Z">
              <w:tcPr>
                <w:tcW w:w="1008" w:type="dxa"/>
                <w:vAlign w:val="center"/>
                <w:hideMark/>
              </w:tcPr>
            </w:tcPrChange>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061" w:author="Brian Bohman" w:date="2021-10-27T05:58:00Z">
              <w:tcPr>
                <w:tcW w:w="1152" w:type="dxa"/>
                <w:vAlign w:val="center"/>
                <w:hideMark/>
              </w:tcPr>
            </w:tcPrChange>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440" w:type="dxa"/>
            <w:vAlign w:val="center"/>
            <w:hideMark/>
            <w:tcPrChange w:id="10062" w:author="Brian Bohman" w:date="2021-10-27T05:58:00Z">
              <w:tcPr>
                <w:tcW w:w="1008" w:type="dxa"/>
                <w:vAlign w:val="center"/>
                <w:hideMark/>
              </w:tcPr>
            </w:tcPrChange>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913694" w14:textId="77777777" w:rsidTr="00E419CD">
        <w:trPr>
          <w:trHeight w:val="180"/>
          <w:trPrChange w:id="10063" w:author="Brian Bohman" w:date="2021-10-27T05:58:00Z">
            <w:trPr>
              <w:trHeight w:val="180"/>
            </w:trPr>
          </w:trPrChange>
        </w:trPr>
        <w:tc>
          <w:tcPr>
            <w:tcW w:w="360" w:type="dxa"/>
            <w:vAlign w:val="center"/>
            <w:hideMark/>
            <w:tcPrChange w:id="10064" w:author="Brian Bohman" w:date="2021-10-27T05:58:00Z">
              <w:tcPr>
                <w:tcW w:w="360" w:type="dxa"/>
                <w:vAlign w:val="center"/>
                <w:hideMark/>
              </w:tcPr>
            </w:tcPrChange>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Change w:id="10065" w:author="Brian Bohman" w:date="2021-10-27T05:58:00Z">
              <w:tcPr>
                <w:tcW w:w="864" w:type="dxa"/>
                <w:vAlign w:val="center"/>
                <w:hideMark/>
              </w:tcPr>
            </w:tcPrChange>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66" w:author="Brian Bohman" w:date="2021-10-27T05:58:00Z">
              <w:tcPr>
                <w:tcW w:w="1152" w:type="dxa"/>
                <w:vAlign w:val="center"/>
                <w:hideMark/>
              </w:tcPr>
            </w:tcPrChange>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67" w:author="Brian Bohman" w:date="2021-10-27T05:58:00Z">
              <w:tcPr>
                <w:tcW w:w="504" w:type="dxa"/>
                <w:vAlign w:val="center"/>
                <w:hideMark/>
              </w:tcPr>
            </w:tcPrChange>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Change w:id="10068" w:author="Brian Bohman" w:date="2021-10-27T05:58:00Z">
              <w:tcPr>
                <w:tcW w:w="1008" w:type="dxa"/>
                <w:vAlign w:val="center"/>
                <w:hideMark/>
              </w:tcPr>
            </w:tcPrChange>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069" w:author="Brian Bohman" w:date="2021-10-27T05:58:00Z">
              <w:tcPr>
                <w:tcW w:w="1008" w:type="dxa"/>
                <w:vAlign w:val="center"/>
                <w:hideMark/>
              </w:tcPr>
            </w:tcPrChange>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70" w:author="Brian Bohman" w:date="2021-10-27T05:58:00Z">
              <w:tcPr>
                <w:tcW w:w="720" w:type="dxa"/>
                <w:vAlign w:val="center"/>
                <w:hideMark/>
              </w:tcPr>
            </w:tcPrChange>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71" w:author="Brian Bohman" w:date="2021-10-27T05:58:00Z">
              <w:tcPr>
                <w:tcW w:w="1008" w:type="dxa"/>
                <w:vAlign w:val="center"/>
                <w:hideMark/>
              </w:tcPr>
            </w:tcPrChange>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072" w:author="Brian Bohman" w:date="2021-10-27T05:58:00Z">
              <w:tcPr>
                <w:tcW w:w="1152" w:type="dxa"/>
                <w:vAlign w:val="center"/>
                <w:hideMark/>
              </w:tcPr>
            </w:tcPrChange>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073" w:author="Brian Bohman" w:date="2021-10-27T05:58:00Z">
              <w:tcPr>
                <w:tcW w:w="1008" w:type="dxa"/>
                <w:vAlign w:val="center"/>
                <w:hideMark/>
              </w:tcPr>
            </w:tcPrChange>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0BF556D2" w14:textId="77777777" w:rsidTr="00E419CD">
        <w:trPr>
          <w:trHeight w:val="165"/>
          <w:trPrChange w:id="10074" w:author="Brian Bohman" w:date="2021-10-27T05:58:00Z">
            <w:trPr>
              <w:trHeight w:val="165"/>
            </w:trPr>
          </w:trPrChange>
        </w:trPr>
        <w:tc>
          <w:tcPr>
            <w:tcW w:w="360" w:type="dxa"/>
            <w:vAlign w:val="center"/>
            <w:hideMark/>
            <w:tcPrChange w:id="10075" w:author="Brian Bohman" w:date="2021-10-27T05:58:00Z">
              <w:tcPr>
                <w:tcW w:w="360" w:type="dxa"/>
                <w:vAlign w:val="center"/>
                <w:hideMark/>
              </w:tcPr>
            </w:tcPrChange>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Change w:id="10076" w:author="Brian Bohman" w:date="2021-10-27T05:58:00Z">
              <w:tcPr>
                <w:tcW w:w="864" w:type="dxa"/>
                <w:vAlign w:val="center"/>
                <w:hideMark/>
              </w:tcPr>
            </w:tcPrChange>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77" w:author="Brian Bohman" w:date="2021-10-27T05:58:00Z">
              <w:tcPr>
                <w:tcW w:w="1152" w:type="dxa"/>
                <w:vAlign w:val="center"/>
                <w:hideMark/>
              </w:tcPr>
            </w:tcPrChange>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78" w:author="Brian Bohman" w:date="2021-10-27T05:58:00Z">
              <w:tcPr>
                <w:tcW w:w="504" w:type="dxa"/>
                <w:vAlign w:val="center"/>
                <w:hideMark/>
              </w:tcPr>
            </w:tcPrChange>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79" w:author="Brian Bohman" w:date="2021-10-27T05:58:00Z">
              <w:tcPr>
                <w:tcW w:w="1008" w:type="dxa"/>
                <w:vAlign w:val="center"/>
                <w:hideMark/>
              </w:tcPr>
            </w:tcPrChange>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80" w:author="Brian Bohman" w:date="2021-10-27T05:58:00Z">
              <w:tcPr>
                <w:tcW w:w="1008" w:type="dxa"/>
                <w:vAlign w:val="center"/>
                <w:hideMark/>
              </w:tcPr>
            </w:tcPrChange>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81" w:author="Brian Bohman" w:date="2021-10-27T05:58:00Z">
              <w:tcPr>
                <w:tcW w:w="720" w:type="dxa"/>
                <w:vAlign w:val="center"/>
                <w:hideMark/>
              </w:tcPr>
            </w:tcPrChange>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82" w:author="Brian Bohman" w:date="2021-10-27T05:58:00Z">
              <w:tcPr>
                <w:tcW w:w="1008" w:type="dxa"/>
                <w:vAlign w:val="center"/>
                <w:hideMark/>
              </w:tcPr>
            </w:tcPrChange>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083" w:author="Brian Bohman" w:date="2021-10-27T05:58:00Z">
              <w:tcPr>
                <w:tcW w:w="1152" w:type="dxa"/>
                <w:vAlign w:val="center"/>
                <w:hideMark/>
              </w:tcPr>
            </w:tcPrChange>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440" w:type="dxa"/>
            <w:vAlign w:val="center"/>
            <w:hideMark/>
            <w:tcPrChange w:id="10084" w:author="Brian Bohman" w:date="2021-10-27T05:58:00Z">
              <w:tcPr>
                <w:tcW w:w="1008" w:type="dxa"/>
                <w:vAlign w:val="center"/>
                <w:hideMark/>
              </w:tcPr>
            </w:tcPrChange>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19CD" w:rsidRPr="009B3DCC" w14:paraId="04BC9453" w14:textId="77777777" w:rsidTr="00E419CD">
        <w:trPr>
          <w:trHeight w:val="165"/>
          <w:trPrChange w:id="10085" w:author="Brian Bohman" w:date="2021-10-27T05:58:00Z">
            <w:trPr>
              <w:trHeight w:val="165"/>
            </w:trPr>
          </w:trPrChange>
        </w:trPr>
        <w:tc>
          <w:tcPr>
            <w:tcW w:w="360" w:type="dxa"/>
            <w:vAlign w:val="center"/>
            <w:hideMark/>
            <w:tcPrChange w:id="10086" w:author="Brian Bohman" w:date="2021-10-27T05:58:00Z">
              <w:tcPr>
                <w:tcW w:w="360" w:type="dxa"/>
                <w:vAlign w:val="center"/>
                <w:hideMark/>
              </w:tcPr>
            </w:tcPrChange>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Change w:id="10087" w:author="Brian Bohman" w:date="2021-10-27T05:58:00Z">
              <w:tcPr>
                <w:tcW w:w="864" w:type="dxa"/>
                <w:vAlign w:val="center"/>
                <w:hideMark/>
              </w:tcPr>
            </w:tcPrChange>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88" w:author="Brian Bohman" w:date="2021-10-27T05:58:00Z">
              <w:tcPr>
                <w:tcW w:w="1152" w:type="dxa"/>
                <w:vAlign w:val="center"/>
                <w:hideMark/>
              </w:tcPr>
            </w:tcPrChange>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089" w:author="Brian Bohman" w:date="2021-10-27T05:58:00Z">
              <w:tcPr>
                <w:tcW w:w="504" w:type="dxa"/>
                <w:vAlign w:val="center"/>
                <w:hideMark/>
              </w:tcPr>
            </w:tcPrChange>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090" w:author="Brian Bohman" w:date="2021-10-27T05:58:00Z">
              <w:tcPr>
                <w:tcW w:w="1008" w:type="dxa"/>
                <w:vAlign w:val="center"/>
                <w:hideMark/>
              </w:tcPr>
            </w:tcPrChange>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091" w:author="Brian Bohman" w:date="2021-10-27T05:58:00Z">
              <w:tcPr>
                <w:tcW w:w="1008" w:type="dxa"/>
                <w:vAlign w:val="center"/>
                <w:hideMark/>
              </w:tcPr>
            </w:tcPrChange>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092" w:author="Brian Bohman" w:date="2021-10-27T05:58:00Z">
              <w:tcPr>
                <w:tcW w:w="720" w:type="dxa"/>
                <w:vAlign w:val="center"/>
                <w:hideMark/>
              </w:tcPr>
            </w:tcPrChange>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093" w:author="Brian Bohman" w:date="2021-10-27T05:58:00Z">
              <w:tcPr>
                <w:tcW w:w="1008" w:type="dxa"/>
                <w:vAlign w:val="center"/>
                <w:hideMark/>
              </w:tcPr>
            </w:tcPrChange>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094" w:author="Brian Bohman" w:date="2021-10-27T05:58:00Z">
              <w:tcPr>
                <w:tcW w:w="1152" w:type="dxa"/>
                <w:vAlign w:val="center"/>
                <w:hideMark/>
              </w:tcPr>
            </w:tcPrChange>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0095" w:author="Brian Bohman" w:date="2021-10-27T05:58:00Z">
              <w:tcPr>
                <w:tcW w:w="1008" w:type="dxa"/>
                <w:vAlign w:val="center"/>
                <w:hideMark/>
              </w:tcPr>
            </w:tcPrChange>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19CD" w:rsidRPr="009B3DCC" w14:paraId="74204C99" w14:textId="77777777" w:rsidTr="00E419CD">
        <w:trPr>
          <w:trHeight w:val="165"/>
          <w:trPrChange w:id="10096" w:author="Brian Bohman" w:date="2021-10-27T05:58:00Z">
            <w:trPr>
              <w:trHeight w:val="165"/>
            </w:trPr>
          </w:trPrChange>
        </w:trPr>
        <w:tc>
          <w:tcPr>
            <w:tcW w:w="360" w:type="dxa"/>
            <w:vAlign w:val="center"/>
            <w:hideMark/>
            <w:tcPrChange w:id="10097" w:author="Brian Bohman" w:date="2021-10-27T05:58:00Z">
              <w:tcPr>
                <w:tcW w:w="360" w:type="dxa"/>
                <w:vAlign w:val="center"/>
                <w:hideMark/>
              </w:tcPr>
            </w:tcPrChange>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Change w:id="10098" w:author="Brian Bohman" w:date="2021-10-27T05:58:00Z">
              <w:tcPr>
                <w:tcW w:w="864" w:type="dxa"/>
                <w:vAlign w:val="center"/>
                <w:hideMark/>
              </w:tcPr>
            </w:tcPrChange>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099" w:author="Brian Bohman" w:date="2021-10-27T05:58:00Z">
              <w:tcPr>
                <w:tcW w:w="1152" w:type="dxa"/>
                <w:vAlign w:val="center"/>
                <w:hideMark/>
              </w:tcPr>
            </w:tcPrChange>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00" w:author="Brian Bohman" w:date="2021-10-27T05:58:00Z">
              <w:tcPr>
                <w:tcW w:w="504" w:type="dxa"/>
                <w:vAlign w:val="center"/>
                <w:hideMark/>
              </w:tcPr>
            </w:tcPrChange>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01" w:author="Brian Bohman" w:date="2021-10-27T05:58:00Z">
              <w:tcPr>
                <w:tcW w:w="1008" w:type="dxa"/>
                <w:vAlign w:val="center"/>
                <w:hideMark/>
              </w:tcPr>
            </w:tcPrChange>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02" w:author="Brian Bohman" w:date="2021-10-27T05:58:00Z">
              <w:tcPr>
                <w:tcW w:w="1008" w:type="dxa"/>
                <w:vAlign w:val="center"/>
                <w:hideMark/>
              </w:tcPr>
            </w:tcPrChange>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03" w:author="Brian Bohman" w:date="2021-10-27T05:58:00Z">
              <w:tcPr>
                <w:tcW w:w="720" w:type="dxa"/>
                <w:vAlign w:val="center"/>
                <w:hideMark/>
              </w:tcPr>
            </w:tcPrChange>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04" w:author="Brian Bohman" w:date="2021-10-27T05:58:00Z">
              <w:tcPr>
                <w:tcW w:w="1008" w:type="dxa"/>
                <w:vAlign w:val="center"/>
                <w:hideMark/>
              </w:tcPr>
            </w:tcPrChange>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05" w:author="Brian Bohman" w:date="2021-10-27T05:58:00Z">
              <w:tcPr>
                <w:tcW w:w="1152" w:type="dxa"/>
                <w:vAlign w:val="center"/>
                <w:hideMark/>
              </w:tcPr>
            </w:tcPrChange>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440" w:type="dxa"/>
            <w:vAlign w:val="center"/>
            <w:hideMark/>
            <w:tcPrChange w:id="10106" w:author="Brian Bohman" w:date="2021-10-27T05:58:00Z">
              <w:tcPr>
                <w:tcW w:w="1008" w:type="dxa"/>
                <w:vAlign w:val="center"/>
                <w:hideMark/>
              </w:tcPr>
            </w:tcPrChange>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567A9521" w14:textId="77777777" w:rsidTr="00E419CD">
        <w:trPr>
          <w:trHeight w:val="165"/>
          <w:trPrChange w:id="10107" w:author="Brian Bohman" w:date="2021-10-27T05:58:00Z">
            <w:trPr>
              <w:trHeight w:val="165"/>
            </w:trPr>
          </w:trPrChange>
        </w:trPr>
        <w:tc>
          <w:tcPr>
            <w:tcW w:w="360" w:type="dxa"/>
            <w:vAlign w:val="center"/>
            <w:hideMark/>
            <w:tcPrChange w:id="10108" w:author="Brian Bohman" w:date="2021-10-27T05:58:00Z">
              <w:tcPr>
                <w:tcW w:w="360" w:type="dxa"/>
                <w:vAlign w:val="center"/>
                <w:hideMark/>
              </w:tcPr>
            </w:tcPrChange>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Change w:id="10109" w:author="Brian Bohman" w:date="2021-10-27T05:58:00Z">
              <w:tcPr>
                <w:tcW w:w="864" w:type="dxa"/>
                <w:vAlign w:val="center"/>
                <w:hideMark/>
              </w:tcPr>
            </w:tcPrChange>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10" w:author="Brian Bohman" w:date="2021-10-27T05:58:00Z">
              <w:tcPr>
                <w:tcW w:w="1152" w:type="dxa"/>
                <w:vAlign w:val="center"/>
                <w:hideMark/>
              </w:tcPr>
            </w:tcPrChange>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11" w:author="Brian Bohman" w:date="2021-10-27T05:58:00Z">
              <w:tcPr>
                <w:tcW w:w="504" w:type="dxa"/>
                <w:vAlign w:val="center"/>
                <w:hideMark/>
              </w:tcPr>
            </w:tcPrChange>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12" w:author="Brian Bohman" w:date="2021-10-27T05:58:00Z">
              <w:tcPr>
                <w:tcW w:w="1008" w:type="dxa"/>
                <w:vAlign w:val="center"/>
                <w:hideMark/>
              </w:tcPr>
            </w:tcPrChange>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13" w:author="Brian Bohman" w:date="2021-10-27T05:58:00Z">
              <w:tcPr>
                <w:tcW w:w="1008" w:type="dxa"/>
                <w:vAlign w:val="center"/>
                <w:hideMark/>
              </w:tcPr>
            </w:tcPrChange>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14" w:author="Brian Bohman" w:date="2021-10-27T05:58:00Z">
              <w:tcPr>
                <w:tcW w:w="720" w:type="dxa"/>
                <w:vAlign w:val="center"/>
                <w:hideMark/>
              </w:tcPr>
            </w:tcPrChange>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15" w:author="Brian Bohman" w:date="2021-10-27T05:58:00Z">
              <w:tcPr>
                <w:tcW w:w="1008" w:type="dxa"/>
                <w:vAlign w:val="center"/>
                <w:hideMark/>
              </w:tcPr>
            </w:tcPrChange>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16" w:author="Brian Bohman" w:date="2021-10-27T05:58:00Z">
              <w:tcPr>
                <w:tcW w:w="1152" w:type="dxa"/>
                <w:vAlign w:val="center"/>
                <w:hideMark/>
              </w:tcPr>
            </w:tcPrChange>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440" w:type="dxa"/>
            <w:vAlign w:val="center"/>
            <w:hideMark/>
            <w:tcPrChange w:id="10117" w:author="Brian Bohman" w:date="2021-10-27T05:58:00Z">
              <w:tcPr>
                <w:tcW w:w="1008" w:type="dxa"/>
                <w:vAlign w:val="center"/>
                <w:hideMark/>
              </w:tcPr>
            </w:tcPrChange>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19CD" w:rsidRPr="009B3DCC" w14:paraId="2ECB0039" w14:textId="77777777" w:rsidTr="00E419CD">
        <w:trPr>
          <w:trHeight w:val="165"/>
          <w:trPrChange w:id="10118" w:author="Brian Bohman" w:date="2021-10-27T05:58:00Z">
            <w:trPr>
              <w:trHeight w:val="165"/>
            </w:trPr>
          </w:trPrChange>
        </w:trPr>
        <w:tc>
          <w:tcPr>
            <w:tcW w:w="360" w:type="dxa"/>
            <w:vAlign w:val="center"/>
            <w:hideMark/>
            <w:tcPrChange w:id="10119" w:author="Brian Bohman" w:date="2021-10-27T05:58:00Z">
              <w:tcPr>
                <w:tcW w:w="360" w:type="dxa"/>
                <w:vAlign w:val="center"/>
                <w:hideMark/>
              </w:tcPr>
            </w:tcPrChange>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Change w:id="10120" w:author="Brian Bohman" w:date="2021-10-27T05:58:00Z">
              <w:tcPr>
                <w:tcW w:w="864" w:type="dxa"/>
                <w:vAlign w:val="center"/>
                <w:hideMark/>
              </w:tcPr>
            </w:tcPrChange>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21" w:author="Brian Bohman" w:date="2021-10-27T05:58:00Z">
              <w:tcPr>
                <w:tcW w:w="1152" w:type="dxa"/>
                <w:vAlign w:val="center"/>
                <w:hideMark/>
              </w:tcPr>
            </w:tcPrChange>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Change w:id="10122" w:author="Brian Bohman" w:date="2021-10-27T05:58:00Z">
              <w:tcPr>
                <w:tcW w:w="504" w:type="dxa"/>
                <w:vAlign w:val="center"/>
                <w:hideMark/>
              </w:tcPr>
            </w:tcPrChange>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Change w:id="10123" w:author="Brian Bohman" w:date="2021-10-27T05:58:00Z">
              <w:tcPr>
                <w:tcW w:w="1008" w:type="dxa"/>
                <w:vAlign w:val="center"/>
                <w:hideMark/>
              </w:tcPr>
            </w:tcPrChange>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124" w:author="Brian Bohman" w:date="2021-10-27T05:58:00Z">
              <w:tcPr>
                <w:tcW w:w="1008" w:type="dxa"/>
                <w:vAlign w:val="center"/>
                <w:hideMark/>
              </w:tcPr>
            </w:tcPrChange>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25" w:author="Brian Bohman" w:date="2021-10-27T05:58:00Z">
              <w:tcPr>
                <w:tcW w:w="720" w:type="dxa"/>
                <w:vAlign w:val="center"/>
                <w:hideMark/>
              </w:tcPr>
            </w:tcPrChange>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126" w:author="Brian Bohman" w:date="2021-10-27T05:58:00Z">
              <w:tcPr>
                <w:tcW w:w="1008" w:type="dxa"/>
                <w:vAlign w:val="center"/>
                <w:hideMark/>
              </w:tcPr>
            </w:tcPrChange>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27" w:author="Brian Bohman" w:date="2021-10-27T05:58:00Z">
              <w:tcPr>
                <w:tcW w:w="1152" w:type="dxa"/>
                <w:vAlign w:val="center"/>
                <w:hideMark/>
              </w:tcPr>
            </w:tcPrChange>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440" w:type="dxa"/>
            <w:vAlign w:val="center"/>
            <w:hideMark/>
            <w:tcPrChange w:id="10128" w:author="Brian Bohman" w:date="2021-10-27T05:58:00Z">
              <w:tcPr>
                <w:tcW w:w="1008" w:type="dxa"/>
                <w:vAlign w:val="center"/>
                <w:hideMark/>
              </w:tcPr>
            </w:tcPrChange>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19CD" w:rsidRPr="009B3DCC" w14:paraId="162AE60C" w14:textId="77777777" w:rsidTr="00E419CD">
        <w:trPr>
          <w:trHeight w:val="165"/>
          <w:trPrChange w:id="10129" w:author="Brian Bohman" w:date="2021-10-27T05:58:00Z">
            <w:trPr>
              <w:trHeight w:val="165"/>
            </w:trPr>
          </w:trPrChange>
        </w:trPr>
        <w:tc>
          <w:tcPr>
            <w:tcW w:w="360" w:type="dxa"/>
            <w:vAlign w:val="center"/>
            <w:hideMark/>
            <w:tcPrChange w:id="10130" w:author="Brian Bohman" w:date="2021-10-27T05:58:00Z">
              <w:tcPr>
                <w:tcW w:w="360" w:type="dxa"/>
                <w:vAlign w:val="center"/>
                <w:hideMark/>
              </w:tcPr>
            </w:tcPrChange>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Change w:id="10131" w:author="Brian Bohman" w:date="2021-10-27T05:58:00Z">
              <w:tcPr>
                <w:tcW w:w="864" w:type="dxa"/>
                <w:vAlign w:val="center"/>
                <w:hideMark/>
              </w:tcPr>
            </w:tcPrChange>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32" w:author="Brian Bohman" w:date="2021-10-27T05:58:00Z">
              <w:tcPr>
                <w:tcW w:w="1152" w:type="dxa"/>
                <w:vAlign w:val="center"/>
                <w:hideMark/>
              </w:tcPr>
            </w:tcPrChange>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33" w:author="Brian Bohman" w:date="2021-10-27T05:58:00Z">
              <w:tcPr>
                <w:tcW w:w="504" w:type="dxa"/>
                <w:vAlign w:val="center"/>
                <w:hideMark/>
              </w:tcPr>
            </w:tcPrChange>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34" w:author="Brian Bohman" w:date="2021-10-27T05:58:00Z">
              <w:tcPr>
                <w:tcW w:w="1008" w:type="dxa"/>
                <w:vAlign w:val="center"/>
                <w:hideMark/>
              </w:tcPr>
            </w:tcPrChange>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35" w:author="Brian Bohman" w:date="2021-10-27T05:58:00Z">
              <w:tcPr>
                <w:tcW w:w="1008" w:type="dxa"/>
                <w:vAlign w:val="center"/>
                <w:hideMark/>
              </w:tcPr>
            </w:tcPrChange>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36" w:author="Brian Bohman" w:date="2021-10-27T05:58:00Z">
              <w:tcPr>
                <w:tcW w:w="720" w:type="dxa"/>
                <w:vAlign w:val="center"/>
                <w:hideMark/>
              </w:tcPr>
            </w:tcPrChange>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37" w:author="Brian Bohman" w:date="2021-10-27T05:58:00Z">
              <w:tcPr>
                <w:tcW w:w="1008" w:type="dxa"/>
                <w:vAlign w:val="center"/>
                <w:hideMark/>
              </w:tcPr>
            </w:tcPrChange>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38" w:author="Brian Bohman" w:date="2021-10-27T05:58:00Z">
              <w:tcPr>
                <w:tcW w:w="1152" w:type="dxa"/>
                <w:vAlign w:val="center"/>
                <w:hideMark/>
              </w:tcPr>
            </w:tcPrChange>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440" w:type="dxa"/>
            <w:vAlign w:val="center"/>
            <w:hideMark/>
            <w:tcPrChange w:id="10139" w:author="Brian Bohman" w:date="2021-10-27T05:58:00Z">
              <w:tcPr>
                <w:tcW w:w="1008" w:type="dxa"/>
                <w:vAlign w:val="center"/>
                <w:hideMark/>
              </w:tcPr>
            </w:tcPrChange>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19CD" w:rsidRPr="009B3DCC" w14:paraId="1BD8D2A2" w14:textId="77777777" w:rsidTr="00E419CD">
        <w:trPr>
          <w:trHeight w:val="165"/>
          <w:trPrChange w:id="10140" w:author="Brian Bohman" w:date="2021-10-27T05:58:00Z">
            <w:trPr>
              <w:trHeight w:val="165"/>
            </w:trPr>
          </w:trPrChange>
        </w:trPr>
        <w:tc>
          <w:tcPr>
            <w:tcW w:w="360" w:type="dxa"/>
            <w:vAlign w:val="center"/>
            <w:hideMark/>
            <w:tcPrChange w:id="10141" w:author="Brian Bohman" w:date="2021-10-27T05:58:00Z">
              <w:tcPr>
                <w:tcW w:w="360" w:type="dxa"/>
                <w:vAlign w:val="center"/>
                <w:hideMark/>
              </w:tcPr>
            </w:tcPrChange>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Change w:id="10142" w:author="Brian Bohman" w:date="2021-10-27T05:58:00Z">
              <w:tcPr>
                <w:tcW w:w="864" w:type="dxa"/>
                <w:vAlign w:val="center"/>
                <w:hideMark/>
              </w:tcPr>
            </w:tcPrChange>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43" w:author="Brian Bohman" w:date="2021-10-27T05:58:00Z">
              <w:tcPr>
                <w:tcW w:w="1152" w:type="dxa"/>
                <w:vAlign w:val="center"/>
                <w:hideMark/>
              </w:tcPr>
            </w:tcPrChange>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44" w:author="Brian Bohman" w:date="2021-10-27T05:58:00Z">
              <w:tcPr>
                <w:tcW w:w="504" w:type="dxa"/>
                <w:vAlign w:val="center"/>
                <w:hideMark/>
              </w:tcPr>
            </w:tcPrChange>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45" w:author="Brian Bohman" w:date="2021-10-27T05:58:00Z">
              <w:tcPr>
                <w:tcW w:w="1008" w:type="dxa"/>
                <w:vAlign w:val="center"/>
                <w:hideMark/>
              </w:tcPr>
            </w:tcPrChange>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46" w:author="Brian Bohman" w:date="2021-10-27T05:58:00Z">
              <w:tcPr>
                <w:tcW w:w="1008" w:type="dxa"/>
                <w:vAlign w:val="center"/>
                <w:hideMark/>
              </w:tcPr>
            </w:tcPrChange>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47" w:author="Brian Bohman" w:date="2021-10-27T05:58:00Z">
              <w:tcPr>
                <w:tcW w:w="720" w:type="dxa"/>
                <w:vAlign w:val="center"/>
                <w:hideMark/>
              </w:tcPr>
            </w:tcPrChange>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48" w:author="Brian Bohman" w:date="2021-10-27T05:58:00Z">
              <w:tcPr>
                <w:tcW w:w="1008" w:type="dxa"/>
                <w:vAlign w:val="center"/>
                <w:hideMark/>
              </w:tcPr>
            </w:tcPrChange>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149" w:author="Brian Bohman" w:date="2021-10-27T05:58:00Z">
              <w:tcPr>
                <w:tcW w:w="1152" w:type="dxa"/>
                <w:vAlign w:val="center"/>
                <w:hideMark/>
              </w:tcPr>
            </w:tcPrChange>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440" w:type="dxa"/>
            <w:vAlign w:val="center"/>
            <w:hideMark/>
            <w:tcPrChange w:id="10150" w:author="Brian Bohman" w:date="2021-10-27T05:58:00Z">
              <w:tcPr>
                <w:tcW w:w="1008" w:type="dxa"/>
                <w:vAlign w:val="center"/>
                <w:hideMark/>
              </w:tcPr>
            </w:tcPrChange>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19CD" w:rsidRPr="009B3DCC" w14:paraId="1E44C106" w14:textId="77777777" w:rsidTr="00E419CD">
        <w:trPr>
          <w:trHeight w:val="165"/>
          <w:trPrChange w:id="10151" w:author="Brian Bohman" w:date="2021-10-27T05:58:00Z">
            <w:trPr>
              <w:trHeight w:val="165"/>
            </w:trPr>
          </w:trPrChange>
        </w:trPr>
        <w:tc>
          <w:tcPr>
            <w:tcW w:w="360" w:type="dxa"/>
            <w:vAlign w:val="center"/>
            <w:hideMark/>
            <w:tcPrChange w:id="10152" w:author="Brian Bohman" w:date="2021-10-27T05:58:00Z">
              <w:tcPr>
                <w:tcW w:w="360" w:type="dxa"/>
                <w:vAlign w:val="center"/>
                <w:hideMark/>
              </w:tcPr>
            </w:tcPrChange>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Change w:id="10153" w:author="Brian Bohman" w:date="2021-10-27T05:58:00Z">
              <w:tcPr>
                <w:tcW w:w="864" w:type="dxa"/>
                <w:vAlign w:val="center"/>
                <w:hideMark/>
              </w:tcPr>
            </w:tcPrChange>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54" w:author="Brian Bohman" w:date="2021-10-27T05:58:00Z">
              <w:tcPr>
                <w:tcW w:w="1152" w:type="dxa"/>
                <w:vAlign w:val="center"/>
                <w:hideMark/>
              </w:tcPr>
            </w:tcPrChange>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55" w:author="Brian Bohman" w:date="2021-10-27T05:58:00Z">
              <w:tcPr>
                <w:tcW w:w="504" w:type="dxa"/>
                <w:vAlign w:val="center"/>
                <w:hideMark/>
              </w:tcPr>
            </w:tcPrChange>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56" w:author="Brian Bohman" w:date="2021-10-27T05:58:00Z">
              <w:tcPr>
                <w:tcW w:w="1008" w:type="dxa"/>
                <w:vAlign w:val="center"/>
                <w:hideMark/>
              </w:tcPr>
            </w:tcPrChange>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57" w:author="Brian Bohman" w:date="2021-10-27T05:58:00Z">
              <w:tcPr>
                <w:tcW w:w="1008" w:type="dxa"/>
                <w:vAlign w:val="center"/>
                <w:hideMark/>
              </w:tcPr>
            </w:tcPrChange>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58" w:author="Brian Bohman" w:date="2021-10-27T05:58:00Z">
              <w:tcPr>
                <w:tcW w:w="720" w:type="dxa"/>
                <w:vAlign w:val="center"/>
                <w:hideMark/>
              </w:tcPr>
            </w:tcPrChange>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59" w:author="Brian Bohman" w:date="2021-10-27T05:58:00Z">
              <w:tcPr>
                <w:tcW w:w="1008" w:type="dxa"/>
                <w:vAlign w:val="center"/>
                <w:hideMark/>
              </w:tcPr>
            </w:tcPrChange>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160" w:author="Brian Bohman" w:date="2021-10-27T05:58:00Z">
              <w:tcPr>
                <w:tcW w:w="1152" w:type="dxa"/>
                <w:vAlign w:val="center"/>
                <w:hideMark/>
              </w:tcPr>
            </w:tcPrChange>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440" w:type="dxa"/>
            <w:vAlign w:val="center"/>
            <w:hideMark/>
            <w:tcPrChange w:id="10161" w:author="Brian Bohman" w:date="2021-10-27T05:58:00Z">
              <w:tcPr>
                <w:tcW w:w="1008" w:type="dxa"/>
                <w:vAlign w:val="center"/>
                <w:hideMark/>
              </w:tcPr>
            </w:tcPrChange>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19CD" w:rsidRPr="009B3DCC" w14:paraId="5AA90906" w14:textId="77777777" w:rsidTr="00E419CD">
        <w:trPr>
          <w:trHeight w:val="165"/>
          <w:trPrChange w:id="10162" w:author="Brian Bohman" w:date="2021-10-27T05:58:00Z">
            <w:trPr>
              <w:trHeight w:val="165"/>
            </w:trPr>
          </w:trPrChange>
        </w:trPr>
        <w:tc>
          <w:tcPr>
            <w:tcW w:w="360" w:type="dxa"/>
            <w:vAlign w:val="center"/>
            <w:hideMark/>
            <w:tcPrChange w:id="10163" w:author="Brian Bohman" w:date="2021-10-27T05:58:00Z">
              <w:tcPr>
                <w:tcW w:w="360" w:type="dxa"/>
                <w:vAlign w:val="center"/>
                <w:hideMark/>
              </w:tcPr>
            </w:tcPrChange>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Change w:id="10164" w:author="Brian Bohman" w:date="2021-10-27T05:58:00Z">
              <w:tcPr>
                <w:tcW w:w="864" w:type="dxa"/>
                <w:vAlign w:val="center"/>
                <w:hideMark/>
              </w:tcPr>
            </w:tcPrChange>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65" w:author="Brian Bohman" w:date="2021-10-27T05:58:00Z">
              <w:tcPr>
                <w:tcW w:w="1152" w:type="dxa"/>
                <w:vAlign w:val="center"/>
                <w:hideMark/>
              </w:tcPr>
            </w:tcPrChange>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66" w:author="Brian Bohman" w:date="2021-10-27T05:58:00Z">
              <w:tcPr>
                <w:tcW w:w="504" w:type="dxa"/>
                <w:vAlign w:val="center"/>
                <w:hideMark/>
              </w:tcPr>
            </w:tcPrChange>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67" w:author="Brian Bohman" w:date="2021-10-27T05:58:00Z">
              <w:tcPr>
                <w:tcW w:w="1008" w:type="dxa"/>
                <w:vAlign w:val="center"/>
                <w:hideMark/>
              </w:tcPr>
            </w:tcPrChange>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68" w:author="Brian Bohman" w:date="2021-10-27T05:58:00Z">
              <w:tcPr>
                <w:tcW w:w="1008" w:type="dxa"/>
                <w:vAlign w:val="center"/>
                <w:hideMark/>
              </w:tcPr>
            </w:tcPrChange>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69" w:author="Brian Bohman" w:date="2021-10-27T05:58:00Z">
              <w:tcPr>
                <w:tcW w:w="720" w:type="dxa"/>
                <w:vAlign w:val="center"/>
                <w:hideMark/>
              </w:tcPr>
            </w:tcPrChange>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70" w:author="Brian Bohman" w:date="2021-10-27T05:58:00Z">
              <w:tcPr>
                <w:tcW w:w="1008" w:type="dxa"/>
                <w:vAlign w:val="center"/>
                <w:hideMark/>
              </w:tcPr>
            </w:tcPrChange>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171" w:author="Brian Bohman" w:date="2021-10-27T05:58:00Z">
              <w:tcPr>
                <w:tcW w:w="1152" w:type="dxa"/>
                <w:vAlign w:val="center"/>
                <w:hideMark/>
              </w:tcPr>
            </w:tcPrChange>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440" w:type="dxa"/>
            <w:vAlign w:val="center"/>
            <w:hideMark/>
            <w:tcPrChange w:id="10172" w:author="Brian Bohman" w:date="2021-10-27T05:58:00Z">
              <w:tcPr>
                <w:tcW w:w="1008" w:type="dxa"/>
                <w:vAlign w:val="center"/>
                <w:hideMark/>
              </w:tcPr>
            </w:tcPrChange>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19CD" w:rsidRPr="009B3DCC" w14:paraId="2BEA11DA" w14:textId="77777777" w:rsidTr="00E419CD">
        <w:trPr>
          <w:trHeight w:val="165"/>
          <w:trPrChange w:id="10173" w:author="Brian Bohman" w:date="2021-10-27T05:58:00Z">
            <w:trPr>
              <w:trHeight w:val="165"/>
            </w:trPr>
          </w:trPrChange>
        </w:trPr>
        <w:tc>
          <w:tcPr>
            <w:tcW w:w="360" w:type="dxa"/>
            <w:vAlign w:val="center"/>
            <w:hideMark/>
            <w:tcPrChange w:id="10174" w:author="Brian Bohman" w:date="2021-10-27T05:58:00Z">
              <w:tcPr>
                <w:tcW w:w="360" w:type="dxa"/>
                <w:vAlign w:val="center"/>
                <w:hideMark/>
              </w:tcPr>
            </w:tcPrChange>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Change w:id="10175" w:author="Brian Bohman" w:date="2021-10-27T05:58:00Z">
              <w:tcPr>
                <w:tcW w:w="864" w:type="dxa"/>
                <w:vAlign w:val="center"/>
                <w:hideMark/>
              </w:tcPr>
            </w:tcPrChange>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76" w:author="Brian Bohman" w:date="2021-10-27T05:58:00Z">
              <w:tcPr>
                <w:tcW w:w="1152" w:type="dxa"/>
                <w:vAlign w:val="center"/>
                <w:hideMark/>
              </w:tcPr>
            </w:tcPrChange>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77" w:author="Brian Bohman" w:date="2021-10-27T05:58:00Z">
              <w:tcPr>
                <w:tcW w:w="504" w:type="dxa"/>
                <w:vAlign w:val="center"/>
                <w:hideMark/>
              </w:tcPr>
            </w:tcPrChange>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Change w:id="10178" w:author="Brian Bohman" w:date="2021-10-27T05:58:00Z">
              <w:tcPr>
                <w:tcW w:w="1008" w:type="dxa"/>
                <w:vAlign w:val="center"/>
                <w:hideMark/>
              </w:tcPr>
            </w:tcPrChange>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179" w:author="Brian Bohman" w:date="2021-10-27T05:58:00Z">
              <w:tcPr>
                <w:tcW w:w="1008" w:type="dxa"/>
                <w:vAlign w:val="center"/>
                <w:hideMark/>
              </w:tcPr>
            </w:tcPrChange>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80" w:author="Brian Bohman" w:date="2021-10-27T05:58:00Z">
              <w:tcPr>
                <w:tcW w:w="720" w:type="dxa"/>
                <w:vAlign w:val="center"/>
                <w:hideMark/>
              </w:tcPr>
            </w:tcPrChange>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81" w:author="Brian Bohman" w:date="2021-10-27T05:58:00Z">
              <w:tcPr>
                <w:tcW w:w="1008" w:type="dxa"/>
                <w:vAlign w:val="center"/>
                <w:hideMark/>
              </w:tcPr>
            </w:tcPrChange>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182" w:author="Brian Bohman" w:date="2021-10-27T05:58:00Z">
              <w:tcPr>
                <w:tcW w:w="1152" w:type="dxa"/>
                <w:vAlign w:val="center"/>
                <w:hideMark/>
              </w:tcPr>
            </w:tcPrChange>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440" w:type="dxa"/>
            <w:vAlign w:val="center"/>
            <w:hideMark/>
            <w:tcPrChange w:id="10183" w:author="Brian Bohman" w:date="2021-10-27T05:58:00Z">
              <w:tcPr>
                <w:tcW w:w="1008" w:type="dxa"/>
                <w:vAlign w:val="center"/>
                <w:hideMark/>
              </w:tcPr>
            </w:tcPrChange>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19CD" w:rsidRPr="009B3DCC" w14:paraId="38F22A60" w14:textId="77777777" w:rsidTr="00E419CD">
        <w:trPr>
          <w:trHeight w:val="165"/>
          <w:trPrChange w:id="10184" w:author="Brian Bohman" w:date="2021-10-27T05:58:00Z">
            <w:trPr>
              <w:trHeight w:val="165"/>
            </w:trPr>
          </w:trPrChange>
        </w:trPr>
        <w:tc>
          <w:tcPr>
            <w:tcW w:w="360" w:type="dxa"/>
            <w:vAlign w:val="center"/>
            <w:hideMark/>
            <w:tcPrChange w:id="10185" w:author="Brian Bohman" w:date="2021-10-27T05:58:00Z">
              <w:tcPr>
                <w:tcW w:w="360" w:type="dxa"/>
                <w:vAlign w:val="center"/>
                <w:hideMark/>
              </w:tcPr>
            </w:tcPrChange>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Change w:id="10186" w:author="Brian Bohman" w:date="2021-10-27T05:58:00Z">
              <w:tcPr>
                <w:tcW w:w="864" w:type="dxa"/>
                <w:vAlign w:val="center"/>
                <w:hideMark/>
              </w:tcPr>
            </w:tcPrChange>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87" w:author="Brian Bohman" w:date="2021-10-27T05:58:00Z">
              <w:tcPr>
                <w:tcW w:w="1152" w:type="dxa"/>
                <w:vAlign w:val="center"/>
                <w:hideMark/>
              </w:tcPr>
            </w:tcPrChange>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88" w:author="Brian Bohman" w:date="2021-10-27T05:58:00Z">
              <w:tcPr>
                <w:tcW w:w="504" w:type="dxa"/>
                <w:vAlign w:val="center"/>
                <w:hideMark/>
              </w:tcPr>
            </w:tcPrChange>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189" w:author="Brian Bohman" w:date="2021-10-27T05:58:00Z">
              <w:tcPr>
                <w:tcW w:w="1008" w:type="dxa"/>
                <w:vAlign w:val="center"/>
                <w:hideMark/>
              </w:tcPr>
            </w:tcPrChange>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190" w:author="Brian Bohman" w:date="2021-10-27T05:58:00Z">
              <w:tcPr>
                <w:tcW w:w="1008" w:type="dxa"/>
                <w:vAlign w:val="center"/>
                <w:hideMark/>
              </w:tcPr>
            </w:tcPrChange>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191" w:author="Brian Bohman" w:date="2021-10-27T05:58:00Z">
              <w:tcPr>
                <w:tcW w:w="720" w:type="dxa"/>
                <w:vAlign w:val="center"/>
                <w:hideMark/>
              </w:tcPr>
            </w:tcPrChange>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192" w:author="Brian Bohman" w:date="2021-10-27T05:58:00Z">
              <w:tcPr>
                <w:tcW w:w="1008" w:type="dxa"/>
                <w:vAlign w:val="center"/>
                <w:hideMark/>
              </w:tcPr>
            </w:tcPrChange>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193" w:author="Brian Bohman" w:date="2021-10-27T05:58:00Z">
              <w:tcPr>
                <w:tcW w:w="1152" w:type="dxa"/>
                <w:vAlign w:val="center"/>
                <w:hideMark/>
              </w:tcPr>
            </w:tcPrChange>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440" w:type="dxa"/>
            <w:vAlign w:val="center"/>
            <w:hideMark/>
            <w:tcPrChange w:id="10194" w:author="Brian Bohman" w:date="2021-10-27T05:58:00Z">
              <w:tcPr>
                <w:tcW w:w="1008" w:type="dxa"/>
                <w:vAlign w:val="center"/>
                <w:hideMark/>
              </w:tcPr>
            </w:tcPrChange>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388E0847" w14:textId="77777777" w:rsidTr="00E419CD">
        <w:trPr>
          <w:trHeight w:val="165"/>
          <w:trPrChange w:id="10195" w:author="Brian Bohman" w:date="2021-10-27T05:58:00Z">
            <w:trPr>
              <w:trHeight w:val="165"/>
            </w:trPr>
          </w:trPrChange>
        </w:trPr>
        <w:tc>
          <w:tcPr>
            <w:tcW w:w="360" w:type="dxa"/>
            <w:vAlign w:val="center"/>
            <w:hideMark/>
            <w:tcPrChange w:id="10196" w:author="Brian Bohman" w:date="2021-10-27T05:58:00Z">
              <w:tcPr>
                <w:tcW w:w="360" w:type="dxa"/>
                <w:vAlign w:val="center"/>
                <w:hideMark/>
              </w:tcPr>
            </w:tcPrChange>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Change w:id="10197" w:author="Brian Bohman" w:date="2021-10-27T05:58:00Z">
              <w:tcPr>
                <w:tcW w:w="864" w:type="dxa"/>
                <w:vAlign w:val="center"/>
                <w:hideMark/>
              </w:tcPr>
            </w:tcPrChange>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198" w:author="Brian Bohman" w:date="2021-10-27T05:58:00Z">
              <w:tcPr>
                <w:tcW w:w="1152" w:type="dxa"/>
                <w:vAlign w:val="center"/>
                <w:hideMark/>
              </w:tcPr>
            </w:tcPrChange>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199" w:author="Brian Bohman" w:date="2021-10-27T05:58:00Z">
              <w:tcPr>
                <w:tcW w:w="504" w:type="dxa"/>
                <w:vAlign w:val="center"/>
                <w:hideMark/>
              </w:tcPr>
            </w:tcPrChange>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00" w:author="Brian Bohman" w:date="2021-10-27T05:58:00Z">
              <w:tcPr>
                <w:tcW w:w="1008" w:type="dxa"/>
                <w:vAlign w:val="center"/>
                <w:hideMark/>
              </w:tcPr>
            </w:tcPrChange>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01" w:author="Brian Bohman" w:date="2021-10-27T05:58:00Z">
              <w:tcPr>
                <w:tcW w:w="1008" w:type="dxa"/>
                <w:vAlign w:val="center"/>
                <w:hideMark/>
              </w:tcPr>
            </w:tcPrChange>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02" w:author="Brian Bohman" w:date="2021-10-27T05:58:00Z">
              <w:tcPr>
                <w:tcW w:w="720" w:type="dxa"/>
                <w:vAlign w:val="center"/>
                <w:hideMark/>
              </w:tcPr>
            </w:tcPrChange>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03" w:author="Brian Bohman" w:date="2021-10-27T05:58:00Z">
              <w:tcPr>
                <w:tcW w:w="1008" w:type="dxa"/>
                <w:vAlign w:val="center"/>
                <w:hideMark/>
              </w:tcPr>
            </w:tcPrChange>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04" w:author="Brian Bohman" w:date="2021-10-27T05:58:00Z">
              <w:tcPr>
                <w:tcW w:w="1152" w:type="dxa"/>
                <w:vAlign w:val="center"/>
                <w:hideMark/>
              </w:tcPr>
            </w:tcPrChange>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440" w:type="dxa"/>
            <w:vAlign w:val="center"/>
            <w:hideMark/>
            <w:tcPrChange w:id="10205" w:author="Brian Bohman" w:date="2021-10-27T05:58:00Z">
              <w:tcPr>
                <w:tcW w:w="1008" w:type="dxa"/>
                <w:vAlign w:val="center"/>
                <w:hideMark/>
              </w:tcPr>
            </w:tcPrChange>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19CD" w:rsidRPr="009B3DCC" w14:paraId="79855800" w14:textId="77777777" w:rsidTr="00E419CD">
        <w:trPr>
          <w:trHeight w:val="165"/>
          <w:trPrChange w:id="10206" w:author="Brian Bohman" w:date="2021-10-27T05:58:00Z">
            <w:trPr>
              <w:trHeight w:val="165"/>
            </w:trPr>
          </w:trPrChange>
        </w:trPr>
        <w:tc>
          <w:tcPr>
            <w:tcW w:w="360" w:type="dxa"/>
            <w:vAlign w:val="center"/>
            <w:hideMark/>
            <w:tcPrChange w:id="10207" w:author="Brian Bohman" w:date="2021-10-27T05:58:00Z">
              <w:tcPr>
                <w:tcW w:w="360" w:type="dxa"/>
                <w:vAlign w:val="center"/>
                <w:hideMark/>
              </w:tcPr>
            </w:tcPrChange>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Change w:id="10208" w:author="Brian Bohman" w:date="2021-10-27T05:58:00Z">
              <w:tcPr>
                <w:tcW w:w="864" w:type="dxa"/>
                <w:vAlign w:val="center"/>
                <w:hideMark/>
              </w:tcPr>
            </w:tcPrChange>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09" w:author="Brian Bohman" w:date="2021-10-27T05:58:00Z">
              <w:tcPr>
                <w:tcW w:w="1152" w:type="dxa"/>
                <w:vAlign w:val="center"/>
                <w:hideMark/>
              </w:tcPr>
            </w:tcPrChange>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10" w:author="Brian Bohman" w:date="2021-10-27T05:58:00Z">
              <w:tcPr>
                <w:tcW w:w="504" w:type="dxa"/>
                <w:vAlign w:val="center"/>
                <w:hideMark/>
              </w:tcPr>
            </w:tcPrChange>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11" w:author="Brian Bohman" w:date="2021-10-27T05:58:00Z">
              <w:tcPr>
                <w:tcW w:w="1008" w:type="dxa"/>
                <w:vAlign w:val="center"/>
                <w:hideMark/>
              </w:tcPr>
            </w:tcPrChange>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12" w:author="Brian Bohman" w:date="2021-10-27T05:58:00Z">
              <w:tcPr>
                <w:tcW w:w="1008" w:type="dxa"/>
                <w:vAlign w:val="center"/>
                <w:hideMark/>
              </w:tcPr>
            </w:tcPrChange>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13" w:author="Brian Bohman" w:date="2021-10-27T05:58:00Z">
              <w:tcPr>
                <w:tcW w:w="720" w:type="dxa"/>
                <w:vAlign w:val="center"/>
                <w:hideMark/>
              </w:tcPr>
            </w:tcPrChange>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14" w:author="Brian Bohman" w:date="2021-10-27T05:58:00Z">
              <w:tcPr>
                <w:tcW w:w="1008" w:type="dxa"/>
                <w:vAlign w:val="center"/>
                <w:hideMark/>
              </w:tcPr>
            </w:tcPrChange>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15" w:author="Brian Bohman" w:date="2021-10-27T05:58:00Z">
              <w:tcPr>
                <w:tcW w:w="1152" w:type="dxa"/>
                <w:vAlign w:val="center"/>
                <w:hideMark/>
              </w:tcPr>
            </w:tcPrChange>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0216" w:author="Brian Bohman" w:date="2021-10-27T05:58:00Z">
              <w:tcPr>
                <w:tcW w:w="1008" w:type="dxa"/>
                <w:vAlign w:val="center"/>
                <w:hideMark/>
              </w:tcPr>
            </w:tcPrChange>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19CD" w:rsidRPr="009B3DCC" w14:paraId="17DEA84F" w14:textId="77777777" w:rsidTr="00E419CD">
        <w:trPr>
          <w:trHeight w:val="180"/>
          <w:trPrChange w:id="10217" w:author="Brian Bohman" w:date="2021-10-27T05:58:00Z">
            <w:trPr>
              <w:trHeight w:val="180"/>
            </w:trPr>
          </w:trPrChange>
        </w:trPr>
        <w:tc>
          <w:tcPr>
            <w:tcW w:w="360" w:type="dxa"/>
            <w:vAlign w:val="center"/>
            <w:hideMark/>
            <w:tcPrChange w:id="10218" w:author="Brian Bohman" w:date="2021-10-27T05:58:00Z">
              <w:tcPr>
                <w:tcW w:w="360" w:type="dxa"/>
                <w:vAlign w:val="center"/>
                <w:hideMark/>
              </w:tcPr>
            </w:tcPrChange>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Change w:id="10219" w:author="Brian Bohman" w:date="2021-10-27T05:58:00Z">
              <w:tcPr>
                <w:tcW w:w="864" w:type="dxa"/>
                <w:vAlign w:val="center"/>
                <w:hideMark/>
              </w:tcPr>
            </w:tcPrChange>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20" w:author="Brian Bohman" w:date="2021-10-27T05:58:00Z">
              <w:tcPr>
                <w:tcW w:w="1152" w:type="dxa"/>
                <w:vAlign w:val="center"/>
                <w:hideMark/>
              </w:tcPr>
            </w:tcPrChange>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21" w:author="Brian Bohman" w:date="2021-10-27T05:58:00Z">
              <w:tcPr>
                <w:tcW w:w="504" w:type="dxa"/>
                <w:vAlign w:val="center"/>
                <w:hideMark/>
              </w:tcPr>
            </w:tcPrChange>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22" w:author="Brian Bohman" w:date="2021-10-27T05:58:00Z">
              <w:tcPr>
                <w:tcW w:w="1008" w:type="dxa"/>
                <w:vAlign w:val="center"/>
                <w:hideMark/>
              </w:tcPr>
            </w:tcPrChange>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23" w:author="Brian Bohman" w:date="2021-10-27T05:58:00Z">
              <w:tcPr>
                <w:tcW w:w="1008" w:type="dxa"/>
                <w:vAlign w:val="center"/>
                <w:hideMark/>
              </w:tcPr>
            </w:tcPrChange>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24" w:author="Brian Bohman" w:date="2021-10-27T05:58:00Z">
              <w:tcPr>
                <w:tcW w:w="720" w:type="dxa"/>
                <w:vAlign w:val="center"/>
                <w:hideMark/>
              </w:tcPr>
            </w:tcPrChange>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25" w:author="Brian Bohman" w:date="2021-10-27T05:58:00Z">
              <w:tcPr>
                <w:tcW w:w="1008" w:type="dxa"/>
                <w:vAlign w:val="center"/>
                <w:hideMark/>
              </w:tcPr>
            </w:tcPrChange>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26" w:author="Brian Bohman" w:date="2021-10-27T05:58:00Z">
              <w:tcPr>
                <w:tcW w:w="1152" w:type="dxa"/>
                <w:vAlign w:val="center"/>
                <w:hideMark/>
              </w:tcPr>
            </w:tcPrChange>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0227" w:author="Brian Bohman" w:date="2021-10-27T05:58:00Z">
              <w:tcPr>
                <w:tcW w:w="1008" w:type="dxa"/>
                <w:vAlign w:val="center"/>
                <w:hideMark/>
              </w:tcPr>
            </w:tcPrChange>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19CD" w:rsidRPr="009B3DCC" w14:paraId="15E97B3B" w14:textId="77777777" w:rsidTr="00E419CD">
        <w:trPr>
          <w:trHeight w:val="165"/>
          <w:trPrChange w:id="10228" w:author="Brian Bohman" w:date="2021-10-27T05:58:00Z">
            <w:trPr>
              <w:trHeight w:val="165"/>
            </w:trPr>
          </w:trPrChange>
        </w:trPr>
        <w:tc>
          <w:tcPr>
            <w:tcW w:w="360" w:type="dxa"/>
            <w:vAlign w:val="center"/>
            <w:hideMark/>
            <w:tcPrChange w:id="10229" w:author="Brian Bohman" w:date="2021-10-27T05:58:00Z">
              <w:tcPr>
                <w:tcW w:w="360" w:type="dxa"/>
                <w:vAlign w:val="center"/>
                <w:hideMark/>
              </w:tcPr>
            </w:tcPrChange>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Change w:id="10230" w:author="Brian Bohman" w:date="2021-10-27T05:58:00Z">
              <w:tcPr>
                <w:tcW w:w="864" w:type="dxa"/>
                <w:vAlign w:val="center"/>
                <w:hideMark/>
              </w:tcPr>
            </w:tcPrChange>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31" w:author="Brian Bohman" w:date="2021-10-27T05:58:00Z">
              <w:tcPr>
                <w:tcW w:w="1152" w:type="dxa"/>
                <w:vAlign w:val="center"/>
                <w:hideMark/>
              </w:tcPr>
            </w:tcPrChange>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32" w:author="Brian Bohman" w:date="2021-10-27T05:58:00Z">
              <w:tcPr>
                <w:tcW w:w="504" w:type="dxa"/>
                <w:vAlign w:val="center"/>
                <w:hideMark/>
              </w:tcPr>
            </w:tcPrChange>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Change w:id="10233" w:author="Brian Bohman" w:date="2021-10-27T05:58:00Z">
              <w:tcPr>
                <w:tcW w:w="1008" w:type="dxa"/>
                <w:vAlign w:val="center"/>
                <w:hideMark/>
              </w:tcPr>
            </w:tcPrChange>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234" w:author="Brian Bohman" w:date="2021-10-27T05:58:00Z">
              <w:tcPr>
                <w:tcW w:w="1008" w:type="dxa"/>
                <w:vAlign w:val="center"/>
                <w:hideMark/>
              </w:tcPr>
            </w:tcPrChange>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35" w:author="Brian Bohman" w:date="2021-10-27T05:58:00Z">
              <w:tcPr>
                <w:tcW w:w="720" w:type="dxa"/>
                <w:vAlign w:val="center"/>
                <w:hideMark/>
              </w:tcPr>
            </w:tcPrChange>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36" w:author="Brian Bohman" w:date="2021-10-27T05:58:00Z">
              <w:tcPr>
                <w:tcW w:w="1008" w:type="dxa"/>
                <w:vAlign w:val="center"/>
                <w:hideMark/>
              </w:tcPr>
            </w:tcPrChange>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37" w:author="Brian Bohman" w:date="2021-10-27T05:58:00Z">
              <w:tcPr>
                <w:tcW w:w="1152" w:type="dxa"/>
                <w:vAlign w:val="center"/>
                <w:hideMark/>
              </w:tcPr>
            </w:tcPrChange>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440" w:type="dxa"/>
            <w:vAlign w:val="center"/>
            <w:hideMark/>
            <w:tcPrChange w:id="10238" w:author="Brian Bohman" w:date="2021-10-27T05:58:00Z">
              <w:tcPr>
                <w:tcW w:w="1008" w:type="dxa"/>
                <w:vAlign w:val="center"/>
                <w:hideMark/>
              </w:tcPr>
            </w:tcPrChange>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4F4C0846" w14:textId="77777777" w:rsidTr="00E419CD">
        <w:trPr>
          <w:trHeight w:val="165"/>
          <w:trPrChange w:id="10239" w:author="Brian Bohman" w:date="2021-10-27T05:58:00Z">
            <w:trPr>
              <w:trHeight w:val="165"/>
            </w:trPr>
          </w:trPrChange>
        </w:trPr>
        <w:tc>
          <w:tcPr>
            <w:tcW w:w="360" w:type="dxa"/>
            <w:vAlign w:val="center"/>
            <w:hideMark/>
            <w:tcPrChange w:id="10240" w:author="Brian Bohman" w:date="2021-10-27T05:58:00Z">
              <w:tcPr>
                <w:tcW w:w="360" w:type="dxa"/>
                <w:vAlign w:val="center"/>
                <w:hideMark/>
              </w:tcPr>
            </w:tcPrChange>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Change w:id="10241" w:author="Brian Bohman" w:date="2021-10-27T05:58:00Z">
              <w:tcPr>
                <w:tcW w:w="864" w:type="dxa"/>
                <w:vAlign w:val="center"/>
                <w:hideMark/>
              </w:tcPr>
            </w:tcPrChange>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42" w:author="Brian Bohman" w:date="2021-10-27T05:58:00Z">
              <w:tcPr>
                <w:tcW w:w="1152" w:type="dxa"/>
                <w:vAlign w:val="center"/>
                <w:hideMark/>
              </w:tcPr>
            </w:tcPrChange>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43" w:author="Brian Bohman" w:date="2021-10-27T05:58:00Z">
              <w:tcPr>
                <w:tcW w:w="504" w:type="dxa"/>
                <w:vAlign w:val="center"/>
                <w:hideMark/>
              </w:tcPr>
            </w:tcPrChange>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44" w:author="Brian Bohman" w:date="2021-10-27T05:58:00Z">
              <w:tcPr>
                <w:tcW w:w="1008" w:type="dxa"/>
                <w:vAlign w:val="center"/>
                <w:hideMark/>
              </w:tcPr>
            </w:tcPrChange>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45" w:author="Brian Bohman" w:date="2021-10-27T05:58:00Z">
              <w:tcPr>
                <w:tcW w:w="1008" w:type="dxa"/>
                <w:vAlign w:val="center"/>
                <w:hideMark/>
              </w:tcPr>
            </w:tcPrChange>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46" w:author="Brian Bohman" w:date="2021-10-27T05:58:00Z">
              <w:tcPr>
                <w:tcW w:w="720" w:type="dxa"/>
                <w:vAlign w:val="center"/>
                <w:hideMark/>
              </w:tcPr>
            </w:tcPrChange>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47" w:author="Brian Bohman" w:date="2021-10-27T05:58:00Z">
              <w:tcPr>
                <w:tcW w:w="1008" w:type="dxa"/>
                <w:vAlign w:val="center"/>
                <w:hideMark/>
              </w:tcPr>
            </w:tcPrChange>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248" w:author="Brian Bohman" w:date="2021-10-27T05:58:00Z">
              <w:tcPr>
                <w:tcW w:w="1152" w:type="dxa"/>
                <w:vAlign w:val="center"/>
                <w:hideMark/>
              </w:tcPr>
            </w:tcPrChange>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440" w:type="dxa"/>
            <w:vAlign w:val="center"/>
            <w:hideMark/>
            <w:tcPrChange w:id="10249" w:author="Brian Bohman" w:date="2021-10-27T05:58:00Z">
              <w:tcPr>
                <w:tcW w:w="1008" w:type="dxa"/>
                <w:vAlign w:val="center"/>
                <w:hideMark/>
              </w:tcPr>
            </w:tcPrChange>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0B3C4914" w14:textId="77777777" w:rsidTr="00E419CD">
        <w:trPr>
          <w:trHeight w:val="165"/>
          <w:trPrChange w:id="10250" w:author="Brian Bohman" w:date="2021-10-27T05:58:00Z">
            <w:trPr>
              <w:trHeight w:val="165"/>
            </w:trPr>
          </w:trPrChange>
        </w:trPr>
        <w:tc>
          <w:tcPr>
            <w:tcW w:w="360" w:type="dxa"/>
            <w:vAlign w:val="center"/>
            <w:hideMark/>
            <w:tcPrChange w:id="10251" w:author="Brian Bohman" w:date="2021-10-27T05:58:00Z">
              <w:tcPr>
                <w:tcW w:w="360" w:type="dxa"/>
                <w:vAlign w:val="center"/>
                <w:hideMark/>
              </w:tcPr>
            </w:tcPrChange>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Change w:id="10252" w:author="Brian Bohman" w:date="2021-10-27T05:58:00Z">
              <w:tcPr>
                <w:tcW w:w="864" w:type="dxa"/>
                <w:vAlign w:val="center"/>
                <w:hideMark/>
              </w:tcPr>
            </w:tcPrChange>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53" w:author="Brian Bohman" w:date="2021-10-27T05:58:00Z">
              <w:tcPr>
                <w:tcW w:w="1152" w:type="dxa"/>
                <w:vAlign w:val="center"/>
                <w:hideMark/>
              </w:tcPr>
            </w:tcPrChange>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54" w:author="Brian Bohman" w:date="2021-10-27T05:58:00Z">
              <w:tcPr>
                <w:tcW w:w="504" w:type="dxa"/>
                <w:vAlign w:val="center"/>
                <w:hideMark/>
              </w:tcPr>
            </w:tcPrChange>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55" w:author="Brian Bohman" w:date="2021-10-27T05:58:00Z">
              <w:tcPr>
                <w:tcW w:w="1008" w:type="dxa"/>
                <w:vAlign w:val="center"/>
                <w:hideMark/>
              </w:tcPr>
            </w:tcPrChange>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56" w:author="Brian Bohman" w:date="2021-10-27T05:58:00Z">
              <w:tcPr>
                <w:tcW w:w="1008" w:type="dxa"/>
                <w:vAlign w:val="center"/>
                <w:hideMark/>
              </w:tcPr>
            </w:tcPrChange>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57" w:author="Brian Bohman" w:date="2021-10-27T05:58:00Z">
              <w:tcPr>
                <w:tcW w:w="720" w:type="dxa"/>
                <w:vAlign w:val="center"/>
                <w:hideMark/>
              </w:tcPr>
            </w:tcPrChange>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58" w:author="Brian Bohman" w:date="2021-10-27T05:58:00Z">
              <w:tcPr>
                <w:tcW w:w="1008" w:type="dxa"/>
                <w:vAlign w:val="center"/>
                <w:hideMark/>
              </w:tcPr>
            </w:tcPrChange>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259" w:author="Brian Bohman" w:date="2021-10-27T05:58:00Z">
              <w:tcPr>
                <w:tcW w:w="1152" w:type="dxa"/>
                <w:vAlign w:val="center"/>
                <w:hideMark/>
              </w:tcPr>
            </w:tcPrChange>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440" w:type="dxa"/>
            <w:vAlign w:val="center"/>
            <w:hideMark/>
            <w:tcPrChange w:id="10260" w:author="Brian Bohman" w:date="2021-10-27T05:58:00Z">
              <w:tcPr>
                <w:tcW w:w="1008" w:type="dxa"/>
                <w:vAlign w:val="center"/>
                <w:hideMark/>
              </w:tcPr>
            </w:tcPrChange>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3E47616D" w14:textId="77777777" w:rsidTr="00E419CD">
        <w:trPr>
          <w:trHeight w:val="165"/>
          <w:trPrChange w:id="10261" w:author="Brian Bohman" w:date="2021-10-27T05:58:00Z">
            <w:trPr>
              <w:trHeight w:val="165"/>
            </w:trPr>
          </w:trPrChange>
        </w:trPr>
        <w:tc>
          <w:tcPr>
            <w:tcW w:w="360" w:type="dxa"/>
            <w:vAlign w:val="center"/>
            <w:hideMark/>
            <w:tcPrChange w:id="10262" w:author="Brian Bohman" w:date="2021-10-27T05:58:00Z">
              <w:tcPr>
                <w:tcW w:w="360" w:type="dxa"/>
                <w:vAlign w:val="center"/>
                <w:hideMark/>
              </w:tcPr>
            </w:tcPrChange>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Change w:id="10263" w:author="Brian Bohman" w:date="2021-10-27T05:58:00Z">
              <w:tcPr>
                <w:tcW w:w="864" w:type="dxa"/>
                <w:vAlign w:val="center"/>
                <w:hideMark/>
              </w:tcPr>
            </w:tcPrChange>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64" w:author="Brian Bohman" w:date="2021-10-27T05:58:00Z">
              <w:tcPr>
                <w:tcW w:w="1152" w:type="dxa"/>
                <w:vAlign w:val="center"/>
                <w:hideMark/>
              </w:tcPr>
            </w:tcPrChange>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65" w:author="Brian Bohman" w:date="2021-10-27T05:58:00Z">
              <w:tcPr>
                <w:tcW w:w="504" w:type="dxa"/>
                <w:vAlign w:val="center"/>
                <w:hideMark/>
              </w:tcPr>
            </w:tcPrChange>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66" w:author="Brian Bohman" w:date="2021-10-27T05:58:00Z">
              <w:tcPr>
                <w:tcW w:w="1008" w:type="dxa"/>
                <w:vAlign w:val="center"/>
                <w:hideMark/>
              </w:tcPr>
            </w:tcPrChange>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67" w:author="Brian Bohman" w:date="2021-10-27T05:58:00Z">
              <w:tcPr>
                <w:tcW w:w="1008" w:type="dxa"/>
                <w:vAlign w:val="center"/>
                <w:hideMark/>
              </w:tcPr>
            </w:tcPrChange>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68" w:author="Brian Bohman" w:date="2021-10-27T05:58:00Z">
              <w:tcPr>
                <w:tcW w:w="720" w:type="dxa"/>
                <w:vAlign w:val="center"/>
                <w:hideMark/>
              </w:tcPr>
            </w:tcPrChange>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69" w:author="Brian Bohman" w:date="2021-10-27T05:58:00Z">
              <w:tcPr>
                <w:tcW w:w="1008" w:type="dxa"/>
                <w:vAlign w:val="center"/>
                <w:hideMark/>
              </w:tcPr>
            </w:tcPrChange>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270" w:author="Brian Bohman" w:date="2021-10-27T05:58:00Z">
              <w:tcPr>
                <w:tcW w:w="1152" w:type="dxa"/>
                <w:vAlign w:val="center"/>
                <w:hideMark/>
              </w:tcPr>
            </w:tcPrChange>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440" w:type="dxa"/>
            <w:vAlign w:val="center"/>
            <w:hideMark/>
            <w:tcPrChange w:id="10271" w:author="Brian Bohman" w:date="2021-10-27T05:58:00Z">
              <w:tcPr>
                <w:tcW w:w="1008" w:type="dxa"/>
                <w:vAlign w:val="center"/>
                <w:hideMark/>
              </w:tcPr>
            </w:tcPrChange>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19CD" w:rsidRPr="009B3DCC" w14:paraId="45B07499" w14:textId="77777777" w:rsidTr="00E419CD">
        <w:trPr>
          <w:trHeight w:val="165"/>
          <w:trPrChange w:id="10272" w:author="Brian Bohman" w:date="2021-10-27T05:58:00Z">
            <w:trPr>
              <w:trHeight w:val="165"/>
            </w:trPr>
          </w:trPrChange>
        </w:trPr>
        <w:tc>
          <w:tcPr>
            <w:tcW w:w="360" w:type="dxa"/>
            <w:vAlign w:val="center"/>
            <w:hideMark/>
            <w:tcPrChange w:id="10273" w:author="Brian Bohman" w:date="2021-10-27T05:58:00Z">
              <w:tcPr>
                <w:tcW w:w="360" w:type="dxa"/>
                <w:vAlign w:val="center"/>
                <w:hideMark/>
              </w:tcPr>
            </w:tcPrChange>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Change w:id="10274" w:author="Brian Bohman" w:date="2021-10-27T05:58:00Z">
              <w:tcPr>
                <w:tcW w:w="864" w:type="dxa"/>
                <w:vAlign w:val="center"/>
                <w:hideMark/>
              </w:tcPr>
            </w:tcPrChange>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75" w:author="Brian Bohman" w:date="2021-10-27T05:58:00Z">
              <w:tcPr>
                <w:tcW w:w="1152" w:type="dxa"/>
                <w:vAlign w:val="center"/>
                <w:hideMark/>
              </w:tcPr>
            </w:tcPrChange>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76" w:author="Brian Bohman" w:date="2021-10-27T05:58:00Z">
              <w:tcPr>
                <w:tcW w:w="504" w:type="dxa"/>
                <w:vAlign w:val="center"/>
                <w:hideMark/>
              </w:tcPr>
            </w:tcPrChange>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77" w:author="Brian Bohman" w:date="2021-10-27T05:58:00Z">
              <w:tcPr>
                <w:tcW w:w="1008" w:type="dxa"/>
                <w:vAlign w:val="center"/>
                <w:hideMark/>
              </w:tcPr>
            </w:tcPrChange>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78" w:author="Brian Bohman" w:date="2021-10-27T05:58:00Z">
              <w:tcPr>
                <w:tcW w:w="1008" w:type="dxa"/>
                <w:vAlign w:val="center"/>
                <w:hideMark/>
              </w:tcPr>
            </w:tcPrChange>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79" w:author="Brian Bohman" w:date="2021-10-27T05:58:00Z">
              <w:tcPr>
                <w:tcW w:w="720" w:type="dxa"/>
                <w:vAlign w:val="center"/>
                <w:hideMark/>
              </w:tcPr>
            </w:tcPrChange>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80" w:author="Brian Bohman" w:date="2021-10-27T05:58:00Z">
              <w:tcPr>
                <w:tcW w:w="1008" w:type="dxa"/>
                <w:vAlign w:val="center"/>
                <w:hideMark/>
              </w:tcPr>
            </w:tcPrChange>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281" w:author="Brian Bohman" w:date="2021-10-27T05:58:00Z">
              <w:tcPr>
                <w:tcW w:w="1152" w:type="dxa"/>
                <w:vAlign w:val="center"/>
                <w:hideMark/>
              </w:tcPr>
            </w:tcPrChange>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440" w:type="dxa"/>
            <w:vAlign w:val="center"/>
            <w:hideMark/>
            <w:tcPrChange w:id="10282" w:author="Brian Bohman" w:date="2021-10-27T05:58:00Z">
              <w:tcPr>
                <w:tcW w:w="1008" w:type="dxa"/>
                <w:vAlign w:val="center"/>
                <w:hideMark/>
              </w:tcPr>
            </w:tcPrChange>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19CD" w:rsidRPr="009B3DCC" w14:paraId="7652084A" w14:textId="77777777" w:rsidTr="00E419CD">
        <w:trPr>
          <w:trHeight w:val="165"/>
          <w:trPrChange w:id="10283" w:author="Brian Bohman" w:date="2021-10-27T05:58:00Z">
            <w:trPr>
              <w:trHeight w:val="165"/>
            </w:trPr>
          </w:trPrChange>
        </w:trPr>
        <w:tc>
          <w:tcPr>
            <w:tcW w:w="360" w:type="dxa"/>
            <w:vAlign w:val="center"/>
            <w:hideMark/>
            <w:tcPrChange w:id="10284" w:author="Brian Bohman" w:date="2021-10-27T05:58:00Z">
              <w:tcPr>
                <w:tcW w:w="360" w:type="dxa"/>
                <w:vAlign w:val="center"/>
                <w:hideMark/>
              </w:tcPr>
            </w:tcPrChange>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Change w:id="10285" w:author="Brian Bohman" w:date="2021-10-27T05:58:00Z">
              <w:tcPr>
                <w:tcW w:w="864" w:type="dxa"/>
                <w:vAlign w:val="center"/>
                <w:hideMark/>
              </w:tcPr>
            </w:tcPrChange>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86" w:author="Brian Bohman" w:date="2021-10-27T05:58:00Z">
              <w:tcPr>
                <w:tcW w:w="1152" w:type="dxa"/>
                <w:vAlign w:val="center"/>
                <w:hideMark/>
              </w:tcPr>
            </w:tcPrChange>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87" w:author="Brian Bohman" w:date="2021-10-27T05:58:00Z">
              <w:tcPr>
                <w:tcW w:w="504" w:type="dxa"/>
                <w:vAlign w:val="center"/>
                <w:hideMark/>
              </w:tcPr>
            </w:tcPrChange>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Change w:id="10288" w:author="Brian Bohman" w:date="2021-10-27T05:58:00Z">
              <w:tcPr>
                <w:tcW w:w="1008" w:type="dxa"/>
                <w:vAlign w:val="center"/>
                <w:hideMark/>
              </w:tcPr>
            </w:tcPrChange>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0289" w:author="Brian Bohman" w:date="2021-10-27T05:58:00Z">
              <w:tcPr>
                <w:tcW w:w="1008" w:type="dxa"/>
                <w:vAlign w:val="center"/>
                <w:hideMark/>
              </w:tcPr>
            </w:tcPrChange>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290" w:author="Brian Bohman" w:date="2021-10-27T05:58:00Z">
              <w:tcPr>
                <w:tcW w:w="720" w:type="dxa"/>
                <w:vAlign w:val="center"/>
                <w:hideMark/>
              </w:tcPr>
            </w:tcPrChange>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291" w:author="Brian Bohman" w:date="2021-10-27T05:58:00Z">
              <w:tcPr>
                <w:tcW w:w="1008" w:type="dxa"/>
                <w:vAlign w:val="center"/>
                <w:hideMark/>
              </w:tcPr>
            </w:tcPrChange>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292" w:author="Brian Bohman" w:date="2021-10-27T05:58:00Z">
              <w:tcPr>
                <w:tcW w:w="1152" w:type="dxa"/>
                <w:vAlign w:val="center"/>
                <w:hideMark/>
              </w:tcPr>
            </w:tcPrChange>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440" w:type="dxa"/>
            <w:vAlign w:val="center"/>
            <w:hideMark/>
            <w:tcPrChange w:id="10293" w:author="Brian Bohman" w:date="2021-10-27T05:58:00Z">
              <w:tcPr>
                <w:tcW w:w="1008" w:type="dxa"/>
                <w:vAlign w:val="center"/>
                <w:hideMark/>
              </w:tcPr>
            </w:tcPrChange>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19CD" w:rsidRPr="009B3DCC" w14:paraId="396053CF" w14:textId="77777777" w:rsidTr="00E419CD">
        <w:trPr>
          <w:trHeight w:val="165"/>
          <w:trPrChange w:id="10294" w:author="Brian Bohman" w:date="2021-10-27T05:58:00Z">
            <w:trPr>
              <w:trHeight w:val="165"/>
            </w:trPr>
          </w:trPrChange>
        </w:trPr>
        <w:tc>
          <w:tcPr>
            <w:tcW w:w="360" w:type="dxa"/>
            <w:vAlign w:val="center"/>
            <w:hideMark/>
            <w:tcPrChange w:id="10295" w:author="Brian Bohman" w:date="2021-10-27T05:58:00Z">
              <w:tcPr>
                <w:tcW w:w="360" w:type="dxa"/>
                <w:vAlign w:val="center"/>
                <w:hideMark/>
              </w:tcPr>
            </w:tcPrChange>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Change w:id="10296" w:author="Brian Bohman" w:date="2021-10-27T05:58:00Z">
              <w:tcPr>
                <w:tcW w:w="864" w:type="dxa"/>
                <w:vAlign w:val="center"/>
                <w:hideMark/>
              </w:tcPr>
            </w:tcPrChange>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297" w:author="Brian Bohman" w:date="2021-10-27T05:58:00Z">
              <w:tcPr>
                <w:tcW w:w="1152" w:type="dxa"/>
                <w:vAlign w:val="center"/>
                <w:hideMark/>
              </w:tcPr>
            </w:tcPrChange>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298" w:author="Brian Bohman" w:date="2021-10-27T05:58:00Z">
              <w:tcPr>
                <w:tcW w:w="504" w:type="dxa"/>
                <w:vAlign w:val="center"/>
                <w:hideMark/>
              </w:tcPr>
            </w:tcPrChange>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299" w:author="Brian Bohman" w:date="2021-10-27T05:58:00Z">
              <w:tcPr>
                <w:tcW w:w="1008" w:type="dxa"/>
                <w:vAlign w:val="center"/>
                <w:hideMark/>
              </w:tcPr>
            </w:tcPrChange>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00" w:author="Brian Bohman" w:date="2021-10-27T05:58:00Z">
              <w:tcPr>
                <w:tcW w:w="1008" w:type="dxa"/>
                <w:vAlign w:val="center"/>
                <w:hideMark/>
              </w:tcPr>
            </w:tcPrChange>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01" w:author="Brian Bohman" w:date="2021-10-27T05:58:00Z">
              <w:tcPr>
                <w:tcW w:w="720" w:type="dxa"/>
                <w:vAlign w:val="center"/>
                <w:hideMark/>
              </w:tcPr>
            </w:tcPrChange>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02" w:author="Brian Bohman" w:date="2021-10-27T05:58:00Z">
              <w:tcPr>
                <w:tcW w:w="1008" w:type="dxa"/>
                <w:vAlign w:val="center"/>
                <w:hideMark/>
              </w:tcPr>
            </w:tcPrChange>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03" w:author="Brian Bohman" w:date="2021-10-27T05:58:00Z">
              <w:tcPr>
                <w:tcW w:w="1152" w:type="dxa"/>
                <w:vAlign w:val="center"/>
                <w:hideMark/>
              </w:tcPr>
            </w:tcPrChange>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440" w:type="dxa"/>
            <w:vAlign w:val="center"/>
            <w:hideMark/>
            <w:tcPrChange w:id="10304" w:author="Brian Bohman" w:date="2021-10-27T05:58:00Z">
              <w:tcPr>
                <w:tcW w:w="1008" w:type="dxa"/>
                <w:vAlign w:val="center"/>
                <w:hideMark/>
              </w:tcPr>
            </w:tcPrChange>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7AA2B990" w14:textId="77777777" w:rsidTr="00E419CD">
        <w:trPr>
          <w:trHeight w:val="165"/>
          <w:trPrChange w:id="10305" w:author="Brian Bohman" w:date="2021-10-27T05:58:00Z">
            <w:trPr>
              <w:trHeight w:val="165"/>
            </w:trPr>
          </w:trPrChange>
        </w:trPr>
        <w:tc>
          <w:tcPr>
            <w:tcW w:w="360" w:type="dxa"/>
            <w:vAlign w:val="center"/>
            <w:hideMark/>
            <w:tcPrChange w:id="10306" w:author="Brian Bohman" w:date="2021-10-27T05:58:00Z">
              <w:tcPr>
                <w:tcW w:w="360" w:type="dxa"/>
                <w:vAlign w:val="center"/>
                <w:hideMark/>
              </w:tcPr>
            </w:tcPrChange>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Change w:id="10307" w:author="Brian Bohman" w:date="2021-10-27T05:58:00Z">
              <w:tcPr>
                <w:tcW w:w="864" w:type="dxa"/>
                <w:vAlign w:val="center"/>
                <w:hideMark/>
              </w:tcPr>
            </w:tcPrChange>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08" w:author="Brian Bohman" w:date="2021-10-27T05:58:00Z">
              <w:tcPr>
                <w:tcW w:w="1152" w:type="dxa"/>
                <w:vAlign w:val="center"/>
                <w:hideMark/>
              </w:tcPr>
            </w:tcPrChange>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09" w:author="Brian Bohman" w:date="2021-10-27T05:58:00Z">
              <w:tcPr>
                <w:tcW w:w="504" w:type="dxa"/>
                <w:vAlign w:val="center"/>
                <w:hideMark/>
              </w:tcPr>
            </w:tcPrChange>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10" w:author="Brian Bohman" w:date="2021-10-27T05:58:00Z">
              <w:tcPr>
                <w:tcW w:w="1008" w:type="dxa"/>
                <w:vAlign w:val="center"/>
                <w:hideMark/>
              </w:tcPr>
            </w:tcPrChange>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11" w:author="Brian Bohman" w:date="2021-10-27T05:58:00Z">
              <w:tcPr>
                <w:tcW w:w="1008" w:type="dxa"/>
                <w:vAlign w:val="center"/>
                <w:hideMark/>
              </w:tcPr>
            </w:tcPrChange>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12" w:author="Brian Bohman" w:date="2021-10-27T05:58:00Z">
              <w:tcPr>
                <w:tcW w:w="720" w:type="dxa"/>
                <w:vAlign w:val="center"/>
                <w:hideMark/>
              </w:tcPr>
            </w:tcPrChange>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13" w:author="Brian Bohman" w:date="2021-10-27T05:58:00Z">
              <w:tcPr>
                <w:tcW w:w="1008" w:type="dxa"/>
                <w:vAlign w:val="center"/>
                <w:hideMark/>
              </w:tcPr>
            </w:tcPrChange>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14" w:author="Brian Bohman" w:date="2021-10-27T05:58:00Z">
              <w:tcPr>
                <w:tcW w:w="1152" w:type="dxa"/>
                <w:vAlign w:val="center"/>
                <w:hideMark/>
              </w:tcPr>
            </w:tcPrChange>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0315" w:author="Brian Bohman" w:date="2021-10-27T05:58:00Z">
              <w:tcPr>
                <w:tcW w:w="1008" w:type="dxa"/>
                <w:vAlign w:val="center"/>
                <w:hideMark/>
              </w:tcPr>
            </w:tcPrChange>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26EBF6D" w14:textId="77777777" w:rsidTr="00E419CD">
        <w:trPr>
          <w:trHeight w:val="165"/>
          <w:trPrChange w:id="10316" w:author="Brian Bohman" w:date="2021-10-27T05:58:00Z">
            <w:trPr>
              <w:trHeight w:val="165"/>
            </w:trPr>
          </w:trPrChange>
        </w:trPr>
        <w:tc>
          <w:tcPr>
            <w:tcW w:w="360" w:type="dxa"/>
            <w:vAlign w:val="center"/>
            <w:hideMark/>
            <w:tcPrChange w:id="10317" w:author="Brian Bohman" w:date="2021-10-27T05:58:00Z">
              <w:tcPr>
                <w:tcW w:w="360" w:type="dxa"/>
                <w:vAlign w:val="center"/>
                <w:hideMark/>
              </w:tcPr>
            </w:tcPrChange>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Change w:id="10318" w:author="Brian Bohman" w:date="2021-10-27T05:58:00Z">
              <w:tcPr>
                <w:tcW w:w="864" w:type="dxa"/>
                <w:vAlign w:val="center"/>
                <w:hideMark/>
              </w:tcPr>
            </w:tcPrChange>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19" w:author="Brian Bohman" w:date="2021-10-27T05:58:00Z">
              <w:tcPr>
                <w:tcW w:w="1152" w:type="dxa"/>
                <w:vAlign w:val="center"/>
                <w:hideMark/>
              </w:tcPr>
            </w:tcPrChange>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20" w:author="Brian Bohman" w:date="2021-10-27T05:58:00Z">
              <w:tcPr>
                <w:tcW w:w="504" w:type="dxa"/>
                <w:vAlign w:val="center"/>
                <w:hideMark/>
              </w:tcPr>
            </w:tcPrChange>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21" w:author="Brian Bohman" w:date="2021-10-27T05:58:00Z">
              <w:tcPr>
                <w:tcW w:w="1008" w:type="dxa"/>
                <w:vAlign w:val="center"/>
                <w:hideMark/>
              </w:tcPr>
            </w:tcPrChange>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22" w:author="Brian Bohman" w:date="2021-10-27T05:58:00Z">
              <w:tcPr>
                <w:tcW w:w="1008" w:type="dxa"/>
                <w:vAlign w:val="center"/>
                <w:hideMark/>
              </w:tcPr>
            </w:tcPrChange>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23" w:author="Brian Bohman" w:date="2021-10-27T05:58:00Z">
              <w:tcPr>
                <w:tcW w:w="720" w:type="dxa"/>
                <w:vAlign w:val="center"/>
                <w:hideMark/>
              </w:tcPr>
            </w:tcPrChange>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24" w:author="Brian Bohman" w:date="2021-10-27T05:58:00Z">
              <w:tcPr>
                <w:tcW w:w="1008" w:type="dxa"/>
                <w:vAlign w:val="center"/>
                <w:hideMark/>
              </w:tcPr>
            </w:tcPrChange>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25" w:author="Brian Bohman" w:date="2021-10-27T05:58:00Z">
              <w:tcPr>
                <w:tcW w:w="1152" w:type="dxa"/>
                <w:vAlign w:val="center"/>
                <w:hideMark/>
              </w:tcPr>
            </w:tcPrChange>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440" w:type="dxa"/>
            <w:vAlign w:val="center"/>
            <w:hideMark/>
            <w:tcPrChange w:id="10326" w:author="Brian Bohman" w:date="2021-10-27T05:58:00Z">
              <w:tcPr>
                <w:tcW w:w="1008" w:type="dxa"/>
                <w:vAlign w:val="center"/>
                <w:hideMark/>
              </w:tcPr>
            </w:tcPrChange>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19CD" w:rsidRPr="009B3DCC" w14:paraId="0BD9DA9D" w14:textId="77777777" w:rsidTr="00E419CD">
        <w:trPr>
          <w:trHeight w:val="165"/>
          <w:trPrChange w:id="10327" w:author="Brian Bohman" w:date="2021-10-27T05:58:00Z">
            <w:trPr>
              <w:trHeight w:val="165"/>
            </w:trPr>
          </w:trPrChange>
        </w:trPr>
        <w:tc>
          <w:tcPr>
            <w:tcW w:w="360" w:type="dxa"/>
            <w:vAlign w:val="center"/>
            <w:hideMark/>
            <w:tcPrChange w:id="10328" w:author="Brian Bohman" w:date="2021-10-27T05:58:00Z">
              <w:tcPr>
                <w:tcW w:w="360" w:type="dxa"/>
                <w:vAlign w:val="center"/>
                <w:hideMark/>
              </w:tcPr>
            </w:tcPrChange>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Change w:id="10329" w:author="Brian Bohman" w:date="2021-10-27T05:58:00Z">
              <w:tcPr>
                <w:tcW w:w="864" w:type="dxa"/>
                <w:vAlign w:val="center"/>
                <w:hideMark/>
              </w:tcPr>
            </w:tcPrChange>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30" w:author="Brian Bohman" w:date="2021-10-27T05:58:00Z">
              <w:tcPr>
                <w:tcW w:w="1152" w:type="dxa"/>
                <w:vAlign w:val="center"/>
                <w:hideMark/>
              </w:tcPr>
            </w:tcPrChange>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31" w:author="Brian Bohman" w:date="2021-10-27T05:58:00Z">
              <w:tcPr>
                <w:tcW w:w="504" w:type="dxa"/>
                <w:vAlign w:val="center"/>
                <w:hideMark/>
              </w:tcPr>
            </w:tcPrChange>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32" w:author="Brian Bohman" w:date="2021-10-27T05:58:00Z">
              <w:tcPr>
                <w:tcW w:w="1008" w:type="dxa"/>
                <w:vAlign w:val="center"/>
                <w:hideMark/>
              </w:tcPr>
            </w:tcPrChange>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33" w:author="Brian Bohman" w:date="2021-10-27T05:58:00Z">
              <w:tcPr>
                <w:tcW w:w="1008" w:type="dxa"/>
                <w:vAlign w:val="center"/>
                <w:hideMark/>
              </w:tcPr>
            </w:tcPrChange>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34" w:author="Brian Bohman" w:date="2021-10-27T05:58:00Z">
              <w:tcPr>
                <w:tcW w:w="720" w:type="dxa"/>
                <w:vAlign w:val="center"/>
                <w:hideMark/>
              </w:tcPr>
            </w:tcPrChange>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35" w:author="Brian Bohman" w:date="2021-10-27T05:58:00Z">
              <w:tcPr>
                <w:tcW w:w="1008" w:type="dxa"/>
                <w:vAlign w:val="center"/>
                <w:hideMark/>
              </w:tcPr>
            </w:tcPrChange>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36" w:author="Brian Bohman" w:date="2021-10-27T05:58:00Z">
              <w:tcPr>
                <w:tcW w:w="1152" w:type="dxa"/>
                <w:vAlign w:val="center"/>
                <w:hideMark/>
              </w:tcPr>
            </w:tcPrChange>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440" w:type="dxa"/>
            <w:vAlign w:val="center"/>
            <w:hideMark/>
            <w:tcPrChange w:id="10337" w:author="Brian Bohman" w:date="2021-10-27T05:58:00Z">
              <w:tcPr>
                <w:tcW w:w="1008" w:type="dxa"/>
                <w:vAlign w:val="center"/>
                <w:hideMark/>
              </w:tcPr>
            </w:tcPrChange>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19CD" w:rsidRPr="009B3DCC" w14:paraId="06976B1F" w14:textId="77777777" w:rsidTr="00E419CD">
        <w:trPr>
          <w:trHeight w:val="165"/>
          <w:trPrChange w:id="10338" w:author="Brian Bohman" w:date="2021-10-27T05:58:00Z">
            <w:trPr>
              <w:trHeight w:val="165"/>
            </w:trPr>
          </w:trPrChange>
        </w:trPr>
        <w:tc>
          <w:tcPr>
            <w:tcW w:w="360" w:type="dxa"/>
            <w:vAlign w:val="center"/>
            <w:hideMark/>
            <w:tcPrChange w:id="10339" w:author="Brian Bohman" w:date="2021-10-27T05:58:00Z">
              <w:tcPr>
                <w:tcW w:w="360" w:type="dxa"/>
                <w:vAlign w:val="center"/>
                <w:hideMark/>
              </w:tcPr>
            </w:tcPrChange>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Change w:id="10340" w:author="Brian Bohman" w:date="2021-10-27T05:58:00Z">
              <w:tcPr>
                <w:tcW w:w="864" w:type="dxa"/>
                <w:vAlign w:val="center"/>
                <w:hideMark/>
              </w:tcPr>
            </w:tcPrChange>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41" w:author="Brian Bohman" w:date="2021-10-27T05:58:00Z">
              <w:tcPr>
                <w:tcW w:w="1152" w:type="dxa"/>
                <w:vAlign w:val="center"/>
                <w:hideMark/>
              </w:tcPr>
            </w:tcPrChange>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42" w:author="Brian Bohman" w:date="2021-10-27T05:58:00Z">
              <w:tcPr>
                <w:tcW w:w="504" w:type="dxa"/>
                <w:vAlign w:val="center"/>
                <w:hideMark/>
              </w:tcPr>
            </w:tcPrChange>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Change w:id="10343" w:author="Brian Bohman" w:date="2021-10-27T05:58:00Z">
              <w:tcPr>
                <w:tcW w:w="1008" w:type="dxa"/>
                <w:vAlign w:val="center"/>
                <w:hideMark/>
              </w:tcPr>
            </w:tcPrChange>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0344" w:author="Brian Bohman" w:date="2021-10-27T05:58:00Z">
              <w:tcPr>
                <w:tcW w:w="1008" w:type="dxa"/>
                <w:vAlign w:val="center"/>
                <w:hideMark/>
              </w:tcPr>
            </w:tcPrChange>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45" w:author="Brian Bohman" w:date="2021-10-27T05:58:00Z">
              <w:tcPr>
                <w:tcW w:w="720" w:type="dxa"/>
                <w:vAlign w:val="center"/>
                <w:hideMark/>
              </w:tcPr>
            </w:tcPrChange>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46" w:author="Brian Bohman" w:date="2021-10-27T05:58:00Z">
              <w:tcPr>
                <w:tcW w:w="1008" w:type="dxa"/>
                <w:vAlign w:val="center"/>
                <w:hideMark/>
              </w:tcPr>
            </w:tcPrChange>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347" w:author="Brian Bohman" w:date="2021-10-27T05:58:00Z">
              <w:tcPr>
                <w:tcW w:w="1152" w:type="dxa"/>
                <w:vAlign w:val="center"/>
                <w:hideMark/>
              </w:tcPr>
            </w:tcPrChange>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440" w:type="dxa"/>
            <w:vAlign w:val="center"/>
            <w:hideMark/>
            <w:tcPrChange w:id="10348" w:author="Brian Bohman" w:date="2021-10-27T05:58:00Z">
              <w:tcPr>
                <w:tcW w:w="1008" w:type="dxa"/>
                <w:vAlign w:val="center"/>
                <w:hideMark/>
              </w:tcPr>
            </w:tcPrChange>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31262F6C" w14:textId="77777777" w:rsidTr="00E419CD">
        <w:trPr>
          <w:trHeight w:val="165"/>
          <w:trPrChange w:id="10349" w:author="Brian Bohman" w:date="2021-10-27T05:58:00Z">
            <w:trPr>
              <w:trHeight w:val="165"/>
            </w:trPr>
          </w:trPrChange>
        </w:trPr>
        <w:tc>
          <w:tcPr>
            <w:tcW w:w="360" w:type="dxa"/>
            <w:vAlign w:val="center"/>
            <w:hideMark/>
            <w:tcPrChange w:id="10350" w:author="Brian Bohman" w:date="2021-10-27T05:58:00Z">
              <w:tcPr>
                <w:tcW w:w="360" w:type="dxa"/>
                <w:vAlign w:val="center"/>
                <w:hideMark/>
              </w:tcPr>
            </w:tcPrChange>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Change w:id="10351" w:author="Brian Bohman" w:date="2021-10-27T05:58:00Z">
              <w:tcPr>
                <w:tcW w:w="864" w:type="dxa"/>
                <w:vAlign w:val="center"/>
                <w:hideMark/>
              </w:tcPr>
            </w:tcPrChange>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52" w:author="Brian Bohman" w:date="2021-10-27T05:58:00Z">
              <w:tcPr>
                <w:tcW w:w="1152" w:type="dxa"/>
                <w:vAlign w:val="center"/>
                <w:hideMark/>
              </w:tcPr>
            </w:tcPrChange>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53" w:author="Brian Bohman" w:date="2021-10-27T05:58:00Z">
              <w:tcPr>
                <w:tcW w:w="504" w:type="dxa"/>
                <w:vAlign w:val="center"/>
                <w:hideMark/>
              </w:tcPr>
            </w:tcPrChange>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54" w:author="Brian Bohman" w:date="2021-10-27T05:58:00Z">
              <w:tcPr>
                <w:tcW w:w="1008" w:type="dxa"/>
                <w:vAlign w:val="center"/>
                <w:hideMark/>
              </w:tcPr>
            </w:tcPrChange>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55" w:author="Brian Bohman" w:date="2021-10-27T05:58:00Z">
              <w:tcPr>
                <w:tcW w:w="1008" w:type="dxa"/>
                <w:vAlign w:val="center"/>
                <w:hideMark/>
              </w:tcPr>
            </w:tcPrChange>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56" w:author="Brian Bohman" w:date="2021-10-27T05:58:00Z">
              <w:tcPr>
                <w:tcW w:w="720" w:type="dxa"/>
                <w:vAlign w:val="center"/>
                <w:hideMark/>
              </w:tcPr>
            </w:tcPrChange>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57" w:author="Brian Bohman" w:date="2021-10-27T05:58:00Z">
              <w:tcPr>
                <w:tcW w:w="1008" w:type="dxa"/>
                <w:vAlign w:val="center"/>
                <w:hideMark/>
              </w:tcPr>
            </w:tcPrChange>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358" w:author="Brian Bohman" w:date="2021-10-27T05:58:00Z">
              <w:tcPr>
                <w:tcW w:w="1152" w:type="dxa"/>
                <w:vAlign w:val="center"/>
                <w:hideMark/>
              </w:tcPr>
            </w:tcPrChange>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440" w:type="dxa"/>
            <w:vAlign w:val="center"/>
            <w:hideMark/>
            <w:tcPrChange w:id="10359" w:author="Brian Bohman" w:date="2021-10-27T05:58:00Z">
              <w:tcPr>
                <w:tcW w:w="1008" w:type="dxa"/>
                <w:vAlign w:val="center"/>
                <w:hideMark/>
              </w:tcPr>
            </w:tcPrChange>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19CD" w:rsidRPr="009B3DCC" w14:paraId="3E9614C0" w14:textId="77777777" w:rsidTr="00E419CD">
        <w:trPr>
          <w:trHeight w:val="165"/>
          <w:trPrChange w:id="10360" w:author="Brian Bohman" w:date="2021-10-27T05:58:00Z">
            <w:trPr>
              <w:trHeight w:val="165"/>
            </w:trPr>
          </w:trPrChange>
        </w:trPr>
        <w:tc>
          <w:tcPr>
            <w:tcW w:w="360" w:type="dxa"/>
            <w:vAlign w:val="center"/>
            <w:hideMark/>
            <w:tcPrChange w:id="10361" w:author="Brian Bohman" w:date="2021-10-27T05:58:00Z">
              <w:tcPr>
                <w:tcW w:w="360" w:type="dxa"/>
                <w:vAlign w:val="center"/>
                <w:hideMark/>
              </w:tcPr>
            </w:tcPrChange>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Change w:id="10362" w:author="Brian Bohman" w:date="2021-10-27T05:58:00Z">
              <w:tcPr>
                <w:tcW w:w="864" w:type="dxa"/>
                <w:vAlign w:val="center"/>
                <w:hideMark/>
              </w:tcPr>
            </w:tcPrChange>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63" w:author="Brian Bohman" w:date="2021-10-27T05:58:00Z">
              <w:tcPr>
                <w:tcW w:w="1152" w:type="dxa"/>
                <w:vAlign w:val="center"/>
                <w:hideMark/>
              </w:tcPr>
            </w:tcPrChange>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64" w:author="Brian Bohman" w:date="2021-10-27T05:58:00Z">
              <w:tcPr>
                <w:tcW w:w="504" w:type="dxa"/>
                <w:vAlign w:val="center"/>
                <w:hideMark/>
              </w:tcPr>
            </w:tcPrChange>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65" w:author="Brian Bohman" w:date="2021-10-27T05:58:00Z">
              <w:tcPr>
                <w:tcW w:w="1008" w:type="dxa"/>
                <w:vAlign w:val="center"/>
                <w:hideMark/>
              </w:tcPr>
            </w:tcPrChange>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66" w:author="Brian Bohman" w:date="2021-10-27T05:58:00Z">
              <w:tcPr>
                <w:tcW w:w="1008" w:type="dxa"/>
                <w:vAlign w:val="center"/>
                <w:hideMark/>
              </w:tcPr>
            </w:tcPrChange>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67" w:author="Brian Bohman" w:date="2021-10-27T05:58:00Z">
              <w:tcPr>
                <w:tcW w:w="720" w:type="dxa"/>
                <w:vAlign w:val="center"/>
                <w:hideMark/>
              </w:tcPr>
            </w:tcPrChange>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68" w:author="Brian Bohman" w:date="2021-10-27T05:58:00Z">
              <w:tcPr>
                <w:tcW w:w="1008" w:type="dxa"/>
                <w:vAlign w:val="center"/>
                <w:hideMark/>
              </w:tcPr>
            </w:tcPrChange>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369" w:author="Brian Bohman" w:date="2021-10-27T05:58:00Z">
              <w:tcPr>
                <w:tcW w:w="1152" w:type="dxa"/>
                <w:vAlign w:val="center"/>
                <w:hideMark/>
              </w:tcPr>
            </w:tcPrChange>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440" w:type="dxa"/>
            <w:vAlign w:val="center"/>
            <w:hideMark/>
            <w:tcPrChange w:id="10370" w:author="Brian Bohman" w:date="2021-10-27T05:58:00Z">
              <w:tcPr>
                <w:tcW w:w="1008" w:type="dxa"/>
                <w:vAlign w:val="center"/>
                <w:hideMark/>
              </w:tcPr>
            </w:tcPrChange>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4BEFED78" w14:textId="77777777" w:rsidTr="00E419CD">
        <w:trPr>
          <w:trHeight w:val="180"/>
          <w:trPrChange w:id="10371" w:author="Brian Bohman" w:date="2021-10-27T05:58:00Z">
            <w:trPr>
              <w:trHeight w:val="180"/>
            </w:trPr>
          </w:trPrChange>
        </w:trPr>
        <w:tc>
          <w:tcPr>
            <w:tcW w:w="360" w:type="dxa"/>
            <w:vAlign w:val="center"/>
            <w:hideMark/>
            <w:tcPrChange w:id="10372" w:author="Brian Bohman" w:date="2021-10-27T05:58:00Z">
              <w:tcPr>
                <w:tcW w:w="360" w:type="dxa"/>
                <w:vAlign w:val="center"/>
                <w:hideMark/>
              </w:tcPr>
            </w:tcPrChange>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Change w:id="10373" w:author="Brian Bohman" w:date="2021-10-27T05:58:00Z">
              <w:tcPr>
                <w:tcW w:w="864" w:type="dxa"/>
                <w:vAlign w:val="center"/>
                <w:hideMark/>
              </w:tcPr>
            </w:tcPrChange>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74" w:author="Brian Bohman" w:date="2021-10-27T05:58:00Z">
              <w:tcPr>
                <w:tcW w:w="1152" w:type="dxa"/>
                <w:vAlign w:val="center"/>
                <w:hideMark/>
              </w:tcPr>
            </w:tcPrChange>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75" w:author="Brian Bohman" w:date="2021-10-27T05:58:00Z">
              <w:tcPr>
                <w:tcW w:w="504" w:type="dxa"/>
                <w:vAlign w:val="center"/>
                <w:hideMark/>
              </w:tcPr>
            </w:tcPrChange>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76" w:author="Brian Bohman" w:date="2021-10-27T05:58:00Z">
              <w:tcPr>
                <w:tcW w:w="1008" w:type="dxa"/>
                <w:vAlign w:val="center"/>
                <w:hideMark/>
              </w:tcPr>
            </w:tcPrChange>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77" w:author="Brian Bohman" w:date="2021-10-27T05:58:00Z">
              <w:tcPr>
                <w:tcW w:w="1008" w:type="dxa"/>
                <w:vAlign w:val="center"/>
                <w:hideMark/>
              </w:tcPr>
            </w:tcPrChange>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78" w:author="Brian Bohman" w:date="2021-10-27T05:58:00Z">
              <w:tcPr>
                <w:tcW w:w="720" w:type="dxa"/>
                <w:vAlign w:val="center"/>
                <w:hideMark/>
              </w:tcPr>
            </w:tcPrChange>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79" w:author="Brian Bohman" w:date="2021-10-27T05:58:00Z">
              <w:tcPr>
                <w:tcW w:w="1008" w:type="dxa"/>
                <w:vAlign w:val="center"/>
                <w:hideMark/>
              </w:tcPr>
            </w:tcPrChange>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380" w:author="Brian Bohman" w:date="2021-10-27T05:58:00Z">
              <w:tcPr>
                <w:tcW w:w="1152" w:type="dxa"/>
                <w:vAlign w:val="center"/>
                <w:hideMark/>
              </w:tcPr>
            </w:tcPrChange>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381" w:author="Brian Bohman" w:date="2021-10-27T05:58:00Z">
              <w:tcPr>
                <w:tcW w:w="1008" w:type="dxa"/>
                <w:vAlign w:val="center"/>
                <w:hideMark/>
              </w:tcPr>
            </w:tcPrChange>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47E3DA03" w14:textId="77777777" w:rsidTr="00E419CD">
        <w:trPr>
          <w:trHeight w:val="165"/>
          <w:trPrChange w:id="10382" w:author="Brian Bohman" w:date="2021-10-27T05:58:00Z">
            <w:trPr>
              <w:trHeight w:val="165"/>
            </w:trPr>
          </w:trPrChange>
        </w:trPr>
        <w:tc>
          <w:tcPr>
            <w:tcW w:w="360" w:type="dxa"/>
            <w:vAlign w:val="center"/>
            <w:hideMark/>
            <w:tcPrChange w:id="10383" w:author="Brian Bohman" w:date="2021-10-27T05:58:00Z">
              <w:tcPr>
                <w:tcW w:w="360" w:type="dxa"/>
                <w:vAlign w:val="center"/>
                <w:hideMark/>
              </w:tcPr>
            </w:tcPrChange>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Change w:id="10384" w:author="Brian Bohman" w:date="2021-10-27T05:58:00Z">
              <w:tcPr>
                <w:tcW w:w="864" w:type="dxa"/>
                <w:vAlign w:val="center"/>
                <w:hideMark/>
              </w:tcPr>
            </w:tcPrChange>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85" w:author="Brian Bohman" w:date="2021-10-27T05:58:00Z">
              <w:tcPr>
                <w:tcW w:w="1152" w:type="dxa"/>
                <w:vAlign w:val="center"/>
                <w:hideMark/>
              </w:tcPr>
            </w:tcPrChange>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86" w:author="Brian Bohman" w:date="2021-10-27T05:58:00Z">
              <w:tcPr>
                <w:tcW w:w="504" w:type="dxa"/>
                <w:vAlign w:val="center"/>
                <w:hideMark/>
              </w:tcPr>
            </w:tcPrChange>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87" w:author="Brian Bohman" w:date="2021-10-27T05:58:00Z">
              <w:tcPr>
                <w:tcW w:w="1008" w:type="dxa"/>
                <w:vAlign w:val="center"/>
                <w:hideMark/>
              </w:tcPr>
            </w:tcPrChange>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88" w:author="Brian Bohman" w:date="2021-10-27T05:58:00Z">
              <w:tcPr>
                <w:tcW w:w="1008" w:type="dxa"/>
                <w:vAlign w:val="center"/>
                <w:hideMark/>
              </w:tcPr>
            </w:tcPrChange>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389" w:author="Brian Bohman" w:date="2021-10-27T05:58:00Z">
              <w:tcPr>
                <w:tcW w:w="720" w:type="dxa"/>
                <w:vAlign w:val="center"/>
                <w:hideMark/>
              </w:tcPr>
            </w:tcPrChange>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390" w:author="Brian Bohman" w:date="2021-10-27T05:58:00Z">
              <w:tcPr>
                <w:tcW w:w="1008" w:type="dxa"/>
                <w:vAlign w:val="center"/>
                <w:hideMark/>
              </w:tcPr>
            </w:tcPrChange>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391" w:author="Brian Bohman" w:date="2021-10-27T05:58:00Z">
              <w:tcPr>
                <w:tcW w:w="1152" w:type="dxa"/>
                <w:vAlign w:val="center"/>
                <w:hideMark/>
              </w:tcPr>
            </w:tcPrChange>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440" w:type="dxa"/>
            <w:vAlign w:val="center"/>
            <w:hideMark/>
            <w:tcPrChange w:id="10392" w:author="Brian Bohman" w:date="2021-10-27T05:58:00Z">
              <w:tcPr>
                <w:tcW w:w="1008" w:type="dxa"/>
                <w:vAlign w:val="center"/>
                <w:hideMark/>
              </w:tcPr>
            </w:tcPrChange>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05774B84" w14:textId="77777777" w:rsidTr="00E419CD">
        <w:trPr>
          <w:trHeight w:val="165"/>
          <w:trPrChange w:id="10393" w:author="Brian Bohman" w:date="2021-10-27T05:58:00Z">
            <w:trPr>
              <w:trHeight w:val="165"/>
            </w:trPr>
          </w:trPrChange>
        </w:trPr>
        <w:tc>
          <w:tcPr>
            <w:tcW w:w="360" w:type="dxa"/>
            <w:vAlign w:val="center"/>
            <w:hideMark/>
            <w:tcPrChange w:id="10394" w:author="Brian Bohman" w:date="2021-10-27T05:58:00Z">
              <w:tcPr>
                <w:tcW w:w="360" w:type="dxa"/>
                <w:vAlign w:val="center"/>
                <w:hideMark/>
              </w:tcPr>
            </w:tcPrChange>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Change w:id="10395" w:author="Brian Bohman" w:date="2021-10-27T05:58:00Z">
              <w:tcPr>
                <w:tcW w:w="864" w:type="dxa"/>
                <w:vAlign w:val="center"/>
                <w:hideMark/>
              </w:tcPr>
            </w:tcPrChange>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396" w:author="Brian Bohman" w:date="2021-10-27T05:58:00Z">
              <w:tcPr>
                <w:tcW w:w="1152" w:type="dxa"/>
                <w:vAlign w:val="center"/>
                <w:hideMark/>
              </w:tcPr>
            </w:tcPrChange>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397" w:author="Brian Bohman" w:date="2021-10-27T05:58:00Z">
              <w:tcPr>
                <w:tcW w:w="504" w:type="dxa"/>
                <w:vAlign w:val="center"/>
                <w:hideMark/>
              </w:tcPr>
            </w:tcPrChange>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Change w:id="10398" w:author="Brian Bohman" w:date="2021-10-27T05:58:00Z">
              <w:tcPr>
                <w:tcW w:w="1008" w:type="dxa"/>
                <w:vAlign w:val="center"/>
                <w:hideMark/>
              </w:tcPr>
            </w:tcPrChange>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0399" w:author="Brian Bohman" w:date="2021-10-27T05:58:00Z">
              <w:tcPr>
                <w:tcW w:w="1008" w:type="dxa"/>
                <w:vAlign w:val="center"/>
                <w:hideMark/>
              </w:tcPr>
            </w:tcPrChange>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00" w:author="Brian Bohman" w:date="2021-10-27T05:58:00Z">
              <w:tcPr>
                <w:tcW w:w="720" w:type="dxa"/>
                <w:vAlign w:val="center"/>
                <w:hideMark/>
              </w:tcPr>
            </w:tcPrChange>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01" w:author="Brian Bohman" w:date="2021-10-27T05:58:00Z">
              <w:tcPr>
                <w:tcW w:w="1008" w:type="dxa"/>
                <w:vAlign w:val="center"/>
                <w:hideMark/>
              </w:tcPr>
            </w:tcPrChange>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02" w:author="Brian Bohman" w:date="2021-10-27T05:58:00Z">
              <w:tcPr>
                <w:tcW w:w="1152" w:type="dxa"/>
                <w:vAlign w:val="center"/>
                <w:hideMark/>
              </w:tcPr>
            </w:tcPrChange>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440" w:type="dxa"/>
            <w:vAlign w:val="center"/>
            <w:hideMark/>
            <w:tcPrChange w:id="10403" w:author="Brian Bohman" w:date="2021-10-27T05:58:00Z">
              <w:tcPr>
                <w:tcW w:w="1008" w:type="dxa"/>
                <w:vAlign w:val="center"/>
                <w:hideMark/>
              </w:tcPr>
            </w:tcPrChange>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78399890" w14:textId="77777777" w:rsidTr="00E419CD">
        <w:trPr>
          <w:trHeight w:val="165"/>
          <w:trPrChange w:id="10404" w:author="Brian Bohman" w:date="2021-10-27T05:58:00Z">
            <w:trPr>
              <w:trHeight w:val="165"/>
            </w:trPr>
          </w:trPrChange>
        </w:trPr>
        <w:tc>
          <w:tcPr>
            <w:tcW w:w="360" w:type="dxa"/>
            <w:vAlign w:val="center"/>
            <w:hideMark/>
            <w:tcPrChange w:id="10405" w:author="Brian Bohman" w:date="2021-10-27T05:58:00Z">
              <w:tcPr>
                <w:tcW w:w="360" w:type="dxa"/>
                <w:vAlign w:val="center"/>
                <w:hideMark/>
              </w:tcPr>
            </w:tcPrChange>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Change w:id="10406" w:author="Brian Bohman" w:date="2021-10-27T05:58:00Z">
              <w:tcPr>
                <w:tcW w:w="864" w:type="dxa"/>
                <w:vAlign w:val="center"/>
                <w:hideMark/>
              </w:tcPr>
            </w:tcPrChange>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07" w:author="Brian Bohman" w:date="2021-10-27T05:58:00Z">
              <w:tcPr>
                <w:tcW w:w="1152" w:type="dxa"/>
                <w:vAlign w:val="center"/>
                <w:hideMark/>
              </w:tcPr>
            </w:tcPrChange>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08" w:author="Brian Bohman" w:date="2021-10-27T05:58:00Z">
              <w:tcPr>
                <w:tcW w:w="504" w:type="dxa"/>
                <w:vAlign w:val="center"/>
                <w:hideMark/>
              </w:tcPr>
            </w:tcPrChange>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09" w:author="Brian Bohman" w:date="2021-10-27T05:58:00Z">
              <w:tcPr>
                <w:tcW w:w="1008" w:type="dxa"/>
                <w:vAlign w:val="center"/>
                <w:hideMark/>
              </w:tcPr>
            </w:tcPrChange>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10" w:author="Brian Bohman" w:date="2021-10-27T05:58:00Z">
              <w:tcPr>
                <w:tcW w:w="1008" w:type="dxa"/>
                <w:vAlign w:val="center"/>
                <w:hideMark/>
              </w:tcPr>
            </w:tcPrChange>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11" w:author="Brian Bohman" w:date="2021-10-27T05:58:00Z">
              <w:tcPr>
                <w:tcW w:w="720" w:type="dxa"/>
                <w:vAlign w:val="center"/>
                <w:hideMark/>
              </w:tcPr>
            </w:tcPrChange>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12" w:author="Brian Bohman" w:date="2021-10-27T05:58:00Z">
              <w:tcPr>
                <w:tcW w:w="1008" w:type="dxa"/>
                <w:vAlign w:val="center"/>
                <w:hideMark/>
              </w:tcPr>
            </w:tcPrChange>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13" w:author="Brian Bohman" w:date="2021-10-27T05:58:00Z">
              <w:tcPr>
                <w:tcW w:w="1152" w:type="dxa"/>
                <w:vAlign w:val="center"/>
                <w:hideMark/>
              </w:tcPr>
            </w:tcPrChange>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440" w:type="dxa"/>
            <w:vAlign w:val="center"/>
            <w:hideMark/>
            <w:tcPrChange w:id="10414" w:author="Brian Bohman" w:date="2021-10-27T05:58:00Z">
              <w:tcPr>
                <w:tcW w:w="1008" w:type="dxa"/>
                <w:vAlign w:val="center"/>
                <w:hideMark/>
              </w:tcPr>
            </w:tcPrChange>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8DBF40B" w14:textId="77777777" w:rsidTr="00E419CD">
        <w:trPr>
          <w:trHeight w:val="165"/>
          <w:trPrChange w:id="10415" w:author="Brian Bohman" w:date="2021-10-27T05:58:00Z">
            <w:trPr>
              <w:trHeight w:val="165"/>
            </w:trPr>
          </w:trPrChange>
        </w:trPr>
        <w:tc>
          <w:tcPr>
            <w:tcW w:w="360" w:type="dxa"/>
            <w:vAlign w:val="center"/>
            <w:hideMark/>
            <w:tcPrChange w:id="10416" w:author="Brian Bohman" w:date="2021-10-27T05:58:00Z">
              <w:tcPr>
                <w:tcW w:w="360" w:type="dxa"/>
                <w:vAlign w:val="center"/>
                <w:hideMark/>
              </w:tcPr>
            </w:tcPrChange>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Change w:id="10417" w:author="Brian Bohman" w:date="2021-10-27T05:58:00Z">
              <w:tcPr>
                <w:tcW w:w="864" w:type="dxa"/>
                <w:vAlign w:val="center"/>
                <w:hideMark/>
              </w:tcPr>
            </w:tcPrChange>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18" w:author="Brian Bohman" w:date="2021-10-27T05:58:00Z">
              <w:tcPr>
                <w:tcW w:w="1152" w:type="dxa"/>
                <w:vAlign w:val="center"/>
                <w:hideMark/>
              </w:tcPr>
            </w:tcPrChange>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19" w:author="Brian Bohman" w:date="2021-10-27T05:58:00Z">
              <w:tcPr>
                <w:tcW w:w="504" w:type="dxa"/>
                <w:vAlign w:val="center"/>
                <w:hideMark/>
              </w:tcPr>
            </w:tcPrChange>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20" w:author="Brian Bohman" w:date="2021-10-27T05:58:00Z">
              <w:tcPr>
                <w:tcW w:w="1008" w:type="dxa"/>
                <w:vAlign w:val="center"/>
                <w:hideMark/>
              </w:tcPr>
            </w:tcPrChange>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21" w:author="Brian Bohman" w:date="2021-10-27T05:58:00Z">
              <w:tcPr>
                <w:tcW w:w="1008" w:type="dxa"/>
                <w:vAlign w:val="center"/>
                <w:hideMark/>
              </w:tcPr>
            </w:tcPrChange>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22" w:author="Brian Bohman" w:date="2021-10-27T05:58:00Z">
              <w:tcPr>
                <w:tcW w:w="720" w:type="dxa"/>
                <w:vAlign w:val="center"/>
                <w:hideMark/>
              </w:tcPr>
            </w:tcPrChange>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23" w:author="Brian Bohman" w:date="2021-10-27T05:58:00Z">
              <w:tcPr>
                <w:tcW w:w="1008" w:type="dxa"/>
                <w:vAlign w:val="center"/>
                <w:hideMark/>
              </w:tcPr>
            </w:tcPrChange>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24" w:author="Brian Bohman" w:date="2021-10-27T05:58:00Z">
              <w:tcPr>
                <w:tcW w:w="1152" w:type="dxa"/>
                <w:vAlign w:val="center"/>
                <w:hideMark/>
              </w:tcPr>
            </w:tcPrChange>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0425" w:author="Brian Bohman" w:date="2021-10-27T05:58:00Z">
              <w:tcPr>
                <w:tcW w:w="1008" w:type="dxa"/>
                <w:vAlign w:val="center"/>
                <w:hideMark/>
              </w:tcPr>
            </w:tcPrChange>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3E46F394" w14:textId="77777777" w:rsidTr="00E419CD">
        <w:trPr>
          <w:trHeight w:val="165"/>
          <w:trPrChange w:id="10426" w:author="Brian Bohman" w:date="2021-10-27T05:58:00Z">
            <w:trPr>
              <w:trHeight w:val="165"/>
            </w:trPr>
          </w:trPrChange>
        </w:trPr>
        <w:tc>
          <w:tcPr>
            <w:tcW w:w="360" w:type="dxa"/>
            <w:vAlign w:val="center"/>
            <w:hideMark/>
            <w:tcPrChange w:id="10427" w:author="Brian Bohman" w:date="2021-10-27T05:58:00Z">
              <w:tcPr>
                <w:tcW w:w="360" w:type="dxa"/>
                <w:vAlign w:val="center"/>
                <w:hideMark/>
              </w:tcPr>
            </w:tcPrChange>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Change w:id="10428" w:author="Brian Bohman" w:date="2021-10-27T05:58:00Z">
              <w:tcPr>
                <w:tcW w:w="864" w:type="dxa"/>
                <w:vAlign w:val="center"/>
                <w:hideMark/>
              </w:tcPr>
            </w:tcPrChange>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29" w:author="Brian Bohman" w:date="2021-10-27T05:58:00Z">
              <w:tcPr>
                <w:tcW w:w="1152" w:type="dxa"/>
                <w:vAlign w:val="center"/>
                <w:hideMark/>
              </w:tcPr>
            </w:tcPrChange>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30" w:author="Brian Bohman" w:date="2021-10-27T05:58:00Z">
              <w:tcPr>
                <w:tcW w:w="504" w:type="dxa"/>
                <w:vAlign w:val="center"/>
                <w:hideMark/>
              </w:tcPr>
            </w:tcPrChange>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31" w:author="Brian Bohman" w:date="2021-10-27T05:58:00Z">
              <w:tcPr>
                <w:tcW w:w="1008" w:type="dxa"/>
                <w:vAlign w:val="center"/>
                <w:hideMark/>
              </w:tcPr>
            </w:tcPrChange>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32" w:author="Brian Bohman" w:date="2021-10-27T05:58:00Z">
              <w:tcPr>
                <w:tcW w:w="1008" w:type="dxa"/>
                <w:vAlign w:val="center"/>
                <w:hideMark/>
              </w:tcPr>
            </w:tcPrChange>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33" w:author="Brian Bohman" w:date="2021-10-27T05:58:00Z">
              <w:tcPr>
                <w:tcW w:w="720" w:type="dxa"/>
                <w:vAlign w:val="center"/>
                <w:hideMark/>
              </w:tcPr>
            </w:tcPrChange>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34" w:author="Brian Bohman" w:date="2021-10-27T05:58:00Z">
              <w:tcPr>
                <w:tcW w:w="1008" w:type="dxa"/>
                <w:vAlign w:val="center"/>
                <w:hideMark/>
              </w:tcPr>
            </w:tcPrChange>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35" w:author="Brian Bohman" w:date="2021-10-27T05:58:00Z">
              <w:tcPr>
                <w:tcW w:w="1152" w:type="dxa"/>
                <w:vAlign w:val="center"/>
                <w:hideMark/>
              </w:tcPr>
            </w:tcPrChange>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440" w:type="dxa"/>
            <w:vAlign w:val="center"/>
            <w:hideMark/>
            <w:tcPrChange w:id="10436" w:author="Brian Bohman" w:date="2021-10-27T05:58:00Z">
              <w:tcPr>
                <w:tcW w:w="1008" w:type="dxa"/>
                <w:vAlign w:val="center"/>
                <w:hideMark/>
              </w:tcPr>
            </w:tcPrChange>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19CD" w:rsidRPr="009B3DCC" w14:paraId="6EDB32A3" w14:textId="77777777" w:rsidTr="00E419CD">
        <w:trPr>
          <w:trHeight w:val="165"/>
          <w:trPrChange w:id="10437" w:author="Brian Bohman" w:date="2021-10-27T05:58:00Z">
            <w:trPr>
              <w:trHeight w:val="165"/>
            </w:trPr>
          </w:trPrChange>
        </w:trPr>
        <w:tc>
          <w:tcPr>
            <w:tcW w:w="360" w:type="dxa"/>
            <w:vAlign w:val="center"/>
            <w:hideMark/>
            <w:tcPrChange w:id="10438" w:author="Brian Bohman" w:date="2021-10-27T05:58:00Z">
              <w:tcPr>
                <w:tcW w:w="360" w:type="dxa"/>
                <w:vAlign w:val="center"/>
                <w:hideMark/>
              </w:tcPr>
            </w:tcPrChange>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Change w:id="10439" w:author="Brian Bohman" w:date="2021-10-27T05:58:00Z">
              <w:tcPr>
                <w:tcW w:w="864" w:type="dxa"/>
                <w:vAlign w:val="center"/>
                <w:hideMark/>
              </w:tcPr>
            </w:tcPrChange>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40" w:author="Brian Bohman" w:date="2021-10-27T05:58:00Z">
              <w:tcPr>
                <w:tcW w:w="1152" w:type="dxa"/>
                <w:vAlign w:val="center"/>
                <w:hideMark/>
              </w:tcPr>
            </w:tcPrChange>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41" w:author="Brian Bohman" w:date="2021-10-27T05:58:00Z">
              <w:tcPr>
                <w:tcW w:w="504" w:type="dxa"/>
                <w:vAlign w:val="center"/>
                <w:hideMark/>
              </w:tcPr>
            </w:tcPrChange>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42" w:author="Brian Bohman" w:date="2021-10-27T05:58:00Z">
              <w:tcPr>
                <w:tcW w:w="1008" w:type="dxa"/>
                <w:vAlign w:val="center"/>
                <w:hideMark/>
              </w:tcPr>
            </w:tcPrChange>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43" w:author="Brian Bohman" w:date="2021-10-27T05:58:00Z">
              <w:tcPr>
                <w:tcW w:w="1008" w:type="dxa"/>
                <w:vAlign w:val="center"/>
                <w:hideMark/>
              </w:tcPr>
            </w:tcPrChange>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44" w:author="Brian Bohman" w:date="2021-10-27T05:58:00Z">
              <w:tcPr>
                <w:tcW w:w="720" w:type="dxa"/>
                <w:vAlign w:val="center"/>
                <w:hideMark/>
              </w:tcPr>
            </w:tcPrChange>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45" w:author="Brian Bohman" w:date="2021-10-27T05:58:00Z">
              <w:tcPr>
                <w:tcW w:w="1008" w:type="dxa"/>
                <w:vAlign w:val="center"/>
                <w:hideMark/>
              </w:tcPr>
            </w:tcPrChange>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446" w:author="Brian Bohman" w:date="2021-10-27T05:58:00Z">
              <w:tcPr>
                <w:tcW w:w="1152" w:type="dxa"/>
                <w:vAlign w:val="center"/>
                <w:hideMark/>
              </w:tcPr>
            </w:tcPrChange>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440" w:type="dxa"/>
            <w:vAlign w:val="center"/>
            <w:hideMark/>
            <w:tcPrChange w:id="10447" w:author="Brian Bohman" w:date="2021-10-27T05:58:00Z">
              <w:tcPr>
                <w:tcW w:w="1008" w:type="dxa"/>
                <w:vAlign w:val="center"/>
                <w:hideMark/>
              </w:tcPr>
            </w:tcPrChange>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19CD" w:rsidRPr="009B3DCC" w14:paraId="216E42D4" w14:textId="77777777" w:rsidTr="00E419CD">
        <w:trPr>
          <w:trHeight w:val="165"/>
          <w:trPrChange w:id="10448" w:author="Brian Bohman" w:date="2021-10-27T05:58:00Z">
            <w:trPr>
              <w:trHeight w:val="165"/>
            </w:trPr>
          </w:trPrChange>
        </w:trPr>
        <w:tc>
          <w:tcPr>
            <w:tcW w:w="360" w:type="dxa"/>
            <w:vAlign w:val="center"/>
            <w:hideMark/>
            <w:tcPrChange w:id="10449" w:author="Brian Bohman" w:date="2021-10-27T05:58:00Z">
              <w:tcPr>
                <w:tcW w:w="360" w:type="dxa"/>
                <w:vAlign w:val="center"/>
                <w:hideMark/>
              </w:tcPr>
            </w:tcPrChange>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Change w:id="10450" w:author="Brian Bohman" w:date="2021-10-27T05:58:00Z">
              <w:tcPr>
                <w:tcW w:w="864" w:type="dxa"/>
                <w:vAlign w:val="center"/>
                <w:hideMark/>
              </w:tcPr>
            </w:tcPrChange>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51" w:author="Brian Bohman" w:date="2021-10-27T05:58:00Z">
              <w:tcPr>
                <w:tcW w:w="1152" w:type="dxa"/>
                <w:vAlign w:val="center"/>
                <w:hideMark/>
              </w:tcPr>
            </w:tcPrChange>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52" w:author="Brian Bohman" w:date="2021-10-27T05:58:00Z">
              <w:tcPr>
                <w:tcW w:w="504" w:type="dxa"/>
                <w:vAlign w:val="center"/>
                <w:hideMark/>
              </w:tcPr>
            </w:tcPrChange>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Change w:id="10453" w:author="Brian Bohman" w:date="2021-10-27T05:58:00Z">
              <w:tcPr>
                <w:tcW w:w="1008" w:type="dxa"/>
                <w:vAlign w:val="center"/>
                <w:hideMark/>
              </w:tcPr>
            </w:tcPrChange>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0454" w:author="Brian Bohman" w:date="2021-10-27T05:58:00Z">
              <w:tcPr>
                <w:tcW w:w="1008" w:type="dxa"/>
                <w:vAlign w:val="center"/>
                <w:hideMark/>
              </w:tcPr>
            </w:tcPrChange>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55" w:author="Brian Bohman" w:date="2021-10-27T05:58:00Z">
              <w:tcPr>
                <w:tcW w:w="720" w:type="dxa"/>
                <w:vAlign w:val="center"/>
                <w:hideMark/>
              </w:tcPr>
            </w:tcPrChange>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56" w:author="Brian Bohman" w:date="2021-10-27T05:58:00Z">
              <w:tcPr>
                <w:tcW w:w="1008" w:type="dxa"/>
                <w:vAlign w:val="center"/>
                <w:hideMark/>
              </w:tcPr>
            </w:tcPrChange>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457" w:author="Brian Bohman" w:date="2021-10-27T05:58:00Z">
              <w:tcPr>
                <w:tcW w:w="1152" w:type="dxa"/>
                <w:vAlign w:val="center"/>
                <w:hideMark/>
              </w:tcPr>
            </w:tcPrChange>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0458" w:author="Brian Bohman" w:date="2021-10-27T05:58:00Z">
              <w:tcPr>
                <w:tcW w:w="1008" w:type="dxa"/>
                <w:vAlign w:val="center"/>
                <w:hideMark/>
              </w:tcPr>
            </w:tcPrChange>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2815AA56" w14:textId="77777777" w:rsidTr="00E419CD">
        <w:trPr>
          <w:trHeight w:val="165"/>
          <w:trPrChange w:id="10459" w:author="Brian Bohman" w:date="2021-10-27T05:58:00Z">
            <w:trPr>
              <w:trHeight w:val="165"/>
            </w:trPr>
          </w:trPrChange>
        </w:trPr>
        <w:tc>
          <w:tcPr>
            <w:tcW w:w="360" w:type="dxa"/>
            <w:vAlign w:val="center"/>
            <w:hideMark/>
            <w:tcPrChange w:id="10460" w:author="Brian Bohman" w:date="2021-10-27T05:58:00Z">
              <w:tcPr>
                <w:tcW w:w="360" w:type="dxa"/>
                <w:vAlign w:val="center"/>
                <w:hideMark/>
              </w:tcPr>
            </w:tcPrChange>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Change w:id="10461" w:author="Brian Bohman" w:date="2021-10-27T05:58:00Z">
              <w:tcPr>
                <w:tcW w:w="864" w:type="dxa"/>
                <w:vAlign w:val="center"/>
                <w:hideMark/>
              </w:tcPr>
            </w:tcPrChange>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62" w:author="Brian Bohman" w:date="2021-10-27T05:58:00Z">
              <w:tcPr>
                <w:tcW w:w="1152" w:type="dxa"/>
                <w:vAlign w:val="center"/>
                <w:hideMark/>
              </w:tcPr>
            </w:tcPrChange>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63" w:author="Brian Bohman" w:date="2021-10-27T05:58:00Z">
              <w:tcPr>
                <w:tcW w:w="504" w:type="dxa"/>
                <w:vAlign w:val="center"/>
                <w:hideMark/>
              </w:tcPr>
            </w:tcPrChange>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64" w:author="Brian Bohman" w:date="2021-10-27T05:58:00Z">
              <w:tcPr>
                <w:tcW w:w="1008" w:type="dxa"/>
                <w:vAlign w:val="center"/>
                <w:hideMark/>
              </w:tcPr>
            </w:tcPrChange>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65" w:author="Brian Bohman" w:date="2021-10-27T05:58:00Z">
              <w:tcPr>
                <w:tcW w:w="1008" w:type="dxa"/>
                <w:vAlign w:val="center"/>
                <w:hideMark/>
              </w:tcPr>
            </w:tcPrChange>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66" w:author="Brian Bohman" w:date="2021-10-27T05:58:00Z">
              <w:tcPr>
                <w:tcW w:w="720" w:type="dxa"/>
                <w:vAlign w:val="center"/>
                <w:hideMark/>
              </w:tcPr>
            </w:tcPrChange>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67" w:author="Brian Bohman" w:date="2021-10-27T05:58:00Z">
              <w:tcPr>
                <w:tcW w:w="1008" w:type="dxa"/>
                <w:vAlign w:val="center"/>
                <w:hideMark/>
              </w:tcPr>
            </w:tcPrChange>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468" w:author="Brian Bohman" w:date="2021-10-27T05:58:00Z">
              <w:tcPr>
                <w:tcW w:w="1152" w:type="dxa"/>
                <w:vAlign w:val="center"/>
                <w:hideMark/>
              </w:tcPr>
            </w:tcPrChange>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440" w:type="dxa"/>
            <w:vAlign w:val="center"/>
            <w:hideMark/>
            <w:tcPrChange w:id="10469" w:author="Brian Bohman" w:date="2021-10-27T05:58:00Z">
              <w:tcPr>
                <w:tcW w:w="1008" w:type="dxa"/>
                <w:vAlign w:val="center"/>
                <w:hideMark/>
              </w:tcPr>
            </w:tcPrChange>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19CD" w:rsidRPr="009B3DCC" w14:paraId="3BDD6397" w14:textId="77777777" w:rsidTr="00E419CD">
        <w:trPr>
          <w:trHeight w:val="165"/>
          <w:trPrChange w:id="10470" w:author="Brian Bohman" w:date="2021-10-27T05:58:00Z">
            <w:trPr>
              <w:trHeight w:val="165"/>
            </w:trPr>
          </w:trPrChange>
        </w:trPr>
        <w:tc>
          <w:tcPr>
            <w:tcW w:w="360" w:type="dxa"/>
            <w:vAlign w:val="center"/>
            <w:hideMark/>
            <w:tcPrChange w:id="10471" w:author="Brian Bohman" w:date="2021-10-27T05:58:00Z">
              <w:tcPr>
                <w:tcW w:w="360" w:type="dxa"/>
                <w:vAlign w:val="center"/>
                <w:hideMark/>
              </w:tcPr>
            </w:tcPrChange>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Change w:id="10472" w:author="Brian Bohman" w:date="2021-10-27T05:58:00Z">
              <w:tcPr>
                <w:tcW w:w="864" w:type="dxa"/>
                <w:vAlign w:val="center"/>
                <w:hideMark/>
              </w:tcPr>
            </w:tcPrChange>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73" w:author="Brian Bohman" w:date="2021-10-27T05:58:00Z">
              <w:tcPr>
                <w:tcW w:w="1152" w:type="dxa"/>
                <w:vAlign w:val="center"/>
                <w:hideMark/>
              </w:tcPr>
            </w:tcPrChange>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74" w:author="Brian Bohman" w:date="2021-10-27T05:58:00Z">
              <w:tcPr>
                <w:tcW w:w="504" w:type="dxa"/>
                <w:vAlign w:val="center"/>
                <w:hideMark/>
              </w:tcPr>
            </w:tcPrChange>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75" w:author="Brian Bohman" w:date="2021-10-27T05:58:00Z">
              <w:tcPr>
                <w:tcW w:w="1008" w:type="dxa"/>
                <w:vAlign w:val="center"/>
                <w:hideMark/>
              </w:tcPr>
            </w:tcPrChange>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76" w:author="Brian Bohman" w:date="2021-10-27T05:58:00Z">
              <w:tcPr>
                <w:tcW w:w="1008" w:type="dxa"/>
                <w:vAlign w:val="center"/>
                <w:hideMark/>
              </w:tcPr>
            </w:tcPrChange>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77" w:author="Brian Bohman" w:date="2021-10-27T05:58:00Z">
              <w:tcPr>
                <w:tcW w:w="720" w:type="dxa"/>
                <w:vAlign w:val="center"/>
                <w:hideMark/>
              </w:tcPr>
            </w:tcPrChange>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78" w:author="Brian Bohman" w:date="2021-10-27T05:58:00Z">
              <w:tcPr>
                <w:tcW w:w="1008" w:type="dxa"/>
                <w:vAlign w:val="center"/>
                <w:hideMark/>
              </w:tcPr>
            </w:tcPrChange>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479" w:author="Brian Bohman" w:date="2021-10-27T05:58:00Z">
              <w:tcPr>
                <w:tcW w:w="1152" w:type="dxa"/>
                <w:vAlign w:val="center"/>
                <w:hideMark/>
              </w:tcPr>
            </w:tcPrChange>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440" w:type="dxa"/>
            <w:vAlign w:val="center"/>
            <w:hideMark/>
            <w:tcPrChange w:id="10480" w:author="Brian Bohman" w:date="2021-10-27T05:58:00Z">
              <w:tcPr>
                <w:tcW w:w="1008" w:type="dxa"/>
                <w:vAlign w:val="center"/>
                <w:hideMark/>
              </w:tcPr>
            </w:tcPrChange>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7BC38BE8" w14:textId="77777777" w:rsidTr="00E419CD">
        <w:trPr>
          <w:trHeight w:val="165"/>
          <w:trPrChange w:id="10481" w:author="Brian Bohman" w:date="2021-10-27T05:58:00Z">
            <w:trPr>
              <w:trHeight w:val="165"/>
            </w:trPr>
          </w:trPrChange>
        </w:trPr>
        <w:tc>
          <w:tcPr>
            <w:tcW w:w="360" w:type="dxa"/>
            <w:vAlign w:val="center"/>
            <w:hideMark/>
            <w:tcPrChange w:id="10482" w:author="Brian Bohman" w:date="2021-10-27T05:58:00Z">
              <w:tcPr>
                <w:tcW w:w="360" w:type="dxa"/>
                <w:vAlign w:val="center"/>
                <w:hideMark/>
              </w:tcPr>
            </w:tcPrChange>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Change w:id="10483" w:author="Brian Bohman" w:date="2021-10-27T05:58:00Z">
              <w:tcPr>
                <w:tcW w:w="864" w:type="dxa"/>
                <w:vAlign w:val="center"/>
                <w:hideMark/>
              </w:tcPr>
            </w:tcPrChange>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84" w:author="Brian Bohman" w:date="2021-10-27T05:58:00Z">
              <w:tcPr>
                <w:tcW w:w="1152" w:type="dxa"/>
                <w:vAlign w:val="center"/>
                <w:hideMark/>
              </w:tcPr>
            </w:tcPrChange>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85" w:author="Brian Bohman" w:date="2021-10-27T05:58:00Z">
              <w:tcPr>
                <w:tcW w:w="504" w:type="dxa"/>
                <w:vAlign w:val="center"/>
                <w:hideMark/>
              </w:tcPr>
            </w:tcPrChange>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86" w:author="Brian Bohman" w:date="2021-10-27T05:58:00Z">
              <w:tcPr>
                <w:tcW w:w="1008" w:type="dxa"/>
                <w:vAlign w:val="center"/>
                <w:hideMark/>
              </w:tcPr>
            </w:tcPrChange>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87" w:author="Brian Bohman" w:date="2021-10-27T05:58:00Z">
              <w:tcPr>
                <w:tcW w:w="1008" w:type="dxa"/>
                <w:vAlign w:val="center"/>
                <w:hideMark/>
              </w:tcPr>
            </w:tcPrChange>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88" w:author="Brian Bohman" w:date="2021-10-27T05:58:00Z">
              <w:tcPr>
                <w:tcW w:w="720" w:type="dxa"/>
                <w:vAlign w:val="center"/>
                <w:hideMark/>
              </w:tcPr>
            </w:tcPrChange>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489" w:author="Brian Bohman" w:date="2021-10-27T05:58:00Z">
              <w:tcPr>
                <w:tcW w:w="1008" w:type="dxa"/>
                <w:vAlign w:val="center"/>
                <w:hideMark/>
              </w:tcPr>
            </w:tcPrChange>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490" w:author="Brian Bohman" w:date="2021-10-27T05:58:00Z">
              <w:tcPr>
                <w:tcW w:w="1152" w:type="dxa"/>
                <w:vAlign w:val="center"/>
                <w:hideMark/>
              </w:tcPr>
            </w:tcPrChange>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440" w:type="dxa"/>
            <w:vAlign w:val="center"/>
            <w:hideMark/>
            <w:tcPrChange w:id="10491" w:author="Brian Bohman" w:date="2021-10-27T05:58:00Z">
              <w:tcPr>
                <w:tcW w:w="1008" w:type="dxa"/>
                <w:vAlign w:val="center"/>
                <w:hideMark/>
              </w:tcPr>
            </w:tcPrChange>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018F6191" w14:textId="77777777" w:rsidTr="00E419CD">
        <w:trPr>
          <w:trHeight w:val="165"/>
          <w:trPrChange w:id="10492" w:author="Brian Bohman" w:date="2021-10-27T05:58:00Z">
            <w:trPr>
              <w:trHeight w:val="165"/>
            </w:trPr>
          </w:trPrChange>
        </w:trPr>
        <w:tc>
          <w:tcPr>
            <w:tcW w:w="360" w:type="dxa"/>
            <w:vAlign w:val="center"/>
            <w:hideMark/>
            <w:tcPrChange w:id="10493" w:author="Brian Bohman" w:date="2021-10-27T05:58:00Z">
              <w:tcPr>
                <w:tcW w:w="360" w:type="dxa"/>
                <w:vAlign w:val="center"/>
                <w:hideMark/>
              </w:tcPr>
            </w:tcPrChange>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Change w:id="10494" w:author="Brian Bohman" w:date="2021-10-27T05:58:00Z">
              <w:tcPr>
                <w:tcW w:w="864" w:type="dxa"/>
                <w:vAlign w:val="center"/>
                <w:hideMark/>
              </w:tcPr>
            </w:tcPrChange>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495" w:author="Brian Bohman" w:date="2021-10-27T05:58:00Z">
              <w:tcPr>
                <w:tcW w:w="1152" w:type="dxa"/>
                <w:vAlign w:val="center"/>
                <w:hideMark/>
              </w:tcPr>
            </w:tcPrChange>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496" w:author="Brian Bohman" w:date="2021-10-27T05:58:00Z">
              <w:tcPr>
                <w:tcW w:w="504" w:type="dxa"/>
                <w:vAlign w:val="center"/>
                <w:hideMark/>
              </w:tcPr>
            </w:tcPrChange>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497" w:author="Brian Bohman" w:date="2021-10-27T05:58:00Z">
              <w:tcPr>
                <w:tcW w:w="1008" w:type="dxa"/>
                <w:vAlign w:val="center"/>
                <w:hideMark/>
              </w:tcPr>
            </w:tcPrChange>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498" w:author="Brian Bohman" w:date="2021-10-27T05:58:00Z">
              <w:tcPr>
                <w:tcW w:w="1008" w:type="dxa"/>
                <w:vAlign w:val="center"/>
                <w:hideMark/>
              </w:tcPr>
            </w:tcPrChange>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499" w:author="Brian Bohman" w:date="2021-10-27T05:58:00Z">
              <w:tcPr>
                <w:tcW w:w="720" w:type="dxa"/>
                <w:vAlign w:val="center"/>
                <w:hideMark/>
              </w:tcPr>
            </w:tcPrChange>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00" w:author="Brian Bohman" w:date="2021-10-27T05:58:00Z">
              <w:tcPr>
                <w:tcW w:w="1008" w:type="dxa"/>
                <w:vAlign w:val="center"/>
                <w:hideMark/>
              </w:tcPr>
            </w:tcPrChange>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01" w:author="Brian Bohman" w:date="2021-10-27T05:58:00Z">
              <w:tcPr>
                <w:tcW w:w="1152" w:type="dxa"/>
                <w:vAlign w:val="center"/>
                <w:hideMark/>
              </w:tcPr>
            </w:tcPrChange>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440" w:type="dxa"/>
            <w:vAlign w:val="center"/>
            <w:hideMark/>
            <w:tcPrChange w:id="10502" w:author="Brian Bohman" w:date="2021-10-27T05:58:00Z">
              <w:tcPr>
                <w:tcW w:w="1008" w:type="dxa"/>
                <w:vAlign w:val="center"/>
                <w:hideMark/>
              </w:tcPr>
            </w:tcPrChange>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1E9DDA1A" w14:textId="77777777" w:rsidTr="00E419CD">
        <w:trPr>
          <w:trHeight w:val="165"/>
          <w:trPrChange w:id="10503" w:author="Brian Bohman" w:date="2021-10-27T05:58:00Z">
            <w:trPr>
              <w:trHeight w:val="165"/>
            </w:trPr>
          </w:trPrChange>
        </w:trPr>
        <w:tc>
          <w:tcPr>
            <w:tcW w:w="360" w:type="dxa"/>
            <w:vAlign w:val="center"/>
            <w:hideMark/>
            <w:tcPrChange w:id="10504" w:author="Brian Bohman" w:date="2021-10-27T05:58:00Z">
              <w:tcPr>
                <w:tcW w:w="360" w:type="dxa"/>
                <w:vAlign w:val="center"/>
                <w:hideMark/>
              </w:tcPr>
            </w:tcPrChange>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Change w:id="10505" w:author="Brian Bohman" w:date="2021-10-27T05:58:00Z">
              <w:tcPr>
                <w:tcW w:w="864" w:type="dxa"/>
                <w:vAlign w:val="center"/>
                <w:hideMark/>
              </w:tcPr>
            </w:tcPrChange>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06" w:author="Brian Bohman" w:date="2021-10-27T05:58:00Z">
              <w:tcPr>
                <w:tcW w:w="1152" w:type="dxa"/>
                <w:vAlign w:val="center"/>
                <w:hideMark/>
              </w:tcPr>
            </w:tcPrChange>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07" w:author="Brian Bohman" w:date="2021-10-27T05:58:00Z">
              <w:tcPr>
                <w:tcW w:w="504" w:type="dxa"/>
                <w:vAlign w:val="center"/>
                <w:hideMark/>
              </w:tcPr>
            </w:tcPrChange>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Change w:id="10508" w:author="Brian Bohman" w:date="2021-10-27T05:58:00Z">
              <w:tcPr>
                <w:tcW w:w="1008" w:type="dxa"/>
                <w:vAlign w:val="center"/>
                <w:hideMark/>
              </w:tcPr>
            </w:tcPrChange>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0509" w:author="Brian Bohman" w:date="2021-10-27T05:58:00Z">
              <w:tcPr>
                <w:tcW w:w="1008" w:type="dxa"/>
                <w:vAlign w:val="center"/>
                <w:hideMark/>
              </w:tcPr>
            </w:tcPrChange>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10" w:author="Brian Bohman" w:date="2021-10-27T05:58:00Z">
              <w:tcPr>
                <w:tcW w:w="720" w:type="dxa"/>
                <w:vAlign w:val="center"/>
                <w:hideMark/>
              </w:tcPr>
            </w:tcPrChange>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511" w:author="Brian Bohman" w:date="2021-10-27T05:58:00Z">
              <w:tcPr>
                <w:tcW w:w="1008" w:type="dxa"/>
                <w:vAlign w:val="center"/>
                <w:hideMark/>
              </w:tcPr>
            </w:tcPrChange>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12" w:author="Brian Bohman" w:date="2021-10-27T05:58:00Z">
              <w:tcPr>
                <w:tcW w:w="1152" w:type="dxa"/>
                <w:vAlign w:val="center"/>
                <w:hideMark/>
              </w:tcPr>
            </w:tcPrChange>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440" w:type="dxa"/>
            <w:vAlign w:val="center"/>
            <w:hideMark/>
            <w:tcPrChange w:id="10513" w:author="Brian Bohman" w:date="2021-10-27T05:58:00Z">
              <w:tcPr>
                <w:tcW w:w="1008" w:type="dxa"/>
                <w:vAlign w:val="center"/>
                <w:hideMark/>
              </w:tcPr>
            </w:tcPrChange>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19CD" w:rsidRPr="009B3DCC" w14:paraId="471C7DC1" w14:textId="77777777" w:rsidTr="00E419CD">
        <w:trPr>
          <w:trHeight w:val="165"/>
          <w:trPrChange w:id="10514" w:author="Brian Bohman" w:date="2021-10-27T05:58:00Z">
            <w:trPr>
              <w:trHeight w:val="165"/>
            </w:trPr>
          </w:trPrChange>
        </w:trPr>
        <w:tc>
          <w:tcPr>
            <w:tcW w:w="360" w:type="dxa"/>
            <w:vAlign w:val="center"/>
            <w:hideMark/>
            <w:tcPrChange w:id="10515" w:author="Brian Bohman" w:date="2021-10-27T05:58:00Z">
              <w:tcPr>
                <w:tcW w:w="360" w:type="dxa"/>
                <w:vAlign w:val="center"/>
                <w:hideMark/>
              </w:tcPr>
            </w:tcPrChange>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Change w:id="10516" w:author="Brian Bohman" w:date="2021-10-27T05:58:00Z">
              <w:tcPr>
                <w:tcW w:w="864" w:type="dxa"/>
                <w:vAlign w:val="center"/>
                <w:hideMark/>
              </w:tcPr>
            </w:tcPrChange>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17" w:author="Brian Bohman" w:date="2021-10-27T05:58:00Z">
              <w:tcPr>
                <w:tcW w:w="1152" w:type="dxa"/>
                <w:vAlign w:val="center"/>
                <w:hideMark/>
              </w:tcPr>
            </w:tcPrChange>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18" w:author="Brian Bohman" w:date="2021-10-27T05:58:00Z">
              <w:tcPr>
                <w:tcW w:w="504" w:type="dxa"/>
                <w:vAlign w:val="center"/>
                <w:hideMark/>
              </w:tcPr>
            </w:tcPrChange>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19" w:author="Brian Bohman" w:date="2021-10-27T05:58:00Z">
              <w:tcPr>
                <w:tcW w:w="1008" w:type="dxa"/>
                <w:vAlign w:val="center"/>
                <w:hideMark/>
              </w:tcPr>
            </w:tcPrChange>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20" w:author="Brian Bohman" w:date="2021-10-27T05:58:00Z">
              <w:tcPr>
                <w:tcW w:w="1008" w:type="dxa"/>
                <w:vAlign w:val="center"/>
                <w:hideMark/>
              </w:tcPr>
            </w:tcPrChange>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21" w:author="Brian Bohman" w:date="2021-10-27T05:58:00Z">
              <w:tcPr>
                <w:tcW w:w="720" w:type="dxa"/>
                <w:vAlign w:val="center"/>
                <w:hideMark/>
              </w:tcPr>
            </w:tcPrChange>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22" w:author="Brian Bohman" w:date="2021-10-27T05:58:00Z">
              <w:tcPr>
                <w:tcW w:w="1008" w:type="dxa"/>
                <w:vAlign w:val="center"/>
                <w:hideMark/>
              </w:tcPr>
            </w:tcPrChange>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23" w:author="Brian Bohman" w:date="2021-10-27T05:58:00Z">
              <w:tcPr>
                <w:tcW w:w="1152" w:type="dxa"/>
                <w:vAlign w:val="center"/>
                <w:hideMark/>
              </w:tcPr>
            </w:tcPrChange>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440" w:type="dxa"/>
            <w:vAlign w:val="center"/>
            <w:hideMark/>
            <w:tcPrChange w:id="10524" w:author="Brian Bohman" w:date="2021-10-27T05:58:00Z">
              <w:tcPr>
                <w:tcW w:w="1008" w:type="dxa"/>
                <w:vAlign w:val="center"/>
                <w:hideMark/>
              </w:tcPr>
            </w:tcPrChange>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19CD" w:rsidRPr="009B3DCC" w14:paraId="482102AC" w14:textId="77777777" w:rsidTr="00E419CD">
        <w:trPr>
          <w:trHeight w:val="180"/>
          <w:trPrChange w:id="10525" w:author="Brian Bohman" w:date="2021-10-27T05:58:00Z">
            <w:trPr>
              <w:trHeight w:val="180"/>
            </w:trPr>
          </w:trPrChange>
        </w:trPr>
        <w:tc>
          <w:tcPr>
            <w:tcW w:w="360" w:type="dxa"/>
            <w:vAlign w:val="center"/>
            <w:hideMark/>
            <w:tcPrChange w:id="10526" w:author="Brian Bohman" w:date="2021-10-27T05:58:00Z">
              <w:tcPr>
                <w:tcW w:w="360" w:type="dxa"/>
                <w:vAlign w:val="center"/>
                <w:hideMark/>
              </w:tcPr>
            </w:tcPrChange>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Change w:id="10527" w:author="Brian Bohman" w:date="2021-10-27T05:58:00Z">
              <w:tcPr>
                <w:tcW w:w="864" w:type="dxa"/>
                <w:vAlign w:val="center"/>
                <w:hideMark/>
              </w:tcPr>
            </w:tcPrChange>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28" w:author="Brian Bohman" w:date="2021-10-27T05:58:00Z">
              <w:tcPr>
                <w:tcW w:w="1152" w:type="dxa"/>
                <w:vAlign w:val="center"/>
                <w:hideMark/>
              </w:tcPr>
            </w:tcPrChange>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29" w:author="Brian Bohman" w:date="2021-10-27T05:58:00Z">
              <w:tcPr>
                <w:tcW w:w="504" w:type="dxa"/>
                <w:vAlign w:val="center"/>
                <w:hideMark/>
              </w:tcPr>
            </w:tcPrChange>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30" w:author="Brian Bohman" w:date="2021-10-27T05:58:00Z">
              <w:tcPr>
                <w:tcW w:w="1008" w:type="dxa"/>
                <w:vAlign w:val="center"/>
                <w:hideMark/>
              </w:tcPr>
            </w:tcPrChange>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31" w:author="Brian Bohman" w:date="2021-10-27T05:58:00Z">
              <w:tcPr>
                <w:tcW w:w="1008" w:type="dxa"/>
                <w:vAlign w:val="center"/>
                <w:hideMark/>
              </w:tcPr>
            </w:tcPrChange>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32" w:author="Brian Bohman" w:date="2021-10-27T05:58:00Z">
              <w:tcPr>
                <w:tcW w:w="720" w:type="dxa"/>
                <w:vAlign w:val="center"/>
                <w:hideMark/>
              </w:tcPr>
            </w:tcPrChange>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33" w:author="Brian Bohman" w:date="2021-10-27T05:58:00Z">
              <w:tcPr>
                <w:tcW w:w="1008" w:type="dxa"/>
                <w:vAlign w:val="center"/>
                <w:hideMark/>
              </w:tcPr>
            </w:tcPrChange>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34" w:author="Brian Bohman" w:date="2021-10-27T05:58:00Z">
              <w:tcPr>
                <w:tcW w:w="1152" w:type="dxa"/>
                <w:vAlign w:val="center"/>
                <w:hideMark/>
              </w:tcPr>
            </w:tcPrChange>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440" w:type="dxa"/>
            <w:vAlign w:val="center"/>
            <w:hideMark/>
            <w:tcPrChange w:id="10535" w:author="Brian Bohman" w:date="2021-10-27T05:58:00Z">
              <w:tcPr>
                <w:tcW w:w="1008" w:type="dxa"/>
                <w:vAlign w:val="center"/>
                <w:hideMark/>
              </w:tcPr>
            </w:tcPrChange>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19CD" w:rsidRPr="009B3DCC" w14:paraId="6D376A93" w14:textId="77777777" w:rsidTr="00E419CD">
        <w:trPr>
          <w:trHeight w:val="165"/>
          <w:trPrChange w:id="10536" w:author="Brian Bohman" w:date="2021-10-27T05:58:00Z">
            <w:trPr>
              <w:trHeight w:val="165"/>
            </w:trPr>
          </w:trPrChange>
        </w:trPr>
        <w:tc>
          <w:tcPr>
            <w:tcW w:w="360" w:type="dxa"/>
            <w:vAlign w:val="center"/>
            <w:hideMark/>
            <w:tcPrChange w:id="10537" w:author="Brian Bohman" w:date="2021-10-27T05:58:00Z">
              <w:tcPr>
                <w:tcW w:w="360" w:type="dxa"/>
                <w:vAlign w:val="center"/>
                <w:hideMark/>
              </w:tcPr>
            </w:tcPrChange>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Change w:id="10538" w:author="Brian Bohman" w:date="2021-10-27T05:58:00Z">
              <w:tcPr>
                <w:tcW w:w="864" w:type="dxa"/>
                <w:vAlign w:val="center"/>
                <w:hideMark/>
              </w:tcPr>
            </w:tcPrChange>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39" w:author="Brian Bohman" w:date="2021-10-27T05:58:00Z">
              <w:tcPr>
                <w:tcW w:w="1152" w:type="dxa"/>
                <w:vAlign w:val="center"/>
                <w:hideMark/>
              </w:tcPr>
            </w:tcPrChange>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40" w:author="Brian Bohman" w:date="2021-10-27T05:58:00Z">
              <w:tcPr>
                <w:tcW w:w="504" w:type="dxa"/>
                <w:vAlign w:val="center"/>
                <w:hideMark/>
              </w:tcPr>
            </w:tcPrChange>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41" w:author="Brian Bohman" w:date="2021-10-27T05:58:00Z">
              <w:tcPr>
                <w:tcW w:w="1008" w:type="dxa"/>
                <w:vAlign w:val="center"/>
                <w:hideMark/>
              </w:tcPr>
            </w:tcPrChange>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42" w:author="Brian Bohman" w:date="2021-10-27T05:58:00Z">
              <w:tcPr>
                <w:tcW w:w="1008" w:type="dxa"/>
                <w:vAlign w:val="center"/>
                <w:hideMark/>
              </w:tcPr>
            </w:tcPrChange>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43" w:author="Brian Bohman" w:date="2021-10-27T05:58:00Z">
              <w:tcPr>
                <w:tcW w:w="720" w:type="dxa"/>
                <w:vAlign w:val="center"/>
                <w:hideMark/>
              </w:tcPr>
            </w:tcPrChange>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44" w:author="Brian Bohman" w:date="2021-10-27T05:58:00Z">
              <w:tcPr>
                <w:tcW w:w="1008" w:type="dxa"/>
                <w:vAlign w:val="center"/>
                <w:hideMark/>
              </w:tcPr>
            </w:tcPrChange>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545" w:author="Brian Bohman" w:date="2021-10-27T05:58:00Z">
              <w:tcPr>
                <w:tcW w:w="1152" w:type="dxa"/>
                <w:vAlign w:val="center"/>
                <w:hideMark/>
              </w:tcPr>
            </w:tcPrChange>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440" w:type="dxa"/>
            <w:vAlign w:val="center"/>
            <w:hideMark/>
            <w:tcPrChange w:id="10546" w:author="Brian Bohman" w:date="2021-10-27T05:58:00Z">
              <w:tcPr>
                <w:tcW w:w="1008" w:type="dxa"/>
                <w:vAlign w:val="center"/>
                <w:hideMark/>
              </w:tcPr>
            </w:tcPrChange>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19CD" w:rsidRPr="009B3DCC" w14:paraId="63DAFC44" w14:textId="77777777" w:rsidTr="00E419CD">
        <w:trPr>
          <w:trHeight w:val="165"/>
          <w:trPrChange w:id="10547" w:author="Brian Bohman" w:date="2021-10-27T05:58:00Z">
            <w:trPr>
              <w:trHeight w:val="165"/>
            </w:trPr>
          </w:trPrChange>
        </w:trPr>
        <w:tc>
          <w:tcPr>
            <w:tcW w:w="360" w:type="dxa"/>
            <w:vAlign w:val="center"/>
            <w:hideMark/>
            <w:tcPrChange w:id="10548" w:author="Brian Bohman" w:date="2021-10-27T05:58:00Z">
              <w:tcPr>
                <w:tcW w:w="360" w:type="dxa"/>
                <w:vAlign w:val="center"/>
                <w:hideMark/>
              </w:tcPr>
            </w:tcPrChange>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Change w:id="10549" w:author="Brian Bohman" w:date="2021-10-27T05:58:00Z">
              <w:tcPr>
                <w:tcW w:w="864" w:type="dxa"/>
                <w:vAlign w:val="center"/>
                <w:hideMark/>
              </w:tcPr>
            </w:tcPrChange>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50" w:author="Brian Bohman" w:date="2021-10-27T05:58:00Z">
              <w:tcPr>
                <w:tcW w:w="1152" w:type="dxa"/>
                <w:vAlign w:val="center"/>
                <w:hideMark/>
              </w:tcPr>
            </w:tcPrChange>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51" w:author="Brian Bohman" w:date="2021-10-27T05:58:00Z">
              <w:tcPr>
                <w:tcW w:w="504" w:type="dxa"/>
                <w:vAlign w:val="center"/>
                <w:hideMark/>
              </w:tcPr>
            </w:tcPrChange>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52" w:author="Brian Bohman" w:date="2021-10-27T05:58:00Z">
              <w:tcPr>
                <w:tcW w:w="1008" w:type="dxa"/>
                <w:vAlign w:val="center"/>
                <w:hideMark/>
              </w:tcPr>
            </w:tcPrChange>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53" w:author="Brian Bohman" w:date="2021-10-27T05:58:00Z">
              <w:tcPr>
                <w:tcW w:w="1008" w:type="dxa"/>
                <w:vAlign w:val="center"/>
                <w:hideMark/>
              </w:tcPr>
            </w:tcPrChange>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54" w:author="Brian Bohman" w:date="2021-10-27T05:58:00Z">
              <w:tcPr>
                <w:tcW w:w="720" w:type="dxa"/>
                <w:vAlign w:val="center"/>
                <w:hideMark/>
              </w:tcPr>
            </w:tcPrChange>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55" w:author="Brian Bohman" w:date="2021-10-27T05:58:00Z">
              <w:tcPr>
                <w:tcW w:w="1008" w:type="dxa"/>
                <w:vAlign w:val="center"/>
                <w:hideMark/>
              </w:tcPr>
            </w:tcPrChange>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556" w:author="Brian Bohman" w:date="2021-10-27T05:58:00Z">
              <w:tcPr>
                <w:tcW w:w="1152" w:type="dxa"/>
                <w:vAlign w:val="center"/>
                <w:hideMark/>
              </w:tcPr>
            </w:tcPrChange>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0557" w:author="Brian Bohman" w:date="2021-10-27T05:58:00Z">
              <w:tcPr>
                <w:tcW w:w="1008" w:type="dxa"/>
                <w:vAlign w:val="center"/>
                <w:hideMark/>
              </w:tcPr>
            </w:tcPrChange>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19CD" w:rsidRPr="009B3DCC" w14:paraId="5CD19C99" w14:textId="77777777" w:rsidTr="00E419CD">
        <w:trPr>
          <w:trHeight w:val="165"/>
          <w:trPrChange w:id="10558" w:author="Brian Bohman" w:date="2021-10-27T05:58:00Z">
            <w:trPr>
              <w:trHeight w:val="165"/>
            </w:trPr>
          </w:trPrChange>
        </w:trPr>
        <w:tc>
          <w:tcPr>
            <w:tcW w:w="360" w:type="dxa"/>
            <w:vAlign w:val="center"/>
            <w:hideMark/>
            <w:tcPrChange w:id="10559" w:author="Brian Bohman" w:date="2021-10-27T05:58:00Z">
              <w:tcPr>
                <w:tcW w:w="360" w:type="dxa"/>
                <w:vAlign w:val="center"/>
                <w:hideMark/>
              </w:tcPr>
            </w:tcPrChange>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Change w:id="10560" w:author="Brian Bohman" w:date="2021-10-27T05:58:00Z">
              <w:tcPr>
                <w:tcW w:w="864" w:type="dxa"/>
                <w:vAlign w:val="center"/>
                <w:hideMark/>
              </w:tcPr>
            </w:tcPrChange>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61" w:author="Brian Bohman" w:date="2021-10-27T05:58:00Z">
              <w:tcPr>
                <w:tcW w:w="1152" w:type="dxa"/>
                <w:vAlign w:val="center"/>
                <w:hideMark/>
              </w:tcPr>
            </w:tcPrChange>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62" w:author="Brian Bohman" w:date="2021-10-27T05:58:00Z">
              <w:tcPr>
                <w:tcW w:w="504" w:type="dxa"/>
                <w:vAlign w:val="center"/>
                <w:hideMark/>
              </w:tcPr>
            </w:tcPrChange>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Change w:id="10563" w:author="Brian Bohman" w:date="2021-10-27T05:58:00Z">
              <w:tcPr>
                <w:tcW w:w="1008" w:type="dxa"/>
                <w:vAlign w:val="center"/>
                <w:hideMark/>
              </w:tcPr>
            </w:tcPrChange>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0564" w:author="Brian Bohman" w:date="2021-10-27T05:58:00Z">
              <w:tcPr>
                <w:tcW w:w="1008" w:type="dxa"/>
                <w:vAlign w:val="center"/>
                <w:hideMark/>
              </w:tcPr>
            </w:tcPrChange>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65" w:author="Brian Bohman" w:date="2021-10-27T05:58:00Z">
              <w:tcPr>
                <w:tcW w:w="720" w:type="dxa"/>
                <w:vAlign w:val="center"/>
                <w:hideMark/>
              </w:tcPr>
            </w:tcPrChange>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66" w:author="Brian Bohman" w:date="2021-10-27T05:58:00Z">
              <w:tcPr>
                <w:tcW w:w="1008" w:type="dxa"/>
                <w:vAlign w:val="center"/>
                <w:hideMark/>
              </w:tcPr>
            </w:tcPrChange>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567" w:author="Brian Bohman" w:date="2021-10-27T05:58:00Z">
              <w:tcPr>
                <w:tcW w:w="1152" w:type="dxa"/>
                <w:vAlign w:val="center"/>
                <w:hideMark/>
              </w:tcPr>
            </w:tcPrChange>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440" w:type="dxa"/>
            <w:vAlign w:val="center"/>
            <w:hideMark/>
            <w:tcPrChange w:id="10568" w:author="Brian Bohman" w:date="2021-10-27T05:58:00Z">
              <w:tcPr>
                <w:tcW w:w="1008" w:type="dxa"/>
                <w:vAlign w:val="center"/>
                <w:hideMark/>
              </w:tcPr>
            </w:tcPrChange>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133F5647" w14:textId="77777777" w:rsidTr="00E419CD">
        <w:trPr>
          <w:trHeight w:val="165"/>
          <w:trPrChange w:id="10569" w:author="Brian Bohman" w:date="2021-10-27T05:58:00Z">
            <w:trPr>
              <w:trHeight w:val="165"/>
            </w:trPr>
          </w:trPrChange>
        </w:trPr>
        <w:tc>
          <w:tcPr>
            <w:tcW w:w="360" w:type="dxa"/>
            <w:vAlign w:val="center"/>
            <w:hideMark/>
            <w:tcPrChange w:id="10570" w:author="Brian Bohman" w:date="2021-10-27T05:58:00Z">
              <w:tcPr>
                <w:tcW w:w="360" w:type="dxa"/>
                <w:vAlign w:val="center"/>
                <w:hideMark/>
              </w:tcPr>
            </w:tcPrChange>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Change w:id="10571" w:author="Brian Bohman" w:date="2021-10-27T05:58:00Z">
              <w:tcPr>
                <w:tcW w:w="864" w:type="dxa"/>
                <w:vAlign w:val="center"/>
                <w:hideMark/>
              </w:tcPr>
            </w:tcPrChange>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72" w:author="Brian Bohman" w:date="2021-10-27T05:58:00Z">
              <w:tcPr>
                <w:tcW w:w="1152" w:type="dxa"/>
                <w:vAlign w:val="center"/>
                <w:hideMark/>
              </w:tcPr>
            </w:tcPrChange>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73" w:author="Brian Bohman" w:date="2021-10-27T05:58:00Z">
              <w:tcPr>
                <w:tcW w:w="504" w:type="dxa"/>
                <w:vAlign w:val="center"/>
                <w:hideMark/>
              </w:tcPr>
            </w:tcPrChange>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74" w:author="Brian Bohman" w:date="2021-10-27T05:58:00Z">
              <w:tcPr>
                <w:tcW w:w="1008" w:type="dxa"/>
                <w:vAlign w:val="center"/>
                <w:hideMark/>
              </w:tcPr>
            </w:tcPrChange>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75" w:author="Brian Bohman" w:date="2021-10-27T05:58:00Z">
              <w:tcPr>
                <w:tcW w:w="1008" w:type="dxa"/>
                <w:vAlign w:val="center"/>
                <w:hideMark/>
              </w:tcPr>
            </w:tcPrChange>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76" w:author="Brian Bohman" w:date="2021-10-27T05:58:00Z">
              <w:tcPr>
                <w:tcW w:w="720" w:type="dxa"/>
                <w:vAlign w:val="center"/>
                <w:hideMark/>
              </w:tcPr>
            </w:tcPrChange>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77" w:author="Brian Bohman" w:date="2021-10-27T05:58:00Z">
              <w:tcPr>
                <w:tcW w:w="1008" w:type="dxa"/>
                <w:vAlign w:val="center"/>
                <w:hideMark/>
              </w:tcPr>
            </w:tcPrChange>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578" w:author="Brian Bohman" w:date="2021-10-27T05:58:00Z">
              <w:tcPr>
                <w:tcW w:w="1152" w:type="dxa"/>
                <w:vAlign w:val="center"/>
                <w:hideMark/>
              </w:tcPr>
            </w:tcPrChange>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440" w:type="dxa"/>
            <w:vAlign w:val="center"/>
            <w:hideMark/>
            <w:tcPrChange w:id="10579" w:author="Brian Bohman" w:date="2021-10-27T05:58:00Z">
              <w:tcPr>
                <w:tcW w:w="1008" w:type="dxa"/>
                <w:vAlign w:val="center"/>
                <w:hideMark/>
              </w:tcPr>
            </w:tcPrChange>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2FF9E163" w14:textId="77777777" w:rsidTr="00E419CD">
        <w:trPr>
          <w:trHeight w:val="165"/>
          <w:trPrChange w:id="10580" w:author="Brian Bohman" w:date="2021-10-27T05:58:00Z">
            <w:trPr>
              <w:trHeight w:val="165"/>
            </w:trPr>
          </w:trPrChange>
        </w:trPr>
        <w:tc>
          <w:tcPr>
            <w:tcW w:w="360" w:type="dxa"/>
            <w:vAlign w:val="center"/>
            <w:hideMark/>
            <w:tcPrChange w:id="10581" w:author="Brian Bohman" w:date="2021-10-27T05:58:00Z">
              <w:tcPr>
                <w:tcW w:w="360" w:type="dxa"/>
                <w:vAlign w:val="center"/>
                <w:hideMark/>
              </w:tcPr>
            </w:tcPrChange>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Change w:id="10582" w:author="Brian Bohman" w:date="2021-10-27T05:58:00Z">
              <w:tcPr>
                <w:tcW w:w="864" w:type="dxa"/>
                <w:vAlign w:val="center"/>
                <w:hideMark/>
              </w:tcPr>
            </w:tcPrChange>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83" w:author="Brian Bohman" w:date="2021-10-27T05:58:00Z">
              <w:tcPr>
                <w:tcW w:w="1152" w:type="dxa"/>
                <w:vAlign w:val="center"/>
                <w:hideMark/>
              </w:tcPr>
            </w:tcPrChange>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84" w:author="Brian Bohman" w:date="2021-10-27T05:58:00Z">
              <w:tcPr>
                <w:tcW w:w="504" w:type="dxa"/>
                <w:vAlign w:val="center"/>
                <w:hideMark/>
              </w:tcPr>
            </w:tcPrChange>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85" w:author="Brian Bohman" w:date="2021-10-27T05:58:00Z">
              <w:tcPr>
                <w:tcW w:w="1008" w:type="dxa"/>
                <w:vAlign w:val="center"/>
                <w:hideMark/>
              </w:tcPr>
            </w:tcPrChange>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86" w:author="Brian Bohman" w:date="2021-10-27T05:58:00Z">
              <w:tcPr>
                <w:tcW w:w="1008" w:type="dxa"/>
                <w:vAlign w:val="center"/>
                <w:hideMark/>
              </w:tcPr>
            </w:tcPrChange>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87" w:author="Brian Bohman" w:date="2021-10-27T05:58:00Z">
              <w:tcPr>
                <w:tcW w:w="720" w:type="dxa"/>
                <w:vAlign w:val="center"/>
                <w:hideMark/>
              </w:tcPr>
            </w:tcPrChange>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88" w:author="Brian Bohman" w:date="2021-10-27T05:58:00Z">
              <w:tcPr>
                <w:tcW w:w="1008" w:type="dxa"/>
                <w:vAlign w:val="center"/>
                <w:hideMark/>
              </w:tcPr>
            </w:tcPrChange>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589" w:author="Brian Bohman" w:date="2021-10-27T05:58:00Z">
              <w:tcPr>
                <w:tcW w:w="1152" w:type="dxa"/>
                <w:vAlign w:val="center"/>
                <w:hideMark/>
              </w:tcPr>
            </w:tcPrChange>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0590" w:author="Brian Bohman" w:date="2021-10-27T05:58:00Z">
              <w:tcPr>
                <w:tcW w:w="1008" w:type="dxa"/>
                <w:vAlign w:val="center"/>
                <w:hideMark/>
              </w:tcPr>
            </w:tcPrChange>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19CD" w:rsidRPr="009B3DCC" w14:paraId="2AFFC2DB" w14:textId="77777777" w:rsidTr="00E419CD">
        <w:trPr>
          <w:trHeight w:val="165"/>
          <w:trPrChange w:id="10591" w:author="Brian Bohman" w:date="2021-10-27T05:58:00Z">
            <w:trPr>
              <w:trHeight w:val="165"/>
            </w:trPr>
          </w:trPrChange>
        </w:trPr>
        <w:tc>
          <w:tcPr>
            <w:tcW w:w="360" w:type="dxa"/>
            <w:vAlign w:val="center"/>
            <w:hideMark/>
            <w:tcPrChange w:id="10592" w:author="Brian Bohman" w:date="2021-10-27T05:58:00Z">
              <w:tcPr>
                <w:tcW w:w="360" w:type="dxa"/>
                <w:vAlign w:val="center"/>
                <w:hideMark/>
              </w:tcPr>
            </w:tcPrChange>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Change w:id="10593" w:author="Brian Bohman" w:date="2021-10-27T05:58:00Z">
              <w:tcPr>
                <w:tcW w:w="864" w:type="dxa"/>
                <w:vAlign w:val="center"/>
                <w:hideMark/>
              </w:tcPr>
            </w:tcPrChange>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594" w:author="Brian Bohman" w:date="2021-10-27T05:58:00Z">
              <w:tcPr>
                <w:tcW w:w="1152" w:type="dxa"/>
                <w:vAlign w:val="center"/>
                <w:hideMark/>
              </w:tcPr>
            </w:tcPrChange>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595" w:author="Brian Bohman" w:date="2021-10-27T05:58:00Z">
              <w:tcPr>
                <w:tcW w:w="504" w:type="dxa"/>
                <w:vAlign w:val="center"/>
                <w:hideMark/>
              </w:tcPr>
            </w:tcPrChange>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596" w:author="Brian Bohman" w:date="2021-10-27T05:58:00Z">
              <w:tcPr>
                <w:tcW w:w="1008" w:type="dxa"/>
                <w:vAlign w:val="center"/>
                <w:hideMark/>
              </w:tcPr>
            </w:tcPrChange>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597" w:author="Brian Bohman" w:date="2021-10-27T05:58:00Z">
              <w:tcPr>
                <w:tcW w:w="1008" w:type="dxa"/>
                <w:vAlign w:val="center"/>
                <w:hideMark/>
              </w:tcPr>
            </w:tcPrChange>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598" w:author="Brian Bohman" w:date="2021-10-27T05:58:00Z">
              <w:tcPr>
                <w:tcW w:w="720" w:type="dxa"/>
                <w:vAlign w:val="center"/>
                <w:hideMark/>
              </w:tcPr>
            </w:tcPrChange>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599" w:author="Brian Bohman" w:date="2021-10-27T05:58:00Z">
              <w:tcPr>
                <w:tcW w:w="1008" w:type="dxa"/>
                <w:vAlign w:val="center"/>
                <w:hideMark/>
              </w:tcPr>
            </w:tcPrChange>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00" w:author="Brian Bohman" w:date="2021-10-27T05:58:00Z">
              <w:tcPr>
                <w:tcW w:w="1152" w:type="dxa"/>
                <w:vAlign w:val="center"/>
                <w:hideMark/>
              </w:tcPr>
            </w:tcPrChange>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0601" w:author="Brian Bohman" w:date="2021-10-27T05:58:00Z">
              <w:tcPr>
                <w:tcW w:w="1008" w:type="dxa"/>
                <w:vAlign w:val="center"/>
                <w:hideMark/>
              </w:tcPr>
            </w:tcPrChange>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1624A1D" w14:textId="77777777" w:rsidTr="00E419CD">
        <w:trPr>
          <w:trHeight w:val="165"/>
          <w:trPrChange w:id="10602" w:author="Brian Bohman" w:date="2021-10-27T05:58:00Z">
            <w:trPr>
              <w:trHeight w:val="165"/>
            </w:trPr>
          </w:trPrChange>
        </w:trPr>
        <w:tc>
          <w:tcPr>
            <w:tcW w:w="360" w:type="dxa"/>
            <w:vAlign w:val="center"/>
            <w:hideMark/>
            <w:tcPrChange w:id="10603" w:author="Brian Bohman" w:date="2021-10-27T05:58:00Z">
              <w:tcPr>
                <w:tcW w:w="360" w:type="dxa"/>
                <w:vAlign w:val="center"/>
                <w:hideMark/>
              </w:tcPr>
            </w:tcPrChange>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Change w:id="10604" w:author="Brian Bohman" w:date="2021-10-27T05:58:00Z">
              <w:tcPr>
                <w:tcW w:w="864" w:type="dxa"/>
                <w:vAlign w:val="center"/>
                <w:hideMark/>
              </w:tcPr>
            </w:tcPrChange>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05" w:author="Brian Bohman" w:date="2021-10-27T05:58:00Z">
              <w:tcPr>
                <w:tcW w:w="1152" w:type="dxa"/>
                <w:vAlign w:val="center"/>
                <w:hideMark/>
              </w:tcPr>
            </w:tcPrChange>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06" w:author="Brian Bohman" w:date="2021-10-27T05:58:00Z">
              <w:tcPr>
                <w:tcW w:w="504" w:type="dxa"/>
                <w:vAlign w:val="center"/>
                <w:hideMark/>
              </w:tcPr>
            </w:tcPrChange>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07" w:author="Brian Bohman" w:date="2021-10-27T05:58:00Z">
              <w:tcPr>
                <w:tcW w:w="1008" w:type="dxa"/>
                <w:vAlign w:val="center"/>
                <w:hideMark/>
              </w:tcPr>
            </w:tcPrChange>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08" w:author="Brian Bohman" w:date="2021-10-27T05:58:00Z">
              <w:tcPr>
                <w:tcW w:w="1008" w:type="dxa"/>
                <w:vAlign w:val="center"/>
                <w:hideMark/>
              </w:tcPr>
            </w:tcPrChange>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09" w:author="Brian Bohman" w:date="2021-10-27T05:58:00Z">
              <w:tcPr>
                <w:tcW w:w="720" w:type="dxa"/>
                <w:vAlign w:val="center"/>
                <w:hideMark/>
              </w:tcPr>
            </w:tcPrChange>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10" w:author="Brian Bohman" w:date="2021-10-27T05:58:00Z">
              <w:tcPr>
                <w:tcW w:w="1008" w:type="dxa"/>
                <w:vAlign w:val="center"/>
                <w:hideMark/>
              </w:tcPr>
            </w:tcPrChange>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11" w:author="Brian Bohman" w:date="2021-10-27T05:58:00Z">
              <w:tcPr>
                <w:tcW w:w="1152" w:type="dxa"/>
                <w:vAlign w:val="center"/>
                <w:hideMark/>
              </w:tcPr>
            </w:tcPrChange>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440" w:type="dxa"/>
            <w:vAlign w:val="center"/>
            <w:hideMark/>
            <w:tcPrChange w:id="10612" w:author="Brian Bohman" w:date="2021-10-27T05:58:00Z">
              <w:tcPr>
                <w:tcW w:w="1008" w:type="dxa"/>
                <w:vAlign w:val="center"/>
                <w:hideMark/>
              </w:tcPr>
            </w:tcPrChange>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19CD" w:rsidRPr="009B3DCC" w14:paraId="1FECFAC3" w14:textId="77777777" w:rsidTr="00E419CD">
        <w:trPr>
          <w:trHeight w:val="165"/>
          <w:trPrChange w:id="10613" w:author="Brian Bohman" w:date="2021-10-27T05:58:00Z">
            <w:trPr>
              <w:trHeight w:val="165"/>
            </w:trPr>
          </w:trPrChange>
        </w:trPr>
        <w:tc>
          <w:tcPr>
            <w:tcW w:w="360" w:type="dxa"/>
            <w:vAlign w:val="center"/>
            <w:hideMark/>
            <w:tcPrChange w:id="10614" w:author="Brian Bohman" w:date="2021-10-27T05:58:00Z">
              <w:tcPr>
                <w:tcW w:w="360" w:type="dxa"/>
                <w:vAlign w:val="center"/>
                <w:hideMark/>
              </w:tcPr>
            </w:tcPrChange>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Change w:id="10615" w:author="Brian Bohman" w:date="2021-10-27T05:58:00Z">
              <w:tcPr>
                <w:tcW w:w="864" w:type="dxa"/>
                <w:vAlign w:val="center"/>
                <w:hideMark/>
              </w:tcPr>
            </w:tcPrChange>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16" w:author="Brian Bohman" w:date="2021-10-27T05:58:00Z">
              <w:tcPr>
                <w:tcW w:w="1152" w:type="dxa"/>
                <w:vAlign w:val="center"/>
                <w:hideMark/>
              </w:tcPr>
            </w:tcPrChange>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17" w:author="Brian Bohman" w:date="2021-10-27T05:58:00Z">
              <w:tcPr>
                <w:tcW w:w="504" w:type="dxa"/>
                <w:vAlign w:val="center"/>
                <w:hideMark/>
              </w:tcPr>
            </w:tcPrChange>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Change w:id="10618" w:author="Brian Bohman" w:date="2021-10-27T05:58:00Z">
              <w:tcPr>
                <w:tcW w:w="1008" w:type="dxa"/>
                <w:vAlign w:val="center"/>
                <w:hideMark/>
              </w:tcPr>
            </w:tcPrChange>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0619" w:author="Brian Bohman" w:date="2021-10-27T05:58:00Z">
              <w:tcPr>
                <w:tcW w:w="1008" w:type="dxa"/>
                <w:vAlign w:val="center"/>
                <w:hideMark/>
              </w:tcPr>
            </w:tcPrChange>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20" w:author="Brian Bohman" w:date="2021-10-27T05:58:00Z">
              <w:tcPr>
                <w:tcW w:w="720" w:type="dxa"/>
                <w:vAlign w:val="center"/>
                <w:hideMark/>
              </w:tcPr>
            </w:tcPrChange>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21" w:author="Brian Bohman" w:date="2021-10-27T05:58:00Z">
              <w:tcPr>
                <w:tcW w:w="1008" w:type="dxa"/>
                <w:vAlign w:val="center"/>
                <w:hideMark/>
              </w:tcPr>
            </w:tcPrChange>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22" w:author="Brian Bohman" w:date="2021-10-27T05:58:00Z">
              <w:tcPr>
                <w:tcW w:w="1152" w:type="dxa"/>
                <w:vAlign w:val="center"/>
                <w:hideMark/>
              </w:tcPr>
            </w:tcPrChange>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440" w:type="dxa"/>
            <w:vAlign w:val="center"/>
            <w:hideMark/>
            <w:tcPrChange w:id="10623" w:author="Brian Bohman" w:date="2021-10-27T05:58:00Z">
              <w:tcPr>
                <w:tcW w:w="1008" w:type="dxa"/>
                <w:vAlign w:val="center"/>
                <w:hideMark/>
              </w:tcPr>
            </w:tcPrChange>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2C4A4A33" w14:textId="77777777" w:rsidTr="00E419CD">
        <w:trPr>
          <w:trHeight w:val="165"/>
          <w:trPrChange w:id="10624" w:author="Brian Bohman" w:date="2021-10-27T05:58:00Z">
            <w:trPr>
              <w:trHeight w:val="165"/>
            </w:trPr>
          </w:trPrChange>
        </w:trPr>
        <w:tc>
          <w:tcPr>
            <w:tcW w:w="360" w:type="dxa"/>
            <w:vAlign w:val="center"/>
            <w:hideMark/>
            <w:tcPrChange w:id="10625" w:author="Brian Bohman" w:date="2021-10-27T05:58:00Z">
              <w:tcPr>
                <w:tcW w:w="360" w:type="dxa"/>
                <w:vAlign w:val="center"/>
                <w:hideMark/>
              </w:tcPr>
            </w:tcPrChange>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Change w:id="10626" w:author="Brian Bohman" w:date="2021-10-27T05:58:00Z">
              <w:tcPr>
                <w:tcW w:w="864" w:type="dxa"/>
                <w:vAlign w:val="center"/>
                <w:hideMark/>
              </w:tcPr>
            </w:tcPrChange>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27" w:author="Brian Bohman" w:date="2021-10-27T05:58:00Z">
              <w:tcPr>
                <w:tcW w:w="1152" w:type="dxa"/>
                <w:vAlign w:val="center"/>
                <w:hideMark/>
              </w:tcPr>
            </w:tcPrChange>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28" w:author="Brian Bohman" w:date="2021-10-27T05:58:00Z">
              <w:tcPr>
                <w:tcW w:w="504" w:type="dxa"/>
                <w:vAlign w:val="center"/>
                <w:hideMark/>
              </w:tcPr>
            </w:tcPrChange>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29" w:author="Brian Bohman" w:date="2021-10-27T05:58:00Z">
              <w:tcPr>
                <w:tcW w:w="1008" w:type="dxa"/>
                <w:vAlign w:val="center"/>
                <w:hideMark/>
              </w:tcPr>
            </w:tcPrChange>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30" w:author="Brian Bohman" w:date="2021-10-27T05:58:00Z">
              <w:tcPr>
                <w:tcW w:w="1008" w:type="dxa"/>
                <w:vAlign w:val="center"/>
                <w:hideMark/>
              </w:tcPr>
            </w:tcPrChange>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31" w:author="Brian Bohman" w:date="2021-10-27T05:58:00Z">
              <w:tcPr>
                <w:tcW w:w="720" w:type="dxa"/>
                <w:vAlign w:val="center"/>
                <w:hideMark/>
              </w:tcPr>
            </w:tcPrChange>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32" w:author="Brian Bohman" w:date="2021-10-27T05:58:00Z">
              <w:tcPr>
                <w:tcW w:w="1008" w:type="dxa"/>
                <w:vAlign w:val="center"/>
                <w:hideMark/>
              </w:tcPr>
            </w:tcPrChange>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33" w:author="Brian Bohman" w:date="2021-10-27T05:58:00Z">
              <w:tcPr>
                <w:tcW w:w="1152" w:type="dxa"/>
                <w:vAlign w:val="center"/>
                <w:hideMark/>
              </w:tcPr>
            </w:tcPrChange>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440" w:type="dxa"/>
            <w:vAlign w:val="center"/>
            <w:hideMark/>
            <w:tcPrChange w:id="10634" w:author="Brian Bohman" w:date="2021-10-27T05:58:00Z">
              <w:tcPr>
                <w:tcW w:w="1008" w:type="dxa"/>
                <w:vAlign w:val="center"/>
                <w:hideMark/>
              </w:tcPr>
            </w:tcPrChange>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19CD" w:rsidRPr="009B3DCC" w14:paraId="4D19CA4B" w14:textId="77777777" w:rsidTr="00E419CD">
        <w:trPr>
          <w:trHeight w:val="165"/>
          <w:trPrChange w:id="10635" w:author="Brian Bohman" w:date="2021-10-27T05:58:00Z">
            <w:trPr>
              <w:trHeight w:val="165"/>
            </w:trPr>
          </w:trPrChange>
        </w:trPr>
        <w:tc>
          <w:tcPr>
            <w:tcW w:w="360" w:type="dxa"/>
            <w:vAlign w:val="center"/>
            <w:hideMark/>
            <w:tcPrChange w:id="10636" w:author="Brian Bohman" w:date="2021-10-27T05:58:00Z">
              <w:tcPr>
                <w:tcW w:w="360" w:type="dxa"/>
                <w:vAlign w:val="center"/>
                <w:hideMark/>
              </w:tcPr>
            </w:tcPrChange>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Change w:id="10637" w:author="Brian Bohman" w:date="2021-10-27T05:58:00Z">
              <w:tcPr>
                <w:tcW w:w="864" w:type="dxa"/>
                <w:vAlign w:val="center"/>
                <w:hideMark/>
              </w:tcPr>
            </w:tcPrChange>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38" w:author="Brian Bohman" w:date="2021-10-27T05:58:00Z">
              <w:tcPr>
                <w:tcW w:w="1152" w:type="dxa"/>
                <w:vAlign w:val="center"/>
                <w:hideMark/>
              </w:tcPr>
            </w:tcPrChange>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39" w:author="Brian Bohman" w:date="2021-10-27T05:58:00Z">
              <w:tcPr>
                <w:tcW w:w="504" w:type="dxa"/>
                <w:vAlign w:val="center"/>
                <w:hideMark/>
              </w:tcPr>
            </w:tcPrChange>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40" w:author="Brian Bohman" w:date="2021-10-27T05:58:00Z">
              <w:tcPr>
                <w:tcW w:w="1008" w:type="dxa"/>
                <w:vAlign w:val="center"/>
                <w:hideMark/>
              </w:tcPr>
            </w:tcPrChange>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41" w:author="Brian Bohman" w:date="2021-10-27T05:58:00Z">
              <w:tcPr>
                <w:tcW w:w="1008" w:type="dxa"/>
                <w:vAlign w:val="center"/>
                <w:hideMark/>
              </w:tcPr>
            </w:tcPrChange>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42" w:author="Brian Bohman" w:date="2021-10-27T05:58:00Z">
              <w:tcPr>
                <w:tcW w:w="720" w:type="dxa"/>
                <w:vAlign w:val="center"/>
                <w:hideMark/>
              </w:tcPr>
            </w:tcPrChange>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43" w:author="Brian Bohman" w:date="2021-10-27T05:58:00Z">
              <w:tcPr>
                <w:tcW w:w="1008" w:type="dxa"/>
                <w:vAlign w:val="center"/>
                <w:hideMark/>
              </w:tcPr>
            </w:tcPrChange>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44" w:author="Brian Bohman" w:date="2021-10-27T05:58:00Z">
              <w:tcPr>
                <w:tcW w:w="1152" w:type="dxa"/>
                <w:vAlign w:val="center"/>
                <w:hideMark/>
              </w:tcPr>
            </w:tcPrChange>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440" w:type="dxa"/>
            <w:vAlign w:val="center"/>
            <w:hideMark/>
            <w:tcPrChange w:id="10645" w:author="Brian Bohman" w:date="2021-10-27T05:58:00Z">
              <w:tcPr>
                <w:tcW w:w="1008" w:type="dxa"/>
                <w:vAlign w:val="center"/>
                <w:hideMark/>
              </w:tcPr>
            </w:tcPrChange>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100E35D" w14:textId="77777777" w:rsidTr="00E419CD">
        <w:trPr>
          <w:trHeight w:val="165"/>
          <w:trPrChange w:id="10646" w:author="Brian Bohman" w:date="2021-10-27T05:58:00Z">
            <w:trPr>
              <w:trHeight w:val="165"/>
            </w:trPr>
          </w:trPrChange>
        </w:trPr>
        <w:tc>
          <w:tcPr>
            <w:tcW w:w="360" w:type="dxa"/>
            <w:vAlign w:val="center"/>
            <w:hideMark/>
            <w:tcPrChange w:id="10647" w:author="Brian Bohman" w:date="2021-10-27T05:58:00Z">
              <w:tcPr>
                <w:tcW w:w="360" w:type="dxa"/>
                <w:vAlign w:val="center"/>
                <w:hideMark/>
              </w:tcPr>
            </w:tcPrChange>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Change w:id="10648" w:author="Brian Bohman" w:date="2021-10-27T05:58:00Z">
              <w:tcPr>
                <w:tcW w:w="864" w:type="dxa"/>
                <w:vAlign w:val="center"/>
                <w:hideMark/>
              </w:tcPr>
            </w:tcPrChange>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49" w:author="Brian Bohman" w:date="2021-10-27T05:58:00Z">
              <w:tcPr>
                <w:tcW w:w="1152" w:type="dxa"/>
                <w:vAlign w:val="center"/>
                <w:hideMark/>
              </w:tcPr>
            </w:tcPrChange>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50" w:author="Brian Bohman" w:date="2021-10-27T05:58:00Z">
              <w:tcPr>
                <w:tcW w:w="504" w:type="dxa"/>
                <w:vAlign w:val="center"/>
                <w:hideMark/>
              </w:tcPr>
            </w:tcPrChange>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51" w:author="Brian Bohman" w:date="2021-10-27T05:58:00Z">
              <w:tcPr>
                <w:tcW w:w="1008" w:type="dxa"/>
                <w:vAlign w:val="center"/>
                <w:hideMark/>
              </w:tcPr>
            </w:tcPrChange>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52" w:author="Brian Bohman" w:date="2021-10-27T05:58:00Z">
              <w:tcPr>
                <w:tcW w:w="1008" w:type="dxa"/>
                <w:vAlign w:val="center"/>
                <w:hideMark/>
              </w:tcPr>
            </w:tcPrChange>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53" w:author="Brian Bohman" w:date="2021-10-27T05:58:00Z">
              <w:tcPr>
                <w:tcW w:w="720" w:type="dxa"/>
                <w:vAlign w:val="center"/>
                <w:hideMark/>
              </w:tcPr>
            </w:tcPrChange>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54" w:author="Brian Bohman" w:date="2021-10-27T05:58:00Z">
              <w:tcPr>
                <w:tcW w:w="1008" w:type="dxa"/>
                <w:vAlign w:val="center"/>
                <w:hideMark/>
              </w:tcPr>
            </w:tcPrChange>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655" w:author="Brian Bohman" w:date="2021-10-27T05:58:00Z">
              <w:tcPr>
                <w:tcW w:w="1152" w:type="dxa"/>
                <w:vAlign w:val="center"/>
                <w:hideMark/>
              </w:tcPr>
            </w:tcPrChange>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440" w:type="dxa"/>
            <w:vAlign w:val="center"/>
            <w:hideMark/>
            <w:tcPrChange w:id="10656" w:author="Brian Bohman" w:date="2021-10-27T05:58:00Z">
              <w:tcPr>
                <w:tcW w:w="1008" w:type="dxa"/>
                <w:vAlign w:val="center"/>
                <w:hideMark/>
              </w:tcPr>
            </w:tcPrChange>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19CD" w:rsidRPr="009B3DCC" w14:paraId="57BF229C" w14:textId="77777777" w:rsidTr="00E419CD">
        <w:trPr>
          <w:trHeight w:val="165"/>
          <w:trPrChange w:id="10657" w:author="Brian Bohman" w:date="2021-10-27T05:58:00Z">
            <w:trPr>
              <w:trHeight w:val="165"/>
            </w:trPr>
          </w:trPrChange>
        </w:trPr>
        <w:tc>
          <w:tcPr>
            <w:tcW w:w="360" w:type="dxa"/>
            <w:vAlign w:val="center"/>
            <w:hideMark/>
            <w:tcPrChange w:id="10658" w:author="Brian Bohman" w:date="2021-10-27T05:58:00Z">
              <w:tcPr>
                <w:tcW w:w="360" w:type="dxa"/>
                <w:vAlign w:val="center"/>
                <w:hideMark/>
              </w:tcPr>
            </w:tcPrChange>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Change w:id="10659" w:author="Brian Bohman" w:date="2021-10-27T05:58:00Z">
              <w:tcPr>
                <w:tcW w:w="864" w:type="dxa"/>
                <w:vAlign w:val="center"/>
                <w:hideMark/>
              </w:tcPr>
            </w:tcPrChange>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60" w:author="Brian Bohman" w:date="2021-10-27T05:58:00Z">
              <w:tcPr>
                <w:tcW w:w="1152" w:type="dxa"/>
                <w:vAlign w:val="center"/>
                <w:hideMark/>
              </w:tcPr>
            </w:tcPrChange>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61" w:author="Brian Bohman" w:date="2021-10-27T05:58:00Z">
              <w:tcPr>
                <w:tcW w:w="504" w:type="dxa"/>
                <w:vAlign w:val="center"/>
                <w:hideMark/>
              </w:tcPr>
            </w:tcPrChange>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62" w:author="Brian Bohman" w:date="2021-10-27T05:58:00Z">
              <w:tcPr>
                <w:tcW w:w="1008" w:type="dxa"/>
                <w:vAlign w:val="center"/>
                <w:hideMark/>
              </w:tcPr>
            </w:tcPrChange>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63" w:author="Brian Bohman" w:date="2021-10-27T05:58:00Z">
              <w:tcPr>
                <w:tcW w:w="1008" w:type="dxa"/>
                <w:vAlign w:val="center"/>
                <w:hideMark/>
              </w:tcPr>
            </w:tcPrChange>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64" w:author="Brian Bohman" w:date="2021-10-27T05:58:00Z">
              <w:tcPr>
                <w:tcW w:w="720" w:type="dxa"/>
                <w:vAlign w:val="center"/>
                <w:hideMark/>
              </w:tcPr>
            </w:tcPrChange>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65" w:author="Brian Bohman" w:date="2021-10-27T05:58:00Z">
              <w:tcPr>
                <w:tcW w:w="1008" w:type="dxa"/>
                <w:vAlign w:val="center"/>
                <w:hideMark/>
              </w:tcPr>
            </w:tcPrChange>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666" w:author="Brian Bohman" w:date="2021-10-27T05:58:00Z">
              <w:tcPr>
                <w:tcW w:w="1152" w:type="dxa"/>
                <w:vAlign w:val="center"/>
                <w:hideMark/>
              </w:tcPr>
            </w:tcPrChange>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440" w:type="dxa"/>
            <w:vAlign w:val="center"/>
            <w:hideMark/>
            <w:tcPrChange w:id="10667" w:author="Brian Bohman" w:date="2021-10-27T05:58:00Z">
              <w:tcPr>
                <w:tcW w:w="1008" w:type="dxa"/>
                <w:vAlign w:val="center"/>
                <w:hideMark/>
              </w:tcPr>
            </w:tcPrChange>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0C257BAF" w14:textId="77777777" w:rsidTr="00E419CD">
        <w:trPr>
          <w:trHeight w:val="165"/>
          <w:trPrChange w:id="10668" w:author="Brian Bohman" w:date="2021-10-27T05:58:00Z">
            <w:trPr>
              <w:trHeight w:val="165"/>
            </w:trPr>
          </w:trPrChange>
        </w:trPr>
        <w:tc>
          <w:tcPr>
            <w:tcW w:w="360" w:type="dxa"/>
            <w:vAlign w:val="center"/>
            <w:hideMark/>
            <w:tcPrChange w:id="10669" w:author="Brian Bohman" w:date="2021-10-27T05:58:00Z">
              <w:tcPr>
                <w:tcW w:w="360" w:type="dxa"/>
                <w:vAlign w:val="center"/>
                <w:hideMark/>
              </w:tcPr>
            </w:tcPrChange>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Change w:id="10670" w:author="Brian Bohman" w:date="2021-10-27T05:58:00Z">
              <w:tcPr>
                <w:tcW w:w="864" w:type="dxa"/>
                <w:vAlign w:val="center"/>
                <w:hideMark/>
              </w:tcPr>
            </w:tcPrChange>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71" w:author="Brian Bohman" w:date="2021-10-27T05:58:00Z">
              <w:tcPr>
                <w:tcW w:w="1152" w:type="dxa"/>
                <w:vAlign w:val="center"/>
                <w:hideMark/>
              </w:tcPr>
            </w:tcPrChange>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72" w:author="Brian Bohman" w:date="2021-10-27T05:58:00Z">
              <w:tcPr>
                <w:tcW w:w="504" w:type="dxa"/>
                <w:vAlign w:val="center"/>
                <w:hideMark/>
              </w:tcPr>
            </w:tcPrChange>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Change w:id="10673" w:author="Brian Bohman" w:date="2021-10-27T05:58:00Z">
              <w:tcPr>
                <w:tcW w:w="1008" w:type="dxa"/>
                <w:vAlign w:val="center"/>
                <w:hideMark/>
              </w:tcPr>
            </w:tcPrChange>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0674" w:author="Brian Bohman" w:date="2021-10-27T05:58:00Z">
              <w:tcPr>
                <w:tcW w:w="1008" w:type="dxa"/>
                <w:vAlign w:val="center"/>
                <w:hideMark/>
              </w:tcPr>
            </w:tcPrChange>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75" w:author="Brian Bohman" w:date="2021-10-27T05:58:00Z">
              <w:tcPr>
                <w:tcW w:w="720" w:type="dxa"/>
                <w:vAlign w:val="center"/>
                <w:hideMark/>
              </w:tcPr>
            </w:tcPrChange>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76" w:author="Brian Bohman" w:date="2021-10-27T05:58:00Z">
              <w:tcPr>
                <w:tcW w:w="1008" w:type="dxa"/>
                <w:vAlign w:val="center"/>
                <w:hideMark/>
              </w:tcPr>
            </w:tcPrChange>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677" w:author="Brian Bohman" w:date="2021-10-27T05:58:00Z">
              <w:tcPr>
                <w:tcW w:w="1152" w:type="dxa"/>
                <w:vAlign w:val="center"/>
                <w:hideMark/>
              </w:tcPr>
            </w:tcPrChange>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440" w:type="dxa"/>
            <w:vAlign w:val="center"/>
            <w:hideMark/>
            <w:tcPrChange w:id="10678" w:author="Brian Bohman" w:date="2021-10-27T05:58:00Z">
              <w:tcPr>
                <w:tcW w:w="1008" w:type="dxa"/>
                <w:vAlign w:val="center"/>
                <w:hideMark/>
              </w:tcPr>
            </w:tcPrChange>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19CD" w:rsidRPr="009B3DCC" w14:paraId="61EA5A55" w14:textId="77777777" w:rsidTr="00E419CD">
        <w:trPr>
          <w:trHeight w:val="165"/>
          <w:trPrChange w:id="10679" w:author="Brian Bohman" w:date="2021-10-27T05:58:00Z">
            <w:trPr>
              <w:trHeight w:val="165"/>
            </w:trPr>
          </w:trPrChange>
        </w:trPr>
        <w:tc>
          <w:tcPr>
            <w:tcW w:w="360" w:type="dxa"/>
            <w:vAlign w:val="center"/>
            <w:hideMark/>
            <w:tcPrChange w:id="10680" w:author="Brian Bohman" w:date="2021-10-27T05:58:00Z">
              <w:tcPr>
                <w:tcW w:w="360" w:type="dxa"/>
                <w:vAlign w:val="center"/>
                <w:hideMark/>
              </w:tcPr>
            </w:tcPrChange>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Change w:id="10681" w:author="Brian Bohman" w:date="2021-10-27T05:58:00Z">
              <w:tcPr>
                <w:tcW w:w="864" w:type="dxa"/>
                <w:vAlign w:val="center"/>
                <w:hideMark/>
              </w:tcPr>
            </w:tcPrChange>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82" w:author="Brian Bohman" w:date="2021-10-27T05:58:00Z">
              <w:tcPr>
                <w:tcW w:w="1152" w:type="dxa"/>
                <w:vAlign w:val="center"/>
                <w:hideMark/>
              </w:tcPr>
            </w:tcPrChange>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83" w:author="Brian Bohman" w:date="2021-10-27T05:58:00Z">
              <w:tcPr>
                <w:tcW w:w="504" w:type="dxa"/>
                <w:vAlign w:val="center"/>
                <w:hideMark/>
              </w:tcPr>
            </w:tcPrChange>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84" w:author="Brian Bohman" w:date="2021-10-27T05:58:00Z">
              <w:tcPr>
                <w:tcW w:w="1008" w:type="dxa"/>
                <w:vAlign w:val="center"/>
                <w:hideMark/>
              </w:tcPr>
            </w:tcPrChange>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85" w:author="Brian Bohman" w:date="2021-10-27T05:58:00Z">
              <w:tcPr>
                <w:tcW w:w="1008" w:type="dxa"/>
                <w:vAlign w:val="center"/>
                <w:hideMark/>
              </w:tcPr>
            </w:tcPrChange>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86" w:author="Brian Bohman" w:date="2021-10-27T05:58:00Z">
              <w:tcPr>
                <w:tcW w:w="720" w:type="dxa"/>
                <w:vAlign w:val="center"/>
                <w:hideMark/>
              </w:tcPr>
            </w:tcPrChange>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87" w:author="Brian Bohman" w:date="2021-10-27T05:58:00Z">
              <w:tcPr>
                <w:tcW w:w="1008" w:type="dxa"/>
                <w:vAlign w:val="center"/>
                <w:hideMark/>
              </w:tcPr>
            </w:tcPrChange>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688" w:author="Brian Bohman" w:date="2021-10-27T05:58:00Z">
              <w:tcPr>
                <w:tcW w:w="1152" w:type="dxa"/>
                <w:vAlign w:val="center"/>
                <w:hideMark/>
              </w:tcPr>
            </w:tcPrChange>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440" w:type="dxa"/>
            <w:vAlign w:val="center"/>
            <w:hideMark/>
            <w:tcPrChange w:id="10689" w:author="Brian Bohman" w:date="2021-10-27T05:58:00Z">
              <w:tcPr>
                <w:tcW w:w="1008" w:type="dxa"/>
                <w:vAlign w:val="center"/>
                <w:hideMark/>
              </w:tcPr>
            </w:tcPrChange>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2EAB7D54" w14:textId="77777777" w:rsidTr="00E419CD">
        <w:trPr>
          <w:trHeight w:val="180"/>
          <w:trPrChange w:id="10690" w:author="Brian Bohman" w:date="2021-10-27T05:58:00Z">
            <w:trPr>
              <w:trHeight w:val="180"/>
            </w:trPr>
          </w:trPrChange>
        </w:trPr>
        <w:tc>
          <w:tcPr>
            <w:tcW w:w="360" w:type="dxa"/>
            <w:vAlign w:val="center"/>
            <w:hideMark/>
            <w:tcPrChange w:id="10691" w:author="Brian Bohman" w:date="2021-10-27T05:58:00Z">
              <w:tcPr>
                <w:tcW w:w="360" w:type="dxa"/>
                <w:vAlign w:val="center"/>
                <w:hideMark/>
              </w:tcPr>
            </w:tcPrChange>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Change w:id="10692" w:author="Brian Bohman" w:date="2021-10-27T05:58:00Z">
              <w:tcPr>
                <w:tcW w:w="864" w:type="dxa"/>
                <w:vAlign w:val="center"/>
                <w:hideMark/>
              </w:tcPr>
            </w:tcPrChange>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693" w:author="Brian Bohman" w:date="2021-10-27T05:58:00Z">
              <w:tcPr>
                <w:tcW w:w="1152" w:type="dxa"/>
                <w:vAlign w:val="center"/>
                <w:hideMark/>
              </w:tcPr>
            </w:tcPrChange>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694" w:author="Brian Bohman" w:date="2021-10-27T05:58:00Z">
              <w:tcPr>
                <w:tcW w:w="504" w:type="dxa"/>
                <w:vAlign w:val="center"/>
                <w:hideMark/>
              </w:tcPr>
            </w:tcPrChange>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695" w:author="Brian Bohman" w:date="2021-10-27T05:58:00Z">
              <w:tcPr>
                <w:tcW w:w="1008" w:type="dxa"/>
                <w:vAlign w:val="center"/>
                <w:hideMark/>
              </w:tcPr>
            </w:tcPrChange>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696" w:author="Brian Bohman" w:date="2021-10-27T05:58:00Z">
              <w:tcPr>
                <w:tcW w:w="1008" w:type="dxa"/>
                <w:vAlign w:val="center"/>
                <w:hideMark/>
              </w:tcPr>
            </w:tcPrChange>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697" w:author="Brian Bohman" w:date="2021-10-27T05:58:00Z">
              <w:tcPr>
                <w:tcW w:w="720" w:type="dxa"/>
                <w:vAlign w:val="center"/>
                <w:hideMark/>
              </w:tcPr>
            </w:tcPrChange>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698" w:author="Brian Bohman" w:date="2021-10-27T05:58:00Z">
              <w:tcPr>
                <w:tcW w:w="1008" w:type="dxa"/>
                <w:vAlign w:val="center"/>
                <w:hideMark/>
              </w:tcPr>
            </w:tcPrChange>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699" w:author="Brian Bohman" w:date="2021-10-27T05:58:00Z">
              <w:tcPr>
                <w:tcW w:w="1152" w:type="dxa"/>
                <w:vAlign w:val="center"/>
                <w:hideMark/>
              </w:tcPr>
            </w:tcPrChange>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440" w:type="dxa"/>
            <w:vAlign w:val="center"/>
            <w:hideMark/>
            <w:tcPrChange w:id="10700" w:author="Brian Bohman" w:date="2021-10-27T05:58:00Z">
              <w:tcPr>
                <w:tcW w:w="1008" w:type="dxa"/>
                <w:vAlign w:val="center"/>
                <w:hideMark/>
              </w:tcPr>
            </w:tcPrChange>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19CD" w:rsidRPr="009B3DCC" w14:paraId="2359E27B" w14:textId="77777777" w:rsidTr="00E419CD">
        <w:trPr>
          <w:trHeight w:val="165"/>
          <w:trPrChange w:id="10701" w:author="Brian Bohman" w:date="2021-10-27T05:58:00Z">
            <w:trPr>
              <w:trHeight w:val="165"/>
            </w:trPr>
          </w:trPrChange>
        </w:trPr>
        <w:tc>
          <w:tcPr>
            <w:tcW w:w="360" w:type="dxa"/>
            <w:vAlign w:val="center"/>
            <w:hideMark/>
            <w:tcPrChange w:id="10702" w:author="Brian Bohman" w:date="2021-10-27T05:58:00Z">
              <w:tcPr>
                <w:tcW w:w="360" w:type="dxa"/>
                <w:vAlign w:val="center"/>
                <w:hideMark/>
              </w:tcPr>
            </w:tcPrChange>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Change w:id="10703" w:author="Brian Bohman" w:date="2021-10-27T05:58:00Z">
              <w:tcPr>
                <w:tcW w:w="864" w:type="dxa"/>
                <w:vAlign w:val="center"/>
                <w:hideMark/>
              </w:tcPr>
            </w:tcPrChange>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04" w:author="Brian Bohman" w:date="2021-10-27T05:58:00Z">
              <w:tcPr>
                <w:tcW w:w="1152" w:type="dxa"/>
                <w:vAlign w:val="center"/>
                <w:hideMark/>
              </w:tcPr>
            </w:tcPrChange>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05" w:author="Brian Bohman" w:date="2021-10-27T05:58:00Z">
              <w:tcPr>
                <w:tcW w:w="504" w:type="dxa"/>
                <w:vAlign w:val="center"/>
                <w:hideMark/>
              </w:tcPr>
            </w:tcPrChange>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06" w:author="Brian Bohman" w:date="2021-10-27T05:58:00Z">
              <w:tcPr>
                <w:tcW w:w="1008" w:type="dxa"/>
                <w:vAlign w:val="center"/>
                <w:hideMark/>
              </w:tcPr>
            </w:tcPrChange>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07" w:author="Brian Bohman" w:date="2021-10-27T05:58:00Z">
              <w:tcPr>
                <w:tcW w:w="1008" w:type="dxa"/>
                <w:vAlign w:val="center"/>
                <w:hideMark/>
              </w:tcPr>
            </w:tcPrChange>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08" w:author="Brian Bohman" w:date="2021-10-27T05:58:00Z">
              <w:tcPr>
                <w:tcW w:w="720" w:type="dxa"/>
                <w:vAlign w:val="center"/>
                <w:hideMark/>
              </w:tcPr>
            </w:tcPrChange>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09" w:author="Brian Bohman" w:date="2021-10-27T05:58:00Z">
              <w:tcPr>
                <w:tcW w:w="1008" w:type="dxa"/>
                <w:vAlign w:val="center"/>
                <w:hideMark/>
              </w:tcPr>
            </w:tcPrChange>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10" w:author="Brian Bohman" w:date="2021-10-27T05:58:00Z">
              <w:tcPr>
                <w:tcW w:w="1152" w:type="dxa"/>
                <w:vAlign w:val="center"/>
                <w:hideMark/>
              </w:tcPr>
            </w:tcPrChange>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440" w:type="dxa"/>
            <w:vAlign w:val="center"/>
            <w:hideMark/>
            <w:tcPrChange w:id="10711" w:author="Brian Bohman" w:date="2021-10-27T05:58:00Z">
              <w:tcPr>
                <w:tcW w:w="1008" w:type="dxa"/>
                <w:vAlign w:val="center"/>
                <w:hideMark/>
              </w:tcPr>
            </w:tcPrChange>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56708838" w14:textId="77777777" w:rsidTr="00E419CD">
        <w:trPr>
          <w:trHeight w:val="165"/>
          <w:trPrChange w:id="10712" w:author="Brian Bohman" w:date="2021-10-27T05:58:00Z">
            <w:trPr>
              <w:trHeight w:val="165"/>
            </w:trPr>
          </w:trPrChange>
        </w:trPr>
        <w:tc>
          <w:tcPr>
            <w:tcW w:w="360" w:type="dxa"/>
            <w:vAlign w:val="center"/>
            <w:hideMark/>
            <w:tcPrChange w:id="10713" w:author="Brian Bohman" w:date="2021-10-27T05:58:00Z">
              <w:tcPr>
                <w:tcW w:w="360" w:type="dxa"/>
                <w:vAlign w:val="center"/>
                <w:hideMark/>
              </w:tcPr>
            </w:tcPrChange>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Change w:id="10714" w:author="Brian Bohman" w:date="2021-10-27T05:58:00Z">
              <w:tcPr>
                <w:tcW w:w="864" w:type="dxa"/>
                <w:vAlign w:val="center"/>
                <w:hideMark/>
              </w:tcPr>
            </w:tcPrChange>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15" w:author="Brian Bohman" w:date="2021-10-27T05:58:00Z">
              <w:tcPr>
                <w:tcW w:w="1152" w:type="dxa"/>
                <w:vAlign w:val="center"/>
                <w:hideMark/>
              </w:tcPr>
            </w:tcPrChange>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16" w:author="Brian Bohman" w:date="2021-10-27T05:58:00Z">
              <w:tcPr>
                <w:tcW w:w="504" w:type="dxa"/>
                <w:vAlign w:val="center"/>
                <w:hideMark/>
              </w:tcPr>
            </w:tcPrChange>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17" w:author="Brian Bohman" w:date="2021-10-27T05:58:00Z">
              <w:tcPr>
                <w:tcW w:w="1008" w:type="dxa"/>
                <w:vAlign w:val="center"/>
                <w:hideMark/>
              </w:tcPr>
            </w:tcPrChange>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18" w:author="Brian Bohman" w:date="2021-10-27T05:58:00Z">
              <w:tcPr>
                <w:tcW w:w="1008" w:type="dxa"/>
                <w:vAlign w:val="center"/>
                <w:hideMark/>
              </w:tcPr>
            </w:tcPrChange>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19" w:author="Brian Bohman" w:date="2021-10-27T05:58:00Z">
              <w:tcPr>
                <w:tcW w:w="720" w:type="dxa"/>
                <w:vAlign w:val="center"/>
                <w:hideMark/>
              </w:tcPr>
            </w:tcPrChange>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20" w:author="Brian Bohman" w:date="2021-10-27T05:58:00Z">
              <w:tcPr>
                <w:tcW w:w="1008" w:type="dxa"/>
                <w:vAlign w:val="center"/>
                <w:hideMark/>
              </w:tcPr>
            </w:tcPrChange>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21" w:author="Brian Bohman" w:date="2021-10-27T05:58:00Z">
              <w:tcPr>
                <w:tcW w:w="1152" w:type="dxa"/>
                <w:vAlign w:val="center"/>
                <w:hideMark/>
              </w:tcPr>
            </w:tcPrChange>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440" w:type="dxa"/>
            <w:vAlign w:val="center"/>
            <w:hideMark/>
            <w:tcPrChange w:id="10722" w:author="Brian Bohman" w:date="2021-10-27T05:58:00Z">
              <w:tcPr>
                <w:tcW w:w="1008" w:type="dxa"/>
                <w:vAlign w:val="center"/>
                <w:hideMark/>
              </w:tcPr>
            </w:tcPrChange>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19CD" w:rsidRPr="009B3DCC" w14:paraId="501D1CF1" w14:textId="77777777" w:rsidTr="00E419CD">
        <w:trPr>
          <w:trHeight w:val="165"/>
          <w:trPrChange w:id="10723" w:author="Brian Bohman" w:date="2021-10-27T05:58:00Z">
            <w:trPr>
              <w:trHeight w:val="165"/>
            </w:trPr>
          </w:trPrChange>
        </w:trPr>
        <w:tc>
          <w:tcPr>
            <w:tcW w:w="360" w:type="dxa"/>
            <w:vAlign w:val="center"/>
            <w:hideMark/>
            <w:tcPrChange w:id="10724" w:author="Brian Bohman" w:date="2021-10-27T05:58:00Z">
              <w:tcPr>
                <w:tcW w:w="360" w:type="dxa"/>
                <w:vAlign w:val="center"/>
                <w:hideMark/>
              </w:tcPr>
            </w:tcPrChange>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Change w:id="10725" w:author="Brian Bohman" w:date="2021-10-27T05:58:00Z">
              <w:tcPr>
                <w:tcW w:w="864" w:type="dxa"/>
                <w:vAlign w:val="center"/>
                <w:hideMark/>
              </w:tcPr>
            </w:tcPrChange>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26" w:author="Brian Bohman" w:date="2021-10-27T05:58:00Z">
              <w:tcPr>
                <w:tcW w:w="1152" w:type="dxa"/>
                <w:vAlign w:val="center"/>
                <w:hideMark/>
              </w:tcPr>
            </w:tcPrChange>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27" w:author="Brian Bohman" w:date="2021-10-27T05:58:00Z">
              <w:tcPr>
                <w:tcW w:w="504" w:type="dxa"/>
                <w:vAlign w:val="center"/>
                <w:hideMark/>
              </w:tcPr>
            </w:tcPrChange>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Change w:id="10728" w:author="Brian Bohman" w:date="2021-10-27T05:58:00Z">
              <w:tcPr>
                <w:tcW w:w="1008" w:type="dxa"/>
                <w:vAlign w:val="center"/>
                <w:hideMark/>
              </w:tcPr>
            </w:tcPrChange>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0729" w:author="Brian Bohman" w:date="2021-10-27T05:58:00Z">
              <w:tcPr>
                <w:tcW w:w="1008" w:type="dxa"/>
                <w:vAlign w:val="center"/>
                <w:hideMark/>
              </w:tcPr>
            </w:tcPrChange>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30" w:author="Brian Bohman" w:date="2021-10-27T05:58:00Z">
              <w:tcPr>
                <w:tcW w:w="720" w:type="dxa"/>
                <w:vAlign w:val="center"/>
                <w:hideMark/>
              </w:tcPr>
            </w:tcPrChange>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31" w:author="Brian Bohman" w:date="2021-10-27T05:58:00Z">
              <w:tcPr>
                <w:tcW w:w="1008" w:type="dxa"/>
                <w:vAlign w:val="center"/>
                <w:hideMark/>
              </w:tcPr>
            </w:tcPrChange>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32" w:author="Brian Bohman" w:date="2021-10-27T05:58:00Z">
              <w:tcPr>
                <w:tcW w:w="1152" w:type="dxa"/>
                <w:vAlign w:val="center"/>
                <w:hideMark/>
              </w:tcPr>
            </w:tcPrChange>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440" w:type="dxa"/>
            <w:vAlign w:val="center"/>
            <w:hideMark/>
            <w:tcPrChange w:id="10733" w:author="Brian Bohman" w:date="2021-10-27T05:58:00Z">
              <w:tcPr>
                <w:tcW w:w="1008" w:type="dxa"/>
                <w:vAlign w:val="center"/>
                <w:hideMark/>
              </w:tcPr>
            </w:tcPrChange>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034586C2" w14:textId="77777777" w:rsidTr="00E419CD">
        <w:trPr>
          <w:trHeight w:val="165"/>
          <w:trPrChange w:id="10734" w:author="Brian Bohman" w:date="2021-10-27T05:58:00Z">
            <w:trPr>
              <w:trHeight w:val="165"/>
            </w:trPr>
          </w:trPrChange>
        </w:trPr>
        <w:tc>
          <w:tcPr>
            <w:tcW w:w="360" w:type="dxa"/>
            <w:vAlign w:val="center"/>
            <w:hideMark/>
            <w:tcPrChange w:id="10735" w:author="Brian Bohman" w:date="2021-10-27T05:58:00Z">
              <w:tcPr>
                <w:tcW w:w="360" w:type="dxa"/>
                <w:vAlign w:val="center"/>
                <w:hideMark/>
              </w:tcPr>
            </w:tcPrChange>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Change w:id="10736" w:author="Brian Bohman" w:date="2021-10-27T05:58:00Z">
              <w:tcPr>
                <w:tcW w:w="864" w:type="dxa"/>
                <w:vAlign w:val="center"/>
                <w:hideMark/>
              </w:tcPr>
            </w:tcPrChange>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37" w:author="Brian Bohman" w:date="2021-10-27T05:58:00Z">
              <w:tcPr>
                <w:tcW w:w="1152" w:type="dxa"/>
                <w:vAlign w:val="center"/>
                <w:hideMark/>
              </w:tcPr>
            </w:tcPrChange>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38" w:author="Brian Bohman" w:date="2021-10-27T05:58:00Z">
              <w:tcPr>
                <w:tcW w:w="504" w:type="dxa"/>
                <w:vAlign w:val="center"/>
                <w:hideMark/>
              </w:tcPr>
            </w:tcPrChange>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39" w:author="Brian Bohman" w:date="2021-10-27T05:58:00Z">
              <w:tcPr>
                <w:tcW w:w="1008" w:type="dxa"/>
                <w:vAlign w:val="center"/>
                <w:hideMark/>
              </w:tcPr>
            </w:tcPrChange>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40" w:author="Brian Bohman" w:date="2021-10-27T05:58:00Z">
              <w:tcPr>
                <w:tcW w:w="1008" w:type="dxa"/>
                <w:vAlign w:val="center"/>
                <w:hideMark/>
              </w:tcPr>
            </w:tcPrChange>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41" w:author="Brian Bohman" w:date="2021-10-27T05:58:00Z">
              <w:tcPr>
                <w:tcW w:w="720" w:type="dxa"/>
                <w:vAlign w:val="center"/>
                <w:hideMark/>
              </w:tcPr>
            </w:tcPrChange>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42" w:author="Brian Bohman" w:date="2021-10-27T05:58:00Z">
              <w:tcPr>
                <w:tcW w:w="1008" w:type="dxa"/>
                <w:vAlign w:val="center"/>
                <w:hideMark/>
              </w:tcPr>
            </w:tcPrChange>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43" w:author="Brian Bohman" w:date="2021-10-27T05:58:00Z">
              <w:tcPr>
                <w:tcW w:w="1152" w:type="dxa"/>
                <w:vAlign w:val="center"/>
                <w:hideMark/>
              </w:tcPr>
            </w:tcPrChange>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440" w:type="dxa"/>
            <w:vAlign w:val="center"/>
            <w:hideMark/>
            <w:tcPrChange w:id="10744" w:author="Brian Bohman" w:date="2021-10-27T05:58:00Z">
              <w:tcPr>
                <w:tcW w:w="1008" w:type="dxa"/>
                <w:vAlign w:val="center"/>
                <w:hideMark/>
              </w:tcPr>
            </w:tcPrChange>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19CD" w:rsidRPr="009B3DCC" w14:paraId="6B94F986" w14:textId="77777777" w:rsidTr="00E419CD">
        <w:trPr>
          <w:trHeight w:val="165"/>
          <w:trPrChange w:id="10745" w:author="Brian Bohman" w:date="2021-10-27T05:58:00Z">
            <w:trPr>
              <w:trHeight w:val="165"/>
            </w:trPr>
          </w:trPrChange>
        </w:trPr>
        <w:tc>
          <w:tcPr>
            <w:tcW w:w="360" w:type="dxa"/>
            <w:vAlign w:val="center"/>
            <w:hideMark/>
            <w:tcPrChange w:id="10746" w:author="Brian Bohman" w:date="2021-10-27T05:58:00Z">
              <w:tcPr>
                <w:tcW w:w="360" w:type="dxa"/>
                <w:vAlign w:val="center"/>
                <w:hideMark/>
              </w:tcPr>
            </w:tcPrChange>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Change w:id="10747" w:author="Brian Bohman" w:date="2021-10-27T05:58:00Z">
              <w:tcPr>
                <w:tcW w:w="864" w:type="dxa"/>
                <w:vAlign w:val="center"/>
                <w:hideMark/>
              </w:tcPr>
            </w:tcPrChange>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48" w:author="Brian Bohman" w:date="2021-10-27T05:58:00Z">
              <w:tcPr>
                <w:tcW w:w="1152" w:type="dxa"/>
                <w:vAlign w:val="center"/>
                <w:hideMark/>
              </w:tcPr>
            </w:tcPrChange>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49" w:author="Brian Bohman" w:date="2021-10-27T05:58:00Z">
              <w:tcPr>
                <w:tcW w:w="504" w:type="dxa"/>
                <w:vAlign w:val="center"/>
                <w:hideMark/>
              </w:tcPr>
            </w:tcPrChange>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50" w:author="Brian Bohman" w:date="2021-10-27T05:58:00Z">
              <w:tcPr>
                <w:tcW w:w="1008" w:type="dxa"/>
                <w:vAlign w:val="center"/>
                <w:hideMark/>
              </w:tcPr>
            </w:tcPrChange>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51" w:author="Brian Bohman" w:date="2021-10-27T05:58:00Z">
              <w:tcPr>
                <w:tcW w:w="1008" w:type="dxa"/>
                <w:vAlign w:val="center"/>
                <w:hideMark/>
              </w:tcPr>
            </w:tcPrChange>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52" w:author="Brian Bohman" w:date="2021-10-27T05:58:00Z">
              <w:tcPr>
                <w:tcW w:w="720" w:type="dxa"/>
                <w:vAlign w:val="center"/>
                <w:hideMark/>
              </w:tcPr>
            </w:tcPrChange>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53" w:author="Brian Bohman" w:date="2021-10-27T05:58:00Z">
              <w:tcPr>
                <w:tcW w:w="1008" w:type="dxa"/>
                <w:vAlign w:val="center"/>
                <w:hideMark/>
              </w:tcPr>
            </w:tcPrChange>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754" w:author="Brian Bohman" w:date="2021-10-27T05:58:00Z">
              <w:tcPr>
                <w:tcW w:w="1152" w:type="dxa"/>
                <w:vAlign w:val="center"/>
                <w:hideMark/>
              </w:tcPr>
            </w:tcPrChange>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440" w:type="dxa"/>
            <w:vAlign w:val="center"/>
            <w:hideMark/>
            <w:tcPrChange w:id="10755" w:author="Brian Bohman" w:date="2021-10-27T05:58:00Z">
              <w:tcPr>
                <w:tcW w:w="1008" w:type="dxa"/>
                <w:vAlign w:val="center"/>
                <w:hideMark/>
              </w:tcPr>
            </w:tcPrChange>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E2B9E59" w14:textId="77777777" w:rsidTr="00E419CD">
        <w:trPr>
          <w:trHeight w:val="165"/>
          <w:trPrChange w:id="10756" w:author="Brian Bohman" w:date="2021-10-27T05:58:00Z">
            <w:trPr>
              <w:trHeight w:val="165"/>
            </w:trPr>
          </w:trPrChange>
        </w:trPr>
        <w:tc>
          <w:tcPr>
            <w:tcW w:w="360" w:type="dxa"/>
            <w:vAlign w:val="center"/>
            <w:hideMark/>
            <w:tcPrChange w:id="10757" w:author="Brian Bohman" w:date="2021-10-27T05:58:00Z">
              <w:tcPr>
                <w:tcW w:w="360" w:type="dxa"/>
                <w:vAlign w:val="center"/>
                <w:hideMark/>
              </w:tcPr>
            </w:tcPrChange>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Change w:id="10758" w:author="Brian Bohman" w:date="2021-10-27T05:58:00Z">
              <w:tcPr>
                <w:tcW w:w="864" w:type="dxa"/>
                <w:vAlign w:val="center"/>
                <w:hideMark/>
              </w:tcPr>
            </w:tcPrChange>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59" w:author="Brian Bohman" w:date="2021-10-27T05:58:00Z">
              <w:tcPr>
                <w:tcW w:w="1152" w:type="dxa"/>
                <w:vAlign w:val="center"/>
                <w:hideMark/>
              </w:tcPr>
            </w:tcPrChange>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60" w:author="Brian Bohman" w:date="2021-10-27T05:58:00Z">
              <w:tcPr>
                <w:tcW w:w="504" w:type="dxa"/>
                <w:vAlign w:val="center"/>
                <w:hideMark/>
              </w:tcPr>
            </w:tcPrChange>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61" w:author="Brian Bohman" w:date="2021-10-27T05:58:00Z">
              <w:tcPr>
                <w:tcW w:w="1008" w:type="dxa"/>
                <w:vAlign w:val="center"/>
                <w:hideMark/>
              </w:tcPr>
            </w:tcPrChange>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62" w:author="Brian Bohman" w:date="2021-10-27T05:58:00Z">
              <w:tcPr>
                <w:tcW w:w="1008" w:type="dxa"/>
                <w:vAlign w:val="center"/>
                <w:hideMark/>
              </w:tcPr>
            </w:tcPrChange>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63" w:author="Brian Bohman" w:date="2021-10-27T05:58:00Z">
              <w:tcPr>
                <w:tcW w:w="720" w:type="dxa"/>
                <w:vAlign w:val="center"/>
                <w:hideMark/>
              </w:tcPr>
            </w:tcPrChange>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64" w:author="Brian Bohman" w:date="2021-10-27T05:58:00Z">
              <w:tcPr>
                <w:tcW w:w="1008" w:type="dxa"/>
                <w:vAlign w:val="center"/>
                <w:hideMark/>
              </w:tcPr>
            </w:tcPrChange>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765" w:author="Brian Bohman" w:date="2021-10-27T05:58:00Z">
              <w:tcPr>
                <w:tcW w:w="1152" w:type="dxa"/>
                <w:vAlign w:val="center"/>
                <w:hideMark/>
              </w:tcPr>
            </w:tcPrChange>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440" w:type="dxa"/>
            <w:vAlign w:val="center"/>
            <w:hideMark/>
            <w:tcPrChange w:id="10766" w:author="Brian Bohman" w:date="2021-10-27T05:58:00Z">
              <w:tcPr>
                <w:tcW w:w="1008" w:type="dxa"/>
                <w:vAlign w:val="center"/>
                <w:hideMark/>
              </w:tcPr>
            </w:tcPrChange>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32DD57C0" w14:textId="77777777" w:rsidTr="00E419CD">
        <w:trPr>
          <w:trHeight w:val="165"/>
          <w:trPrChange w:id="10767" w:author="Brian Bohman" w:date="2021-10-27T05:58:00Z">
            <w:trPr>
              <w:trHeight w:val="165"/>
            </w:trPr>
          </w:trPrChange>
        </w:trPr>
        <w:tc>
          <w:tcPr>
            <w:tcW w:w="360" w:type="dxa"/>
            <w:vAlign w:val="center"/>
            <w:hideMark/>
            <w:tcPrChange w:id="10768" w:author="Brian Bohman" w:date="2021-10-27T05:58:00Z">
              <w:tcPr>
                <w:tcW w:w="360" w:type="dxa"/>
                <w:vAlign w:val="center"/>
                <w:hideMark/>
              </w:tcPr>
            </w:tcPrChange>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Change w:id="10769" w:author="Brian Bohman" w:date="2021-10-27T05:58:00Z">
              <w:tcPr>
                <w:tcW w:w="864" w:type="dxa"/>
                <w:vAlign w:val="center"/>
                <w:hideMark/>
              </w:tcPr>
            </w:tcPrChange>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70" w:author="Brian Bohman" w:date="2021-10-27T05:58:00Z">
              <w:tcPr>
                <w:tcW w:w="1152" w:type="dxa"/>
                <w:vAlign w:val="center"/>
                <w:hideMark/>
              </w:tcPr>
            </w:tcPrChange>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71" w:author="Brian Bohman" w:date="2021-10-27T05:58:00Z">
              <w:tcPr>
                <w:tcW w:w="504" w:type="dxa"/>
                <w:vAlign w:val="center"/>
                <w:hideMark/>
              </w:tcPr>
            </w:tcPrChange>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72" w:author="Brian Bohman" w:date="2021-10-27T05:58:00Z">
              <w:tcPr>
                <w:tcW w:w="1008" w:type="dxa"/>
                <w:vAlign w:val="center"/>
                <w:hideMark/>
              </w:tcPr>
            </w:tcPrChange>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73" w:author="Brian Bohman" w:date="2021-10-27T05:58:00Z">
              <w:tcPr>
                <w:tcW w:w="1008" w:type="dxa"/>
                <w:vAlign w:val="center"/>
                <w:hideMark/>
              </w:tcPr>
            </w:tcPrChange>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74" w:author="Brian Bohman" w:date="2021-10-27T05:58:00Z">
              <w:tcPr>
                <w:tcW w:w="720" w:type="dxa"/>
                <w:vAlign w:val="center"/>
                <w:hideMark/>
              </w:tcPr>
            </w:tcPrChange>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75" w:author="Brian Bohman" w:date="2021-10-27T05:58:00Z">
              <w:tcPr>
                <w:tcW w:w="1008" w:type="dxa"/>
                <w:vAlign w:val="center"/>
                <w:hideMark/>
              </w:tcPr>
            </w:tcPrChange>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776" w:author="Brian Bohman" w:date="2021-10-27T05:58:00Z">
              <w:tcPr>
                <w:tcW w:w="1152" w:type="dxa"/>
                <w:vAlign w:val="center"/>
                <w:hideMark/>
              </w:tcPr>
            </w:tcPrChange>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440" w:type="dxa"/>
            <w:vAlign w:val="center"/>
            <w:hideMark/>
            <w:tcPrChange w:id="10777" w:author="Brian Bohman" w:date="2021-10-27T05:58:00Z">
              <w:tcPr>
                <w:tcW w:w="1008" w:type="dxa"/>
                <w:vAlign w:val="center"/>
                <w:hideMark/>
              </w:tcPr>
            </w:tcPrChange>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6D1FB60E" w14:textId="77777777" w:rsidTr="00E419CD">
        <w:trPr>
          <w:trHeight w:val="165"/>
          <w:trPrChange w:id="10778" w:author="Brian Bohman" w:date="2021-10-27T05:58:00Z">
            <w:trPr>
              <w:trHeight w:val="165"/>
            </w:trPr>
          </w:trPrChange>
        </w:trPr>
        <w:tc>
          <w:tcPr>
            <w:tcW w:w="360" w:type="dxa"/>
            <w:vAlign w:val="center"/>
            <w:hideMark/>
            <w:tcPrChange w:id="10779" w:author="Brian Bohman" w:date="2021-10-27T05:58:00Z">
              <w:tcPr>
                <w:tcW w:w="360" w:type="dxa"/>
                <w:vAlign w:val="center"/>
                <w:hideMark/>
              </w:tcPr>
            </w:tcPrChange>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Change w:id="10780" w:author="Brian Bohman" w:date="2021-10-27T05:58:00Z">
              <w:tcPr>
                <w:tcW w:w="864" w:type="dxa"/>
                <w:vAlign w:val="center"/>
                <w:hideMark/>
              </w:tcPr>
            </w:tcPrChange>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81" w:author="Brian Bohman" w:date="2021-10-27T05:58:00Z">
              <w:tcPr>
                <w:tcW w:w="1152" w:type="dxa"/>
                <w:vAlign w:val="center"/>
                <w:hideMark/>
              </w:tcPr>
            </w:tcPrChange>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82" w:author="Brian Bohman" w:date="2021-10-27T05:58:00Z">
              <w:tcPr>
                <w:tcW w:w="504" w:type="dxa"/>
                <w:vAlign w:val="center"/>
                <w:hideMark/>
              </w:tcPr>
            </w:tcPrChange>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Change w:id="10783" w:author="Brian Bohman" w:date="2021-10-27T05:58:00Z">
              <w:tcPr>
                <w:tcW w:w="1008" w:type="dxa"/>
                <w:vAlign w:val="center"/>
                <w:hideMark/>
              </w:tcPr>
            </w:tcPrChange>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0784" w:author="Brian Bohman" w:date="2021-10-27T05:58:00Z">
              <w:tcPr>
                <w:tcW w:w="1008" w:type="dxa"/>
                <w:vAlign w:val="center"/>
                <w:hideMark/>
              </w:tcPr>
            </w:tcPrChange>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85" w:author="Brian Bohman" w:date="2021-10-27T05:58:00Z">
              <w:tcPr>
                <w:tcW w:w="720" w:type="dxa"/>
                <w:vAlign w:val="center"/>
                <w:hideMark/>
              </w:tcPr>
            </w:tcPrChange>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86" w:author="Brian Bohman" w:date="2021-10-27T05:58:00Z">
              <w:tcPr>
                <w:tcW w:w="1008" w:type="dxa"/>
                <w:vAlign w:val="center"/>
                <w:hideMark/>
              </w:tcPr>
            </w:tcPrChange>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787" w:author="Brian Bohman" w:date="2021-10-27T05:58:00Z">
              <w:tcPr>
                <w:tcW w:w="1152" w:type="dxa"/>
                <w:vAlign w:val="center"/>
                <w:hideMark/>
              </w:tcPr>
            </w:tcPrChange>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440" w:type="dxa"/>
            <w:vAlign w:val="center"/>
            <w:hideMark/>
            <w:tcPrChange w:id="10788" w:author="Brian Bohman" w:date="2021-10-27T05:58:00Z">
              <w:tcPr>
                <w:tcW w:w="1008" w:type="dxa"/>
                <w:vAlign w:val="center"/>
                <w:hideMark/>
              </w:tcPr>
            </w:tcPrChange>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19CD" w:rsidRPr="009B3DCC" w14:paraId="3E834C7C" w14:textId="77777777" w:rsidTr="00E419CD">
        <w:trPr>
          <w:trHeight w:val="165"/>
          <w:trPrChange w:id="10789" w:author="Brian Bohman" w:date="2021-10-27T05:58:00Z">
            <w:trPr>
              <w:trHeight w:val="165"/>
            </w:trPr>
          </w:trPrChange>
        </w:trPr>
        <w:tc>
          <w:tcPr>
            <w:tcW w:w="360" w:type="dxa"/>
            <w:vAlign w:val="center"/>
            <w:hideMark/>
            <w:tcPrChange w:id="10790" w:author="Brian Bohman" w:date="2021-10-27T05:58:00Z">
              <w:tcPr>
                <w:tcW w:w="360" w:type="dxa"/>
                <w:vAlign w:val="center"/>
                <w:hideMark/>
              </w:tcPr>
            </w:tcPrChange>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Change w:id="10791" w:author="Brian Bohman" w:date="2021-10-27T05:58:00Z">
              <w:tcPr>
                <w:tcW w:w="864" w:type="dxa"/>
                <w:vAlign w:val="center"/>
                <w:hideMark/>
              </w:tcPr>
            </w:tcPrChange>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792" w:author="Brian Bohman" w:date="2021-10-27T05:58:00Z">
              <w:tcPr>
                <w:tcW w:w="1152" w:type="dxa"/>
                <w:vAlign w:val="center"/>
                <w:hideMark/>
              </w:tcPr>
            </w:tcPrChange>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793" w:author="Brian Bohman" w:date="2021-10-27T05:58:00Z">
              <w:tcPr>
                <w:tcW w:w="504" w:type="dxa"/>
                <w:vAlign w:val="center"/>
                <w:hideMark/>
              </w:tcPr>
            </w:tcPrChange>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794" w:author="Brian Bohman" w:date="2021-10-27T05:58:00Z">
              <w:tcPr>
                <w:tcW w:w="1008" w:type="dxa"/>
                <w:vAlign w:val="center"/>
                <w:hideMark/>
              </w:tcPr>
            </w:tcPrChange>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795" w:author="Brian Bohman" w:date="2021-10-27T05:58:00Z">
              <w:tcPr>
                <w:tcW w:w="1008" w:type="dxa"/>
                <w:vAlign w:val="center"/>
                <w:hideMark/>
              </w:tcPr>
            </w:tcPrChange>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796" w:author="Brian Bohman" w:date="2021-10-27T05:58:00Z">
              <w:tcPr>
                <w:tcW w:w="720" w:type="dxa"/>
                <w:vAlign w:val="center"/>
                <w:hideMark/>
              </w:tcPr>
            </w:tcPrChange>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797" w:author="Brian Bohman" w:date="2021-10-27T05:58:00Z">
              <w:tcPr>
                <w:tcW w:w="1008" w:type="dxa"/>
                <w:vAlign w:val="center"/>
                <w:hideMark/>
              </w:tcPr>
            </w:tcPrChange>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798" w:author="Brian Bohman" w:date="2021-10-27T05:58:00Z">
              <w:tcPr>
                <w:tcW w:w="1152" w:type="dxa"/>
                <w:vAlign w:val="center"/>
                <w:hideMark/>
              </w:tcPr>
            </w:tcPrChange>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440" w:type="dxa"/>
            <w:vAlign w:val="center"/>
            <w:hideMark/>
            <w:tcPrChange w:id="10799" w:author="Brian Bohman" w:date="2021-10-27T05:58:00Z">
              <w:tcPr>
                <w:tcW w:w="1008" w:type="dxa"/>
                <w:vAlign w:val="center"/>
                <w:hideMark/>
              </w:tcPr>
            </w:tcPrChange>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525F2AE8" w14:textId="77777777" w:rsidTr="00E419CD">
        <w:trPr>
          <w:trHeight w:val="165"/>
          <w:trPrChange w:id="10800" w:author="Brian Bohman" w:date="2021-10-27T05:58:00Z">
            <w:trPr>
              <w:trHeight w:val="165"/>
            </w:trPr>
          </w:trPrChange>
        </w:trPr>
        <w:tc>
          <w:tcPr>
            <w:tcW w:w="360" w:type="dxa"/>
            <w:vAlign w:val="center"/>
            <w:hideMark/>
            <w:tcPrChange w:id="10801" w:author="Brian Bohman" w:date="2021-10-27T05:58:00Z">
              <w:tcPr>
                <w:tcW w:w="360" w:type="dxa"/>
                <w:vAlign w:val="center"/>
                <w:hideMark/>
              </w:tcPr>
            </w:tcPrChange>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Change w:id="10802" w:author="Brian Bohman" w:date="2021-10-27T05:58:00Z">
              <w:tcPr>
                <w:tcW w:w="864" w:type="dxa"/>
                <w:vAlign w:val="center"/>
                <w:hideMark/>
              </w:tcPr>
            </w:tcPrChange>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03" w:author="Brian Bohman" w:date="2021-10-27T05:58:00Z">
              <w:tcPr>
                <w:tcW w:w="1152" w:type="dxa"/>
                <w:vAlign w:val="center"/>
                <w:hideMark/>
              </w:tcPr>
            </w:tcPrChange>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04" w:author="Brian Bohman" w:date="2021-10-27T05:58:00Z">
              <w:tcPr>
                <w:tcW w:w="504" w:type="dxa"/>
                <w:vAlign w:val="center"/>
                <w:hideMark/>
              </w:tcPr>
            </w:tcPrChange>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05" w:author="Brian Bohman" w:date="2021-10-27T05:58:00Z">
              <w:tcPr>
                <w:tcW w:w="1008" w:type="dxa"/>
                <w:vAlign w:val="center"/>
                <w:hideMark/>
              </w:tcPr>
            </w:tcPrChange>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06" w:author="Brian Bohman" w:date="2021-10-27T05:58:00Z">
              <w:tcPr>
                <w:tcW w:w="1008" w:type="dxa"/>
                <w:vAlign w:val="center"/>
                <w:hideMark/>
              </w:tcPr>
            </w:tcPrChange>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07" w:author="Brian Bohman" w:date="2021-10-27T05:58:00Z">
              <w:tcPr>
                <w:tcW w:w="720" w:type="dxa"/>
                <w:vAlign w:val="center"/>
                <w:hideMark/>
              </w:tcPr>
            </w:tcPrChange>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08" w:author="Brian Bohman" w:date="2021-10-27T05:58:00Z">
              <w:tcPr>
                <w:tcW w:w="1008" w:type="dxa"/>
                <w:vAlign w:val="center"/>
                <w:hideMark/>
              </w:tcPr>
            </w:tcPrChange>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09" w:author="Brian Bohman" w:date="2021-10-27T05:58:00Z">
              <w:tcPr>
                <w:tcW w:w="1152" w:type="dxa"/>
                <w:vAlign w:val="center"/>
                <w:hideMark/>
              </w:tcPr>
            </w:tcPrChange>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440" w:type="dxa"/>
            <w:vAlign w:val="center"/>
            <w:hideMark/>
            <w:tcPrChange w:id="10810" w:author="Brian Bohman" w:date="2021-10-27T05:58:00Z">
              <w:tcPr>
                <w:tcW w:w="1008" w:type="dxa"/>
                <w:vAlign w:val="center"/>
                <w:hideMark/>
              </w:tcPr>
            </w:tcPrChange>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E8BE0C3" w14:textId="77777777" w:rsidTr="00E419CD">
        <w:trPr>
          <w:trHeight w:val="165"/>
          <w:trPrChange w:id="10811" w:author="Brian Bohman" w:date="2021-10-27T05:58:00Z">
            <w:trPr>
              <w:trHeight w:val="165"/>
            </w:trPr>
          </w:trPrChange>
        </w:trPr>
        <w:tc>
          <w:tcPr>
            <w:tcW w:w="360" w:type="dxa"/>
            <w:vAlign w:val="center"/>
            <w:hideMark/>
            <w:tcPrChange w:id="10812" w:author="Brian Bohman" w:date="2021-10-27T05:58:00Z">
              <w:tcPr>
                <w:tcW w:w="360" w:type="dxa"/>
                <w:vAlign w:val="center"/>
                <w:hideMark/>
              </w:tcPr>
            </w:tcPrChange>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Change w:id="10813" w:author="Brian Bohman" w:date="2021-10-27T05:58:00Z">
              <w:tcPr>
                <w:tcW w:w="864" w:type="dxa"/>
                <w:vAlign w:val="center"/>
                <w:hideMark/>
              </w:tcPr>
            </w:tcPrChange>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14" w:author="Brian Bohman" w:date="2021-10-27T05:58:00Z">
              <w:tcPr>
                <w:tcW w:w="1152" w:type="dxa"/>
                <w:vAlign w:val="center"/>
                <w:hideMark/>
              </w:tcPr>
            </w:tcPrChange>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15" w:author="Brian Bohman" w:date="2021-10-27T05:58:00Z">
              <w:tcPr>
                <w:tcW w:w="504" w:type="dxa"/>
                <w:vAlign w:val="center"/>
                <w:hideMark/>
              </w:tcPr>
            </w:tcPrChange>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16" w:author="Brian Bohman" w:date="2021-10-27T05:58:00Z">
              <w:tcPr>
                <w:tcW w:w="1008" w:type="dxa"/>
                <w:vAlign w:val="center"/>
                <w:hideMark/>
              </w:tcPr>
            </w:tcPrChange>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17" w:author="Brian Bohman" w:date="2021-10-27T05:58:00Z">
              <w:tcPr>
                <w:tcW w:w="1008" w:type="dxa"/>
                <w:vAlign w:val="center"/>
                <w:hideMark/>
              </w:tcPr>
            </w:tcPrChange>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18" w:author="Brian Bohman" w:date="2021-10-27T05:58:00Z">
              <w:tcPr>
                <w:tcW w:w="720" w:type="dxa"/>
                <w:vAlign w:val="center"/>
                <w:hideMark/>
              </w:tcPr>
            </w:tcPrChange>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19" w:author="Brian Bohman" w:date="2021-10-27T05:58:00Z">
              <w:tcPr>
                <w:tcW w:w="1008" w:type="dxa"/>
                <w:vAlign w:val="center"/>
                <w:hideMark/>
              </w:tcPr>
            </w:tcPrChange>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20" w:author="Brian Bohman" w:date="2021-10-27T05:58:00Z">
              <w:tcPr>
                <w:tcW w:w="1152" w:type="dxa"/>
                <w:vAlign w:val="center"/>
                <w:hideMark/>
              </w:tcPr>
            </w:tcPrChange>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440" w:type="dxa"/>
            <w:vAlign w:val="center"/>
            <w:hideMark/>
            <w:tcPrChange w:id="10821" w:author="Brian Bohman" w:date="2021-10-27T05:58:00Z">
              <w:tcPr>
                <w:tcW w:w="1008" w:type="dxa"/>
                <w:vAlign w:val="center"/>
                <w:hideMark/>
              </w:tcPr>
            </w:tcPrChange>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19CD" w:rsidRPr="009B3DCC" w14:paraId="1B1D8BA8" w14:textId="77777777" w:rsidTr="00E419CD">
        <w:trPr>
          <w:trHeight w:val="165"/>
          <w:trPrChange w:id="10822" w:author="Brian Bohman" w:date="2021-10-27T05:58:00Z">
            <w:trPr>
              <w:trHeight w:val="165"/>
            </w:trPr>
          </w:trPrChange>
        </w:trPr>
        <w:tc>
          <w:tcPr>
            <w:tcW w:w="360" w:type="dxa"/>
            <w:vAlign w:val="center"/>
            <w:hideMark/>
            <w:tcPrChange w:id="10823" w:author="Brian Bohman" w:date="2021-10-27T05:58:00Z">
              <w:tcPr>
                <w:tcW w:w="360" w:type="dxa"/>
                <w:vAlign w:val="center"/>
                <w:hideMark/>
              </w:tcPr>
            </w:tcPrChange>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Change w:id="10824" w:author="Brian Bohman" w:date="2021-10-27T05:58:00Z">
              <w:tcPr>
                <w:tcW w:w="864" w:type="dxa"/>
                <w:vAlign w:val="center"/>
                <w:hideMark/>
              </w:tcPr>
            </w:tcPrChange>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25" w:author="Brian Bohman" w:date="2021-10-27T05:58:00Z">
              <w:tcPr>
                <w:tcW w:w="1152" w:type="dxa"/>
                <w:vAlign w:val="center"/>
                <w:hideMark/>
              </w:tcPr>
            </w:tcPrChange>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26" w:author="Brian Bohman" w:date="2021-10-27T05:58:00Z">
              <w:tcPr>
                <w:tcW w:w="504" w:type="dxa"/>
                <w:vAlign w:val="center"/>
                <w:hideMark/>
              </w:tcPr>
            </w:tcPrChange>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27" w:author="Brian Bohman" w:date="2021-10-27T05:58:00Z">
              <w:tcPr>
                <w:tcW w:w="1008" w:type="dxa"/>
                <w:vAlign w:val="center"/>
                <w:hideMark/>
              </w:tcPr>
            </w:tcPrChange>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28" w:author="Brian Bohman" w:date="2021-10-27T05:58:00Z">
              <w:tcPr>
                <w:tcW w:w="1008" w:type="dxa"/>
                <w:vAlign w:val="center"/>
                <w:hideMark/>
              </w:tcPr>
            </w:tcPrChange>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29" w:author="Brian Bohman" w:date="2021-10-27T05:58:00Z">
              <w:tcPr>
                <w:tcW w:w="720" w:type="dxa"/>
                <w:vAlign w:val="center"/>
                <w:hideMark/>
              </w:tcPr>
            </w:tcPrChange>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30" w:author="Brian Bohman" w:date="2021-10-27T05:58:00Z">
              <w:tcPr>
                <w:tcW w:w="1008" w:type="dxa"/>
                <w:vAlign w:val="center"/>
                <w:hideMark/>
              </w:tcPr>
            </w:tcPrChange>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31" w:author="Brian Bohman" w:date="2021-10-27T05:58:00Z">
              <w:tcPr>
                <w:tcW w:w="1152" w:type="dxa"/>
                <w:vAlign w:val="center"/>
                <w:hideMark/>
              </w:tcPr>
            </w:tcPrChange>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440" w:type="dxa"/>
            <w:vAlign w:val="center"/>
            <w:hideMark/>
            <w:tcPrChange w:id="10832" w:author="Brian Bohman" w:date="2021-10-27T05:58:00Z">
              <w:tcPr>
                <w:tcW w:w="1008" w:type="dxa"/>
                <w:vAlign w:val="center"/>
                <w:hideMark/>
              </w:tcPr>
            </w:tcPrChange>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19CD" w:rsidRPr="009B3DCC" w14:paraId="330BBEF3" w14:textId="77777777" w:rsidTr="00E419CD">
        <w:trPr>
          <w:trHeight w:val="165"/>
          <w:trPrChange w:id="10833" w:author="Brian Bohman" w:date="2021-10-27T05:58:00Z">
            <w:trPr>
              <w:trHeight w:val="165"/>
            </w:trPr>
          </w:trPrChange>
        </w:trPr>
        <w:tc>
          <w:tcPr>
            <w:tcW w:w="360" w:type="dxa"/>
            <w:vAlign w:val="center"/>
            <w:hideMark/>
            <w:tcPrChange w:id="10834" w:author="Brian Bohman" w:date="2021-10-27T05:58:00Z">
              <w:tcPr>
                <w:tcW w:w="360" w:type="dxa"/>
                <w:vAlign w:val="center"/>
                <w:hideMark/>
              </w:tcPr>
            </w:tcPrChange>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Change w:id="10835" w:author="Brian Bohman" w:date="2021-10-27T05:58:00Z">
              <w:tcPr>
                <w:tcW w:w="864" w:type="dxa"/>
                <w:vAlign w:val="center"/>
                <w:hideMark/>
              </w:tcPr>
            </w:tcPrChange>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36" w:author="Brian Bohman" w:date="2021-10-27T05:58:00Z">
              <w:tcPr>
                <w:tcW w:w="1152" w:type="dxa"/>
                <w:vAlign w:val="center"/>
                <w:hideMark/>
              </w:tcPr>
            </w:tcPrChange>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37" w:author="Brian Bohman" w:date="2021-10-27T05:58:00Z">
              <w:tcPr>
                <w:tcW w:w="504" w:type="dxa"/>
                <w:vAlign w:val="center"/>
                <w:hideMark/>
              </w:tcPr>
            </w:tcPrChange>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Change w:id="10838" w:author="Brian Bohman" w:date="2021-10-27T05:58:00Z">
              <w:tcPr>
                <w:tcW w:w="1008" w:type="dxa"/>
                <w:vAlign w:val="center"/>
                <w:hideMark/>
              </w:tcPr>
            </w:tcPrChange>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0839" w:author="Brian Bohman" w:date="2021-10-27T05:58:00Z">
              <w:tcPr>
                <w:tcW w:w="1008" w:type="dxa"/>
                <w:vAlign w:val="center"/>
                <w:hideMark/>
              </w:tcPr>
            </w:tcPrChange>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40" w:author="Brian Bohman" w:date="2021-10-27T05:58:00Z">
              <w:tcPr>
                <w:tcW w:w="720" w:type="dxa"/>
                <w:vAlign w:val="center"/>
                <w:hideMark/>
              </w:tcPr>
            </w:tcPrChange>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41" w:author="Brian Bohman" w:date="2021-10-27T05:58:00Z">
              <w:tcPr>
                <w:tcW w:w="1008" w:type="dxa"/>
                <w:vAlign w:val="center"/>
                <w:hideMark/>
              </w:tcPr>
            </w:tcPrChange>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42" w:author="Brian Bohman" w:date="2021-10-27T05:58:00Z">
              <w:tcPr>
                <w:tcW w:w="1152" w:type="dxa"/>
                <w:vAlign w:val="center"/>
                <w:hideMark/>
              </w:tcPr>
            </w:tcPrChange>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440" w:type="dxa"/>
            <w:vAlign w:val="center"/>
            <w:hideMark/>
            <w:tcPrChange w:id="10843" w:author="Brian Bohman" w:date="2021-10-27T05:58:00Z">
              <w:tcPr>
                <w:tcW w:w="1008" w:type="dxa"/>
                <w:vAlign w:val="center"/>
                <w:hideMark/>
              </w:tcPr>
            </w:tcPrChange>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19CD" w:rsidRPr="009B3DCC" w14:paraId="0BD1C2EB" w14:textId="77777777" w:rsidTr="00E419CD">
        <w:trPr>
          <w:trHeight w:val="180"/>
          <w:trPrChange w:id="10844" w:author="Brian Bohman" w:date="2021-10-27T05:58:00Z">
            <w:trPr>
              <w:trHeight w:val="180"/>
            </w:trPr>
          </w:trPrChange>
        </w:trPr>
        <w:tc>
          <w:tcPr>
            <w:tcW w:w="360" w:type="dxa"/>
            <w:vAlign w:val="center"/>
            <w:hideMark/>
            <w:tcPrChange w:id="10845" w:author="Brian Bohman" w:date="2021-10-27T05:58:00Z">
              <w:tcPr>
                <w:tcW w:w="360" w:type="dxa"/>
                <w:vAlign w:val="center"/>
                <w:hideMark/>
              </w:tcPr>
            </w:tcPrChange>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Change w:id="10846" w:author="Brian Bohman" w:date="2021-10-27T05:58:00Z">
              <w:tcPr>
                <w:tcW w:w="864" w:type="dxa"/>
                <w:vAlign w:val="center"/>
                <w:hideMark/>
              </w:tcPr>
            </w:tcPrChange>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47" w:author="Brian Bohman" w:date="2021-10-27T05:58:00Z">
              <w:tcPr>
                <w:tcW w:w="1152" w:type="dxa"/>
                <w:vAlign w:val="center"/>
                <w:hideMark/>
              </w:tcPr>
            </w:tcPrChange>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48" w:author="Brian Bohman" w:date="2021-10-27T05:58:00Z">
              <w:tcPr>
                <w:tcW w:w="504" w:type="dxa"/>
                <w:vAlign w:val="center"/>
                <w:hideMark/>
              </w:tcPr>
            </w:tcPrChange>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49" w:author="Brian Bohman" w:date="2021-10-27T05:58:00Z">
              <w:tcPr>
                <w:tcW w:w="1008" w:type="dxa"/>
                <w:vAlign w:val="center"/>
                <w:hideMark/>
              </w:tcPr>
            </w:tcPrChange>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50" w:author="Brian Bohman" w:date="2021-10-27T05:58:00Z">
              <w:tcPr>
                <w:tcW w:w="1008" w:type="dxa"/>
                <w:vAlign w:val="center"/>
                <w:hideMark/>
              </w:tcPr>
            </w:tcPrChange>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51" w:author="Brian Bohman" w:date="2021-10-27T05:58:00Z">
              <w:tcPr>
                <w:tcW w:w="720" w:type="dxa"/>
                <w:vAlign w:val="center"/>
                <w:hideMark/>
              </w:tcPr>
            </w:tcPrChange>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52" w:author="Brian Bohman" w:date="2021-10-27T05:58:00Z">
              <w:tcPr>
                <w:tcW w:w="1008" w:type="dxa"/>
                <w:vAlign w:val="center"/>
                <w:hideMark/>
              </w:tcPr>
            </w:tcPrChange>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853" w:author="Brian Bohman" w:date="2021-10-27T05:58:00Z">
              <w:tcPr>
                <w:tcW w:w="1152" w:type="dxa"/>
                <w:vAlign w:val="center"/>
                <w:hideMark/>
              </w:tcPr>
            </w:tcPrChange>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440" w:type="dxa"/>
            <w:vAlign w:val="center"/>
            <w:hideMark/>
            <w:tcPrChange w:id="10854" w:author="Brian Bohman" w:date="2021-10-27T05:58:00Z">
              <w:tcPr>
                <w:tcW w:w="1008" w:type="dxa"/>
                <w:vAlign w:val="center"/>
                <w:hideMark/>
              </w:tcPr>
            </w:tcPrChange>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0B238528" w14:textId="77777777" w:rsidTr="00E419CD">
        <w:trPr>
          <w:trHeight w:val="165"/>
          <w:trPrChange w:id="10855" w:author="Brian Bohman" w:date="2021-10-27T05:58:00Z">
            <w:trPr>
              <w:trHeight w:val="165"/>
            </w:trPr>
          </w:trPrChange>
        </w:trPr>
        <w:tc>
          <w:tcPr>
            <w:tcW w:w="360" w:type="dxa"/>
            <w:vAlign w:val="center"/>
            <w:hideMark/>
            <w:tcPrChange w:id="10856" w:author="Brian Bohman" w:date="2021-10-27T05:58:00Z">
              <w:tcPr>
                <w:tcW w:w="360" w:type="dxa"/>
                <w:vAlign w:val="center"/>
                <w:hideMark/>
              </w:tcPr>
            </w:tcPrChange>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Change w:id="10857" w:author="Brian Bohman" w:date="2021-10-27T05:58:00Z">
              <w:tcPr>
                <w:tcW w:w="864" w:type="dxa"/>
                <w:vAlign w:val="center"/>
                <w:hideMark/>
              </w:tcPr>
            </w:tcPrChange>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58" w:author="Brian Bohman" w:date="2021-10-27T05:58:00Z">
              <w:tcPr>
                <w:tcW w:w="1152" w:type="dxa"/>
                <w:vAlign w:val="center"/>
                <w:hideMark/>
              </w:tcPr>
            </w:tcPrChange>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59" w:author="Brian Bohman" w:date="2021-10-27T05:58:00Z">
              <w:tcPr>
                <w:tcW w:w="504" w:type="dxa"/>
                <w:vAlign w:val="center"/>
                <w:hideMark/>
              </w:tcPr>
            </w:tcPrChange>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60" w:author="Brian Bohman" w:date="2021-10-27T05:58:00Z">
              <w:tcPr>
                <w:tcW w:w="1008" w:type="dxa"/>
                <w:vAlign w:val="center"/>
                <w:hideMark/>
              </w:tcPr>
            </w:tcPrChange>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61" w:author="Brian Bohman" w:date="2021-10-27T05:58:00Z">
              <w:tcPr>
                <w:tcW w:w="1008" w:type="dxa"/>
                <w:vAlign w:val="center"/>
                <w:hideMark/>
              </w:tcPr>
            </w:tcPrChange>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62" w:author="Brian Bohman" w:date="2021-10-27T05:58:00Z">
              <w:tcPr>
                <w:tcW w:w="720" w:type="dxa"/>
                <w:vAlign w:val="center"/>
                <w:hideMark/>
              </w:tcPr>
            </w:tcPrChange>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63" w:author="Brian Bohman" w:date="2021-10-27T05:58:00Z">
              <w:tcPr>
                <w:tcW w:w="1008" w:type="dxa"/>
                <w:vAlign w:val="center"/>
                <w:hideMark/>
              </w:tcPr>
            </w:tcPrChange>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864" w:author="Brian Bohman" w:date="2021-10-27T05:58:00Z">
              <w:tcPr>
                <w:tcW w:w="1152" w:type="dxa"/>
                <w:vAlign w:val="center"/>
                <w:hideMark/>
              </w:tcPr>
            </w:tcPrChange>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440" w:type="dxa"/>
            <w:vAlign w:val="center"/>
            <w:hideMark/>
            <w:tcPrChange w:id="10865" w:author="Brian Bohman" w:date="2021-10-27T05:58:00Z">
              <w:tcPr>
                <w:tcW w:w="1008" w:type="dxa"/>
                <w:vAlign w:val="center"/>
                <w:hideMark/>
              </w:tcPr>
            </w:tcPrChange>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728A0017" w14:textId="77777777" w:rsidTr="00E419CD">
        <w:trPr>
          <w:trHeight w:val="165"/>
          <w:trPrChange w:id="10866" w:author="Brian Bohman" w:date="2021-10-27T05:58:00Z">
            <w:trPr>
              <w:trHeight w:val="165"/>
            </w:trPr>
          </w:trPrChange>
        </w:trPr>
        <w:tc>
          <w:tcPr>
            <w:tcW w:w="360" w:type="dxa"/>
            <w:vAlign w:val="center"/>
            <w:hideMark/>
            <w:tcPrChange w:id="10867" w:author="Brian Bohman" w:date="2021-10-27T05:58:00Z">
              <w:tcPr>
                <w:tcW w:w="360" w:type="dxa"/>
                <w:vAlign w:val="center"/>
                <w:hideMark/>
              </w:tcPr>
            </w:tcPrChange>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Change w:id="10868" w:author="Brian Bohman" w:date="2021-10-27T05:58:00Z">
              <w:tcPr>
                <w:tcW w:w="864" w:type="dxa"/>
                <w:vAlign w:val="center"/>
                <w:hideMark/>
              </w:tcPr>
            </w:tcPrChange>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69" w:author="Brian Bohman" w:date="2021-10-27T05:58:00Z">
              <w:tcPr>
                <w:tcW w:w="1152" w:type="dxa"/>
                <w:vAlign w:val="center"/>
                <w:hideMark/>
              </w:tcPr>
            </w:tcPrChange>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70" w:author="Brian Bohman" w:date="2021-10-27T05:58:00Z">
              <w:tcPr>
                <w:tcW w:w="504" w:type="dxa"/>
                <w:vAlign w:val="center"/>
                <w:hideMark/>
              </w:tcPr>
            </w:tcPrChange>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71" w:author="Brian Bohman" w:date="2021-10-27T05:58:00Z">
              <w:tcPr>
                <w:tcW w:w="1008" w:type="dxa"/>
                <w:vAlign w:val="center"/>
                <w:hideMark/>
              </w:tcPr>
            </w:tcPrChange>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72" w:author="Brian Bohman" w:date="2021-10-27T05:58:00Z">
              <w:tcPr>
                <w:tcW w:w="1008" w:type="dxa"/>
                <w:vAlign w:val="center"/>
                <w:hideMark/>
              </w:tcPr>
            </w:tcPrChange>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73" w:author="Brian Bohman" w:date="2021-10-27T05:58:00Z">
              <w:tcPr>
                <w:tcW w:w="720" w:type="dxa"/>
                <w:vAlign w:val="center"/>
                <w:hideMark/>
              </w:tcPr>
            </w:tcPrChange>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74" w:author="Brian Bohman" w:date="2021-10-27T05:58:00Z">
              <w:tcPr>
                <w:tcW w:w="1008" w:type="dxa"/>
                <w:vAlign w:val="center"/>
                <w:hideMark/>
              </w:tcPr>
            </w:tcPrChange>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875" w:author="Brian Bohman" w:date="2021-10-27T05:58:00Z">
              <w:tcPr>
                <w:tcW w:w="1152" w:type="dxa"/>
                <w:vAlign w:val="center"/>
                <w:hideMark/>
              </w:tcPr>
            </w:tcPrChange>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440" w:type="dxa"/>
            <w:vAlign w:val="center"/>
            <w:hideMark/>
            <w:tcPrChange w:id="10876" w:author="Brian Bohman" w:date="2021-10-27T05:58:00Z">
              <w:tcPr>
                <w:tcW w:w="1008" w:type="dxa"/>
                <w:vAlign w:val="center"/>
                <w:hideMark/>
              </w:tcPr>
            </w:tcPrChange>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23FDD10" w14:textId="77777777" w:rsidTr="00E419CD">
        <w:trPr>
          <w:trHeight w:val="165"/>
          <w:trPrChange w:id="10877" w:author="Brian Bohman" w:date="2021-10-27T05:58:00Z">
            <w:trPr>
              <w:trHeight w:val="165"/>
            </w:trPr>
          </w:trPrChange>
        </w:trPr>
        <w:tc>
          <w:tcPr>
            <w:tcW w:w="360" w:type="dxa"/>
            <w:vAlign w:val="center"/>
            <w:hideMark/>
            <w:tcPrChange w:id="10878" w:author="Brian Bohman" w:date="2021-10-27T05:58:00Z">
              <w:tcPr>
                <w:tcW w:w="360" w:type="dxa"/>
                <w:vAlign w:val="center"/>
                <w:hideMark/>
              </w:tcPr>
            </w:tcPrChange>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Change w:id="10879" w:author="Brian Bohman" w:date="2021-10-27T05:58:00Z">
              <w:tcPr>
                <w:tcW w:w="864" w:type="dxa"/>
                <w:vAlign w:val="center"/>
                <w:hideMark/>
              </w:tcPr>
            </w:tcPrChange>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80" w:author="Brian Bohman" w:date="2021-10-27T05:58:00Z">
              <w:tcPr>
                <w:tcW w:w="1152" w:type="dxa"/>
                <w:vAlign w:val="center"/>
                <w:hideMark/>
              </w:tcPr>
            </w:tcPrChange>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81" w:author="Brian Bohman" w:date="2021-10-27T05:58:00Z">
              <w:tcPr>
                <w:tcW w:w="504" w:type="dxa"/>
                <w:vAlign w:val="center"/>
                <w:hideMark/>
              </w:tcPr>
            </w:tcPrChange>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82" w:author="Brian Bohman" w:date="2021-10-27T05:58:00Z">
              <w:tcPr>
                <w:tcW w:w="1008" w:type="dxa"/>
                <w:vAlign w:val="center"/>
                <w:hideMark/>
              </w:tcPr>
            </w:tcPrChange>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83" w:author="Brian Bohman" w:date="2021-10-27T05:58:00Z">
              <w:tcPr>
                <w:tcW w:w="1008" w:type="dxa"/>
                <w:vAlign w:val="center"/>
                <w:hideMark/>
              </w:tcPr>
            </w:tcPrChange>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84" w:author="Brian Bohman" w:date="2021-10-27T05:58:00Z">
              <w:tcPr>
                <w:tcW w:w="720" w:type="dxa"/>
                <w:vAlign w:val="center"/>
                <w:hideMark/>
              </w:tcPr>
            </w:tcPrChange>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85" w:author="Brian Bohman" w:date="2021-10-27T05:58:00Z">
              <w:tcPr>
                <w:tcW w:w="1008" w:type="dxa"/>
                <w:vAlign w:val="center"/>
                <w:hideMark/>
              </w:tcPr>
            </w:tcPrChange>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886" w:author="Brian Bohman" w:date="2021-10-27T05:58:00Z">
              <w:tcPr>
                <w:tcW w:w="1152" w:type="dxa"/>
                <w:vAlign w:val="center"/>
                <w:hideMark/>
              </w:tcPr>
            </w:tcPrChange>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440" w:type="dxa"/>
            <w:vAlign w:val="center"/>
            <w:hideMark/>
            <w:tcPrChange w:id="10887" w:author="Brian Bohman" w:date="2021-10-27T05:58:00Z">
              <w:tcPr>
                <w:tcW w:w="1008" w:type="dxa"/>
                <w:vAlign w:val="center"/>
                <w:hideMark/>
              </w:tcPr>
            </w:tcPrChange>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2259040F" w14:textId="77777777" w:rsidTr="00E419CD">
        <w:trPr>
          <w:trHeight w:val="165"/>
          <w:trPrChange w:id="10888" w:author="Brian Bohman" w:date="2021-10-27T05:58:00Z">
            <w:trPr>
              <w:trHeight w:val="165"/>
            </w:trPr>
          </w:trPrChange>
        </w:trPr>
        <w:tc>
          <w:tcPr>
            <w:tcW w:w="360" w:type="dxa"/>
            <w:vAlign w:val="center"/>
            <w:hideMark/>
            <w:tcPrChange w:id="10889" w:author="Brian Bohman" w:date="2021-10-27T05:58:00Z">
              <w:tcPr>
                <w:tcW w:w="360" w:type="dxa"/>
                <w:vAlign w:val="center"/>
                <w:hideMark/>
              </w:tcPr>
            </w:tcPrChange>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Change w:id="10890" w:author="Brian Bohman" w:date="2021-10-27T05:58:00Z">
              <w:tcPr>
                <w:tcW w:w="864" w:type="dxa"/>
                <w:vAlign w:val="center"/>
                <w:hideMark/>
              </w:tcPr>
            </w:tcPrChange>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891" w:author="Brian Bohman" w:date="2021-10-27T05:58:00Z">
              <w:tcPr>
                <w:tcW w:w="1152" w:type="dxa"/>
                <w:vAlign w:val="center"/>
                <w:hideMark/>
              </w:tcPr>
            </w:tcPrChange>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Change w:id="10892" w:author="Brian Bohman" w:date="2021-10-27T05:58:00Z">
              <w:tcPr>
                <w:tcW w:w="504" w:type="dxa"/>
                <w:vAlign w:val="center"/>
                <w:hideMark/>
              </w:tcPr>
            </w:tcPrChange>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Change w:id="10893" w:author="Brian Bohman" w:date="2021-10-27T05:58:00Z">
              <w:tcPr>
                <w:tcW w:w="1008" w:type="dxa"/>
                <w:vAlign w:val="center"/>
                <w:hideMark/>
              </w:tcPr>
            </w:tcPrChange>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0894" w:author="Brian Bohman" w:date="2021-10-27T05:58:00Z">
              <w:tcPr>
                <w:tcW w:w="1008" w:type="dxa"/>
                <w:vAlign w:val="center"/>
                <w:hideMark/>
              </w:tcPr>
            </w:tcPrChange>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895" w:author="Brian Bohman" w:date="2021-10-27T05:58:00Z">
              <w:tcPr>
                <w:tcW w:w="720" w:type="dxa"/>
                <w:vAlign w:val="center"/>
                <w:hideMark/>
              </w:tcPr>
            </w:tcPrChange>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0896" w:author="Brian Bohman" w:date="2021-10-27T05:58:00Z">
              <w:tcPr>
                <w:tcW w:w="1008" w:type="dxa"/>
                <w:vAlign w:val="center"/>
                <w:hideMark/>
              </w:tcPr>
            </w:tcPrChange>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897" w:author="Brian Bohman" w:date="2021-10-27T05:58:00Z">
              <w:tcPr>
                <w:tcW w:w="1152" w:type="dxa"/>
                <w:vAlign w:val="center"/>
                <w:hideMark/>
              </w:tcPr>
            </w:tcPrChange>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440" w:type="dxa"/>
            <w:vAlign w:val="center"/>
            <w:hideMark/>
            <w:tcPrChange w:id="10898" w:author="Brian Bohman" w:date="2021-10-27T05:58:00Z">
              <w:tcPr>
                <w:tcW w:w="1008" w:type="dxa"/>
                <w:vAlign w:val="center"/>
                <w:hideMark/>
              </w:tcPr>
            </w:tcPrChange>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01148413" w14:textId="77777777" w:rsidTr="00E419CD">
        <w:trPr>
          <w:trHeight w:val="165"/>
          <w:trPrChange w:id="10899" w:author="Brian Bohman" w:date="2021-10-27T05:58:00Z">
            <w:trPr>
              <w:trHeight w:val="165"/>
            </w:trPr>
          </w:trPrChange>
        </w:trPr>
        <w:tc>
          <w:tcPr>
            <w:tcW w:w="360" w:type="dxa"/>
            <w:vAlign w:val="center"/>
            <w:hideMark/>
            <w:tcPrChange w:id="10900" w:author="Brian Bohman" w:date="2021-10-27T05:58:00Z">
              <w:tcPr>
                <w:tcW w:w="360" w:type="dxa"/>
                <w:vAlign w:val="center"/>
                <w:hideMark/>
              </w:tcPr>
            </w:tcPrChange>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Change w:id="10901" w:author="Brian Bohman" w:date="2021-10-27T05:58:00Z">
              <w:tcPr>
                <w:tcW w:w="864" w:type="dxa"/>
                <w:vAlign w:val="center"/>
                <w:hideMark/>
              </w:tcPr>
            </w:tcPrChange>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02" w:author="Brian Bohman" w:date="2021-10-27T05:58:00Z">
              <w:tcPr>
                <w:tcW w:w="1152" w:type="dxa"/>
                <w:vAlign w:val="center"/>
                <w:hideMark/>
              </w:tcPr>
            </w:tcPrChange>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03" w:author="Brian Bohman" w:date="2021-10-27T05:58:00Z">
              <w:tcPr>
                <w:tcW w:w="504" w:type="dxa"/>
                <w:vAlign w:val="center"/>
                <w:hideMark/>
              </w:tcPr>
            </w:tcPrChange>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04" w:author="Brian Bohman" w:date="2021-10-27T05:58:00Z">
              <w:tcPr>
                <w:tcW w:w="1008" w:type="dxa"/>
                <w:vAlign w:val="center"/>
                <w:hideMark/>
              </w:tcPr>
            </w:tcPrChange>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05" w:author="Brian Bohman" w:date="2021-10-27T05:58:00Z">
              <w:tcPr>
                <w:tcW w:w="1008" w:type="dxa"/>
                <w:vAlign w:val="center"/>
                <w:hideMark/>
              </w:tcPr>
            </w:tcPrChange>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06" w:author="Brian Bohman" w:date="2021-10-27T05:58:00Z">
              <w:tcPr>
                <w:tcW w:w="720" w:type="dxa"/>
                <w:vAlign w:val="center"/>
                <w:hideMark/>
              </w:tcPr>
            </w:tcPrChange>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07" w:author="Brian Bohman" w:date="2021-10-27T05:58:00Z">
              <w:tcPr>
                <w:tcW w:w="1008" w:type="dxa"/>
                <w:vAlign w:val="center"/>
                <w:hideMark/>
              </w:tcPr>
            </w:tcPrChange>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08" w:author="Brian Bohman" w:date="2021-10-27T05:58:00Z">
              <w:tcPr>
                <w:tcW w:w="1152" w:type="dxa"/>
                <w:vAlign w:val="center"/>
                <w:hideMark/>
              </w:tcPr>
            </w:tcPrChange>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440" w:type="dxa"/>
            <w:vAlign w:val="center"/>
            <w:hideMark/>
            <w:tcPrChange w:id="10909" w:author="Brian Bohman" w:date="2021-10-27T05:58:00Z">
              <w:tcPr>
                <w:tcW w:w="1008" w:type="dxa"/>
                <w:vAlign w:val="center"/>
                <w:hideMark/>
              </w:tcPr>
            </w:tcPrChange>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19CD" w:rsidRPr="009B3DCC" w14:paraId="065A7DAA" w14:textId="77777777" w:rsidTr="00E419CD">
        <w:trPr>
          <w:trHeight w:val="165"/>
          <w:trPrChange w:id="10910" w:author="Brian Bohman" w:date="2021-10-27T05:58:00Z">
            <w:trPr>
              <w:trHeight w:val="165"/>
            </w:trPr>
          </w:trPrChange>
        </w:trPr>
        <w:tc>
          <w:tcPr>
            <w:tcW w:w="360" w:type="dxa"/>
            <w:vAlign w:val="center"/>
            <w:hideMark/>
            <w:tcPrChange w:id="10911" w:author="Brian Bohman" w:date="2021-10-27T05:58:00Z">
              <w:tcPr>
                <w:tcW w:w="360" w:type="dxa"/>
                <w:vAlign w:val="center"/>
                <w:hideMark/>
              </w:tcPr>
            </w:tcPrChange>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Change w:id="10912" w:author="Brian Bohman" w:date="2021-10-27T05:58:00Z">
              <w:tcPr>
                <w:tcW w:w="864" w:type="dxa"/>
                <w:vAlign w:val="center"/>
                <w:hideMark/>
              </w:tcPr>
            </w:tcPrChange>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13" w:author="Brian Bohman" w:date="2021-10-27T05:58:00Z">
              <w:tcPr>
                <w:tcW w:w="1152" w:type="dxa"/>
                <w:vAlign w:val="center"/>
                <w:hideMark/>
              </w:tcPr>
            </w:tcPrChange>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14" w:author="Brian Bohman" w:date="2021-10-27T05:58:00Z">
              <w:tcPr>
                <w:tcW w:w="504" w:type="dxa"/>
                <w:vAlign w:val="center"/>
                <w:hideMark/>
              </w:tcPr>
            </w:tcPrChange>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15" w:author="Brian Bohman" w:date="2021-10-27T05:58:00Z">
              <w:tcPr>
                <w:tcW w:w="1008" w:type="dxa"/>
                <w:vAlign w:val="center"/>
                <w:hideMark/>
              </w:tcPr>
            </w:tcPrChange>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16" w:author="Brian Bohman" w:date="2021-10-27T05:58:00Z">
              <w:tcPr>
                <w:tcW w:w="1008" w:type="dxa"/>
                <w:vAlign w:val="center"/>
                <w:hideMark/>
              </w:tcPr>
            </w:tcPrChange>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17" w:author="Brian Bohman" w:date="2021-10-27T05:58:00Z">
              <w:tcPr>
                <w:tcW w:w="720" w:type="dxa"/>
                <w:vAlign w:val="center"/>
                <w:hideMark/>
              </w:tcPr>
            </w:tcPrChange>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18" w:author="Brian Bohman" w:date="2021-10-27T05:58:00Z">
              <w:tcPr>
                <w:tcW w:w="1008" w:type="dxa"/>
                <w:vAlign w:val="center"/>
                <w:hideMark/>
              </w:tcPr>
            </w:tcPrChange>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19" w:author="Brian Bohman" w:date="2021-10-27T05:58:00Z">
              <w:tcPr>
                <w:tcW w:w="1152" w:type="dxa"/>
                <w:vAlign w:val="center"/>
                <w:hideMark/>
              </w:tcPr>
            </w:tcPrChange>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440" w:type="dxa"/>
            <w:vAlign w:val="center"/>
            <w:hideMark/>
            <w:tcPrChange w:id="10920" w:author="Brian Bohman" w:date="2021-10-27T05:58:00Z">
              <w:tcPr>
                <w:tcW w:w="1008" w:type="dxa"/>
                <w:vAlign w:val="center"/>
                <w:hideMark/>
              </w:tcPr>
            </w:tcPrChange>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19CD" w:rsidRPr="009B3DCC" w14:paraId="22031F8F" w14:textId="77777777" w:rsidTr="00E419CD">
        <w:trPr>
          <w:trHeight w:val="165"/>
          <w:trPrChange w:id="10921" w:author="Brian Bohman" w:date="2021-10-27T05:58:00Z">
            <w:trPr>
              <w:trHeight w:val="165"/>
            </w:trPr>
          </w:trPrChange>
        </w:trPr>
        <w:tc>
          <w:tcPr>
            <w:tcW w:w="360" w:type="dxa"/>
            <w:vAlign w:val="center"/>
            <w:hideMark/>
            <w:tcPrChange w:id="10922" w:author="Brian Bohman" w:date="2021-10-27T05:58:00Z">
              <w:tcPr>
                <w:tcW w:w="360" w:type="dxa"/>
                <w:vAlign w:val="center"/>
                <w:hideMark/>
              </w:tcPr>
            </w:tcPrChange>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Change w:id="10923" w:author="Brian Bohman" w:date="2021-10-27T05:58:00Z">
              <w:tcPr>
                <w:tcW w:w="864" w:type="dxa"/>
                <w:vAlign w:val="center"/>
                <w:hideMark/>
              </w:tcPr>
            </w:tcPrChange>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24" w:author="Brian Bohman" w:date="2021-10-27T05:58:00Z">
              <w:tcPr>
                <w:tcW w:w="1152" w:type="dxa"/>
                <w:vAlign w:val="center"/>
                <w:hideMark/>
              </w:tcPr>
            </w:tcPrChange>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25" w:author="Brian Bohman" w:date="2021-10-27T05:58:00Z">
              <w:tcPr>
                <w:tcW w:w="504" w:type="dxa"/>
                <w:vAlign w:val="center"/>
                <w:hideMark/>
              </w:tcPr>
            </w:tcPrChange>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26" w:author="Brian Bohman" w:date="2021-10-27T05:58:00Z">
              <w:tcPr>
                <w:tcW w:w="1008" w:type="dxa"/>
                <w:vAlign w:val="center"/>
                <w:hideMark/>
              </w:tcPr>
            </w:tcPrChange>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27" w:author="Brian Bohman" w:date="2021-10-27T05:58:00Z">
              <w:tcPr>
                <w:tcW w:w="1008" w:type="dxa"/>
                <w:vAlign w:val="center"/>
                <w:hideMark/>
              </w:tcPr>
            </w:tcPrChange>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28" w:author="Brian Bohman" w:date="2021-10-27T05:58:00Z">
              <w:tcPr>
                <w:tcW w:w="720" w:type="dxa"/>
                <w:vAlign w:val="center"/>
                <w:hideMark/>
              </w:tcPr>
            </w:tcPrChange>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29" w:author="Brian Bohman" w:date="2021-10-27T05:58:00Z">
              <w:tcPr>
                <w:tcW w:w="1008" w:type="dxa"/>
                <w:vAlign w:val="center"/>
                <w:hideMark/>
              </w:tcPr>
            </w:tcPrChange>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30" w:author="Brian Bohman" w:date="2021-10-27T05:58:00Z">
              <w:tcPr>
                <w:tcW w:w="1152" w:type="dxa"/>
                <w:vAlign w:val="center"/>
                <w:hideMark/>
              </w:tcPr>
            </w:tcPrChange>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440" w:type="dxa"/>
            <w:vAlign w:val="center"/>
            <w:hideMark/>
            <w:tcPrChange w:id="10931" w:author="Brian Bohman" w:date="2021-10-27T05:58:00Z">
              <w:tcPr>
                <w:tcW w:w="1008" w:type="dxa"/>
                <w:vAlign w:val="center"/>
                <w:hideMark/>
              </w:tcPr>
            </w:tcPrChange>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19CD" w:rsidRPr="009B3DCC" w14:paraId="209828C3" w14:textId="77777777" w:rsidTr="00E419CD">
        <w:trPr>
          <w:trHeight w:val="165"/>
          <w:trPrChange w:id="10932" w:author="Brian Bohman" w:date="2021-10-27T05:58:00Z">
            <w:trPr>
              <w:trHeight w:val="165"/>
            </w:trPr>
          </w:trPrChange>
        </w:trPr>
        <w:tc>
          <w:tcPr>
            <w:tcW w:w="360" w:type="dxa"/>
            <w:vAlign w:val="center"/>
            <w:hideMark/>
            <w:tcPrChange w:id="10933" w:author="Brian Bohman" w:date="2021-10-27T05:58:00Z">
              <w:tcPr>
                <w:tcW w:w="360" w:type="dxa"/>
                <w:vAlign w:val="center"/>
                <w:hideMark/>
              </w:tcPr>
            </w:tcPrChange>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Change w:id="10934" w:author="Brian Bohman" w:date="2021-10-27T05:58:00Z">
              <w:tcPr>
                <w:tcW w:w="864" w:type="dxa"/>
                <w:vAlign w:val="center"/>
                <w:hideMark/>
              </w:tcPr>
            </w:tcPrChange>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35" w:author="Brian Bohman" w:date="2021-10-27T05:58:00Z">
              <w:tcPr>
                <w:tcW w:w="1152" w:type="dxa"/>
                <w:vAlign w:val="center"/>
                <w:hideMark/>
              </w:tcPr>
            </w:tcPrChange>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36" w:author="Brian Bohman" w:date="2021-10-27T05:58:00Z">
              <w:tcPr>
                <w:tcW w:w="504" w:type="dxa"/>
                <w:vAlign w:val="center"/>
                <w:hideMark/>
              </w:tcPr>
            </w:tcPrChange>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37" w:author="Brian Bohman" w:date="2021-10-27T05:58:00Z">
              <w:tcPr>
                <w:tcW w:w="1008" w:type="dxa"/>
                <w:vAlign w:val="center"/>
                <w:hideMark/>
              </w:tcPr>
            </w:tcPrChange>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38" w:author="Brian Bohman" w:date="2021-10-27T05:58:00Z">
              <w:tcPr>
                <w:tcW w:w="1008" w:type="dxa"/>
                <w:vAlign w:val="center"/>
                <w:hideMark/>
              </w:tcPr>
            </w:tcPrChange>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39" w:author="Brian Bohman" w:date="2021-10-27T05:58:00Z">
              <w:tcPr>
                <w:tcW w:w="720" w:type="dxa"/>
                <w:vAlign w:val="center"/>
                <w:hideMark/>
              </w:tcPr>
            </w:tcPrChange>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40" w:author="Brian Bohman" w:date="2021-10-27T05:58:00Z">
              <w:tcPr>
                <w:tcW w:w="1008" w:type="dxa"/>
                <w:vAlign w:val="center"/>
                <w:hideMark/>
              </w:tcPr>
            </w:tcPrChange>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41" w:author="Brian Bohman" w:date="2021-10-27T05:58:00Z">
              <w:tcPr>
                <w:tcW w:w="1152" w:type="dxa"/>
                <w:vAlign w:val="center"/>
                <w:hideMark/>
              </w:tcPr>
            </w:tcPrChange>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440" w:type="dxa"/>
            <w:vAlign w:val="center"/>
            <w:hideMark/>
            <w:tcPrChange w:id="10942" w:author="Brian Bohman" w:date="2021-10-27T05:58:00Z">
              <w:tcPr>
                <w:tcW w:w="1008" w:type="dxa"/>
                <w:vAlign w:val="center"/>
                <w:hideMark/>
              </w:tcPr>
            </w:tcPrChange>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5B56A6D7" w14:textId="77777777" w:rsidTr="00E419CD">
        <w:trPr>
          <w:trHeight w:val="165"/>
          <w:trPrChange w:id="10943" w:author="Brian Bohman" w:date="2021-10-27T05:58:00Z">
            <w:trPr>
              <w:trHeight w:val="165"/>
            </w:trPr>
          </w:trPrChange>
        </w:trPr>
        <w:tc>
          <w:tcPr>
            <w:tcW w:w="360" w:type="dxa"/>
            <w:vAlign w:val="center"/>
            <w:hideMark/>
            <w:tcPrChange w:id="10944" w:author="Brian Bohman" w:date="2021-10-27T05:58:00Z">
              <w:tcPr>
                <w:tcW w:w="360" w:type="dxa"/>
                <w:vAlign w:val="center"/>
                <w:hideMark/>
              </w:tcPr>
            </w:tcPrChange>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Change w:id="10945" w:author="Brian Bohman" w:date="2021-10-27T05:58:00Z">
              <w:tcPr>
                <w:tcW w:w="864" w:type="dxa"/>
                <w:vAlign w:val="center"/>
                <w:hideMark/>
              </w:tcPr>
            </w:tcPrChange>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46" w:author="Brian Bohman" w:date="2021-10-27T05:58:00Z">
              <w:tcPr>
                <w:tcW w:w="1152" w:type="dxa"/>
                <w:vAlign w:val="center"/>
                <w:hideMark/>
              </w:tcPr>
            </w:tcPrChange>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47" w:author="Brian Bohman" w:date="2021-10-27T05:58:00Z">
              <w:tcPr>
                <w:tcW w:w="504" w:type="dxa"/>
                <w:vAlign w:val="center"/>
                <w:hideMark/>
              </w:tcPr>
            </w:tcPrChange>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Change w:id="10948" w:author="Brian Bohman" w:date="2021-10-27T05:58:00Z">
              <w:tcPr>
                <w:tcW w:w="1008" w:type="dxa"/>
                <w:vAlign w:val="center"/>
                <w:hideMark/>
              </w:tcPr>
            </w:tcPrChange>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Change w:id="10949" w:author="Brian Bohman" w:date="2021-10-27T05:58:00Z">
              <w:tcPr>
                <w:tcW w:w="1008" w:type="dxa"/>
                <w:vAlign w:val="center"/>
                <w:hideMark/>
              </w:tcPr>
            </w:tcPrChange>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50" w:author="Brian Bohman" w:date="2021-10-27T05:58:00Z">
              <w:tcPr>
                <w:tcW w:w="720" w:type="dxa"/>
                <w:vAlign w:val="center"/>
                <w:hideMark/>
              </w:tcPr>
            </w:tcPrChange>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51" w:author="Brian Bohman" w:date="2021-10-27T05:58:00Z">
              <w:tcPr>
                <w:tcW w:w="1008" w:type="dxa"/>
                <w:vAlign w:val="center"/>
                <w:hideMark/>
              </w:tcPr>
            </w:tcPrChange>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0952" w:author="Brian Bohman" w:date="2021-10-27T05:58:00Z">
              <w:tcPr>
                <w:tcW w:w="1152" w:type="dxa"/>
                <w:vAlign w:val="center"/>
                <w:hideMark/>
              </w:tcPr>
            </w:tcPrChange>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440" w:type="dxa"/>
            <w:vAlign w:val="center"/>
            <w:hideMark/>
            <w:tcPrChange w:id="10953" w:author="Brian Bohman" w:date="2021-10-27T05:58:00Z">
              <w:tcPr>
                <w:tcW w:w="1008" w:type="dxa"/>
                <w:vAlign w:val="center"/>
                <w:hideMark/>
              </w:tcPr>
            </w:tcPrChange>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19CD" w:rsidRPr="009B3DCC" w14:paraId="341BCE9E" w14:textId="77777777" w:rsidTr="00E419CD">
        <w:trPr>
          <w:trHeight w:val="165"/>
          <w:trPrChange w:id="10954" w:author="Brian Bohman" w:date="2021-10-27T05:58:00Z">
            <w:trPr>
              <w:trHeight w:val="165"/>
            </w:trPr>
          </w:trPrChange>
        </w:trPr>
        <w:tc>
          <w:tcPr>
            <w:tcW w:w="360" w:type="dxa"/>
            <w:vAlign w:val="center"/>
            <w:hideMark/>
            <w:tcPrChange w:id="10955" w:author="Brian Bohman" w:date="2021-10-27T05:58:00Z">
              <w:tcPr>
                <w:tcW w:w="360" w:type="dxa"/>
                <w:vAlign w:val="center"/>
                <w:hideMark/>
              </w:tcPr>
            </w:tcPrChange>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Change w:id="10956" w:author="Brian Bohman" w:date="2021-10-27T05:58:00Z">
              <w:tcPr>
                <w:tcW w:w="864" w:type="dxa"/>
                <w:vAlign w:val="center"/>
                <w:hideMark/>
              </w:tcPr>
            </w:tcPrChange>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57" w:author="Brian Bohman" w:date="2021-10-27T05:58:00Z">
              <w:tcPr>
                <w:tcW w:w="1152" w:type="dxa"/>
                <w:vAlign w:val="center"/>
                <w:hideMark/>
              </w:tcPr>
            </w:tcPrChange>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58" w:author="Brian Bohman" w:date="2021-10-27T05:58:00Z">
              <w:tcPr>
                <w:tcW w:w="504" w:type="dxa"/>
                <w:vAlign w:val="center"/>
                <w:hideMark/>
              </w:tcPr>
            </w:tcPrChange>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59" w:author="Brian Bohman" w:date="2021-10-27T05:58:00Z">
              <w:tcPr>
                <w:tcW w:w="1008" w:type="dxa"/>
                <w:vAlign w:val="center"/>
                <w:hideMark/>
              </w:tcPr>
            </w:tcPrChange>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60" w:author="Brian Bohman" w:date="2021-10-27T05:58:00Z">
              <w:tcPr>
                <w:tcW w:w="1008" w:type="dxa"/>
                <w:vAlign w:val="center"/>
                <w:hideMark/>
              </w:tcPr>
            </w:tcPrChange>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61" w:author="Brian Bohman" w:date="2021-10-27T05:58:00Z">
              <w:tcPr>
                <w:tcW w:w="720" w:type="dxa"/>
                <w:vAlign w:val="center"/>
                <w:hideMark/>
              </w:tcPr>
            </w:tcPrChange>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62" w:author="Brian Bohman" w:date="2021-10-27T05:58:00Z">
              <w:tcPr>
                <w:tcW w:w="1008" w:type="dxa"/>
                <w:vAlign w:val="center"/>
                <w:hideMark/>
              </w:tcPr>
            </w:tcPrChange>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0963" w:author="Brian Bohman" w:date="2021-10-27T05:58:00Z">
              <w:tcPr>
                <w:tcW w:w="1152" w:type="dxa"/>
                <w:vAlign w:val="center"/>
                <w:hideMark/>
              </w:tcPr>
            </w:tcPrChange>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440" w:type="dxa"/>
            <w:vAlign w:val="center"/>
            <w:hideMark/>
            <w:tcPrChange w:id="10964" w:author="Brian Bohman" w:date="2021-10-27T05:58:00Z">
              <w:tcPr>
                <w:tcW w:w="1008" w:type="dxa"/>
                <w:vAlign w:val="center"/>
                <w:hideMark/>
              </w:tcPr>
            </w:tcPrChange>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19CD" w:rsidRPr="009B3DCC" w14:paraId="1B04FA54" w14:textId="77777777" w:rsidTr="00E419CD">
        <w:trPr>
          <w:trHeight w:val="165"/>
          <w:trPrChange w:id="10965" w:author="Brian Bohman" w:date="2021-10-27T05:58:00Z">
            <w:trPr>
              <w:trHeight w:val="165"/>
            </w:trPr>
          </w:trPrChange>
        </w:trPr>
        <w:tc>
          <w:tcPr>
            <w:tcW w:w="360" w:type="dxa"/>
            <w:vAlign w:val="center"/>
            <w:hideMark/>
            <w:tcPrChange w:id="10966" w:author="Brian Bohman" w:date="2021-10-27T05:58:00Z">
              <w:tcPr>
                <w:tcW w:w="360" w:type="dxa"/>
                <w:vAlign w:val="center"/>
                <w:hideMark/>
              </w:tcPr>
            </w:tcPrChange>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Change w:id="10967" w:author="Brian Bohman" w:date="2021-10-27T05:58:00Z">
              <w:tcPr>
                <w:tcW w:w="864" w:type="dxa"/>
                <w:vAlign w:val="center"/>
                <w:hideMark/>
              </w:tcPr>
            </w:tcPrChange>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68" w:author="Brian Bohman" w:date="2021-10-27T05:58:00Z">
              <w:tcPr>
                <w:tcW w:w="1152" w:type="dxa"/>
                <w:vAlign w:val="center"/>
                <w:hideMark/>
              </w:tcPr>
            </w:tcPrChange>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69" w:author="Brian Bohman" w:date="2021-10-27T05:58:00Z">
              <w:tcPr>
                <w:tcW w:w="504" w:type="dxa"/>
                <w:vAlign w:val="center"/>
                <w:hideMark/>
              </w:tcPr>
            </w:tcPrChange>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70" w:author="Brian Bohman" w:date="2021-10-27T05:58:00Z">
              <w:tcPr>
                <w:tcW w:w="1008" w:type="dxa"/>
                <w:vAlign w:val="center"/>
                <w:hideMark/>
              </w:tcPr>
            </w:tcPrChange>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71" w:author="Brian Bohman" w:date="2021-10-27T05:58:00Z">
              <w:tcPr>
                <w:tcW w:w="1008" w:type="dxa"/>
                <w:vAlign w:val="center"/>
                <w:hideMark/>
              </w:tcPr>
            </w:tcPrChange>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72" w:author="Brian Bohman" w:date="2021-10-27T05:58:00Z">
              <w:tcPr>
                <w:tcW w:w="720" w:type="dxa"/>
                <w:vAlign w:val="center"/>
                <w:hideMark/>
              </w:tcPr>
            </w:tcPrChange>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73" w:author="Brian Bohman" w:date="2021-10-27T05:58:00Z">
              <w:tcPr>
                <w:tcW w:w="1008" w:type="dxa"/>
                <w:vAlign w:val="center"/>
                <w:hideMark/>
              </w:tcPr>
            </w:tcPrChange>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0974" w:author="Brian Bohman" w:date="2021-10-27T05:58:00Z">
              <w:tcPr>
                <w:tcW w:w="1152" w:type="dxa"/>
                <w:vAlign w:val="center"/>
                <w:hideMark/>
              </w:tcPr>
            </w:tcPrChange>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0975" w:author="Brian Bohman" w:date="2021-10-27T05:58:00Z">
              <w:tcPr>
                <w:tcW w:w="1008" w:type="dxa"/>
                <w:vAlign w:val="center"/>
                <w:hideMark/>
              </w:tcPr>
            </w:tcPrChange>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19CD" w:rsidRPr="009B3DCC" w14:paraId="7F84C1B8" w14:textId="77777777" w:rsidTr="00E419CD">
        <w:trPr>
          <w:trHeight w:val="165"/>
          <w:trPrChange w:id="10976" w:author="Brian Bohman" w:date="2021-10-27T05:58:00Z">
            <w:trPr>
              <w:trHeight w:val="165"/>
            </w:trPr>
          </w:trPrChange>
        </w:trPr>
        <w:tc>
          <w:tcPr>
            <w:tcW w:w="360" w:type="dxa"/>
            <w:vAlign w:val="center"/>
            <w:hideMark/>
            <w:tcPrChange w:id="10977" w:author="Brian Bohman" w:date="2021-10-27T05:58:00Z">
              <w:tcPr>
                <w:tcW w:w="360" w:type="dxa"/>
                <w:vAlign w:val="center"/>
                <w:hideMark/>
              </w:tcPr>
            </w:tcPrChange>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Change w:id="10978" w:author="Brian Bohman" w:date="2021-10-27T05:58:00Z">
              <w:tcPr>
                <w:tcW w:w="864" w:type="dxa"/>
                <w:vAlign w:val="center"/>
                <w:hideMark/>
              </w:tcPr>
            </w:tcPrChange>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79" w:author="Brian Bohman" w:date="2021-10-27T05:58:00Z">
              <w:tcPr>
                <w:tcW w:w="1152" w:type="dxa"/>
                <w:vAlign w:val="center"/>
                <w:hideMark/>
              </w:tcPr>
            </w:tcPrChange>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80" w:author="Brian Bohman" w:date="2021-10-27T05:58:00Z">
              <w:tcPr>
                <w:tcW w:w="504" w:type="dxa"/>
                <w:vAlign w:val="center"/>
                <w:hideMark/>
              </w:tcPr>
            </w:tcPrChange>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81" w:author="Brian Bohman" w:date="2021-10-27T05:58:00Z">
              <w:tcPr>
                <w:tcW w:w="1008" w:type="dxa"/>
                <w:vAlign w:val="center"/>
                <w:hideMark/>
              </w:tcPr>
            </w:tcPrChange>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82" w:author="Brian Bohman" w:date="2021-10-27T05:58:00Z">
              <w:tcPr>
                <w:tcW w:w="1008" w:type="dxa"/>
                <w:vAlign w:val="center"/>
                <w:hideMark/>
              </w:tcPr>
            </w:tcPrChange>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83" w:author="Brian Bohman" w:date="2021-10-27T05:58:00Z">
              <w:tcPr>
                <w:tcW w:w="720" w:type="dxa"/>
                <w:vAlign w:val="center"/>
                <w:hideMark/>
              </w:tcPr>
            </w:tcPrChange>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84" w:author="Brian Bohman" w:date="2021-10-27T05:58:00Z">
              <w:tcPr>
                <w:tcW w:w="1008" w:type="dxa"/>
                <w:vAlign w:val="center"/>
                <w:hideMark/>
              </w:tcPr>
            </w:tcPrChange>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0985" w:author="Brian Bohman" w:date="2021-10-27T05:58:00Z">
              <w:tcPr>
                <w:tcW w:w="1152" w:type="dxa"/>
                <w:vAlign w:val="center"/>
                <w:hideMark/>
              </w:tcPr>
            </w:tcPrChange>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440" w:type="dxa"/>
            <w:vAlign w:val="center"/>
            <w:hideMark/>
            <w:tcPrChange w:id="10986" w:author="Brian Bohman" w:date="2021-10-27T05:58:00Z">
              <w:tcPr>
                <w:tcW w:w="1008" w:type="dxa"/>
                <w:vAlign w:val="center"/>
                <w:hideMark/>
              </w:tcPr>
            </w:tcPrChange>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19CD" w:rsidRPr="009B3DCC" w14:paraId="5FC1A0EC" w14:textId="77777777" w:rsidTr="00E419CD">
        <w:trPr>
          <w:trHeight w:val="165"/>
          <w:trPrChange w:id="10987" w:author="Brian Bohman" w:date="2021-10-27T05:58:00Z">
            <w:trPr>
              <w:trHeight w:val="165"/>
            </w:trPr>
          </w:trPrChange>
        </w:trPr>
        <w:tc>
          <w:tcPr>
            <w:tcW w:w="360" w:type="dxa"/>
            <w:vAlign w:val="center"/>
            <w:hideMark/>
            <w:tcPrChange w:id="10988" w:author="Brian Bohman" w:date="2021-10-27T05:58:00Z">
              <w:tcPr>
                <w:tcW w:w="360" w:type="dxa"/>
                <w:vAlign w:val="center"/>
                <w:hideMark/>
              </w:tcPr>
            </w:tcPrChange>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Change w:id="10989" w:author="Brian Bohman" w:date="2021-10-27T05:58:00Z">
              <w:tcPr>
                <w:tcW w:w="864" w:type="dxa"/>
                <w:vAlign w:val="center"/>
                <w:hideMark/>
              </w:tcPr>
            </w:tcPrChange>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0990" w:author="Brian Bohman" w:date="2021-10-27T05:58:00Z">
              <w:tcPr>
                <w:tcW w:w="1152" w:type="dxa"/>
                <w:vAlign w:val="center"/>
                <w:hideMark/>
              </w:tcPr>
            </w:tcPrChange>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0991" w:author="Brian Bohman" w:date="2021-10-27T05:58:00Z">
              <w:tcPr>
                <w:tcW w:w="504" w:type="dxa"/>
                <w:vAlign w:val="center"/>
                <w:hideMark/>
              </w:tcPr>
            </w:tcPrChange>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0992" w:author="Brian Bohman" w:date="2021-10-27T05:58:00Z">
              <w:tcPr>
                <w:tcW w:w="1008" w:type="dxa"/>
                <w:vAlign w:val="center"/>
                <w:hideMark/>
              </w:tcPr>
            </w:tcPrChange>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0993" w:author="Brian Bohman" w:date="2021-10-27T05:58:00Z">
              <w:tcPr>
                <w:tcW w:w="1008" w:type="dxa"/>
                <w:vAlign w:val="center"/>
                <w:hideMark/>
              </w:tcPr>
            </w:tcPrChange>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0994" w:author="Brian Bohman" w:date="2021-10-27T05:58:00Z">
              <w:tcPr>
                <w:tcW w:w="720" w:type="dxa"/>
                <w:vAlign w:val="center"/>
                <w:hideMark/>
              </w:tcPr>
            </w:tcPrChange>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0995" w:author="Brian Bohman" w:date="2021-10-27T05:58:00Z">
              <w:tcPr>
                <w:tcW w:w="1008" w:type="dxa"/>
                <w:vAlign w:val="center"/>
                <w:hideMark/>
              </w:tcPr>
            </w:tcPrChange>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0996" w:author="Brian Bohman" w:date="2021-10-27T05:58:00Z">
              <w:tcPr>
                <w:tcW w:w="1152" w:type="dxa"/>
                <w:vAlign w:val="center"/>
                <w:hideMark/>
              </w:tcPr>
            </w:tcPrChange>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0997" w:author="Brian Bohman" w:date="2021-10-27T05:58:00Z">
              <w:tcPr>
                <w:tcW w:w="1008" w:type="dxa"/>
                <w:vAlign w:val="center"/>
                <w:hideMark/>
              </w:tcPr>
            </w:tcPrChange>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19CD" w:rsidRPr="009B3DCC" w14:paraId="019F1E71" w14:textId="77777777" w:rsidTr="00E419CD">
        <w:trPr>
          <w:trHeight w:val="180"/>
          <w:trPrChange w:id="10998" w:author="Brian Bohman" w:date="2021-10-27T05:58:00Z">
            <w:trPr>
              <w:trHeight w:val="180"/>
            </w:trPr>
          </w:trPrChange>
        </w:trPr>
        <w:tc>
          <w:tcPr>
            <w:tcW w:w="360" w:type="dxa"/>
            <w:vAlign w:val="center"/>
            <w:hideMark/>
            <w:tcPrChange w:id="10999" w:author="Brian Bohman" w:date="2021-10-27T05:58:00Z">
              <w:tcPr>
                <w:tcW w:w="360" w:type="dxa"/>
                <w:vAlign w:val="center"/>
                <w:hideMark/>
              </w:tcPr>
            </w:tcPrChange>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Change w:id="11000" w:author="Brian Bohman" w:date="2021-10-27T05:58:00Z">
              <w:tcPr>
                <w:tcW w:w="864" w:type="dxa"/>
                <w:vAlign w:val="center"/>
                <w:hideMark/>
              </w:tcPr>
            </w:tcPrChange>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01" w:author="Brian Bohman" w:date="2021-10-27T05:58:00Z">
              <w:tcPr>
                <w:tcW w:w="1152" w:type="dxa"/>
                <w:vAlign w:val="center"/>
                <w:hideMark/>
              </w:tcPr>
            </w:tcPrChange>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02" w:author="Brian Bohman" w:date="2021-10-27T05:58:00Z">
              <w:tcPr>
                <w:tcW w:w="504" w:type="dxa"/>
                <w:vAlign w:val="center"/>
                <w:hideMark/>
              </w:tcPr>
            </w:tcPrChange>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Change w:id="11003" w:author="Brian Bohman" w:date="2021-10-27T05:58:00Z">
              <w:tcPr>
                <w:tcW w:w="1008" w:type="dxa"/>
                <w:vAlign w:val="center"/>
                <w:hideMark/>
              </w:tcPr>
            </w:tcPrChange>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Change w:id="11004" w:author="Brian Bohman" w:date="2021-10-27T05:58:00Z">
              <w:tcPr>
                <w:tcW w:w="1008" w:type="dxa"/>
                <w:vAlign w:val="center"/>
                <w:hideMark/>
              </w:tcPr>
            </w:tcPrChange>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05" w:author="Brian Bohman" w:date="2021-10-27T05:58:00Z">
              <w:tcPr>
                <w:tcW w:w="720" w:type="dxa"/>
                <w:vAlign w:val="center"/>
                <w:hideMark/>
              </w:tcPr>
            </w:tcPrChange>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06" w:author="Brian Bohman" w:date="2021-10-27T05:58:00Z">
              <w:tcPr>
                <w:tcW w:w="1008" w:type="dxa"/>
                <w:vAlign w:val="center"/>
                <w:hideMark/>
              </w:tcPr>
            </w:tcPrChange>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07" w:author="Brian Bohman" w:date="2021-10-27T05:58:00Z">
              <w:tcPr>
                <w:tcW w:w="1152" w:type="dxa"/>
                <w:vAlign w:val="center"/>
                <w:hideMark/>
              </w:tcPr>
            </w:tcPrChange>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440" w:type="dxa"/>
            <w:vAlign w:val="center"/>
            <w:hideMark/>
            <w:tcPrChange w:id="11008" w:author="Brian Bohman" w:date="2021-10-27T05:58:00Z">
              <w:tcPr>
                <w:tcW w:w="1008" w:type="dxa"/>
                <w:vAlign w:val="center"/>
                <w:hideMark/>
              </w:tcPr>
            </w:tcPrChange>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19CD" w:rsidRPr="009B3DCC" w14:paraId="68F5573E" w14:textId="77777777" w:rsidTr="00E419CD">
        <w:trPr>
          <w:trHeight w:val="165"/>
          <w:trPrChange w:id="11009" w:author="Brian Bohman" w:date="2021-10-27T05:58:00Z">
            <w:trPr>
              <w:trHeight w:val="165"/>
            </w:trPr>
          </w:trPrChange>
        </w:trPr>
        <w:tc>
          <w:tcPr>
            <w:tcW w:w="360" w:type="dxa"/>
            <w:vAlign w:val="center"/>
            <w:hideMark/>
            <w:tcPrChange w:id="11010" w:author="Brian Bohman" w:date="2021-10-27T05:58:00Z">
              <w:tcPr>
                <w:tcW w:w="360" w:type="dxa"/>
                <w:vAlign w:val="center"/>
                <w:hideMark/>
              </w:tcPr>
            </w:tcPrChange>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Change w:id="11011" w:author="Brian Bohman" w:date="2021-10-27T05:58:00Z">
              <w:tcPr>
                <w:tcW w:w="864" w:type="dxa"/>
                <w:vAlign w:val="center"/>
                <w:hideMark/>
              </w:tcPr>
            </w:tcPrChange>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12" w:author="Brian Bohman" w:date="2021-10-27T05:58:00Z">
              <w:tcPr>
                <w:tcW w:w="1152" w:type="dxa"/>
                <w:vAlign w:val="center"/>
                <w:hideMark/>
              </w:tcPr>
            </w:tcPrChange>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13" w:author="Brian Bohman" w:date="2021-10-27T05:58:00Z">
              <w:tcPr>
                <w:tcW w:w="504" w:type="dxa"/>
                <w:vAlign w:val="center"/>
                <w:hideMark/>
              </w:tcPr>
            </w:tcPrChange>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14" w:author="Brian Bohman" w:date="2021-10-27T05:58:00Z">
              <w:tcPr>
                <w:tcW w:w="1008" w:type="dxa"/>
                <w:vAlign w:val="center"/>
                <w:hideMark/>
              </w:tcPr>
            </w:tcPrChange>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15" w:author="Brian Bohman" w:date="2021-10-27T05:58:00Z">
              <w:tcPr>
                <w:tcW w:w="1008" w:type="dxa"/>
                <w:vAlign w:val="center"/>
                <w:hideMark/>
              </w:tcPr>
            </w:tcPrChange>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16" w:author="Brian Bohman" w:date="2021-10-27T05:58:00Z">
              <w:tcPr>
                <w:tcW w:w="720" w:type="dxa"/>
                <w:vAlign w:val="center"/>
                <w:hideMark/>
              </w:tcPr>
            </w:tcPrChange>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17" w:author="Brian Bohman" w:date="2021-10-27T05:58:00Z">
              <w:tcPr>
                <w:tcW w:w="1008" w:type="dxa"/>
                <w:vAlign w:val="center"/>
                <w:hideMark/>
              </w:tcPr>
            </w:tcPrChange>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18" w:author="Brian Bohman" w:date="2021-10-27T05:58:00Z">
              <w:tcPr>
                <w:tcW w:w="1152" w:type="dxa"/>
                <w:vAlign w:val="center"/>
                <w:hideMark/>
              </w:tcPr>
            </w:tcPrChange>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440" w:type="dxa"/>
            <w:vAlign w:val="center"/>
            <w:hideMark/>
            <w:tcPrChange w:id="11019" w:author="Brian Bohman" w:date="2021-10-27T05:58:00Z">
              <w:tcPr>
                <w:tcW w:w="1008" w:type="dxa"/>
                <w:vAlign w:val="center"/>
                <w:hideMark/>
              </w:tcPr>
            </w:tcPrChange>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7903A796" w14:textId="77777777" w:rsidTr="00E419CD">
        <w:trPr>
          <w:trHeight w:val="165"/>
          <w:trPrChange w:id="11020" w:author="Brian Bohman" w:date="2021-10-27T05:58:00Z">
            <w:trPr>
              <w:trHeight w:val="165"/>
            </w:trPr>
          </w:trPrChange>
        </w:trPr>
        <w:tc>
          <w:tcPr>
            <w:tcW w:w="360" w:type="dxa"/>
            <w:vAlign w:val="center"/>
            <w:hideMark/>
            <w:tcPrChange w:id="11021" w:author="Brian Bohman" w:date="2021-10-27T05:58:00Z">
              <w:tcPr>
                <w:tcW w:w="360" w:type="dxa"/>
                <w:vAlign w:val="center"/>
                <w:hideMark/>
              </w:tcPr>
            </w:tcPrChange>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Change w:id="11022" w:author="Brian Bohman" w:date="2021-10-27T05:58:00Z">
              <w:tcPr>
                <w:tcW w:w="864" w:type="dxa"/>
                <w:vAlign w:val="center"/>
                <w:hideMark/>
              </w:tcPr>
            </w:tcPrChange>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23" w:author="Brian Bohman" w:date="2021-10-27T05:58:00Z">
              <w:tcPr>
                <w:tcW w:w="1152" w:type="dxa"/>
                <w:vAlign w:val="center"/>
                <w:hideMark/>
              </w:tcPr>
            </w:tcPrChange>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24" w:author="Brian Bohman" w:date="2021-10-27T05:58:00Z">
              <w:tcPr>
                <w:tcW w:w="504" w:type="dxa"/>
                <w:vAlign w:val="center"/>
                <w:hideMark/>
              </w:tcPr>
            </w:tcPrChange>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25" w:author="Brian Bohman" w:date="2021-10-27T05:58:00Z">
              <w:tcPr>
                <w:tcW w:w="1008" w:type="dxa"/>
                <w:vAlign w:val="center"/>
                <w:hideMark/>
              </w:tcPr>
            </w:tcPrChange>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26" w:author="Brian Bohman" w:date="2021-10-27T05:58:00Z">
              <w:tcPr>
                <w:tcW w:w="1008" w:type="dxa"/>
                <w:vAlign w:val="center"/>
                <w:hideMark/>
              </w:tcPr>
            </w:tcPrChange>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27" w:author="Brian Bohman" w:date="2021-10-27T05:58:00Z">
              <w:tcPr>
                <w:tcW w:w="720" w:type="dxa"/>
                <w:vAlign w:val="center"/>
                <w:hideMark/>
              </w:tcPr>
            </w:tcPrChange>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28" w:author="Brian Bohman" w:date="2021-10-27T05:58:00Z">
              <w:tcPr>
                <w:tcW w:w="1008" w:type="dxa"/>
                <w:vAlign w:val="center"/>
                <w:hideMark/>
              </w:tcPr>
            </w:tcPrChange>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29" w:author="Brian Bohman" w:date="2021-10-27T05:58:00Z">
              <w:tcPr>
                <w:tcW w:w="1152" w:type="dxa"/>
                <w:vAlign w:val="center"/>
                <w:hideMark/>
              </w:tcPr>
            </w:tcPrChange>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440" w:type="dxa"/>
            <w:vAlign w:val="center"/>
            <w:hideMark/>
            <w:tcPrChange w:id="11030" w:author="Brian Bohman" w:date="2021-10-27T05:58:00Z">
              <w:tcPr>
                <w:tcW w:w="1008" w:type="dxa"/>
                <w:vAlign w:val="center"/>
                <w:hideMark/>
              </w:tcPr>
            </w:tcPrChange>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0ABA9A03" w14:textId="77777777" w:rsidTr="00E419CD">
        <w:trPr>
          <w:trHeight w:val="165"/>
          <w:trPrChange w:id="11031" w:author="Brian Bohman" w:date="2021-10-27T05:58:00Z">
            <w:trPr>
              <w:trHeight w:val="165"/>
            </w:trPr>
          </w:trPrChange>
        </w:trPr>
        <w:tc>
          <w:tcPr>
            <w:tcW w:w="360" w:type="dxa"/>
            <w:vAlign w:val="center"/>
            <w:hideMark/>
            <w:tcPrChange w:id="11032" w:author="Brian Bohman" w:date="2021-10-27T05:58:00Z">
              <w:tcPr>
                <w:tcW w:w="360" w:type="dxa"/>
                <w:vAlign w:val="center"/>
                <w:hideMark/>
              </w:tcPr>
            </w:tcPrChange>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Change w:id="11033" w:author="Brian Bohman" w:date="2021-10-27T05:58:00Z">
              <w:tcPr>
                <w:tcW w:w="864" w:type="dxa"/>
                <w:vAlign w:val="center"/>
                <w:hideMark/>
              </w:tcPr>
            </w:tcPrChange>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34" w:author="Brian Bohman" w:date="2021-10-27T05:58:00Z">
              <w:tcPr>
                <w:tcW w:w="1152" w:type="dxa"/>
                <w:vAlign w:val="center"/>
                <w:hideMark/>
              </w:tcPr>
            </w:tcPrChange>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35" w:author="Brian Bohman" w:date="2021-10-27T05:58:00Z">
              <w:tcPr>
                <w:tcW w:w="504" w:type="dxa"/>
                <w:vAlign w:val="center"/>
                <w:hideMark/>
              </w:tcPr>
            </w:tcPrChange>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36" w:author="Brian Bohman" w:date="2021-10-27T05:58:00Z">
              <w:tcPr>
                <w:tcW w:w="1008" w:type="dxa"/>
                <w:vAlign w:val="center"/>
                <w:hideMark/>
              </w:tcPr>
            </w:tcPrChange>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37" w:author="Brian Bohman" w:date="2021-10-27T05:58:00Z">
              <w:tcPr>
                <w:tcW w:w="1008" w:type="dxa"/>
                <w:vAlign w:val="center"/>
                <w:hideMark/>
              </w:tcPr>
            </w:tcPrChange>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38" w:author="Brian Bohman" w:date="2021-10-27T05:58:00Z">
              <w:tcPr>
                <w:tcW w:w="720" w:type="dxa"/>
                <w:vAlign w:val="center"/>
                <w:hideMark/>
              </w:tcPr>
            </w:tcPrChange>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39" w:author="Brian Bohman" w:date="2021-10-27T05:58:00Z">
              <w:tcPr>
                <w:tcW w:w="1008" w:type="dxa"/>
                <w:vAlign w:val="center"/>
                <w:hideMark/>
              </w:tcPr>
            </w:tcPrChange>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40" w:author="Brian Bohman" w:date="2021-10-27T05:58:00Z">
              <w:tcPr>
                <w:tcW w:w="1152" w:type="dxa"/>
                <w:vAlign w:val="center"/>
                <w:hideMark/>
              </w:tcPr>
            </w:tcPrChange>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440" w:type="dxa"/>
            <w:vAlign w:val="center"/>
            <w:hideMark/>
            <w:tcPrChange w:id="11041" w:author="Brian Bohman" w:date="2021-10-27T05:58:00Z">
              <w:tcPr>
                <w:tcW w:w="1008" w:type="dxa"/>
                <w:vAlign w:val="center"/>
                <w:hideMark/>
              </w:tcPr>
            </w:tcPrChange>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19CD" w:rsidRPr="009B3DCC" w14:paraId="09BE890A" w14:textId="77777777" w:rsidTr="00E419CD">
        <w:trPr>
          <w:trHeight w:val="165"/>
          <w:trPrChange w:id="11042" w:author="Brian Bohman" w:date="2021-10-27T05:58:00Z">
            <w:trPr>
              <w:trHeight w:val="165"/>
            </w:trPr>
          </w:trPrChange>
        </w:trPr>
        <w:tc>
          <w:tcPr>
            <w:tcW w:w="360" w:type="dxa"/>
            <w:vAlign w:val="center"/>
            <w:hideMark/>
            <w:tcPrChange w:id="11043" w:author="Brian Bohman" w:date="2021-10-27T05:58:00Z">
              <w:tcPr>
                <w:tcW w:w="360" w:type="dxa"/>
                <w:vAlign w:val="center"/>
                <w:hideMark/>
              </w:tcPr>
            </w:tcPrChange>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Change w:id="11044" w:author="Brian Bohman" w:date="2021-10-27T05:58:00Z">
              <w:tcPr>
                <w:tcW w:w="864" w:type="dxa"/>
                <w:vAlign w:val="center"/>
                <w:hideMark/>
              </w:tcPr>
            </w:tcPrChange>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45" w:author="Brian Bohman" w:date="2021-10-27T05:58:00Z">
              <w:tcPr>
                <w:tcW w:w="1152" w:type="dxa"/>
                <w:vAlign w:val="center"/>
                <w:hideMark/>
              </w:tcPr>
            </w:tcPrChange>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46" w:author="Brian Bohman" w:date="2021-10-27T05:58:00Z">
              <w:tcPr>
                <w:tcW w:w="504" w:type="dxa"/>
                <w:vAlign w:val="center"/>
                <w:hideMark/>
              </w:tcPr>
            </w:tcPrChange>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47" w:author="Brian Bohman" w:date="2021-10-27T05:58:00Z">
              <w:tcPr>
                <w:tcW w:w="1008" w:type="dxa"/>
                <w:vAlign w:val="center"/>
                <w:hideMark/>
              </w:tcPr>
            </w:tcPrChange>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48" w:author="Brian Bohman" w:date="2021-10-27T05:58:00Z">
              <w:tcPr>
                <w:tcW w:w="1008" w:type="dxa"/>
                <w:vAlign w:val="center"/>
                <w:hideMark/>
              </w:tcPr>
            </w:tcPrChange>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49" w:author="Brian Bohman" w:date="2021-10-27T05:58:00Z">
              <w:tcPr>
                <w:tcW w:w="720" w:type="dxa"/>
                <w:vAlign w:val="center"/>
                <w:hideMark/>
              </w:tcPr>
            </w:tcPrChange>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50" w:author="Brian Bohman" w:date="2021-10-27T05:58:00Z">
              <w:tcPr>
                <w:tcW w:w="1008" w:type="dxa"/>
                <w:vAlign w:val="center"/>
                <w:hideMark/>
              </w:tcPr>
            </w:tcPrChange>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051" w:author="Brian Bohman" w:date="2021-10-27T05:58:00Z">
              <w:tcPr>
                <w:tcW w:w="1152" w:type="dxa"/>
                <w:vAlign w:val="center"/>
                <w:hideMark/>
              </w:tcPr>
            </w:tcPrChange>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440" w:type="dxa"/>
            <w:vAlign w:val="center"/>
            <w:hideMark/>
            <w:tcPrChange w:id="11052" w:author="Brian Bohman" w:date="2021-10-27T05:58:00Z">
              <w:tcPr>
                <w:tcW w:w="1008" w:type="dxa"/>
                <w:vAlign w:val="center"/>
                <w:hideMark/>
              </w:tcPr>
            </w:tcPrChange>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19CD" w:rsidRPr="009B3DCC" w14:paraId="793082E6" w14:textId="77777777" w:rsidTr="00E419CD">
        <w:trPr>
          <w:trHeight w:val="165"/>
          <w:trPrChange w:id="11053" w:author="Brian Bohman" w:date="2021-10-27T05:58:00Z">
            <w:trPr>
              <w:trHeight w:val="165"/>
            </w:trPr>
          </w:trPrChange>
        </w:trPr>
        <w:tc>
          <w:tcPr>
            <w:tcW w:w="360" w:type="dxa"/>
            <w:vAlign w:val="center"/>
            <w:hideMark/>
            <w:tcPrChange w:id="11054" w:author="Brian Bohman" w:date="2021-10-27T05:58:00Z">
              <w:tcPr>
                <w:tcW w:w="360" w:type="dxa"/>
                <w:vAlign w:val="center"/>
                <w:hideMark/>
              </w:tcPr>
            </w:tcPrChange>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Change w:id="11055" w:author="Brian Bohman" w:date="2021-10-27T05:58:00Z">
              <w:tcPr>
                <w:tcW w:w="864" w:type="dxa"/>
                <w:vAlign w:val="center"/>
                <w:hideMark/>
              </w:tcPr>
            </w:tcPrChange>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56" w:author="Brian Bohman" w:date="2021-10-27T05:58:00Z">
              <w:tcPr>
                <w:tcW w:w="1152" w:type="dxa"/>
                <w:vAlign w:val="center"/>
                <w:hideMark/>
              </w:tcPr>
            </w:tcPrChange>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57" w:author="Brian Bohman" w:date="2021-10-27T05:58:00Z">
              <w:tcPr>
                <w:tcW w:w="504" w:type="dxa"/>
                <w:vAlign w:val="center"/>
                <w:hideMark/>
              </w:tcPr>
            </w:tcPrChange>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Change w:id="11058" w:author="Brian Bohman" w:date="2021-10-27T05:58:00Z">
              <w:tcPr>
                <w:tcW w:w="1008" w:type="dxa"/>
                <w:vAlign w:val="center"/>
                <w:hideMark/>
              </w:tcPr>
            </w:tcPrChange>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Change w:id="11059" w:author="Brian Bohman" w:date="2021-10-27T05:58:00Z">
              <w:tcPr>
                <w:tcW w:w="1008" w:type="dxa"/>
                <w:vAlign w:val="center"/>
                <w:hideMark/>
              </w:tcPr>
            </w:tcPrChange>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60" w:author="Brian Bohman" w:date="2021-10-27T05:58:00Z">
              <w:tcPr>
                <w:tcW w:w="720" w:type="dxa"/>
                <w:vAlign w:val="center"/>
                <w:hideMark/>
              </w:tcPr>
            </w:tcPrChange>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61" w:author="Brian Bohman" w:date="2021-10-27T05:58:00Z">
              <w:tcPr>
                <w:tcW w:w="1008" w:type="dxa"/>
                <w:vAlign w:val="center"/>
                <w:hideMark/>
              </w:tcPr>
            </w:tcPrChange>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062" w:author="Brian Bohman" w:date="2021-10-27T05:58:00Z">
              <w:tcPr>
                <w:tcW w:w="1152" w:type="dxa"/>
                <w:vAlign w:val="center"/>
                <w:hideMark/>
              </w:tcPr>
            </w:tcPrChange>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440" w:type="dxa"/>
            <w:vAlign w:val="center"/>
            <w:hideMark/>
            <w:tcPrChange w:id="11063" w:author="Brian Bohman" w:date="2021-10-27T05:58:00Z">
              <w:tcPr>
                <w:tcW w:w="1008" w:type="dxa"/>
                <w:vAlign w:val="center"/>
                <w:hideMark/>
              </w:tcPr>
            </w:tcPrChange>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19CD" w:rsidRPr="009B3DCC" w14:paraId="31ED44E9" w14:textId="77777777" w:rsidTr="00E419CD">
        <w:trPr>
          <w:trHeight w:val="165"/>
          <w:trPrChange w:id="11064" w:author="Brian Bohman" w:date="2021-10-27T05:58:00Z">
            <w:trPr>
              <w:trHeight w:val="165"/>
            </w:trPr>
          </w:trPrChange>
        </w:trPr>
        <w:tc>
          <w:tcPr>
            <w:tcW w:w="360" w:type="dxa"/>
            <w:vAlign w:val="center"/>
            <w:hideMark/>
            <w:tcPrChange w:id="11065" w:author="Brian Bohman" w:date="2021-10-27T05:58:00Z">
              <w:tcPr>
                <w:tcW w:w="360" w:type="dxa"/>
                <w:vAlign w:val="center"/>
                <w:hideMark/>
              </w:tcPr>
            </w:tcPrChange>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Change w:id="11066" w:author="Brian Bohman" w:date="2021-10-27T05:58:00Z">
              <w:tcPr>
                <w:tcW w:w="864" w:type="dxa"/>
                <w:vAlign w:val="center"/>
                <w:hideMark/>
              </w:tcPr>
            </w:tcPrChange>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67" w:author="Brian Bohman" w:date="2021-10-27T05:58:00Z">
              <w:tcPr>
                <w:tcW w:w="1152" w:type="dxa"/>
                <w:vAlign w:val="center"/>
                <w:hideMark/>
              </w:tcPr>
            </w:tcPrChange>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68" w:author="Brian Bohman" w:date="2021-10-27T05:58:00Z">
              <w:tcPr>
                <w:tcW w:w="504" w:type="dxa"/>
                <w:vAlign w:val="center"/>
                <w:hideMark/>
              </w:tcPr>
            </w:tcPrChange>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69" w:author="Brian Bohman" w:date="2021-10-27T05:58:00Z">
              <w:tcPr>
                <w:tcW w:w="1008" w:type="dxa"/>
                <w:vAlign w:val="center"/>
                <w:hideMark/>
              </w:tcPr>
            </w:tcPrChange>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70" w:author="Brian Bohman" w:date="2021-10-27T05:58:00Z">
              <w:tcPr>
                <w:tcW w:w="1008" w:type="dxa"/>
                <w:vAlign w:val="center"/>
                <w:hideMark/>
              </w:tcPr>
            </w:tcPrChange>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71" w:author="Brian Bohman" w:date="2021-10-27T05:58:00Z">
              <w:tcPr>
                <w:tcW w:w="720" w:type="dxa"/>
                <w:vAlign w:val="center"/>
                <w:hideMark/>
              </w:tcPr>
            </w:tcPrChange>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72" w:author="Brian Bohman" w:date="2021-10-27T05:58:00Z">
              <w:tcPr>
                <w:tcW w:w="1008" w:type="dxa"/>
                <w:vAlign w:val="center"/>
                <w:hideMark/>
              </w:tcPr>
            </w:tcPrChange>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073" w:author="Brian Bohman" w:date="2021-10-27T05:58:00Z">
              <w:tcPr>
                <w:tcW w:w="1152" w:type="dxa"/>
                <w:vAlign w:val="center"/>
                <w:hideMark/>
              </w:tcPr>
            </w:tcPrChange>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440" w:type="dxa"/>
            <w:vAlign w:val="center"/>
            <w:hideMark/>
            <w:tcPrChange w:id="11074" w:author="Brian Bohman" w:date="2021-10-27T05:58:00Z">
              <w:tcPr>
                <w:tcW w:w="1008" w:type="dxa"/>
                <w:vAlign w:val="center"/>
                <w:hideMark/>
              </w:tcPr>
            </w:tcPrChange>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19CD" w:rsidRPr="009B3DCC" w14:paraId="0B9B3458" w14:textId="77777777" w:rsidTr="00E419CD">
        <w:trPr>
          <w:trHeight w:val="165"/>
          <w:trPrChange w:id="11075" w:author="Brian Bohman" w:date="2021-10-27T05:58:00Z">
            <w:trPr>
              <w:trHeight w:val="165"/>
            </w:trPr>
          </w:trPrChange>
        </w:trPr>
        <w:tc>
          <w:tcPr>
            <w:tcW w:w="360" w:type="dxa"/>
            <w:vAlign w:val="center"/>
            <w:hideMark/>
            <w:tcPrChange w:id="11076" w:author="Brian Bohman" w:date="2021-10-27T05:58:00Z">
              <w:tcPr>
                <w:tcW w:w="360" w:type="dxa"/>
                <w:vAlign w:val="center"/>
                <w:hideMark/>
              </w:tcPr>
            </w:tcPrChange>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Change w:id="11077" w:author="Brian Bohman" w:date="2021-10-27T05:58:00Z">
              <w:tcPr>
                <w:tcW w:w="864" w:type="dxa"/>
                <w:vAlign w:val="center"/>
                <w:hideMark/>
              </w:tcPr>
            </w:tcPrChange>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78" w:author="Brian Bohman" w:date="2021-10-27T05:58:00Z">
              <w:tcPr>
                <w:tcW w:w="1152" w:type="dxa"/>
                <w:vAlign w:val="center"/>
                <w:hideMark/>
              </w:tcPr>
            </w:tcPrChange>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79" w:author="Brian Bohman" w:date="2021-10-27T05:58:00Z">
              <w:tcPr>
                <w:tcW w:w="504" w:type="dxa"/>
                <w:vAlign w:val="center"/>
                <w:hideMark/>
              </w:tcPr>
            </w:tcPrChange>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80" w:author="Brian Bohman" w:date="2021-10-27T05:58:00Z">
              <w:tcPr>
                <w:tcW w:w="1008" w:type="dxa"/>
                <w:vAlign w:val="center"/>
                <w:hideMark/>
              </w:tcPr>
            </w:tcPrChange>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81" w:author="Brian Bohman" w:date="2021-10-27T05:58:00Z">
              <w:tcPr>
                <w:tcW w:w="1008" w:type="dxa"/>
                <w:vAlign w:val="center"/>
                <w:hideMark/>
              </w:tcPr>
            </w:tcPrChange>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82" w:author="Brian Bohman" w:date="2021-10-27T05:58:00Z">
              <w:tcPr>
                <w:tcW w:w="720" w:type="dxa"/>
                <w:vAlign w:val="center"/>
                <w:hideMark/>
              </w:tcPr>
            </w:tcPrChange>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83" w:author="Brian Bohman" w:date="2021-10-27T05:58:00Z">
              <w:tcPr>
                <w:tcW w:w="1008" w:type="dxa"/>
                <w:vAlign w:val="center"/>
                <w:hideMark/>
              </w:tcPr>
            </w:tcPrChange>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084" w:author="Brian Bohman" w:date="2021-10-27T05:58:00Z">
              <w:tcPr>
                <w:tcW w:w="1152" w:type="dxa"/>
                <w:vAlign w:val="center"/>
                <w:hideMark/>
              </w:tcPr>
            </w:tcPrChange>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440" w:type="dxa"/>
            <w:vAlign w:val="center"/>
            <w:hideMark/>
            <w:tcPrChange w:id="11085" w:author="Brian Bohman" w:date="2021-10-27T05:58:00Z">
              <w:tcPr>
                <w:tcW w:w="1008" w:type="dxa"/>
                <w:vAlign w:val="center"/>
                <w:hideMark/>
              </w:tcPr>
            </w:tcPrChange>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08A53B0" w14:textId="77777777" w:rsidTr="00E419CD">
        <w:trPr>
          <w:trHeight w:val="165"/>
          <w:trPrChange w:id="11086" w:author="Brian Bohman" w:date="2021-10-27T05:58:00Z">
            <w:trPr>
              <w:trHeight w:val="165"/>
            </w:trPr>
          </w:trPrChange>
        </w:trPr>
        <w:tc>
          <w:tcPr>
            <w:tcW w:w="360" w:type="dxa"/>
            <w:vAlign w:val="center"/>
            <w:hideMark/>
            <w:tcPrChange w:id="11087" w:author="Brian Bohman" w:date="2021-10-27T05:58:00Z">
              <w:tcPr>
                <w:tcW w:w="360" w:type="dxa"/>
                <w:vAlign w:val="center"/>
                <w:hideMark/>
              </w:tcPr>
            </w:tcPrChange>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Change w:id="11088" w:author="Brian Bohman" w:date="2021-10-27T05:58:00Z">
              <w:tcPr>
                <w:tcW w:w="864" w:type="dxa"/>
                <w:vAlign w:val="center"/>
                <w:hideMark/>
              </w:tcPr>
            </w:tcPrChange>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089" w:author="Brian Bohman" w:date="2021-10-27T05:58:00Z">
              <w:tcPr>
                <w:tcW w:w="1152" w:type="dxa"/>
                <w:vAlign w:val="center"/>
                <w:hideMark/>
              </w:tcPr>
            </w:tcPrChange>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090" w:author="Brian Bohman" w:date="2021-10-27T05:58:00Z">
              <w:tcPr>
                <w:tcW w:w="504" w:type="dxa"/>
                <w:vAlign w:val="center"/>
                <w:hideMark/>
              </w:tcPr>
            </w:tcPrChange>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091" w:author="Brian Bohman" w:date="2021-10-27T05:58:00Z">
              <w:tcPr>
                <w:tcW w:w="1008" w:type="dxa"/>
                <w:vAlign w:val="center"/>
                <w:hideMark/>
              </w:tcPr>
            </w:tcPrChange>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092" w:author="Brian Bohman" w:date="2021-10-27T05:58:00Z">
              <w:tcPr>
                <w:tcW w:w="1008" w:type="dxa"/>
                <w:vAlign w:val="center"/>
                <w:hideMark/>
              </w:tcPr>
            </w:tcPrChange>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093" w:author="Brian Bohman" w:date="2021-10-27T05:58:00Z">
              <w:tcPr>
                <w:tcW w:w="720" w:type="dxa"/>
                <w:vAlign w:val="center"/>
                <w:hideMark/>
              </w:tcPr>
            </w:tcPrChange>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094" w:author="Brian Bohman" w:date="2021-10-27T05:58:00Z">
              <w:tcPr>
                <w:tcW w:w="1008" w:type="dxa"/>
                <w:vAlign w:val="center"/>
                <w:hideMark/>
              </w:tcPr>
            </w:tcPrChange>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095" w:author="Brian Bohman" w:date="2021-10-27T05:58:00Z">
              <w:tcPr>
                <w:tcW w:w="1152" w:type="dxa"/>
                <w:vAlign w:val="center"/>
                <w:hideMark/>
              </w:tcPr>
            </w:tcPrChange>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440" w:type="dxa"/>
            <w:vAlign w:val="center"/>
            <w:hideMark/>
            <w:tcPrChange w:id="11096" w:author="Brian Bohman" w:date="2021-10-27T05:58:00Z">
              <w:tcPr>
                <w:tcW w:w="1008" w:type="dxa"/>
                <w:vAlign w:val="center"/>
                <w:hideMark/>
              </w:tcPr>
            </w:tcPrChange>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19CD" w:rsidRPr="009B3DCC" w14:paraId="5100A030" w14:textId="77777777" w:rsidTr="00E419CD">
        <w:trPr>
          <w:trHeight w:val="165"/>
          <w:trPrChange w:id="11097" w:author="Brian Bohman" w:date="2021-10-27T05:58:00Z">
            <w:trPr>
              <w:trHeight w:val="165"/>
            </w:trPr>
          </w:trPrChange>
        </w:trPr>
        <w:tc>
          <w:tcPr>
            <w:tcW w:w="360" w:type="dxa"/>
            <w:vAlign w:val="center"/>
            <w:hideMark/>
            <w:tcPrChange w:id="11098" w:author="Brian Bohman" w:date="2021-10-27T05:58:00Z">
              <w:tcPr>
                <w:tcW w:w="360" w:type="dxa"/>
                <w:vAlign w:val="center"/>
                <w:hideMark/>
              </w:tcPr>
            </w:tcPrChange>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Change w:id="11099" w:author="Brian Bohman" w:date="2021-10-27T05:58:00Z">
              <w:tcPr>
                <w:tcW w:w="864" w:type="dxa"/>
                <w:vAlign w:val="center"/>
                <w:hideMark/>
              </w:tcPr>
            </w:tcPrChange>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00" w:author="Brian Bohman" w:date="2021-10-27T05:58:00Z">
              <w:tcPr>
                <w:tcW w:w="1152" w:type="dxa"/>
                <w:vAlign w:val="center"/>
                <w:hideMark/>
              </w:tcPr>
            </w:tcPrChange>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01" w:author="Brian Bohman" w:date="2021-10-27T05:58:00Z">
              <w:tcPr>
                <w:tcW w:w="504" w:type="dxa"/>
                <w:vAlign w:val="center"/>
                <w:hideMark/>
              </w:tcPr>
            </w:tcPrChange>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02" w:author="Brian Bohman" w:date="2021-10-27T05:58:00Z">
              <w:tcPr>
                <w:tcW w:w="1008" w:type="dxa"/>
                <w:vAlign w:val="center"/>
                <w:hideMark/>
              </w:tcPr>
            </w:tcPrChange>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03" w:author="Brian Bohman" w:date="2021-10-27T05:58:00Z">
              <w:tcPr>
                <w:tcW w:w="1008" w:type="dxa"/>
                <w:vAlign w:val="center"/>
                <w:hideMark/>
              </w:tcPr>
            </w:tcPrChange>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04" w:author="Brian Bohman" w:date="2021-10-27T05:58:00Z">
              <w:tcPr>
                <w:tcW w:w="720" w:type="dxa"/>
                <w:vAlign w:val="center"/>
                <w:hideMark/>
              </w:tcPr>
            </w:tcPrChange>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05" w:author="Brian Bohman" w:date="2021-10-27T05:58:00Z">
              <w:tcPr>
                <w:tcW w:w="1008" w:type="dxa"/>
                <w:vAlign w:val="center"/>
                <w:hideMark/>
              </w:tcPr>
            </w:tcPrChange>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06" w:author="Brian Bohman" w:date="2021-10-27T05:58:00Z">
              <w:tcPr>
                <w:tcW w:w="1152" w:type="dxa"/>
                <w:vAlign w:val="center"/>
                <w:hideMark/>
              </w:tcPr>
            </w:tcPrChange>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440" w:type="dxa"/>
            <w:vAlign w:val="center"/>
            <w:hideMark/>
            <w:tcPrChange w:id="11107" w:author="Brian Bohman" w:date="2021-10-27T05:58:00Z">
              <w:tcPr>
                <w:tcW w:w="1008" w:type="dxa"/>
                <w:vAlign w:val="center"/>
                <w:hideMark/>
              </w:tcPr>
            </w:tcPrChange>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1C506E67" w14:textId="77777777" w:rsidTr="00E419CD">
        <w:trPr>
          <w:trHeight w:val="165"/>
          <w:trPrChange w:id="11108" w:author="Brian Bohman" w:date="2021-10-27T05:58:00Z">
            <w:trPr>
              <w:trHeight w:val="165"/>
            </w:trPr>
          </w:trPrChange>
        </w:trPr>
        <w:tc>
          <w:tcPr>
            <w:tcW w:w="360" w:type="dxa"/>
            <w:vAlign w:val="center"/>
            <w:hideMark/>
            <w:tcPrChange w:id="11109" w:author="Brian Bohman" w:date="2021-10-27T05:58:00Z">
              <w:tcPr>
                <w:tcW w:w="360" w:type="dxa"/>
                <w:vAlign w:val="center"/>
                <w:hideMark/>
              </w:tcPr>
            </w:tcPrChange>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Change w:id="11110" w:author="Brian Bohman" w:date="2021-10-27T05:58:00Z">
              <w:tcPr>
                <w:tcW w:w="864" w:type="dxa"/>
                <w:vAlign w:val="center"/>
                <w:hideMark/>
              </w:tcPr>
            </w:tcPrChange>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11" w:author="Brian Bohman" w:date="2021-10-27T05:58:00Z">
              <w:tcPr>
                <w:tcW w:w="1152" w:type="dxa"/>
                <w:vAlign w:val="center"/>
                <w:hideMark/>
              </w:tcPr>
            </w:tcPrChange>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12" w:author="Brian Bohman" w:date="2021-10-27T05:58:00Z">
              <w:tcPr>
                <w:tcW w:w="504" w:type="dxa"/>
                <w:vAlign w:val="center"/>
                <w:hideMark/>
              </w:tcPr>
            </w:tcPrChange>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Change w:id="11113" w:author="Brian Bohman" w:date="2021-10-27T05:58:00Z">
              <w:tcPr>
                <w:tcW w:w="1008" w:type="dxa"/>
                <w:vAlign w:val="center"/>
                <w:hideMark/>
              </w:tcPr>
            </w:tcPrChange>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Change w:id="11114" w:author="Brian Bohman" w:date="2021-10-27T05:58:00Z">
              <w:tcPr>
                <w:tcW w:w="1008" w:type="dxa"/>
                <w:vAlign w:val="center"/>
                <w:hideMark/>
              </w:tcPr>
            </w:tcPrChange>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15" w:author="Brian Bohman" w:date="2021-10-27T05:58:00Z">
              <w:tcPr>
                <w:tcW w:w="720" w:type="dxa"/>
                <w:vAlign w:val="center"/>
                <w:hideMark/>
              </w:tcPr>
            </w:tcPrChange>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16" w:author="Brian Bohman" w:date="2021-10-27T05:58:00Z">
              <w:tcPr>
                <w:tcW w:w="1008" w:type="dxa"/>
                <w:vAlign w:val="center"/>
                <w:hideMark/>
              </w:tcPr>
            </w:tcPrChange>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17" w:author="Brian Bohman" w:date="2021-10-27T05:58:00Z">
              <w:tcPr>
                <w:tcW w:w="1152" w:type="dxa"/>
                <w:vAlign w:val="center"/>
                <w:hideMark/>
              </w:tcPr>
            </w:tcPrChange>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440" w:type="dxa"/>
            <w:vAlign w:val="center"/>
            <w:hideMark/>
            <w:tcPrChange w:id="11118" w:author="Brian Bohman" w:date="2021-10-27T05:58:00Z">
              <w:tcPr>
                <w:tcW w:w="1008" w:type="dxa"/>
                <w:vAlign w:val="center"/>
                <w:hideMark/>
              </w:tcPr>
            </w:tcPrChange>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19CD" w:rsidRPr="009B3DCC" w14:paraId="47E94F6F" w14:textId="77777777" w:rsidTr="00E419CD">
        <w:trPr>
          <w:trHeight w:val="165"/>
          <w:trPrChange w:id="11119" w:author="Brian Bohman" w:date="2021-10-27T05:58:00Z">
            <w:trPr>
              <w:trHeight w:val="165"/>
            </w:trPr>
          </w:trPrChange>
        </w:trPr>
        <w:tc>
          <w:tcPr>
            <w:tcW w:w="360" w:type="dxa"/>
            <w:vAlign w:val="center"/>
            <w:hideMark/>
            <w:tcPrChange w:id="11120" w:author="Brian Bohman" w:date="2021-10-27T05:58:00Z">
              <w:tcPr>
                <w:tcW w:w="360" w:type="dxa"/>
                <w:vAlign w:val="center"/>
                <w:hideMark/>
              </w:tcPr>
            </w:tcPrChange>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Change w:id="11121" w:author="Brian Bohman" w:date="2021-10-27T05:58:00Z">
              <w:tcPr>
                <w:tcW w:w="864" w:type="dxa"/>
                <w:vAlign w:val="center"/>
                <w:hideMark/>
              </w:tcPr>
            </w:tcPrChange>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22" w:author="Brian Bohman" w:date="2021-10-27T05:58:00Z">
              <w:tcPr>
                <w:tcW w:w="1152" w:type="dxa"/>
                <w:vAlign w:val="center"/>
                <w:hideMark/>
              </w:tcPr>
            </w:tcPrChange>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23" w:author="Brian Bohman" w:date="2021-10-27T05:58:00Z">
              <w:tcPr>
                <w:tcW w:w="504" w:type="dxa"/>
                <w:vAlign w:val="center"/>
                <w:hideMark/>
              </w:tcPr>
            </w:tcPrChange>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24" w:author="Brian Bohman" w:date="2021-10-27T05:58:00Z">
              <w:tcPr>
                <w:tcW w:w="1008" w:type="dxa"/>
                <w:vAlign w:val="center"/>
                <w:hideMark/>
              </w:tcPr>
            </w:tcPrChange>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25" w:author="Brian Bohman" w:date="2021-10-27T05:58:00Z">
              <w:tcPr>
                <w:tcW w:w="1008" w:type="dxa"/>
                <w:vAlign w:val="center"/>
                <w:hideMark/>
              </w:tcPr>
            </w:tcPrChange>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26" w:author="Brian Bohman" w:date="2021-10-27T05:58:00Z">
              <w:tcPr>
                <w:tcW w:w="720" w:type="dxa"/>
                <w:vAlign w:val="center"/>
                <w:hideMark/>
              </w:tcPr>
            </w:tcPrChange>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27" w:author="Brian Bohman" w:date="2021-10-27T05:58:00Z">
              <w:tcPr>
                <w:tcW w:w="1008" w:type="dxa"/>
                <w:vAlign w:val="center"/>
                <w:hideMark/>
              </w:tcPr>
            </w:tcPrChange>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28" w:author="Brian Bohman" w:date="2021-10-27T05:58:00Z">
              <w:tcPr>
                <w:tcW w:w="1152" w:type="dxa"/>
                <w:vAlign w:val="center"/>
                <w:hideMark/>
              </w:tcPr>
            </w:tcPrChange>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440" w:type="dxa"/>
            <w:vAlign w:val="center"/>
            <w:hideMark/>
            <w:tcPrChange w:id="11129" w:author="Brian Bohman" w:date="2021-10-27T05:58:00Z">
              <w:tcPr>
                <w:tcW w:w="1008" w:type="dxa"/>
                <w:vAlign w:val="center"/>
                <w:hideMark/>
              </w:tcPr>
            </w:tcPrChange>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19CD" w:rsidRPr="009B3DCC" w14:paraId="060F27AB" w14:textId="77777777" w:rsidTr="00E419CD">
        <w:trPr>
          <w:trHeight w:val="165"/>
          <w:trPrChange w:id="11130" w:author="Brian Bohman" w:date="2021-10-27T05:58:00Z">
            <w:trPr>
              <w:trHeight w:val="165"/>
            </w:trPr>
          </w:trPrChange>
        </w:trPr>
        <w:tc>
          <w:tcPr>
            <w:tcW w:w="360" w:type="dxa"/>
            <w:vAlign w:val="center"/>
            <w:hideMark/>
            <w:tcPrChange w:id="11131" w:author="Brian Bohman" w:date="2021-10-27T05:58:00Z">
              <w:tcPr>
                <w:tcW w:w="360" w:type="dxa"/>
                <w:vAlign w:val="center"/>
                <w:hideMark/>
              </w:tcPr>
            </w:tcPrChange>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Change w:id="11132" w:author="Brian Bohman" w:date="2021-10-27T05:58:00Z">
              <w:tcPr>
                <w:tcW w:w="864" w:type="dxa"/>
                <w:vAlign w:val="center"/>
                <w:hideMark/>
              </w:tcPr>
            </w:tcPrChange>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33" w:author="Brian Bohman" w:date="2021-10-27T05:58:00Z">
              <w:tcPr>
                <w:tcW w:w="1152" w:type="dxa"/>
                <w:vAlign w:val="center"/>
                <w:hideMark/>
              </w:tcPr>
            </w:tcPrChange>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34" w:author="Brian Bohman" w:date="2021-10-27T05:58:00Z">
              <w:tcPr>
                <w:tcW w:w="504" w:type="dxa"/>
                <w:vAlign w:val="center"/>
                <w:hideMark/>
              </w:tcPr>
            </w:tcPrChange>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35" w:author="Brian Bohman" w:date="2021-10-27T05:58:00Z">
              <w:tcPr>
                <w:tcW w:w="1008" w:type="dxa"/>
                <w:vAlign w:val="center"/>
                <w:hideMark/>
              </w:tcPr>
            </w:tcPrChange>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36" w:author="Brian Bohman" w:date="2021-10-27T05:58:00Z">
              <w:tcPr>
                <w:tcW w:w="1008" w:type="dxa"/>
                <w:vAlign w:val="center"/>
                <w:hideMark/>
              </w:tcPr>
            </w:tcPrChange>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37" w:author="Brian Bohman" w:date="2021-10-27T05:58:00Z">
              <w:tcPr>
                <w:tcW w:w="720" w:type="dxa"/>
                <w:vAlign w:val="center"/>
                <w:hideMark/>
              </w:tcPr>
            </w:tcPrChange>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38" w:author="Brian Bohman" w:date="2021-10-27T05:58:00Z">
              <w:tcPr>
                <w:tcW w:w="1008" w:type="dxa"/>
                <w:vAlign w:val="center"/>
                <w:hideMark/>
              </w:tcPr>
            </w:tcPrChange>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39" w:author="Brian Bohman" w:date="2021-10-27T05:58:00Z">
              <w:tcPr>
                <w:tcW w:w="1152" w:type="dxa"/>
                <w:vAlign w:val="center"/>
                <w:hideMark/>
              </w:tcPr>
            </w:tcPrChange>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440" w:type="dxa"/>
            <w:vAlign w:val="center"/>
            <w:hideMark/>
            <w:tcPrChange w:id="11140" w:author="Brian Bohman" w:date="2021-10-27T05:58:00Z">
              <w:tcPr>
                <w:tcW w:w="1008" w:type="dxa"/>
                <w:vAlign w:val="center"/>
                <w:hideMark/>
              </w:tcPr>
            </w:tcPrChange>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19CD" w:rsidRPr="009B3DCC" w14:paraId="5EDC5584" w14:textId="77777777" w:rsidTr="00E419CD">
        <w:trPr>
          <w:trHeight w:val="165"/>
          <w:trPrChange w:id="11141" w:author="Brian Bohman" w:date="2021-10-27T05:58:00Z">
            <w:trPr>
              <w:trHeight w:val="165"/>
            </w:trPr>
          </w:trPrChange>
        </w:trPr>
        <w:tc>
          <w:tcPr>
            <w:tcW w:w="360" w:type="dxa"/>
            <w:vAlign w:val="center"/>
            <w:hideMark/>
            <w:tcPrChange w:id="11142" w:author="Brian Bohman" w:date="2021-10-27T05:58:00Z">
              <w:tcPr>
                <w:tcW w:w="360" w:type="dxa"/>
                <w:vAlign w:val="center"/>
                <w:hideMark/>
              </w:tcPr>
            </w:tcPrChange>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Change w:id="11143" w:author="Brian Bohman" w:date="2021-10-27T05:58:00Z">
              <w:tcPr>
                <w:tcW w:w="864" w:type="dxa"/>
                <w:vAlign w:val="center"/>
                <w:hideMark/>
              </w:tcPr>
            </w:tcPrChange>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44" w:author="Brian Bohman" w:date="2021-10-27T05:58:00Z">
              <w:tcPr>
                <w:tcW w:w="1152" w:type="dxa"/>
                <w:vAlign w:val="center"/>
                <w:hideMark/>
              </w:tcPr>
            </w:tcPrChange>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45" w:author="Brian Bohman" w:date="2021-10-27T05:58:00Z">
              <w:tcPr>
                <w:tcW w:w="504" w:type="dxa"/>
                <w:vAlign w:val="center"/>
                <w:hideMark/>
              </w:tcPr>
            </w:tcPrChange>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46" w:author="Brian Bohman" w:date="2021-10-27T05:58:00Z">
              <w:tcPr>
                <w:tcW w:w="1008" w:type="dxa"/>
                <w:vAlign w:val="center"/>
                <w:hideMark/>
              </w:tcPr>
            </w:tcPrChange>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47" w:author="Brian Bohman" w:date="2021-10-27T05:58:00Z">
              <w:tcPr>
                <w:tcW w:w="1008" w:type="dxa"/>
                <w:vAlign w:val="center"/>
                <w:hideMark/>
              </w:tcPr>
            </w:tcPrChange>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48" w:author="Brian Bohman" w:date="2021-10-27T05:58:00Z">
              <w:tcPr>
                <w:tcW w:w="720" w:type="dxa"/>
                <w:vAlign w:val="center"/>
                <w:hideMark/>
              </w:tcPr>
            </w:tcPrChange>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49" w:author="Brian Bohman" w:date="2021-10-27T05:58:00Z">
              <w:tcPr>
                <w:tcW w:w="1008" w:type="dxa"/>
                <w:vAlign w:val="center"/>
                <w:hideMark/>
              </w:tcPr>
            </w:tcPrChange>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150" w:author="Brian Bohman" w:date="2021-10-27T05:58:00Z">
              <w:tcPr>
                <w:tcW w:w="1152" w:type="dxa"/>
                <w:vAlign w:val="center"/>
                <w:hideMark/>
              </w:tcPr>
            </w:tcPrChange>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440" w:type="dxa"/>
            <w:vAlign w:val="center"/>
            <w:hideMark/>
            <w:tcPrChange w:id="11151" w:author="Brian Bohman" w:date="2021-10-27T05:58:00Z">
              <w:tcPr>
                <w:tcW w:w="1008" w:type="dxa"/>
                <w:vAlign w:val="center"/>
                <w:hideMark/>
              </w:tcPr>
            </w:tcPrChange>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1D1FC3BA" w14:textId="77777777" w:rsidTr="00E419CD">
        <w:trPr>
          <w:trHeight w:val="165"/>
          <w:trPrChange w:id="11152" w:author="Brian Bohman" w:date="2021-10-27T05:58:00Z">
            <w:trPr>
              <w:trHeight w:val="165"/>
            </w:trPr>
          </w:trPrChange>
        </w:trPr>
        <w:tc>
          <w:tcPr>
            <w:tcW w:w="360" w:type="dxa"/>
            <w:vAlign w:val="center"/>
            <w:hideMark/>
            <w:tcPrChange w:id="11153" w:author="Brian Bohman" w:date="2021-10-27T05:58:00Z">
              <w:tcPr>
                <w:tcW w:w="360" w:type="dxa"/>
                <w:vAlign w:val="center"/>
                <w:hideMark/>
              </w:tcPr>
            </w:tcPrChange>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Change w:id="11154" w:author="Brian Bohman" w:date="2021-10-27T05:58:00Z">
              <w:tcPr>
                <w:tcW w:w="864" w:type="dxa"/>
                <w:vAlign w:val="center"/>
                <w:hideMark/>
              </w:tcPr>
            </w:tcPrChange>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55" w:author="Brian Bohman" w:date="2021-10-27T05:58:00Z">
              <w:tcPr>
                <w:tcW w:w="1152" w:type="dxa"/>
                <w:vAlign w:val="center"/>
                <w:hideMark/>
              </w:tcPr>
            </w:tcPrChange>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56" w:author="Brian Bohman" w:date="2021-10-27T05:58:00Z">
              <w:tcPr>
                <w:tcW w:w="504" w:type="dxa"/>
                <w:vAlign w:val="center"/>
                <w:hideMark/>
              </w:tcPr>
            </w:tcPrChange>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57" w:author="Brian Bohman" w:date="2021-10-27T05:58:00Z">
              <w:tcPr>
                <w:tcW w:w="1008" w:type="dxa"/>
                <w:vAlign w:val="center"/>
                <w:hideMark/>
              </w:tcPr>
            </w:tcPrChange>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58" w:author="Brian Bohman" w:date="2021-10-27T05:58:00Z">
              <w:tcPr>
                <w:tcW w:w="1008" w:type="dxa"/>
                <w:vAlign w:val="center"/>
                <w:hideMark/>
              </w:tcPr>
            </w:tcPrChange>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59" w:author="Brian Bohman" w:date="2021-10-27T05:58:00Z">
              <w:tcPr>
                <w:tcW w:w="720" w:type="dxa"/>
                <w:vAlign w:val="center"/>
                <w:hideMark/>
              </w:tcPr>
            </w:tcPrChange>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60" w:author="Brian Bohman" w:date="2021-10-27T05:58:00Z">
              <w:tcPr>
                <w:tcW w:w="1008" w:type="dxa"/>
                <w:vAlign w:val="center"/>
                <w:hideMark/>
              </w:tcPr>
            </w:tcPrChange>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161" w:author="Brian Bohman" w:date="2021-10-27T05:58:00Z">
              <w:tcPr>
                <w:tcW w:w="1152" w:type="dxa"/>
                <w:vAlign w:val="center"/>
                <w:hideMark/>
              </w:tcPr>
            </w:tcPrChange>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440" w:type="dxa"/>
            <w:vAlign w:val="center"/>
            <w:hideMark/>
            <w:tcPrChange w:id="11162" w:author="Brian Bohman" w:date="2021-10-27T05:58:00Z">
              <w:tcPr>
                <w:tcW w:w="1008" w:type="dxa"/>
                <w:vAlign w:val="center"/>
                <w:hideMark/>
              </w:tcPr>
            </w:tcPrChange>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19CD" w:rsidRPr="009B3DCC" w14:paraId="287F6C4A" w14:textId="77777777" w:rsidTr="00E419CD">
        <w:trPr>
          <w:trHeight w:val="180"/>
          <w:trPrChange w:id="11163" w:author="Brian Bohman" w:date="2021-10-27T05:58:00Z">
            <w:trPr>
              <w:trHeight w:val="180"/>
            </w:trPr>
          </w:trPrChange>
        </w:trPr>
        <w:tc>
          <w:tcPr>
            <w:tcW w:w="360" w:type="dxa"/>
            <w:vAlign w:val="center"/>
            <w:hideMark/>
            <w:tcPrChange w:id="11164" w:author="Brian Bohman" w:date="2021-10-27T05:58:00Z">
              <w:tcPr>
                <w:tcW w:w="360" w:type="dxa"/>
                <w:vAlign w:val="center"/>
                <w:hideMark/>
              </w:tcPr>
            </w:tcPrChange>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Change w:id="11165" w:author="Brian Bohman" w:date="2021-10-27T05:58:00Z">
              <w:tcPr>
                <w:tcW w:w="864" w:type="dxa"/>
                <w:vAlign w:val="center"/>
                <w:hideMark/>
              </w:tcPr>
            </w:tcPrChange>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66" w:author="Brian Bohman" w:date="2021-10-27T05:58:00Z">
              <w:tcPr>
                <w:tcW w:w="1152" w:type="dxa"/>
                <w:vAlign w:val="center"/>
                <w:hideMark/>
              </w:tcPr>
            </w:tcPrChange>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67" w:author="Brian Bohman" w:date="2021-10-27T05:58:00Z">
              <w:tcPr>
                <w:tcW w:w="504" w:type="dxa"/>
                <w:vAlign w:val="center"/>
                <w:hideMark/>
              </w:tcPr>
            </w:tcPrChange>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Change w:id="11168" w:author="Brian Bohman" w:date="2021-10-27T05:58:00Z">
              <w:tcPr>
                <w:tcW w:w="1008" w:type="dxa"/>
                <w:vAlign w:val="center"/>
                <w:hideMark/>
              </w:tcPr>
            </w:tcPrChange>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Change w:id="11169" w:author="Brian Bohman" w:date="2021-10-27T05:58:00Z">
              <w:tcPr>
                <w:tcW w:w="1008" w:type="dxa"/>
                <w:vAlign w:val="center"/>
                <w:hideMark/>
              </w:tcPr>
            </w:tcPrChange>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70" w:author="Brian Bohman" w:date="2021-10-27T05:58:00Z">
              <w:tcPr>
                <w:tcW w:w="720" w:type="dxa"/>
                <w:vAlign w:val="center"/>
                <w:hideMark/>
              </w:tcPr>
            </w:tcPrChange>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71" w:author="Brian Bohman" w:date="2021-10-27T05:58:00Z">
              <w:tcPr>
                <w:tcW w:w="1008" w:type="dxa"/>
                <w:vAlign w:val="center"/>
                <w:hideMark/>
              </w:tcPr>
            </w:tcPrChange>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172" w:author="Brian Bohman" w:date="2021-10-27T05:58:00Z">
              <w:tcPr>
                <w:tcW w:w="1152" w:type="dxa"/>
                <w:vAlign w:val="center"/>
                <w:hideMark/>
              </w:tcPr>
            </w:tcPrChange>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440" w:type="dxa"/>
            <w:vAlign w:val="center"/>
            <w:hideMark/>
            <w:tcPrChange w:id="11173" w:author="Brian Bohman" w:date="2021-10-27T05:58:00Z">
              <w:tcPr>
                <w:tcW w:w="1008" w:type="dxa"/>
                <w:vAlign w:val="center"/>
                <w:hideMark/>
              </w:tcPr>
            </w:tcPrChange>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19CD" w:rsidRPr="009B3DCC" w14:paraId="7E948E22" w14:textId="77777777" w:rsidTr="00E419CD">
        <w:trPr>
          <w:trHeight w:val="165"/>
          <w:trPrChange w:id="11174" w:author="Brian Bohman" w:date="2021-10-27T05:58:00Z">
            <w:trPr>
              <w:trHeight w:val="165"/>
            </w:trPr>
          </w:trPrChange>
        </w:trPr>
        <w:tc>
          <w:tcPr>
            <w:tcW w:w="360" w:type="dxa"/>
            <w:vAlign w:val="center"/>
            <w:hideMark/>
            <w:tcPrChange w:id="11175" w:author="Brian Bohman" w:date="2021-10-27T05:58:00Z">
              <w:tcPr>
                <w:tcW w:w="360" w:type="dxa"/>
                <w:vAlign w:val="center"/>
                <w:hideMark/>
              </w:tcPr>
            </w:tcPrChange>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Change w:id="11176" w:author="Brian Bohman" w:date="2021-10-27T05:58:00Z">
              <w:tcPr>
                <w:tcW w:w="864" w:type="dxa"/>
                <w:vAlign w:val="center"/>
                <w:hideMark/>
              </w:tcPr>
            </w:tcPrChange>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77" w:author="Brian Bohman" w:date="2021-10-27T05:58:00Z">
              <w:tcPr>
                <w:tcW w:w="1152" w:type="dxa"/>
                <w:vAlign w:val="center"/>
                <w:hideMark/>
              </w:tcPr>
            </w:tcPrChange>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78" w:author="Brian Bohman" w:date="2021-10-27T05:58:00Z">
              <w:tcPr>
                <w:tcW w:w="504" w:type="dxa"/>
                <w:vAlign w:val="center"/>
                <w:hideMark/>
              </w:tcPr>
            </w:tcPrChange>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79" w:author="Brian Bohman" w:date="2021-10-27T05:58:00Z">
              <w:tcPr>
                <w:tcW w:w="1008" w:type="dxa"/>
                <w:vAlign w:val="center"/>
                <w:hideMark/>
              </w:tcPr>
            </w:tcPrChange>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80" w:author="Brian Bohman" w:date="2021-10-27T05:58:00Z">
              <w:tcPr>
                <w:tcW w:w="1008" w:type="dxa"/>
                <w:vAlign w:val="center"/>
                <w:hideMark/>
              </w:tcPr>
            </w:tcPrChange>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81" w:author="Brian Bohman" w:date="2021-10-27T05:58:00Z">
              <w:tcPr>
                <w:tcW w:w="720" w:type="dxa"/>
                <w:vAlign w:val="center"/>
                <w:hideMark/>
              </w:tcPr>
            </w:tcPrChange>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82" w:author="Brian Bohman" w:date="2021-10-27T05:58:00Z">
              <w:tcPr>
                <w:tcW w:w="1008" w:type="dxa"/>
                <w:vAlign w:val="center"/>
                <w:hideMark/>
              </w:tcPr>
            </w:tcPrChange>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183" w:author="Brian Bohman" w:date="2021-10-27T05:58:00Z">
              <w:tcPr>
                <w:tcW w:w="1152" w:type="dxa"/>
                <w:vAlign w:val="center"/>
                <w:hideMark/>
              </w:tcPr>
            </w:tcPrChange>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440" w:type="dxa"/>
            <w:vAlign w:val="center"/>
            <w:hideMark/>
            <w:tcPrChange w:id="11184" w:author="Brian Bohman" w:date="2021-10-27T05:58:00Z">
              <w:tcPr>
                <w:tcW w:w="1008" w:type="dxa"/>
                <w:vAlign w:val="center"/>
                <w:hideMark/>
              </w:tcPr>
            </w:tcPrChange>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19CD" w:rsidRPr="009B3DCC" w14:paraId="5D573895" w14:textId="77777777" w:rsidTr="00E419CD">
        <w:trPr>
          <w:trHeight w:val="165"/>
          <w:trPrChange w:id="11185" w:author="Brian Bohman" w:date="2021-10-27T05:58:00Z">
            <w:trPr>
              <w:trHeight w:val="165"/>
            </w:trPr>
          </w:trPrChange>
        </w:trPr>
        <w:tc>
          <w:tcPr>
            <w:tcW w:w="360" w:type="dxa"/>
            <w:vAlign w:val="center"/>
            <w:hideMark/>
            <w:tcPrChange w:id="11186" w:author="Brian Bohman" w:date="2021-10-27T05:58:00Z">
              <w:tcPr>
                <w:tcW w:w="360" w:type="dxa"/>
                <w:vAlign w:val="center"/>
                <w:hideMark/>
              </w:tcPr>
            </w:tcPrChange>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Change w:id="11187" w:author="Brian Bohman" w:date="2021-10-27T05:58:00Z">
              <w:tcPr>
                <w:tcW w:w="864" w:type="dxa"/>
                <w:vAlign w:val="center"/>
                <w:hideMark/>
              </w:tcPr>
            </w:tcPrChange>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88" w:author="Brian Bohman" w:date="2021-10-27T05:58:00Z">
              <w:tcPr>
                <w:tcW w:w="1152" w:type="dxa"/>
                <w:vAlign w:val="center"/>
                <w:hideMark/>
              </w:tcPr>
            </w:tcPrChange>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189" w:author="Brian Bohman" w:date="2021-10-27T05:58:00Z">
              <w:tcPr>
                <w:tcW w:w="504" w:type="dxa"/>
                <w:vAlign w:val="center"/>
                <w:hideMark/>
              </w:tcPr>
            </w:tcPrChange>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190" w:author="Brian Bohman" w:date="2021-10-27T05:58:00Z">
              <w:tcPr>
                <w:tcW w:w="1008" w:type="dxa"/>
                <w:vAlign w:val="center"/>
                <w:hideMark/>
              </w:tcPr>
            </w:tcPrChange>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191" w:author="Brian Bohman" w:date="2021-10-27T05:58:00Z">
              <w:tcPr>
                <w:tcW w:w="1008" w:type="dxa"/>
                <w:vAlign w:val="center"/>
                <w:hideMark/>
              </w:tcPr>
            </w:tcPrChange>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192" w:author="Brian Bohman" w:date="2021-10-27T05:58:00Z">
              <w:tcPr>
                <w:tcW w:w="720" w:type="dxa"/>
                <w:vAlign w:val="center"/>
                <w:hideMark/>
              </w:tcPr>
            </w:tcPrChange>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193" w:author="Brian Bohman" w:date="2021-10-27T05:58:00Z">
              <w:tcPr>
                <w:tcW w:w="1008" w:type="dxa"/>
                <w:vAlign w:val="center"/>
                <w:hideMark/>
              </w:tcPr>
            </w:tcPrChange>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194" w:author="Brian Bohman" w:date="2021-10-27T05:58:00Z">
              <w:tcPr>
                <w:tcW w:w="1152" w:type="dxa"/>
                <w:vAlign w:val="center"/>
                <w:hideMark/>
              </w:tcPr>
            </w:tcPrChange>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440" w:type="dxa"/>
            <w:vAlign w:val="center"/>
            <w:hideMark/>
            <w:tcPrChange w:id="11195" w:author="Brian Bohman" w:date="2021-10-27T05:58:00Z">
              <w:tcPr>
                <w:tcW w:w="1008" w:type="dxa"/>
                <w:vAlign w:val="center"/>
                <w:hideMark/>
              </w:tcPr>
            </w:tcPrChange>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19CD" w:rsidRPr="009B3DCC" w14:paraId="13AEAAAD" w14:textId="77777777" w:rsidTr="00E419CD">
        <w:trPr>
          <w:trHeight w:val="165"/>
          <w:trPrChange w:id="11196" w:author="Brian Bohman" w:date="2021-10-27T05:58:00Z">
            <w:trPr>
              <w:trHeight w:val="165"/>
            </w:trPr>
          </w:trPrChange>
        </w:trPr>
        <w:tc>
          <w:tcPr>
            <w:tcW w:w="360" w:type="dxa"/>
            <w:vAlign w:val="center"/>
            <w:hideMark/>
            <w:tcPrChange w:id="11197" w:author="Brian Bohman" w:date="2021-10-27T05:58:00Z">
              <w:tcPr>
                <w:tcW w:w="360" w:type="dxa"/>
                <w:vAlign w:val="center"/>
                <w:hideMark/>
              </w:tcPr>
            </w:tcPrChange>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Change w:id="11198" w:author="Brian Bohman" w:date="2021-10-27T05:58:00Z">
              <w:tcPr>
                <w:tcW w:w="864" w:type="dxa"/>
                <w:vAlign w:val="center"/>
                <w:hideMark/>
              </w:tcPr>
            </w:tcPrChange>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199" w:author="Brian Bohman" w:date="2021-10-27T05:58:00Z">
              <w:tcPr>
                <w:tcW w:w="1152" w:type="dxa"/>
                <w:vAlign w:val="center"/>
                <w:hideMark/>
              </w:tcPr>
            </w:tcPrChange>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00" w:author="Brian Bohman" w:date="2021-10-27T05:58:00Z">
              <w:tcPr>
                <w:tcW w:w="504" w:type="dxa"/>
                <w:vAlign w:val="center"/>
                <w:hideMark/>
              </w:tcPr>
            </w:tcPrChange>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01" w:author="Brian Bohman" w:date="2021-10-27T05:58:00Z">
              <w:tcPr>
                <w:tcW w:w="1008" w:type="dxa"/>
                <w:vAlign w:val="center"/>
                <w:hideMark/>
              </w:tcPr>
            </w:tcPrChange>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02" w:author="Brian Bohman" w:date="2021-10-27T05:58:00Z">
              <w:tcPr>
                <w:tcW w:w="1008" w:type="dxa"/>
                <w:vAlign w:val="center"/>
                <w:hideMark/>
              </w:tcPr>
            </w:tcPrChange>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03" w:author="Brian Bohman" w:date="2021-10-27T05:58:00Z">
              <w:tcPr>
                <w:tcW w:w="720" w:type="dxa"/>
                <w:vAlign w:val="center"/>
                <w:hideMark/>
              </w:tcPr>
            </w:tcPrChange>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04" w:author="Brian Bohman" w:date="2021-10-27T05:58:00Z">
              <w:tcPr>
                <w:tcW w:w="1008" w:type="dxa"/>
                <w:vAlign w:val="center"/>
                <w:hideMark/>
              </w:tcPr>
            </w:tcPrChange>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05" w:author="Brian Bohman" w:date="2021-10-27T05:58:00Z">
              <w:tcPr>
                <w:tcW w:w="1152" w:type="dxa"/>
                <w:vAlign w:val="center"/>
                <w:hideMark/>
              </w:tcPr>
            </w:tcPrChange>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440" w:type="dxa"/>
            <w:vAlign w:val="center"/>
            <w:hideMark/>
            <w:tcPrChange w:id="11206" w:author="Brian Bohman" w:date="2021-10-27T05:58:00Z">
              <w:tcPr>
                <w:tcW w:w="1008" w:type="dxa"/>
                <w:vAlign w:val="center"/>
                <w:hideMark/>
              </w:tcPr>
            </w:tcPrChange>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19CD" w:rsidRPr="009B3DCC" w14:paraId="35D6D0AB" w14:textId="77777777" w:rsidTr="00E419CD">
        <w:trPr>
          <w:trHeight w:val="165"/>
          <w:trPrChange w:id="11207" w:author="Brian Bohman" w:date="2021-10-27T05:58:00Z">
            <w:trPr>
              <w:trHeight w:val="165"/>
            </w:trPr>
          </w:trPrChange>
        </w:trPr>
        <w:tc>
          <w:tcPr>
            <w:tcW w:w="360" w:type="dxa"/>
            <w:vAlign w:val="center"/>
            <w:hideMark/>
            <w:tcPrChange w:id="11208" w:author="Brian Bohman" w:date="2021-10-27T05:58:00Z">
              <w:tcPr>
                <w:tcW w:w="360" w:type="dxa"/>
                <w:vAlign w:val="center"/>
                <w:hideMark/>
              </w:tcPr>
            </w:tcPrChange>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Change w:id="11209" w:author="Brian Bohman" w:date="2021-10-27T05:58:00Z">
              <w:tcPr>
                <w:tcW w:w="864" w:type="dxa"/>
                <w:vAlign w:val="center"/>
                <w:hideMark/>
              </w:tcPr>
            </w:tcPrChange>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10" w:author="Brian Bohman" w:date="2021-10-27T05:58:00Z">
              <w:tcPr>
                <w:tcW w:w="1152" w:type="dxa"/>
                <w:vAlign w:val="center"/>
                <w:hideMark/>
              </w:tcPr>
            </w:tcPrChange>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11" w:author="Brian Bohman" w:date="2021-10-27T05:58:00Z">
              <w:tcPr>
                <w:tcW w:w="504" w:type="dxa"/>
                <w:vAlign w:val="center"/>
                <w:hideMark/>
              </w:tcPr>
            </w:tcPrChange>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12" w:author="Brian Bohman" w:date="2021-10-27T05:58:00Z">
              <w:tcPr>
                <w:tcW w:w="1008" w:type="dxa"/>
                <w:vAlign w:val="center"/>
                <w:hideMark/>
              </w:tcPr>
            </w:tcPrChange>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13" w:author="Brian Bohman" w:date="2021-10-27T05:58:00Z">
              <w:tcPr>
                <w:tcW w:w="1008" w:type="dxa"/>
                <w:vAlign w:val="center"/>
                <w:hideMark/>
              </w:tcPr>
            </w:tcPrChange>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14" w:author="Brian Bohman" w:date="2021-10-27T05:58:00Z">
              <w:tcPr>
                <w:tcW w:w="720" w:type="dxa"/>
                <w:vAlign w:val="center"/>
                <w:hideMark/>
              </w:tcPr>
            </w:tcPrChange>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15" w:author="Brian Bohman" w:date="2021-10-27T05:58:00Z">
              <w:tcPr>
                <w:tcW w:w="1008" w:type="dxa"/>
                <w:vAlign w:val="center"/>
                <w:hideMark/>
              </w:tcPr>
            </w:tcPrChange>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16" w:author="Brian Bohman" w:date="2021-10-27T05:58:00Z">
              <w:tcPr>
                <w:tcW w:w="1152" w:type="dxa"/>
                <w:vAlign w:val="center"/>
                <w:hideMark/>
              </w:tcPr>
            </w:tcPrChange>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440" w:type="dxa"/>
            <w:vAlign w:val="center"/>
            <w:hideMark/>
            <w:tcPrChange w:id="11217" w:author="Brian Bohman" w:date="2021-10-27T05:58:00Z">
              <w:tcPr>
                <w:tcW w:w="1008" w:type="dxa"/>
                <w:vAlign w:val="center"/>
                <w:hideMark/>
              </w:tcPr>
            </w:tcPrChange>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19CD" w:rsidRPr="009B3DCC" w14:paraId="6DAE982E" w14:textId="77777777" w:rsidTr="00E419CD">
        <w:trPr>
          <w:trHeight w:val="165"/>
          <w:trPrChange w:id="11218" w:author="Brian Bohman" w:date="2021-10-27T05:58:00Z">
            <w:trPr>
              <w:trHeight w:val="165"/>
            </w:trPr>
          </w:trPrChange>
        </w:trPr>
        <w:tc>
          <w:tcPr>
            <w:tcW w:w="360" w:type="dxa"/>
            <w:vAlign w:val="center"/>
            <w:hideMark/>
            <w:tcPrChange w:id="11219" w:author="Brian Bohman" w:date="2021-10-27T05:58:00Z">
              <w:tcPr>
                <w:tcW w:w="360" w:type="dxa"/>
                <w:vAlign w:val="center"/>
                <w:hideMark/>
              </w:tcPr>
            </w:tcPrChange>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Change w:id="11220" w:author="Brian Bohman" w:date="2021-10-27T05:58:00Z">
              <w:tcPr>
                <w:tcW w:w="864" w:type="dxa"/>
                <w:vAlign w:val="center"/>
                <w:hideMark/>
              </w:tcPr>
            </w:tcPrChange>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21" w:author="Brian Bohman" w:date="2021-10-27T05:58:00Z">
              <w:tcPr>
                <w:tcW w:w="1152" w:type="dxa"/>
                <w:vAlign w:val="center"/>
                <w:hideMark/>
              </w:tcPr>
            </w:tcPrChange>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22" w:author="Brian Bohman" w:date="2021-10-27T05:58:00Z">
              <w:tcPr>
                <w:tcW w:w="504" w:type="dxa"/>
                <w:vAlign w:val="center"/>
                <w:hideMark/>
              </w:tcPr>
            </w:tcPrChange>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Change w:id="11223" w:author="Brian Bohman" w:date="2021-10-27T05:58:00Z">
              <w:tcPr>
                <w:tcW w:w="1008" w:type="dxa"/>
                <w:vAlign w:val="center"/>
                <w:hideMark/>
              </w:tcPr>
            </w:tcPrChange>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Change w:id="11224" w:author="Brian Bohman" w:date="2021-10-27T05:58:00Z">
              <w:tcPr>
                <w:tcW w:w="1008" w:type="dxa"/>
                <w:vAlign w:val="center"/>
                <w:hideMark/>
              </w:tcPr>
            </w:tcPrChange>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25" w:author="Brian Bohman" w:date="2021-10-27T05:58:00Z">
              <w:tcPr>
                <w:tcW w:w="720" w:type="dxa"/>
                <w:vAlign w:val="center"/>
                <w:hideMark/>
              </w:tcPr>
            </w:tcPrChange>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26" w:author="Brian Bohman" w:date="2021-10-27T05:58:00Z">
              <w:tcPr>
                <w:tcW w:w="1008" w:type="dxa"/>
                <w:vAlign w:val="center"/>
                <w:hideMark/>
              </w:tcPr>
            </w:tcPrChange>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27" w:author="Brian Bohman" w:date="2021-10-27T05:58:00Z">
              <w:tcPr>
                <w:tcW w:w="1152" w:type="dxa"/>
                <w:vAlign w:val="center"/>
                <w:hideMark/>
              </w:tcPr>
            </w:tcPrChange>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1228" w:author="Brian Bohman" w:date="2021-10-27T05:58:00Z">
              <w:tcPr>
                <w:tcW w:w="1008" w:type="dxa"/>
                <w:vAlign w:val="center"/>
                <w:hideMark/>
              </w:tcPr>
            </w:tcPrChange>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9DE3C8A" w14:textId="77777777" w:rsidTr="00E419CD">
        <w:trPr>
          <w:trHeight w:val="165"/>
          <w:trPrChange w:id="11229" w:author="Brian Bohman" w:date="2021-10-27T05:58:00Z">
            <w:trPr>
              <w:trHeight w:val="165"/>
            </w:trPr>
          </w:trPrChange>
        </w:trPr>
        <w:tc>
          <w:tcPr>
            <w:tcW w:w="360" w:type="dxa"/>
            <w:vAlign w:val="center"/>
            <w:hideMark/>
            <w:tcPrChange w:id="11230" w:author="Brian Bohman" w:date="2021-10-27T05:58:00Z">
              <w:tcPr>
                <w:tcW w:w="360" w:type="dxa"/>
                <w:vAlign w:val="center"/>
                <w:hideMark/>
              </w:tcPr>
            </w:tcPrChange>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Change w:id="11231" w:author="Brian Bohman" w:date="2021-10-27T05:58:00Z">
              <w:tcPr>
                <w:tcW w:w="864" w:type="dxa"/>
                <w:vAlign w:val="center"/>
                <w:hideMark/>
              </w:tcPr>
            </w:tcPrChange>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32" w:author="Brian Bohman" w:date="2021-10-27T05:58:00Z">
              <w:tcPr>
                <w:tcW w:w="1152" w:type="dxa"/>
                <w:vAlign w:val="center"/>
                <w:hideMark/>
              </w:tcPr>
            </w:tcPrChange>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33" w:author="Brian Bohman" w:date="2021-10-27T05:58:00Z">
              <w:tcPr>
                <w:tcW w:w="504" w:type="dxa"/>
                <w:vAlign w:val="center"/>
                <w:hideMark/>
              </w:tcPr>
            </w:tcPrChange>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34" w:author="Brian Bohman" w:date="2021-10-27T05:58:00Z">
              <w:tcPr>
                <w:tcW w:w="1008" w:type="dxa"/>
                <w:vAlign w:val="center"/>
                <w:hideMark/>
              </w:tcPr>
            </w:tcPrChange>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35" w:author="Brian Bohman" w:date="2021-10-27T05:58:00Z">
              <w:tcPr>
                <w:tcW w:w="1008" w:type="dxa"/>
                <w:vAlign w:val="center"/>
                <w:hideMark/>
              </w:tcPr>
            </w:tcPrChange>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36" w:author="Brian Bohman" w:date="2021-10-27T05:58:00Z">
              <w:tcPr>
                <w:tcW w:w="720" w:type="dxa"/>
                <w:vAlign w:val="center"/>
                <w:hideMark/>
              </w:tcPr>
            </w:tcPrChange>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37" w:author="Brian Bohman" w:date="2021-10-27T05:58:00Z">
              <w:tcPr>
                <w:tcW w:w="1008" w:type="dxa"/>
                <w:vAlign w:val="center"/>
                <w:hideMark/>
              </w:tcPr>
            </w:tcPrChange>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38" w:author="Brian Bohman" w:date="2021-10-27T05:58:00Z">
              <w:tcPr>
                <w:tcW w:w="1152" w:type="dxa"/>
                <w:vAlign w:val="center"/>
                <w:hideMark/>
              </w:tcPr>
            </w:tcPrChange>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440" w:type="dxa"/>
            <w:vAlign w:val="center"/>
            <w:hideMark/>
            <w:tcPrChange w:id="11239" w:author="Brian Bohman" w:date="2021-10-27T05:58:00Z">
              <w:tcPr>
                <w:tcW w:w="1008" w:type="dxa"/>
                <w:vAlign w:val="center"/>
                <w:hideMark/>
              </w:tcPr>
            </w:tcPrChange>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19CD" w:rsidRPr="009B3DCC" w14:paraId="5E17F692" w14:textId="77777777" w:rsidTr="00E419CD">
        <w:trPr>
          <w:trHeight w:val="165"/>
          <w:trPrChange w:id="11240" w:author="Brian Bohman" w:date="2021-10-27T05:58:00Z">
            <w:trPr>
              <w:trHeight w:val="165"/>
            </w:trPr>
          </w:trPrChange>
        </w:trPr>
        <w:tc>
          <w:tcPr>
            <w:tcW w:w="360" w:type="dxa"/>
            <w:vAlign w:val="center"/>
            <w:hideMark/>
            <w:tcPrChange w:id="11241" w:author="Brian Bohman" w:date="2021-10-27T05:58:00Z">
              <w:tcPr>
                <w:tcW w:w="360" w:type="dxa"/>
                <w:vAlign w:val="center"/>
                <w:hideMark/>
              </w:tcPr>
            </w:tcPrChange>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Change w:id="11242" w:author="Brian Bohman" w:date="2021-10-27T05:58:00Z">
              <w:tcPr>
                <w:tcW w:w="864" w:type="dxa"/>
                <w:vAlign w:val="center"/>
                <w:hideMark/>
              </w:tcPr>
            </w:tcPrChange>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43" w:author="Brian Bohman" w:date="2021-10-27T05:58:00Z">
              <w:tcPr>
                <w:tcW w:w="1152" w:type="dxa"/>
                <w:vAlign w:val="center"/>
                <w:hideMark/>
              </w:tcPr>
            </w:tcPrChange>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44" w:author="Brian Bohman" w:date="2021-10-27T05:58:00Z">
              <w:tcPr>
                <w:tcW w:w="504" w:type="dxa"/>
                <w:vAlign w:val="center"/>
                <w:hideMark/>
              </w:tcPr>
            </w:tcPrChange>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45" w:author="Brian Bohman" w:date="2021-10-27T05:58:00Z">
              <w:tcPr>
                <w:tcW w:w="1008" w:type="dxa"/>
                <w:vAlign w:val="center"/>
                <w:hideMark/>
              </w:tcPr>
            </w:tcPrChange>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46" w:author="Brian Bohman" w:date="2021-10-27T05:58:00Z">
              <w:tcPr>
                <w:tcW w:w="1008" w:type="dxa"/>
                <w:vAlign w:val="center"/>
                <w:hideMark/>
              </w:tcPr>
            </w:tcPrChange>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47" w:author="Brian Bohman" w:date="2021-10-27T05:58:00Z">
              <w:tcPr>
                <w:tcW w:w="720" w:type="dxa"/>
                <w:vAlign w:val="center"/>
                <w:hideMark/>
              </w:tcPr>
            </w:tcPrChange>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48" w:author="Brian Bohman" w:date="2021-10-27T05:58:00Z">
              <w:tcPr>
                <w:tcW w:w="1008" w:type="dxa"/>
                <w:vAlign w:val="center"/>
                <w:hideMark/>
              </w:tcPr>
            </w:tcPrChange>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249" w:author="Brian Bohman" w:date="2021-10-27T05:58:00Z">
              <w:tcPr>
                <w:tcW w:w="1152" w:type="dxa"/>
                <w:vAlign w:val="center"/>
                <w:hideMark/>
              </w:tcPr>
            </w:tcPrChange>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440" w:type="dxa"/>
            <w:vAlign w:val="center"/>
            <w:hideMark/>
            <w:tcPrChange w:id="11250" w:author="Brian Bohman" w:date="2021-10-27T05:58:00Z">
              <w:tcPr>
                <w:tcW w:w="1008" w:type="dxa"/>
                <w:vAlign w:val="center"/>
                <w:hideMark/>
              </w:tcPr>
            </w:tcPrChange>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19CD" w:rsidRPr="009B3DCC" w14:paraId="6E633049" w14:textId="77777777" w:rsidTr="00E419CD">
        <w:trPr>
          <w:trHeight w:val="165"/>
          <w:trPrChange w:id="11251" w:author="Brian Bohman" w:date="2021-10-27T05:58:00Z">
            <w:trPr>
              <w:trHeight w:val="165"/>
            </w:trPr>
          </w:trPrChange>
        </w:trPr>
        <w:tc>
          <w:tcPr>
            <w:tcW w:w="360" w:type="dxa"/>
            <w:vAlign w:val="center"/>
            <w:hideMark/>
            <w:tcPrChange w:id="11252" w:author="Brian Bohman" w:date="2021-10-27T05:58:00Z">
              <w:tcPr>
                <w:tcW w:w="360" w:type="dxa"/>
                <w:vAlign w:val="center"/>
                <w:hideMark/>
              </w:tcPr>
            </w:tcPrChange>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Change w:id="11253" w:author="Brian Bohman" w:date="2021-10-27T05:58:00Z">
              <w:tcPr>
                <w:tcW w:w="864" w:type="dxa"/>
                <w:vAlign w:val="center"/>
                <w:hideMark/>
              </w:tcPr>
            </w:tcPrChange>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54" w:author="Brian Bohman" w:date="2021-10-27T05:58:00Z">
              <w:tcPr>
                <w:tcW w:w="1152" w:type="dxa"/>
                <w:vAlign w:val="center"/>
                <w:hideMark/>
              </w:tcPr>
            </w:tcPrChange>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55" w:author="Brian Bohman" w:date="2021-10-27T05:58:00Z">
              <w:tcPr>
                <w:tcW w:w="504" w:type="dxa"/>
                <w:vAlign w:val="center"/>
                <w:hideMark/>
              </w:tcPr>
            </w:tcPrChange>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56" w:author="Brian Bohman" w:date="2021-10-27T05:58:00Z">
              <w:tcPr>
                <w:tcW w:w="1008" w:type="dxa"/>
                <w:vAlign w:val="center"/>
                <w:hideMark/>
              </w:tcPr>
            </w:tcPrChange>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57" w:author="Brian Bohman" w:date="2021-10-27T05:58:00Z">
              <w:tcPr>
                <w:tcW w:w="1008" w:type="dxa"/>
                <w:vAlign w:val="center"/>
                <w:hideMark/>
              </w:tcPr>
            </w:tcPrChange>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58" w:author="Brian Bohman" w:date="2021-10-27T05:58:00Z">
              <w:tcPr>
                <w:tcW w:w="720" w:type="dxa"/>
                <w:vAlign w:val="center"/>
                <w:hideMark/>
              </w:tcPr>
            </w:tcPrChange>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59" w:author="Brian Bohman" w:date="2021-10-27T05:58:00Z">
              <w:tcPr>
                <w:tcW w:w="1008" w:type="dxa"/>
                <w:vAlign w:val="center"/>
                <w:hideMark/>
              </w:tcPr>
            </w:tcPrChange>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260" w:author="Brian Bohman" w:date="2021-10-27T05:58:00Z">
              <w:tcPr>
                <w:tcW w:w="1152" w:type="dxa"/>
                <w:vAlign w:val="center"/>
                <w:hideMark/>
              </w:tcPr>
            </w:tcPrChange>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440" w:type="dxa"/>
            <w:vAlign w:val="center"/>
            <w:hideMark/>
            <w:tcPrChange w:id="11261" w:author="Brian Bohman" w:date="2021-10-27T05:58:00Z">
              <w:tcPr>
                <w:tcW w:w="1008" w:type="dxa"/>
                <w:vAlign w:val="center"/>
                <w:hideMark/>
              </w:tcPr>
            </w:tcPrChange>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19CD" w:rsidRPr="009B3DCC" w14:paraId="469C93D4" w14:textId="77777777" w:rsidTr="00E419CD">
        <w:trPr>
          <w:trHeight w:val="165"/>
          <w:trPrChange w:id="11262" w:author="Brian Bohman" w:date="2021-10-27T05:58:00Z">
            <w:trPr>
              <w:trHeight w:val="165"/>
            </w:trPr>
          </w:trPrChange>
        </w:trPr>
        <w:tc>
          <w:tcPr>
            <w:tcW w:w="360" w:type="dxa"/>
            <w:vAlign w:val="center"/>
            <w:hideMark/>
            <w:tcPrChange w:id="11263" w:author="Brian Bohman" w:date="2021-10-27T05:58:00Z">
              <w:tcPr>
                <w:tcW w:w="360" w:type="dxa"/>
                <w:vAlign w:val="center"/>
                <w:hideMark/>
              </w:tcPr>
            </w:tcPrChange>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Change w:id="11264" w:author="Brian Bohman" w:date="2021-10-27T05:58:00Z">
              <w:tcPr>
                <w:tcW w:w="864" w:type="dxa"/>
                <w:vAlign w:val="center"/>
                <w:hideMark/>
              </w:tcPr>
            </w:tcPrChange>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65" w:author="Brian Bohman" w:date="2021-10-27T05:58:00Z">
              <w:tcPr>
                <w:tcW w:w="1152" w:type="dxa"/>
                <w:vAlign w:val="center"/>
                <w:hideMark/>
              </w:tcPr>
            </w:tcPrChange>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66" w:author="Brian Bohman" w:date="2021-10-27T05:58:00Z">
              <w:tcPr>
                <w:tcW w:w="504" w:type="dxa"/>
                <w:vAlign w:val="center"/>
                <w:hideMark/>
              </w:tcPr>
            </w:tcPrChange>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67" w:author="Brian Bohman" w:date="2021-10-27T05:58:00Z">
              <w:tcPr>
                <w:tcW w:w="1008" w:type="dxa"/>
                <w:vAlign w:val="center"/>
                <w:hideMark/>
              </w:tcPr>
            </w:tcPrChange>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68" w:author="Brian Bohman" w:date="2021-10-27T05:58:00Z">
              <w:tcPr>
                <w:tcW w:w="1008" w:type="dxa"/>
                <w:vAlign w:val="center"/>
                <w:hideMark/>
              </w:tcPr>
            </w:tcPrChange>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69" w:author="Brian Bohman" w:date="2021-10-27T05:58:00Z">
              <w:tcPr>
                <w:tcW w:w="720" w:type="dxa"/>
                <w:vAlign w:val="center"/>
                <w:hideMark/>
              </w:tcPr>
            </w:tcPrChange>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70" w:author="Brian Bohman" w:date="2021-10-27T05:58:00Z">
              <w:tcPr>
                <w:tcW w:w="1008" w:type="dxa"/>
                <w:vAlign w:val="center"/>
                <w:hideMark/>
              </w:tcPr>
            </w:tcPrChange>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271" w:author="Brian Bohman" w:date="2021-10-27T05:58:00Z">
              <w:tcPr>
                <w:tcW w:w="1152" w:type="dxa"/>
                <w:vAlign w:val="center"/>
                <w:hideMark/>
              </w:tcPr>
            </w:tcPrChange>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440" w:type="dxa"/>
            <w:vAlign w:val="center"/>
            <w:hideMark/>
            <w:tcPrChange w:id="11272" w:author="Brian Bohman" w:date="2021-10-27T05:58:00Z">
              <w:tcPr>
                <w:tcW w:w="1008" w:type="dxa"/>
                <w:vAlign w:val="center"/>
                <w:hideMark/>
              </w:tcPr>
            </w:tcPrChange>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40981A66" w14:textId="77777777" w:rsidTr="00E419CD">
        <w:trPr>
          <w:trHeight w:val="165"/>
          <w:trPrChange w:id="11273" w:author="Brian Bohman" w:date="2021-10-27T05:58:00Z">
            <w:trPr>
              <w:trHeight w:val="165"/>
            </w:trPr>
          </w:trPrChange>
        </w:trPr>
        <w:tc>
          <w:tcPr>
            <w:tcW w:w="360" w:type="dxa"/>
            <w:vAlign w:val="center"/>
            <w:hideMark/>
            <w:tcPrChange w:id="11274" w:author="Brian Bohman" w:date="2021-10-27T05:58:00Z">
              <w:tcPr>
                <w:tcW w:w="360" w:type="dxa"/>
                <w:vAlign w:val="center"/>
                <w:hideMark/>
              </w:tcPr>
            </w:tcPrChange>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Change w:id="11275" w:author="Brian Bohman" w:date="2021-10-27T05:58:00Z">
              <w:tcPr>
                <w:tcW w:w="864" w:type="dxa"/>
                <w:vAlign w:val="center"/>
                <w:hideMark/>
              </w:tcPr>
            </w:tcPrChange>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76" w:author="Brian Bohman" w:date="2021-10-27T05:58:00Z">
              <w:tcPr>
                <w:tcW w:w="1152" w:type="dxa"/>
                <w:vAlign w:val="center"/>
                <w:hideMark/>
              </w:tcPr>
            </w:tcPrChange>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77" w:author="Brian Bohman" w:date="2021-10-27T05:58:00Z">
              <w:tcPr>
                <w:tcW w:w="504" w:type="dxa"/>
                <w:vAlign w:val="center"/>
                <w:hideMark/>
              </w:tcPr>
            </w:tcPrChange>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Change w:id="11278" w:author="Brian Bohman" w:date="2021-10-27T05:58:00Z">
              <w:tcPr>
                <w:tcW w:w="1008" w:type="dxa"/>
                <w:vAlign w:val="center"/>
                <w:hideMark/>
              </w:tcPr>
            </w:tcPrChange>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Change w:id="11279" w:author="Brian Bohman" w:date="2021-10-27T05:58:00Z">
              <w:tcPr>
                <w:tcW w:w="1008" w:type="dxa"/>
                <w:vAlign w:val="center"/>
                <w:hideMark/>
              </w:tcPr>
            </w:tcPrChange>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80" w:author="Brian Bohman" w:date="2021-10-27T05:58:00Z">
              <w:tcPr>
                <w:tcW w:w="720" w:type="dxa"/>
                <w:vAlign w:val="center"/>
                <w:hideMark/>
              </w:tcPr>
            </w:tcPrChange>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Change w:id="11281" w:author="Brian Bohman" w:date="2021-10-27T05:58:00Z">
              <w:tcPr>
                <w:tcW w:w="1008" w:type="dxa"/>
                <w:vAlign w:val="center"/>
                <w:hideMark/>
              </w:tcPr>
            </w:tcPrChange>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282" w:author="Brian Bohman" w:date="2021-10-27T05:58:00Z">
              <w:tcPr>
                <w:tcW w:w="1152" w:type="dxa"/>
                <w:vAlign w:val="center"/>
                <w:hideMark/>
              </w:tcPr>
            </w:tcPrChange>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440" w:type="dxa"/>
            <w:vAlign w:val="center"/>
            <w:hideMark/>
            <w:tcPrChange w:id="11283" w:author="Brian Bohman" w:date="2021-10-27T05:58:00Z">
              <w:tcPr>
                <w:tcW w:w="1008" w:type="dxa"/>
                <w:vAlign w:val="center"/>
                <w:hideMark/>
              </w:tcPr>
            </w:tcPrChange>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73D4FCC" w14:textId="77777777" w:rsidTr="00E419CD">
        <w:trPr>
          <w:trHeight w:val="165"/>
          <w:trPrChange w:id="11284" w:author="Brian Bohman" w:date="2021-10-27T05:58:00Z">
            <w:trPr>
              <w:trHeight w:val="165"/>
            </w:trPr>
          </w:trPrChange>
        </w:trPr>
        <w:tc>
          <w:tcPr>
            <w:tcW w:w="360" w:type="dxa"/>
            <w:vAlign w:val="center"/>
            <w:hideMark/>
            <w:tcPrChange w:id="11285" w:author="Brian Bohman" w:date="2021-10-27T05:58:00Z">
              <w:tcPr>
                <w:tcW w:w="360" w:type="dxa"/>
                <w:vAlign w:val="center"/>
                <w:hideMark/>
              </w:tcPr>
            </w:tcPrChange>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Change w:id="11286" w:author="Brian Bohman" w:date="2021-10-27T05:58:00Z">
              <w:tcPr>
                <w:tcW w:w="864" w:type="dxa"/>
                <w:vAlign w:val="center"/>
                <w:hideMark/>
              </w:tcPr>
            </w:tcPrChange>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87" w:author="Brian Bohman" w:date="2021-10-27T05:58:00Z">
              <w:tcPr>
                <w:tcW w:w="1152" w:type="dxa"/>
                <w:vAlign w:val="center"/>
                <w:hideMark/>
              </w:tcPr>
            </w:tcPrChange>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88" w:author="Brian Bohman" w:date="2021-10-27T05:58:00Z">
              <w:tcPr>
                <w:tcW w:w="504" w:type="dxa"/>
                <w:vAlign w:val="center"/>
                <w:hideMark/>
              </w:tcPr>
            </w:tcPrChange>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289" w:author="Brian Bohman" w:date="2021-10-27T05:58:00Z">
              <w:tcPr>
                <w:tcW w:w="1008" w:type="dxa"/>
                <w:vAlign w:val="center"/>
                <w:hideMark/>
              </w:tcPr>
            </w:tcPrChange>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290" w:author="Brian Bohman" w:date="2021-10-27T05:58:00Z">
              <w:tcPr>
                <w:tcW w:w="1008" w:type="dxa"/>
                <w:vAlign w:val="center"/>
                <w:hideMark/>
              </w:tcPr>
            </w:tcPrChange>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291" w:author="Brian Bohman" w:date="2021-10-27T05:58:00Z">
              <w:tcPr>
                <w:tcW w:w="720" w:type="dxa"/>
                <w:vAlign w:val="center"/>
                <w:hideMark/>
              </w:tcPr>
            </w:tcPrChange>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292" w:author="Brian Bohman" w:date="2021-10-27T05:58:00Z">
              <w:tcPr>
                <w:tcW w:w="1008" w:type="dxa"/>
                <w:vAlign w:val="center"/>
                <w:hideMark/>
              </w:tcPr>
            </w:tcPrChange>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293" w:author="Brian Bohman" w:date="2021-10-27T05:58:00Z">
              <w:tcPr>
                <w:tcW w:w="1152" w:type="dxa"/>
                <w:vAlign w:val="center"/>
                <w:hideMark/>
              </w:tcPr>
            </w:tcPrChange>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440" w:type="dxa"/>
            <w:vAlign w:val="center"/>
            <w:hideMark/>
            <w:tcPrChange w:id="11294" w:author="Brian Bohman" w:date="2021-10-27T05:58:00Z">
              <w:tcPr>
                <w:tcW w:w="1008" w:type="dxa"/>
                <w:vAlign w:val="center"/>
                <w:hideMark/>
              </w:tcPr>
            </w:tcPrChange>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12E5E479" w14:textId="77777777" w:rsidTr="00E419CD">
        <w:trPr>
          <w:trHeight w:val="165"/>
          <w:trPrChange w:id="11295" w:author="Brian Bohman" w:date="2021-10-27T05:58:00Z">
            <w:trPr>
              <w:trHeight w:val="165"/>
            </w:trPr>
          </w:trPrChange>
        </w:trPr>
        <w:tc>
          <w:tcPr>
            <w:tcW w:w="360" w:type="dxa"/>
            <w:vAlign w:val="center"/>
            <w:hideMark/>
            <w:tcPrChange w:id="11296" w:author="Brian Bohman" w:date="2021-10-27T05:58:00Z">
              <w:tcPr>
                <w:tcW w:w="360" w:type="dxa"/>
                <w:vAlign w:val="center"/>
                <w:hideMark/>
              </w:tcPr>
            </w:tcPrChange>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Change w:id="11297" w:author="Brian Bohman" w:date="2021-10-27T05:58:00Z">
              <w:tcPr>
                <w:tcW w:w="864" w:type="dxa"/>
                <w:vAlign w:val="center"/>
                <w:hideMark/>
              </w:tcPr>
            </w:tcPrChange>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298" w:author="Brian Bohman" w:date="2021-10-27T05:58:00Z">
              <w:tcPr>
                <w:tcW w:w="1152" w:type="dxa"/>
                <w:vAlign w:val="center"/>
                <w:hideMark/>
              </w:tcPr>
            </w:tcPrChange>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299" w:author="Brian Bohman" w:date="2021-10-27T05:58:00Z">
              <w:tcPr>
                <w:tcW w:w="504" w:type="dxa"/>
                <w:vAlign w:val="center"/>
                <w:hideMark/>
              </w:tcPr>
            </w:tcPrChange>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00" w:author="Brian Bohman" w:date="2021-10-27T05:58:00Z">
              <w:tcPr>
                <w:tcW w:w="1008" w:type="dxa"/>
                <w:vAlign w:val="center"/>
                <w:hideMark/>
              </w:tcPr>
            </w:tcPrChange>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01" w:author="Brian Bohman" w:date="2021-10-27T05:58:00Z">
              <w:tcPr>
                <w:tcW w:w="1008" w:type="dxa"/>
                <w:vAlign w:val="center"/>
                <w:hideMark/>
              </w:tcPr>
            </w:tcPrChange>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02" w:author="Brian Bohman" w:date="2021-10-27T05:58:00Z">
              <w:tcPr>
                <w:tcW w:w="720" w:type="dxa"/>
                <w:vAlign w:val="center"/>
                <w:hideMark/>
              </w:tcPr>
            </w:tcPrChange>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03" w:author="Brian Bohman" w:date="2021-10-27T05:58:00Z">
              <w:tcPr>
                <w:tcW w:w="1008" w:type="dxa"/>
                <w:vAlign w:val="center"/>
                <w:hideMark/>
              </w:tcPr>
            </w:tcPrChange>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04" w:author="Brian Bohman" w:date="2021-10-27T05:58:00Z">
              <w:tcPr>
                <w:tcW w:w="1152" w:type="dxa"/>
                <w:vAlign w:val="center"/>
                <w:hideMark/>
              </w:tcPr>
            </w:tcPrChange>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440" w:type="dxa"/>
            <w:vAlign w:val="center"/>
            <w:hideMark/>
            <w:tcPrChange w:id="11305" w:author="Brian Bohman" w:date="2021-10-27T05:58:00Z">
              <w:tcPr>
                <w:tcW w:w="1008" w:type="dxa"/>
                <w:vAlign w:val="center"/>
                <w:hideMark/>
              </w:tcPr>
            </w:tcPrChange>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19CD" w:rsidRPr="009B3DCC" w14:paraId="38D0FC99" w14:textId="77777777" w:rsidTr="00E419CD">
        <w:trPr>
          <w:trHeight w:val="165"/>
          <w:trPrChange w:id="11306" w:author="Brian Bohman" w:date="2021-10-27T05:58:00Z">
            <w:trPr>
              <w:trHeight w:val="165"/>
            </w:trPr>
          </w:trPrChange>
        </w:trPr>
        <w:tc>
          <w:tcPr>
            <w:tcW w:w="360" w:type="dxa"/>
            <w:vAlign w:val="center"/>
            <w:hideMark/>
            <w:tcPrChange w:id="11307" w:author="Brian Bohman" w:date="2021-10-27T05:58:00Z">
              <w:tcPr>
                <w:tcW w:w="360" w:type="dxa"/>
                <w:vAlign w:val="center"/>
                <w:hideMark/>
              </w:tcPr>
            </w:tcPrChange>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Change w:id="11308" w:author="Brian Bohman" w:date="2021-10-27T05:58:00Z">
              <w:tcPr>
                <w:tcW w:w="864" w:type="dxa"/>
                <w:vAlign w:val="center"/>
                <w:hideMark/>
              </w:tcPr>
            </w:tcPrChange>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09" w:author="Brian Bohman" w:date="2021-10-27T05:58:00Z">
              <w:tcPr>
                <w:tcW w:w="1152" w:type="dxa"/>
                <w:vAlign w:val="center"/>
                <w:hideMark/>
              </w:tcPr>
            </w:tcPrChange>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10" w:author="Brian Bohman" w:date="2021-10-27T05:58:00Z">
              <w:tcPr>
                <w:tcW w:w="504" w:type="dxa"/>
                <w:vAlign w:val="center"/>
                <w:hideMark/>
              </w:tcPr>
            </w:tcPrChange>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11" w:author="Brian Bohman" w:date="2021-10-27T05:58:00Z">
              <w:tcPr>
                <w:tcW w:w="1008" w:type="dxa"/>
                <w:vAlign w:val="center"/>
                <w:hideMark/>
              </w:tcPr>
            </w:tcPrChange>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12" w:author="Brian Bohman" w:date="2021-10-27T05:58:00Z">
              <w:tcPr>
                <w:tcW w:w="1008" w:type="dxa"/>
                <w:vAlign w:val="center"/>
                <w:hideMark/>
              </w:tcPr>
            </w:tcPrChange>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13" w:author="Brian Bohman" w:date="2021-10-27T05:58:00Z">
              <w:tcPr>
                <w:tcW w:w="720" w:type="dxa"/>
                <w:vAlign w:val="center"/>
                <w:hideMark/>
              </w:tcPr>
            </w:tcPrChange>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14" w:author="Brian Bohman" w:date="2021-10-27T05:58:00Z">
              <w:tcPr>
                <w:tcW w:w="1008" w:type="dxa"/>
                <w:vAlign w:val="center"/>
                <w:hideMark/>
              </w:tcPr>
            </w:tcPrChange>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15" w:author="Brian Bohman" w:date="2021-10-27T05:58:00Z">
              <w:tcPr>
                <w:tcW w:w="1152" w:type="dxa"/>
                <w:vAlign w:val="center"/>
                <w:hideMark/>
              </w:tcPr>
            </w:tcPrChange>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440" w:type="dxa"/>
            <w:vAlign w:val="center"/>
            <w:hideMark/>
            <w:tcPrChange w:id="11316" w:author="Brian Bohman" w:date="2021-10-27T05:58:00Z">
              <w:tcPr>
                <w:tcW w:w="1008" w:type="dxa"/>
                <w:vAlign w:val="center"/>
                <w:hideMark/>
              </w:tcPr>
            </w:tcPrChange>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19CD" w:rsidRPr="009B3DCC" w14:paraId="022EF722" w14:textId="77777777" w:rsidTr="00E419CD">
        <w:trPr>
          <w:trHeight w:val="180"/>
          <w:trPrChange w:id="11317" w:author="Brian Bohman" w:date="2021-10-27T05:58:00Z">
            <w:trPr>
              <w:trHeight w:val="180"/>
            </w:trPr>
          </w:trPrChange>
        </w:trPr>
        <w:tc>
          <w:tcPr>
            <w:tcW w:w="360" w:type="dxa"/>
            <w:vAlign w:val="center"/>
            <w:hideMark/>
            <w:tcPrChange w:id="11318" w:author="Brian Bohman" w:date="2021-10-27T05:58:00Z">
              <w:tcPr>
                <w:tcW w:w="360" w:type="dxa"/>
                <w:vAlign w:val="center"/>
                <w:hideMark/>
              </w:tcPr>
            </w:tcPrChange>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Change w:id="11319" w:author="Brian Bohman" w:date="2021-10-27T05:58:00Z">
              <w:tcPr>
                <w:tcW w:w="864" w:type="dxa"/>
                <w:vAlign w:val="center"/>
                <w:hideMark/>
              </w:tcPr>
            </w:tcPrChange>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20" w:author="Brian Bohman" w:date="2021-10-27T05:58:00Z">
              <w:tcPr>
                <w:tcW w:w="1152" w:type="dxa"/>
                <w:vAlign w:val="center"/>
                <w:hideMark/>
              </w:tcPr>
            </w:tcPrChange>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21" w:author="Brian Bohman" w:date="2021-10-27T05:58:00Z">
              <w:tcPr>
                <w:tcW w:w="504" w:type="dxa"/>
                <w:vAlign w:val="center"/>
                <w:hideMark/>
              </w:tcPr>
            </w:tcPrChange>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22" w:author="Brian Bohman" w:date="2021-10-27T05:58:00Z">
              <w:tcPr>
                <w:tcW w:w="1008" w:type="dxa"/>
                <w:vAlign w:val="center"/>
                <w:hideMark/>
              </w:tcPr>
            </w:tcPrChange>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23" w:author="Brian Bohman" w:date="2021-10-27T05:58:00Z">
              <w:tcPr>
                <w:tcW w:w="1008" w:type="dxa"/>
                <w:vAlign w:val="center"/>
                <w:hideMark/>
              </w:tcPr>
            </w:tcPrChange>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24" w:author="Brian Bohman" w:date="2021-10-27T05:58:00Z">
              <w:tcPr>
                <w:tcW w:w="720" w:type="dxa"/>
                <w:vAlign w:val="center"/>
                <w:hideMark/>
              </w:tcPr>
            </w:tcPrChange>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25" w:author="Brian Bohman" w:date="2021-10-27T05:58:00Z">
              <w:tcPr>
                <w:tcW w:w="1008" w:type="dxa"/>
                <w:vAlign w:val="center"/>
                <w:hideMark/>
              </w:tcPr>
            </w:tcPrChange>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26" w:author="Brian Bohman" w:date="2021-10-27T05:58:00Z">
              <w:tcPr>
                <w:tcW w:w="1152" w:type="dxa"/>
                <w:vAlign w:val="center"/>
                <w:hideMark/>
              </w:tcPr>
            </w:tcPrChange>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440" w:type="dxa"/>
            <w:vAlign w:val="center"/>
            <w:hideMark/>
            <w:tcPrChange w:id="11327" w:author="Brian Bohman" w:date="2021-10-27T05:58:00Z">
              <w:tcPr>
                <w:tcW w:w="1008" w:type="dxa"/>
                <w:vAlign w:val="center"/>
                <w:hideMark/>
              </w:tcPr>
            </w:tcPrChange>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19CD" w:rsidRPr="009B3DCC" w14:paraId="2F74A930" w14:textId="77777777" w:rsidTr="00E419CD">
        <w:trPr>
          <w:trHeight w:val="165"/>
          <w:trPrChange w:id="11328" w:author="Brian Bohman" w:date="2021-10-27T05:58:00Z">
            <w:trPr>
              <w:trHeight w:val="165"/>
            </w:trPr>
          </w:trPrChange>
        </w:trPr>
        <w:tc>
          <w:tcPr>
            <w:tcW w:w="360" w:type="dxa"/>
            <w:vAlign w:val="center"/>
            <w:hideMark/>
            <w:tcPrChange w:id="11329" w:author="Brian Bohman" w:date="2021-10-27T05:58:00Z">
              <w:tcPr>
                <w:tcW w:w="360" w:type="dxa"/>
                <w:vAlign w:val="center"/>
                <w:hideMark/>
              </w:tcPr>
            </w:tcPrChange>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Change w:id="11330" w:author="Brian Bohman" w:date="2021-10-27T05:58:00Z">
              <w:tcPr>
                <w:tcW w:w="864" w:type="dxa"/>
                <w:vAlign w:val="center"/>
                <w:hideMark/>
              </w:tcPr>
            </w:tcPrChange>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31" w:author="Brian Bohman" w:date="2021-10-27T05:58:00Z">
              <w:tcPr>
                <w:tcW w:w="1152" w:type="dxa"/>
                <w:vAlign w:val="center"/>
                <w:hideMark/>
              </w:tcPr>
            </w:tcPrChange>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32" w:author="Brian Bohman" w:date="2021-10-27T05:58:00Z">
              <w:tcPr>
                <w:tcW w:w="504" w:type="dxa"/>
                <w:vAlign w:val="center"/>
                <w:hideMark/>
              </w:tcPr>
            </w:tcPrChange>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33" w:author="Brian Bohman" w:date="2021-10-27T05:58:00Z">
              <w:tcPr>
                <w:tcW w:w="1008" w:type="dxa"/>
                <w:vAlign w:val="center"/>
                <w:hideMark/>
              </w:tcPr>
            </w:tcPrChange>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34" w:author="Brian Bohman" w:date="2021-10-27T05:58:00Z">
              <w:tcPr>
                <w:tcW w:w="1008" w:type="dxa"/>
                <w:vAlign w:val="center"/>
                <w:hideMark/>
              </w:tcPr>
            </w:tcPrChange>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35" w:author="Brian Bohman" w:date="2021-10-27T05:58:00Z">
              <w:tcPr>
                <w:tcW w:w="720" w:type="dxa"/>
                <w:vAlign w:val="center"/>
                <w:hideMark/>
              </w:tcPr>
            </w:tcPrChange>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36" w:author="Brian Bohman" w:date="2021-10-27T05:58:00Z">
              <w:tcPr>
                <w:tcW w:w="1008" w:type="dxa"/>
                <w:vAlign w:val="center"/>
                <w:hideMark/>
              </w:tcPr>
            </w:tcPrChange>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337" w:author="Brian Bohman" w:date="2021-10-27T05:58:00Z">
              <w:tcPr>
                <w:tcW w:w="1152" w:type="dxa"/>
                <w:vAlign w:val="center"/>
                <w:hideMark/>
              </w:tcPr>
            </w:tcPrChange>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440" w:type="dxa"/>
            <w:vAlign w:val="center"/>
            <w:hideMark/>
            <w:tcPrChange w:id="11338" w:author="Brian Bohman" w:date="2021-10-27T05:58:00Z">
              <w:tcPr>
                <w:tcW w:w="1008" w:type="dxa"/>
                <w:vAlign w:val="center"/>
                <w:hideMark/>
              </w:tcPr>
            </w:tcPrChange>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19CD" w:rsidRPr="009B3DCC" w14:paraId="63F200C9" w14:textId="77777777" w:rsidTr="00E419CD">
        <w:trPr>
          <w:trHeight w:val="165"/>
          <w:trPrChange w:id="11339" w:author="Brian Bohman" w:date="2021-10-27T05:58:00Z">
            <w:trPr>
              <w:trHeight w:val="165"/>
            </w:trPr>
          </w:trPrChange>
        </w:trPr>
        <w:tc>
          <w:tcPr>
            <w:tcW w:w="360" w:type="dxa"/>
            <w:vAlign w:val="center"/>
            <w:hideMark/>
            <w:tcPrChange w:id="11340" w:author="Brian Bohman" w:date="2021-10-27T05:58:00Z">
              <w:tcPr>
                <w:tcW w:w="360" w:type="dxa"/>
                <w:vAlign w:val="center"/>
                <w:hideMark/>
              </w:tcPr>
            </w:tcPrChange>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Change w:id="11341" w:author="Brian Bohman" w:date="2021-10-27T05:58:00Z">
              <w:tcPr>
                <w:tcW w:w="864" w:type="dxa"/>
                <w:vAlign w:val="center"/>
                <w:hideMark/>
              </w:tcPr>
            </w:tcPrChange>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42" w:author="Brian Bohman" w:date="2021-10-27T05:58:00Z">
              <w:tcPr>
                <w:tcW w:w="1152" w:type="dxa"/>
                <w:vAlign w:val="center"/>
                <w:hideMark/>
              </w:tcPr>
            </w:tcPrChange>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43" w:author="Brian Bohman" w:date="2021-10-27T05:58:00Z">
              <w:tcPr>
                <w:tcW w:w="504" w:type="dxa"/>
                <w:vAlign w:val="center"/>
                <w:hideMark/>
              </w:tcPr>
            </w:tcPrChange>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Change w:id="11344" w:author="Brian Bohman" w:date="2021-10-27T05:58:00Z">
              <w:tcPr>
                <w:tcW w:w="1008" w:type="dxa"/>
                <w:vAlign w:val="center"/>
                <w:hideMark/>
              </w:tcPr>
            </w:tcPrChange>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Change w:id="11345" w:author="Brian Bohman" w:date="2021-10-27T05:58:00Z">
              <w:tcPr>
                <w:tcW w:w="1008" w:type="dxa"/>
                <w:vAlign w:val="center"/>
                <w:hideMark/>
              </w:tcPr>
            </w:tcPrChange>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46" w:author="Brian Bohman" w:date="2021-10-27T05:58:00Z">
              <w:tcPr>
                <w:tcW w:w="720" w:type="dxa"/>
                <w:vAlign w:val="center"/>
                <w:hideMark/>
              </w:tcPr>
            </w:tcPrChange>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47" w:author="Brian Bohman" w:date="2021-10-27T05:58:00Z">
              <w:tcPr>
                <w:tcW w:w="1008" w:type="dxa"/>
                <w:vAlign w:val="center"/>
                <w:hideMark/>
              </w:tcPr>
            </w:tcPrChange>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48" w:author="Brian Bohman" w:date="2021-10-27T05:58:00Z">
              <w:tcPr>
                <w:tcW w:w="1152" w:type="dxa"/>
                <w:vAlign w:val="center"/>
                <w:hideMark/>
              </w:tcPr>
            </w:tcPrChange>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440" w:type="dxa"/>
            <w:vAlign w:val="center"/>
            <w:hideMark/>
            <w:tcPrChange w:id="11349" w:author="Brian Bohman" w:date="2021-10-27T05:58:00Z">
              <w:tcPr>
                <w:tcW w:w="1008" w:type="dxa"/>
                <w:vAlign w:val="center"/>
                <w:hideMark/>
              </w:tcPr>
            </w:tcPrChange>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19CD" w:rsidRPr="009B3DCC" w14:paraId="12858E36" w14:textId="77777777" w:rsidTr="00E419CD">
        <w:trPr>
          <w:trHeight w:val="165"/>
          <w:trPrChange w:id="11350" w:author="Brian Bohman" w:date="2021-10-27T05:58:00Z">
            <w:trPr>
              <w:trHeight w:val="165"/>
            </w:trPr>
          </w:trPrChange>
        </w:trPr>
        <w:tc>
          <w:tcPr>
            <w:tcW w:w="360" w:type="dxa"/>
            <w:vAlign w:val="center"/>
            <w:hideMark/>
            <w:tcPrChange w:id="11351" w:author="Brian Bohman" w:date="2021-10-27T05:58:00Z">
              <w:tcPr>
                <w:tcW w:w="360" w:type="dxa"/>
                <w:vAlign w:val="center"/>
                <w:hideMark/>
              </w:tcPr>
            </w:tcPrChange>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Change w:id="11352" w:author="Brian Bohman" w:date="2021-10-27T05:58:00Z">
              <w:tcPr>
                <w:tcW w:w="864" w:type="dxa"/>
                <w:vAlign w:val="center"/>
                <w:hideMark/>
              </w:tcPr>
            </w:tcPrChange>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53" w:author="Brian Bohman" w:date="2021-10-27T05:58:00Z">
              <w:tcPr>
                <w:tcW w:w="1152" w:type="dxa"/>
                <w:vAlign w:val="center"/>
                <w:hideMark/>
              </w:tcPr>
            </w:tcPrChange>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54" w:author="Brian Bohman" w:date="2021-10-27T05:58:00Z">
              <w:tcPr>
                <w:tcW w:w="504" w:type="dxa"/>
                <w:vAlign w:val="center"/>
                <w:hideMark/>
              </w:tcPr>
            </w:tcPrChange>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55" w:author="Brian Bohman" w:date="2021-10-27T05:58:00Z">
              <w:tcPr>
                <w:tcW w:w="1008" w:type="dxa"/>
                <w:vAlign w:val="center"/>
                <w:hideMark/>
              </w:tcPr>
            </w:tcPrChange>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56" w:author="Brian Bohman" w:date="2021-10-27T05:58:00Z">
              <w:tcPr>
                <w:tcW w:w="1008" w:type="dxa"/>
                <w:vAlign w:val="center"/>
                <w:hideMark/>
              </w:tcPr>
            </w:tcPrChange>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57" w:author="Brian Bohman" w:date="2021-10-27T05:58:00Z">
              <w:tcPr>
                <w:tcW w:w="720" w:type="dxa"/>
                <w:vAlign w:val="center"/>
                <w:hideMark/>
              </w:tcPr>
            </w:tcPrChange>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58" w:author="Brian Bohman" w:date="2021-10-27T05:58:00Z">
              <w:tcPr>
                <w:tcW w:w="1008" w:type="dxa"/>
                <w:vAlign w:val="center"/>
                <w:hideMark/>
              </w:tcPr>
            </w:tcPrChange>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359" w:author="Brian Bohman" w:date="2021-10-27T05:58:00Z">
              <w:tcPr>
                <w:tcW w:w="1152" w:type="dxa"/>
                <w:vAlign w:val="center"/>
                <w:hideMark/>
              </w:tcPr>
            </w:tcPrChange>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1360" w:author="Brian Bohman" w:date="2021-10-27T05:58:00Z">
              <w:tcPr>
                <w:tcW w:w="1008" w:type="dxa"/>
                <w:vAlign w:val="center"/>
                <w:hideMark/>
              </w:tcPr>
            </w:tcPrChange>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19CD" w:rsidRPr="009B3DCC" w14:paraId="615B170B" w14:textId="77777777" w:rsidTr="00E419CD">
        <w:trPr>
          <w:trHeight w:val="165"/>
          <w:trPrChange w:id="11361" w:author="Brian Bohman" w:date="2021-10-27T05:58:00Z">
            <w:trPr>
              <w:trHeight w:val="165"/>
            </w:trPr>
          </w:trPrChange>
        </w:trPr>
        <w:tc>
          <w:tcPr>
            <w:tcW w:w="360" w:type="dxa"/>
            <w:vAlign w:val="center"/>
            <w:hideMark/>
            <w:tcPrChange w:id="11362" w:author="Brian Bohman" w:date="2021-10-27T05:58:00Z">
              <w:tcPr>
                <w:tcW w:w="360" w:type="dxa"/>
                <w:vAlign w:val="center"/>
                <w:hideMark/>
              </w:tcPr>
            </w:tcPrChange>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Change w:id="11363" w:author="Brian Bohman" w:date="2021-10-27T05:58:00Z">
              <w:tcPr>
                <w:tcW w:w="864" w:type="dxa"/>
                <w:vAlign w:val="center"/>
                <w:hideMark/>
              </w:tcPr>
            </w:tcPrChange>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64" w:author="Brian Bohman" w:date="2021-10-27T05:58:00Z">
              <w:tcPr>
                <w:tcW w:w="1152" w:type="dxa"/>
                <w:vAlign w:val="center"/>
                <w:hideMark/>
              </w:tcPr>
            </w:tcPrChange>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65" w:author="Brian Bohman" w:date="2021-10-27T05:58:00Z">
              <w:tcPr>
                <w:tcW w:w="504" w:type="dxa"/>
                <w:vAlign w:val="center"/>
                <w:hideMark/>
              </w:tcPr>
            </w:tcPrChange>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66" w:author="Brian Bohman" w:date="2021-10-27T05:58:00Z">
              <w:tcPr>
                <w:tcW w:w="1008" w:type="dxa"/>
                <w:vAlign w:val="center"/>
                <w:hideMark/>
              </w:tcPr>
            </w:tcPrChange>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67" w:author="Brian Bohman" w:date="2021-10-27T05:58:00Z">
              <w:tcPr>
                <w:tcW w:w="1008" w:type="dxa"/>
                <w:vAlign w:val="center"/>
                <w:hideMark/>
              </w:tcPr>
            </w:tcPrChange>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68" w:author="Brian Bohman" w:date="2021-10-27T05:58:00Z">
              <w:tcPr>
                <w:tcW w:w="720" w:type="dxa"/>
                <w:vAlign w:val="center"/>
                <w:hideMark/>
              </w:tcPr>
            </w:tcPrChange>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69" w:author="Brian Bohman" w:date="2021-10-27T05:58:00Z">
              <w:tcPr>
                <w:tcW w:w="1008" w:type="dxa"/>
                <w:vAlign w:val="center"/>
                <w:hideMark/>
              </w:tcPr>
            </w:tcPrChange>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370" w:author="Brian Bohman" w:date="2021-10-27T05:58:00Z">
              <w:tcPr>
                <w:tcW w:w="1152" w:type="dxa"/>
                <w:vAlign w:val="center"/>
                <w:hideMark/>
              </w:tcPr>
            </w:tcPrChange>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371" w:author="Brian Bohman" w:date="2021-10-27T05:58:00Z">
              <w:tcPr>
                <w:tcW w:w="1008" w:type="dxa"/>
                <w:vAlign w:val="center"/>
                <w:hideMark/>
              </w:tcPr>
            </w:tcPrChange>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19CD" w:rsidRPr="009B3DCC" w14:paraId="1BB7E142" w14:textId="77777777" w:rsidTr="00E419CD">
        <w:trPr>
          <w:trHeight w:val="165"/>
          <w:trPrChange w:id="11372" w:author="Brian Bohman" w:date="2021-10-27T05:58:00Z">
            <w:trPr>
              <w:trHeight w:val="165"/>
            </w:trPr>
          </w:trPrChange>
        </w:trPr>
        <w:tc>
          <w:tcPr>
            <w:tcW w:w="360" w:type="dxa"/>
            <w:vAlign w:val="center"/>
            <w:hideMark/>
            <w:tcPrChange w:id="11373" w:author="Brian Bohman" w:date="2021-10-27T05:58:00Z">
              <w:tcPr>
                <w:tcW w:w="360" w:type="dxa"/>
                <w:vAlign w:val="center"/>
                <w:hideMark/>
              </w:tcPr>
            </w:tcPrChange>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Change w:id="11374" w:author="Brian Bohman" w:date="2021-10-27T05:58:00Z">
              <w:tcPr>
                <w:tcW w:w="864" w:type="dxa"/>
                <w:vAlign w:val="center"/>
                <w:hideMark/>
              </w:tcPr>
            </w:tcPrChange>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75" w:author="Brian Bohman" w:date="2021-10-27T05:58:00Z">
              <w:tcPr>
                <w:tcW w:w="1152" w:type="dxa"/>
                <w:vAlign w:val="center"/>
                <w:hideMark/>
              </w:tcPr>
            </w:tcPrChange>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76" w:author="Brian Bohman" w:date="2021-10-27T05:58:00Z">
              <w:tcPr>
                <w:tcW w:w="504" w:type="dxa"/>
                <w:vAlign w:val="center"/>
                <w:hideMark/>
              </w:tcPr>
            </w:tcPrChange>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77" w:author="Brian Bohman" w:date="2021-10-27T05:58:00Z">
              <w:tcPr>
                <w:tcW w:w="1008" w:type="dxa"/>
                <w:vAlign w:val="center"/>
                <w:hideMark/>
              </w:tcPr>
            </w:tcPrChange>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78" w:author="Brian Bohman" w:date="2021-10-27T05:58:00Z">
              <w:tcPr>
                <w:tcW w:w="1008" w:type="dxa"/>
                <w:vAlign w:val="center"/>
                <w:hideMark/>
              </w:tcPr>
            </w:tcPrChange>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79" w:author="Brian Bohman" w:date="2021-10-27T05:58:00Z">
              <w:tcPr>
                <w:tcW w:w="720" w:type="dxa"/>
                <w:vAlign w:val="center"/>
                <w:hideMark/>
              </w:tcPr>
            </w:tcPrChange>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80" w:author="Brian Bohman" w:date="2021-10-27T05:58:00Z">
              <w:tcPr>
                <w:tcW w:w="1008" w:type="dxa"/>
                <w:vAlign w:val="center"/>
                <w:hideMark/>
              </w:tcPr>
            </w:tcPrChange>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381" w:author="Brian Bohman" w:date="2021-10-27T05:58:00Z">
              <w:tcPr>
                <w:tcW w:w="1152" w:type="dxa"/>
                <w:vAlign w:val="center"/>
                <w:hideMark/>
              </w:tcPr>
            </w:tcPrChange>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440" w:type="dxa"/>
            <w:vAlign w:val="center"/>
            <w:hideMark/>
            <w:tcPrChange w:id="11382" w:author="Brian Bohman" w:date="2021-10-27T05:58:00Z">
              <w:tcPr>
                <w:tcW w:w="1008" w:type="dxa"/>
                <w:vAlign w:val="center"/>
                <w:hideMark/>
              </w:tcPr>
            </w:tcPrChange>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19CD" w:rsidRPr="009B3DCC" w14:paraId="099D003E" w14:textId="77777777" w:rsidTr="00E419CD">
        <w:trPr>
          <w:trHeight w:val="165"/>
          <w:trPrChange w:id="11383" w:author="Brian Bohman" w:date="2021-10-27T05:58:00Z">
            <w:trPr>
              <w:trHeight w:val="165"/>
            </w:trPr>
          </w:trPrChange>
        </w:trPr>
        <w:tc>
          <w:tcPr>
            <w:tcW w:w="360" w:type="dxa"/>
            <w:vAlign w:val="center"/>
            <w:hideMark/>
            <w:tcPrChange w:id="11384" w:author="Brian Bohman" w:date="2021-10-27T05:58:00Z">
              <w:tcPr>
                <w:tcW w:w="360" w:type="dxa"/>
                <w:vAlign w:val="center"/>
                <w:hideMark/>
              </w:tcPr>
            </w:tcPrChange>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Change w:id="11385" w:author="Brian Bohman" w:date="2021-10-27T05:58:00Z">
              <w:tcPr>
                <w:tcW w:w="864" w:type="dxa"/>
                <w:vAlign w:val="center"/>
                <w:hideMark/>
              </w:tcPr>
            </w:tcPrChange>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86" w:author="Brian Bohman" w:date="2021-10-27T05:58:00Z">
              <w:tcPr>
                <w:tcW w:w="1152" w:type="dxa"/>
                <w:vAlign w:val="center"/>
                <w:hideMark/>
              </w:tcPr>
            </w:tcPrChange>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87" w:author="Brian Bohman" w:date="2021-10-27T05:58:00Z">
              <w:tcPr>
                <w:tcW w:w="504" w:type="dxa"/>
                <w:vAlign w:val="center"/>
                <w:hideMark/>
              </w:tcPr>
            </w:tcPrChange>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88" w:author="Brian Bohman" w:date="2021-10-27T05:58:00Z">
              <w:tcPr>
                <w:tcW w:w="1008" w:type="dxa"/>
                <w:vAlign w:val="center"/>
                <w:hideMark/>
              </w:tcPr>
            </w:tcPrChange>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389" w:author="Brian Bohman" w:date="2021-10-27T05:58:00Z">
              <w:tcPr>
                <w:tcW w:w="1008" w:type="dxa"/>
                <w:vAlign w:val="center"/>
                <w:hideMark/>
              </w:tcPr>
            </w:tcPrChange>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390" w:author="Brian Bohman" w:date="2021-10-27T05:58:00Z">
              <w:tcPr>
                <w:tcW w:w="720" w:type="dxa"/>
                <w:vAlign w:val="center"/>
                <w:hideMark/>
              </w:tcPr>
            </w:tcPrChange>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391" w:author="Brian Bohman" w:date="2021-10-27T05:58:00Z">
              <w:tcPr>
                <w:tcW w:w="1008" w:type="dxa"/>
                <w:vAlign w:val="center"/>
                <w:hideMark/>
              </w:tcPr>
            </w:tcPrChange>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392" w:author="Brian Bohman" w:date="2021-10-27T05:58:00Z">
              <w:tcPr>
                <w:tcW w:w="1152" w:type="dxa"/>
                <w:vAlign w:val="center"/>
                <w:hideMark/>
              </w:tcPr>
            </w:tcPrChange>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440" w:type="dxa"/>
            <w:vAlign w:val="center"/>
            <w:hideMark/>
            <w:tcPrChange w:id="11393" w:author="Brian Bohman" w:date="2021-10-27T05:58:00Z">
              <w:tcPr>
                <w:tcW w:w="1008" w:type="dxa"/>
                <w:vAlign w:val="center"/>
                <w:hideMark/>
              </w:tcPr>
            </w:tcPrChange>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19CD" w:rsidRPr="009B3DCC" w14:paraId="1800B70A" w14:textId="77777777" w:rsidTr="00E419CD">
        <w:trPr>
          <w:trHeight w:val="165"/>
          <w:trPrChange w:id="11394" w:author="Brian Bohman" w:date="2021-10-27T05:58:00Z">
            <w:trPr>
              <w:trHeight w:val="165"/>
            </w:trPr>
          </w:trPrChange>
        </w:trPr>
        <w:tc>
          <w:tcPr>
            <w:tcW w:w="360" w:type="dxa"/>
            <w:vAlign w:val="center"/>
            <w:hideMark/>
            <w:tcPrChange w:id="11395" w:author="Brian Bohman" w:date="2021-10-27T05:58:00Z">
              <w:tcPr>
                <w:tcW w:w="360" w:type="dxa"/>
                <w:vAlign w:val="center"/>
                <w:hideMark/>
              </w:tcPr>
            </w:tcPrChange>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Change w:id="11396" w:author="Brian Bohman" w:date="2021-10-27T05:58:00Z">
              <w:tcPr>
                <w:tcW w:w="864" w:type="dxa"/>
                <w:vAlign w:val="center"/>
                <w:hideMark/>
              </w:tcPr>
            </w:tcPrChange>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397" w:author="Brian Bohman" w:date="2021-10-27T05:58:00Z">
              <w:tcPr>
                <w:tcW w:w="1152" w:type="dxa"/>
                <w:vAlign w:val="center"/>
                <w:hideMark/>
              </w:tcPr>
            </w:tcPrChange>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398" w:author="Brian Bohman" w:date="2021-10-27T05:58:00Z">
              <w:tcPr>
                <w:tcW w:w="504" w:type="dxa"/>
                <w:vAlign w:val="center"/>
                <w:hideMark/>
              </w:tcPr>
            </w:tcPrChange>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399" w:author="Brian Bohman" w:date="2021-10-27T05:58:00Z">
              <w:tcPr>
                <w:tcW w:w="1008" w:type="dxa"/>
                <w:vAlign w:val="center"/>
                <w:hideMark/>
              </w:tcPr>
            </w:tcPrChange>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00" w:author="Brian Bohman" w:date="2021-10-27T05:58:00Z">
              <w:tcPr>
                <w:tcW w:w="1008" w:type="dxa"/>
                <w:vAlign w:val="center"/>
                <w:hideMark/>
              </w:tcPr>
            </w:tcPrChange>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01" w:author="Brian Bohman" w:date="2021-10-27T05:58:00Z">
              <w:tcPr>
                <w:tcW w:w="720" w:type="dxa"/>
                <w:vAlign w:val="center"/>
                <w:hideMark/>
              </w:tcPr>
            </w:tcPrChange>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02" w:author="Brian Bohman" w:date="2021-10-27T05:58:00Z">
              <w:tcPr>
                <w:tcW w:w="1008" w:type="dxa"/>
                <w:vAlign w:val="center"/>
                <w:hideMark/>
              </w:tcPr>
            </w:tcPrChange>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03" w:author="Brian Bohman" w:date="2021-10-27T05:58:00Z">
              <w:tcPr>
                <w:tcW w:w="1152" w:type="dxa"/>
                <w:vAlign w:val="center"/>
                <w:hideMark/>
              </w:tcPr>
            </w:tcPrChange>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440" w:type="dxa"/>
            <w:vAlign w:val="center"/>
            <w:hideMark/>
            <w:tcPrChange w:id="11404" w:author="Brian Bohman" w:date="2021-10-27T05:58:00Z">
              <w:tcPr>
                <w:tcW w:w="1008" w:type="dxa"/>
                <w:vAlign w:val="center"/>
                <w:hideMark/>
              </w:tcPr>
            </w:tcPrChange>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19CD" w:rsidRPr="009B3DCC" w14:paraId="0C40AFD5" w14:textId="77777777" w:rsidTr="00E419CD">
        <w:trPr>
          <w:trHeight w:val="165"/>
          <w:trPrChange w:id="11405" w:author="Brian Bohman" w:date="2021-10-27T05:58:00Z">
            <w:trPr>
              <w:trHeight w:val="165"/>
            </w:trPr>
          </w:trPrChange>
        </w:trPr>
        <w:tc>
          <w:tcPr>
            <w:tcW w:w="360" w:type="dxa"/>
            <w:vAlign w:val="center"/>
            <w:hideMark/>
            <w:tcPrChange w:id="11406" w:author="Brian Bohman" w:date="2021-10-27T05:58:00Z">
              <w:tcPr>
                <w:tcW w:w="360" w:type="dxa"/>
                <w:vAlign w:val="center"/>
                <w:hideMark/>
              </w:tcPr>
            </w:tcPrChange>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Change w:id="11407" w:author="Brian Bohman" w:date="2021-10-27T05:58:00Z">
              <w:tcPr>
                <w:tcW w:w="864" w:type="dxa"/>
                <w:vAlign w:val="center"/>
                <w:hideMark/>
              </w:tcPr>
            </w:tcPrChange>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08" w:author="Brian Bohman" w:date="2021-10-27T05:58:00Z">
              <w:tcPr>
                <w:tcW w:w="1152" w:type="dxa"/>
                <w:vAlign w:val="center"/>
                <w:hideMark/>
              </w:tcPr>
            </w:tcPrChange>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09" w:author="Brian Bohman" w:date="2021-10-27T05:58:00Z">
              <w:tcPr>
                <w:tcW w:w="504" w:type="dxa"/>
                <w:vAlign w:val="center"/>
                <w:hideMark/>
              </w:tcPr>
            </w:tcPrChange>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Change w:id="11410" w:author="Brian Bohman" w:date="2021-10-27T05:58:00Z">
              <w:tcPr>
                <w:tcW w:w="1008" w:type="dxa"/>
                <w:vAlign w:val="center"/>
                <w:hideMark/>
              </w:tcPr>
            </w:tcPrChange>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Change w:id="11411" w:author="Brian Bohman" w:date="2021-10-27T05:58:00Z">
              <w:tcPr>
                <w:tcW w:w="1008" w:type="dxa"/>
                <w:vAlign w:val="center"/>
                <w:hideMark/>
              </w:tcPr>
            </w:tcPrChange>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12" w:author="Brian Bohman" w:date="2021-10-27T05:58:00Z">
              <w:tcPr>
                <w:tcW w:w="720" w:type="dxa"/>
                <w:vAlign w:val="center"/>
                <w:hideMark/>
              </w:tcPr>
            </w:tcPrChange>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13" w:author="Brian Bohman" w:date="2021-10-27T05:58:00Z">
              <w:tcPr>
                <w:tcW w:w="1008" w:type="dxa"/>
                <w:vAlign w:val="center"/>
                <w:hideMark/>
              </w:tcPr>
            </w:tcPrChange>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14" w:author="Brian Bohman" w:date="2021-10-27T05:58:00Z">
              <w:tcPr>
                <w:tcW w:w="1152" w:type="dxa"/>
                <w:vAlign w:val="center"/>
                <w:hideMark/>
              </w:tcPr>
            </w:tcPrChange>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440" w:type="dxa"/>
            <w:vAlign w:val="center"/>
            <w:hideMark/>
            <w:tcPrChange w:id="11415" w:author="Brian Bohman" w:date="2021-10-27T05:58:00Z">
              <w:tcPr>
                <w:tcW w:w="1008" w:type="dxa"/>
                <w:vAlign w:val="center"/>
                <w:hideMark/>
              </w:tcPr>
            </w:tcPrChange>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19CD" w:rsidRPr="009B3DCC" w14:paraId="544399CD" w14:textId="77777777" w:rsidTr="00E419CD">
        <w:trPr>
          <w:trHeight w:val="165"/>
          <w:trPrChange w:id="11416" w:author="Brian Bohman" w:date="2021-10-27T05:58:00Z">
            <w:trPr>
              <w:trHeight w:val="165"/>
            </w:trPr>
          </w:trPrChange>
        </w:trPr>
        <w:tc>
          <w:tcPr>
            <w:tcW w:w="360" w:type="dxa"/>
            <w:vAlign w:val="center"/>
            <w:hideMark/>
            <w:tcPrChange w:id="11417" w:author="Brian Bohman" w:date="2021-10-27T05:58:00Z">
              <w:tcPr>
                <w:tcW w:w="360" w:type="dxa"/>
                <w:vAlign w:val="center"/>
                <w:hideMark/>
              </w:tcPr>
            </w:tcPrChange>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Change w:id="11418" w:author="Brian Bohman" w:date="2021-10-27T05:58:00Z">
              <w:tcPr>
                <w:tcW w:w="864" w:type="dxa"/>
                <w:vAlign w:val="center"/>
                <w:hideMark/>
              </w:tcPr>
            </w:tcPrChange>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19" w:author="Brian Bohman" w:date="2021-10-27T05:58:00Z">
              <w:tcPr>
                <w:tcW w:w="1152" w:type="dxa"/>
                <w:vAlign w:val="center"/>
                <w:hideMark/>
              </w:tcPr>
            </w:tcPrChange>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20" w:author="Brian Bohman" w:date="2021-10-27T05:58:00Z">
              <w:tcPr>
                <w:tcW w:w="504" w:type="dxa"/>
                <w:vAlign w:val="center"/>
                <w:hideMark/>
              </w:tcPr>
            </w:tcPrChange>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21" w:author="Brian Bohman" w:date="2021-10-27T05:58:00Z">
              <w:tcPr>
                <w:tcW w:w="1008" w:type="dxa"/>
                <w:vAlign w:val="center"/>
                <w:hideMark/>
              </w:tcPr>
            </w:tcPrChange>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22" w:author="Brian Bohman" w:date="2021-10-27T05:58:00Z">
              <w:tcPr>
                <w:tcW w:w="1008" w:type="dxa"/>
                <w:vAlign w:val="center"/>
                <w:hideMark/>
              </w:tcPr>
            </w:tcPrChange>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23" w:author="Brian Bohman" w:date="2021-10-27T05:58:00Z">
              <w:tcPr>
                <w:tcW w:w="720" w:type="dxa"/>
                <w:vAlign w:val="center"/>
                <w:hideMark/>
              </w:tcPr>
            </w:tcPrChange>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24" w:author="Brian Bohman" w:date="2021-10-27T05:58:00Z">
              <w:tcPr>
                <w:tcW w:w="1008" w:type="dxa"/>
                <w:vAlign w:val="center"/>
                <w:hideMark/>
              </w:tcPr>
            </w:tcPrChange>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25" w:author="Brian Bohman" w:date="2021-10-27T05:58:00Z">
              <w:tcPr>
                <w:tcW w:w="1152" w:type="dxa"/>
                <w:vAlign w:val="center"/>
                <w:hideMark/>
              </w:tcPr>
            </w:tcPrChange>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440" w:type="dxa"/>
            <w:vAlign w:val="center"/>
            <w:hideMark/>
            <w:tcPrChange w:id="11426" w:author="Brian Bohman" w:date="2021-10-27T05:58:00Z">
              <w:tcPr>
                <w:tcW w:w="1008" w:type="dxa"/>
                <w:vAlign w:val="center"/>
                <w:hideMark/>
              </w:tcPr>
            </w:tcPrChange>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307337BB" w14:textId="77777777" w:rsidTr="00E419CD">
        <w:trPr>
          <w:trHeight w:val="165"/>
          <w:trPrChange w:id="11427" w:author="Brian Bohman" w:date="2021-10-27T05:58:00Z">
            <w:trPr>
              <w:trHeight w:val="165"/>
            </w:trPr>
          </w:trPrChange>
        </w:trPr>
        <w:tc>
          <w:tcPr>
            <w:tcW w:w="360" w:type="dxa"/>
            <w:vAlign w:val="center"/>
            <w:hideMark/>
            <w:tcPrChange w:id="11428" w:author="Brian Bohman" w:date="2021-10-27T05:58:00Z">
              <w:tcPr>
                <w:tcW w:w="360" w:type="dxa"/>
                <w:vAlign w:val="center"/>
                <w:hideMark/>
              </w:tcPr>
            </w:tcPrChange>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Change w:id="11429" w:author="Brian Bohman" w:date="2021-10-27T05:58:00Z">
              <w:tcPr>
                <w:tcW w:w="864" w:type="dxa"/>
                <w:vAlign w:val="center"/>
                <w:hideMark/>
              </w:tcPr>
            </w:tcPrChange>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30" w:author="Brian Bohman" w:date="2021-10-27T05:58:00Z">
              <w:tcPr>
                <w:tcW w:w="1152" w:type="dxa"/>
                <w:vAlign w:val="center"/>
                <w:hideMark/>
              </w:tcPr>
            </w:tcPrChange>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31" w:author="Brian Bohman" w:date="2021-10-27T05:58:00Z">
              <w:tcPr>
                <w:tcW w:w="504" w:type="dxa"/>
                <w:vAlign w:val="center"/>
                <w:hideMark/>
              </w:tcPr>
            </w:tcPrChange>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32" w:author="Brian Bohman" w:date="2021-10-27T05:58:00Z">
              <w:tcPr>
                <w:tcW w:w="1008" w:type="dxa"/>
                <w:vAlign w:val="center"/>
                <w:hideMark/>
              </w:tcPr>
            </w:tcPrChange>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33" w:author="Brian Bohman" w:date="2021-10-27T05:58:00Z">
              <w:tcPr>
                <w:tcW w:w="1008" w:type="dxa"/>
                <w:vAlign w:val="center"/>
                <w:hideMark/>
              </w:tcPr>
            </w:tcPrChange>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34" w:author="Brian Bohman" w:date="2021-10-27T05:58:00Z">
              <w:tcPr>
                <w:tcW w:w="720" w:type="dxa"/>
                <w:vAlign w:val="center"/>
                <w:hideMark/>
              </w:tcPr>
            </w:tcPrChange>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35" w:author="Brian Bohman" w:date="2021-10-27T05:58:00Z">
              <w:tcPr>
                <w:tcW w:w="1008" w:type="dxa"/>
                <w:vAlign w:val="center"/>
                <w:hideMark/>
              </w:tcPr>
            </w:tcPrChange>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36" w:author="Brian Bohman" w:date="2021-10-27T05:58:00Z">
              <w:tcPr>
                <w:tcW w:w="1152" w:type="dxa"/>
                <w:vAlign w:val="center"/>
                <w:hideMark/>
              </w:tcPr>
            </w:tcPrChange>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440" w:type="dxa"/>
            <w:vAlign w:val="center"/>
            <w:hideMark/>
            <w:tcPrChange w:id="11437" w:author="Brian Bohman" w:date="2021-10-27T05:58:00Z">
              <w:tcPr>
                <w:tcW w:w="1008" w:type="dxa"/>
                <w:vAlign w:val="center"/>
                <w:hideMark/>
              </w:tcPr>
            </w:tcPrChange>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19CD" w:rsidRPr="009B3DCC" w14:paraId="7D2C1340" w14:textId="77777777" w:rsidTr="00E419CD">
        <w:trPr>
          <w:trHeight w:val="165"/>
          <w:trPrChange w:id="11438" w:author="Brian Bohman" w:date="2021-10-27T05:58:00Z">
            <w:trPr>
              <w:trHeight w:val="165"/>
            </w:trPr>
          </w:trPrChange>
        </w:trPr>
        <w:tc>
          <w:tcPr>
            <w:tcW w:w="360" w:type="dxa"/>
            <w:vAlign w:val="center"/>
            <w:hideMark/>
            <w:tcPrChange w:id="11439" w:author="Brian Bohman" w:date="2021-10-27T05:58:00Z">
              <w:tcPr>
                <w:tcW w:w="360" w:type="dxa"/>
                <w:vAlign w:val="center"/>
                <w:hideMark/>
              </w:tcPr>
            </w:tcPrChange>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Change w:id="11440" w:author="Brian Bohman" w:date="2021-10-27T05:58:00Z">
              <w:tcPr>
                <w:tcW w:w="864" w:type="dxa"/>
                <w:vAlign w:val="center"/>
                <w:hideMark/>
              </w:tcPr>
            </w:tcPrChange>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41" w:author="Brian Bohman" w:date="2021-10-27T05:58:00Z">
              <w:tcPr>
                <w:tcW w:w="1152" w:type="dxa"/>
                <w:vAlign w:val="center"/>
                <w:hideMark/>
              </w:tcPr>
            </w:tcPrChange>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42" w:author="Brian Bohman" w:date="2021-10-27T05:58:00Z">
              <w:tcPr>
                <w:tcW w:w="504" w:type="dxa"/>
                <w:vAlign w:val="center"/>
                <w:hideMark/>
              </w:tcPr>
            </w:tcPrChange>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43" w:author="Brian Bohman" w:date="2021-10-27T05:58:00Z">
              <w:tcPr>
                <w:tcW w:w="1008" w:type="dxa"/>
                <w:vAlign w:val="center"/>
                <w:hideMark/>
              </w:tcPr>
            </w:tcPrChange>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44" w:author="Brian Bohman" w:date="2021-10-27T05:58:00Z">
              <w:tcPr>
                <w:tcW w:w="1008" w:type="dxa"/>
                <w:vAlign w:val="center"/>
                <w:hideMark/>
              </w:tcPr>
            </w:tcPrChange>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45" w:author="Brian Bohman" w:date="2021-10-27T05:58:00Z">
              <w:tcPr>
                <w:tcW w:w="720" w:type="dxa"/>
                <w:vAlign w:val="center"/>
                <w:hideMark/>
              </w:tcPr>
            </w:tcPrChange>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46" w:author="Brian Bohman" w:date="2021-10-27T05:58:00Z">
              <w:tcPr>
                <w:tcW w:w="1008" w:type="dxa"/>
                <w:vAlign w:val="center"/>
                <w:hideMark/>
              </w:tcPr>
            </w:tcPrChange>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447" w:author="Brian Bohman" w:date="2021-10-27T05:58:00Z">
              <w:tcPr>
                <w:tcW w:w="1152" w:type="dxa"/>
                <w:vAlign w:val="center"/>
                <w:hideMark/>
              </w:tcPr>
            </w:tcPrChange>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440" w:type="dxa"/>
            <w:vAlign w:val="center"/>
            <w:hideMark/>
            <w:tcPrChange w:id="11448" w:author="Brian Bohman" w:date="2021-10-27T05:58:00Z">
              <w:tcPr>
                <w:tcW w:w="1008" w:type="dxa"/>
                <w:vAlign w:val="center"/>
                <w:hideMark/>
              </w:tcPr>
            </w:tcPrChange>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19CD" w:rsidRPr="009B3DCC" w14:paraId="73CC70E5" w14:textId="77777777" w:rsidTr="00E419CD">
        <w:trPr>
          <w:trHeight w:val="165"/>
          <w:trPrChange w:id="11449" w:author="Brian Bohman" w:date="2021-10-27T05:58:00Z">
            <w:trPr>
              <w:trHeight w:val="165"/>
            </w:trPr>
          </w:trPrChange>
        </w:trPr>
        <w:tc>
          <w:tcPr>
            <w:tcW w:w="360" w:type="dxa"/>
            <w:vAlign w:val="center"/>
            <w:hideMark/>
            <w:tcPrChange w:id="11450" w:author="Brian Bohman" w:date="2021-10-27T05:58:00Z">
              <w:tcPr>
                <w:tcW w:w="360" w:type="dxa"/>
                <w:vAlign w:val="center"/>
                <w:hideMark/>
              </w:tcPr>
            </w:tcPrChange>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Change w:id="11451" w:author="Brian Bohman" w:date="2021-10-27T05:58:00Z">
              <w:tcPr>
                <w:tcW w:w="864" w:type="dxa"/>
                <w:vAlign w:val="center"/>
                <w:hideMark/>
              </w:tcPr>
            </w:tcPrChange>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52" w:author="Brian Bohman" w:date="2021-10-27T05:58:00Z">
              <w:tcPr>
                <w:tcW w:w="1152" w:type="dxa"/>
                <w:vAlign w:val="center"/>
                <w:hideMark/>
              </w:tcPr>
            </w:tcPrChange>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53" w:author="Brian Bohman" w:date="2021-10-27T05:58:00Z">
              <w:tcPr>
                <w:tcW w:w="504" w:type="dxa"/>
                <w:vAlign w:val="center"/>
                <w:hideMark/>
              </w:tcPr>
            </w:tcPrChange>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54" w:author="Brian Bohman" w:date="2021-10-27T05:58:00Z">
              <w:tcPr>
                <w:tcW w:w="1008" w:type="dxa"/>
                <w:vAlign w:val="center"/>
                <w:hideMark/>
              </w:tcPr>
            </w:tcPrChange>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55" w:author="Brian Bohman" w:date="2021-10-27T05:58:00Z">
              <w:tcPr>
                <w:tcW w:w="1008" w:type="dxa"/>
                <w:vAlign w:val="center"/>
                <w:hideMark/>
              </w:tcPr>
            </w:tcPrChange>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56" w:author="Brian Bohman" w:date="2021-10-27T05:58:00Z">
              <w:tcPr>
                <w:tcW w:w="720" w:type="dxa"/>
                <w:vAlign w:val="center"/>
                <w:hideMark/>
              </w:tcPr>
            </w:tcPrChange>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57" w:author="Brian Bohman" w:date="2021-10-27T05:58:00Z">
              <w:tcPr>
                <w:tcW w:w="1008" w:type="dxa"/>
                <w:vAlign w:val="center"/>
                <w:hideMark/>
              </w:tcPr>
            </w:tcPrChange>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458" w:author="Brian Bohman" w:date="2021-10-27T05:58:00Z">
              <w:tcPr>
                <w:tcW w:w="1152" w:type="dxa"/>
                <w:vAlign w:val="center"/>
                <w:hideMark/>
              </w:tcPr>
            </w:tcPrChange>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1459" w:author="Brian Bohman" w:date="2021-10-27T05:58:00Z">
              <w:tcPr>
                <w:tcW w:w="1008" w:type="dxa"/>
                <w:vAlign w:val="center"/>
                <w:hideMark/>
              </w:tcPr>
            </w:tcPrChange>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19CD" w:rsidRPr="009B3DCC" w14:paraId="3FC9A709" w14:textId="77777777" w:rsidTr="00E419CD">
        <w:trPr>
          <w:trHeight w:val="165"/>
          <w:trPrChange w:id="11460" w:author="Brian Bohman" w:date="2021-10-27T05:58:00Z">
            <w:trPr>
              <w:trHeight w:val="165"/>
            </w:trPr>
          </w:trPrChange>
        </w:trPr>
        <w:tc>
          <w:tcPr>
            <w:tcW w:w="360" w:type="dxa"/>
            <w:vAlign w:val="center"/>
            <w:hideMark/>
            <w:tcPrChange w:id="11461" w:author="Brian Bohman" w:date="2021-10-27T05:58:00Z">
              <w:tcPr>
                <w:tcW w:w="360" w:type="dxa"/>
                <w:vAlign w:val="center"/>
                <w:hideMark/>
              </w:tcPr>
            </w:tcPrChange>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Change w:id="11462" w:author="Brian Bohman" w:date="2021-10-27T05:58:00Z">
              <w:tcPr>
                <w:tcW w:w="864" w:type="dxa"/>
                <w:vAlign w:val="center"/>
                <w:hideMark/>
              </w:tcPr>
            </w:tcPrChange>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63" w:author="Brian Bohman" w:date="2021-10-27T05:58:00Z">
              <w:tcPr>
                <w:tcW w:w="1152" w:type="dxa"/>
                <w:vAlign w:val="center"/>
                <w:hideMark/>
              </w:tcPr>
            </w:tcPrChange>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64" w:author="Brian Bohman" w:date="2021-10-27T05:58:00Z">
              <w:tcPr>
                <w:tcW w:w="504" w:type="dxa"/>
                <w:vAlign w:val="center"/>
                <w:hideMark/>
              </w:tcPr>
            </w:tcPrChange>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Change w:id="11465" w:author="Brian Bohman" w:date="2021-10-27T05:58:00Z">
              <w:tcPr>
                <w:tcW w:w="1008" w:type="dxa"/>
                <w:vAlign w:val="center"/>
                <w:hideMark/>
              </w:tcPr>
            </w:tcPrChange>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Change w:id="11466" w:author="Brian Bohman" w:date="2021-10-27T05:58:00Z">
              <w:tcPr>
                <w:tcW w:w="1008" w:type="dxa"/>
                <w:vAlign w:val="center"/>
                <w:hideMark/>
              </w:tcPr>
            </w:tcPrChange>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67" w:author="Brian Bohman" w:date="2021-10-27T05:58:00Z">
              <w:tcPr>
                <w:tcW w:w="720" w:type="dxa"/>
                <w:vAlign w:val="center"/>
                <w:hideMark/>
              </w:tcPr>
            </w:tcPrChange>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68" w:author="Brian Bohman" w:date="2021-10-27T05:58:00Z">
              <w:tcPr>
                <w:tcW w:w="1008" w:type="dxa"/>
                <w:vAlign w:val="center"/>
                <w:hideMark/>
              </w:tcPr>
            </w:tcPrChange>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69" w:author="Brian Bohman" w:date="2021-10-27T05:58:00Z">
              <w:tcPr>
                <w:tcW w:w="1152" w:type="dxa"/>
                <w:vAlign w:val="center"/>
                <w:hideMark/>
              </w:tcPr>
            </w:tcPrChange>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440" w:type="dxa"/>
            <w:vAlign w:val="center"/>
            <w:hideMark/>
            <w:tcPrChange w:id="11470" w:author="Brian Bohman" w:date="2021-10-27T05:58:00Z">
              <w:tcPr>
                <w:tcW w:w="1008" w:type="dxa"/>
                <w:vAlign w:val="center"/>
                <w:hideMark/>
              </w:tcPr>
            </w:tcPrChange>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19CD" w:rsidRPr="009B3DCC" w14:paraId="04E8EC8A" w14:textId="77777777" w:rsidTr="00E419CD">
        <w:trPr>
          <w:trHeight w:val="180"/>
          <w:trPrChange w:id="11471" w:author="Brian Bohman" w:date="2021-10-27T05:58:00Z">
            <w:trPr>
              <w:trHeight w:val="180"/>
            </w:trPr>
          </w:trPrChange>
        </w:trPr>
        <w:tc>
          <w:tcPr>
            <w:tcW w:w="360" w:type="dxa"/>
            <w:vAlign w:val="center"/>
            <w:hideMark/>
            <w:tcPrChange w:id="11472" w:author="Brian Bohman" w:date="2021-10-27T05:58:00Z">
              <w:tcPr>
                <w:tcW w:w="360" w:type="dxa"/>
                <w:vAlign w:val="center"/>
                <w:hideMark/>
              </w:tcPr>
            </w:tcPrChange>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Change w:id="11473" w:author="Brian Bohman" w:date="2021-10-27T05:58:00Z">
              <w:tcPr>
                <w:tcW w:w="864" w:type="dxa"/>
                <w:vAlign w:val="center"/>
                <w:hideMark/>
              </w:tcPr>
            </w:tcPrChange>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74" w:author="Brian Bohman" w:date="2021-10-27T05:58:00Z">
              <w:tcPr>
                <w:tcW w:w="1152" w:type="dxa"/>
                <w:vAlign w:val="center"/>
                <w:hideMark/>
              </w:tcPr>
            </w:tcPrChange>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75" w:author="Brian Bohman" w:date="2021-10-27T05:58:00Z">
              <w:tcPr>
                <w:tcW w:w="504" w:type="dxa"/>
                <w:vAlign w:val="center"/>
                <w:hideMark/>
              </w:tcPr>
            </w:tcPrChange>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76" w:author="Brian Bohman" w:date="2021-10-27T05:58:00Z">
              <w:tcPr>
                <w:tcW w:w="1008" w:type="dxa"/>
                <w:vAlign w:val="center"/>
                <w:hideMark/>
              </w:tcPr>
            </w:tcPrChange>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77" w:author="Brian Bohman" w:date="2021-10-27T05:58:00Z">
              <w:tcPr>
                <w:tcW w:w="1008" w:type="dxa"/>
                <w:vAlign w:val="center"/>
                <w:hideMark/>
              </w:tcPr>
            </w:tcPrChange>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78" w:author="Brian Bohman" w:date="2021-10-27T05:58:00Z">
              <w:tcPr>
                <w:tcW w:w="720" w:type="dxa"/>
                <w:vAlign w:val="center"/>
                <w:hideMark/>
              </w:tcPr>
            </w:tcPrChange>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79" w:author="Brian Bohman" w:date="2021-10-27T05:58:00Z">
              <w:tcPr>
                <w:tcW w:w="1008" w:type="dxa"/>
                <w:vAlign w:val="center"/>
                <w:hideMark/>
              </w:tcPr>
            </w:tcPrChange>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480" w:author="Brian Bohman" w:date="2021-10-27T05:58:00Z">
              <w:tcPr>
                <w:tcW w:w="1152" w:type="dxa"/>
                <w:vAlign w:val="center"/>
                <w:hideMark/>
              </w:tcPr>
            </w:tcPrChange>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440" w:type="dxa"/>
            <w:vAlign w:val="center"/>
            <w:hideMark/>
            <w:tcPrChange w:id="11481" w:author="Brian Bohman" w:date="2021-10-27T05:58:00Z">
              <w:tcPr>
                <w:tcW w:w="1008" w:type="dxa"/>
                <w:vAlign w:val="center"/>
                <w:hideMark/>
              </w:tcPr>
            </w:tcPrChange>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19CD" w:rsidRPr="009B3DCC" w14:paraId="08574E6C" w14:textId="77777777" w:rsidTr="00E419CD">
        <w:trPr>
          <w:trHeight w:val="165"/>
          <w:trPrChange w:id="11482" w:author="Brian Bohman" w:date="2021-10-27T05:58:00Z">
            <w:trPr>
              <w:trHeight w:val="165"/>
            </w:trPr>
          </w:trPrChange>
        </w:trPr>
        <w:tc>
          <w:tcPr>
            <w:tcW w:w="360" w:type="dxa"/>
            <w:vAlign w:val="center"/>
            <w:hideMark/>
            <w:tcPrChange w:id="11483" w:author="Brian Bohman" w:date="2021-10-27T05:58:00Z">
              <w:tcPr>
                <w:tcW w:w="360" w:type="dxa"/>
                <w:vAlign w:val="center"/>
                <w:hideMark/>
              </w:tcPr>
            </w:tcPrChange>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Change w:id="11484" w:author="Brian Bohman" w:date="2021-10-27T05:58:00Z">
              <w:tcPr>
                <w:tcW w:w="864" w:type="dxa"/>
                <w:vAlign w:val="center"/>
                <w:hideMark/>
              </w:tcPr>
            </w:tcPrChange>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85" w:author="Brian Bohman" w:date="2021-10-27T05:58:00Z">
              <w:tcPr>
                <w:tcW w:w="1152" w:type="dxa"/>
                <w:vAlign w:val="center"/>
                <w:hideMark/>
              </w:tcPr>
            </w:tcPrChange>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86" w:author="Brian Bohman" w:date="2021-10-27T05:58:00Z">
              <w:tcPr>
                <w:tcW w:w="504" w:type="dxa"/>
                <w:vAlign w:val="center"/>
                <w:hideMark/>
              </w:tcPr>
            </w:tcPrChange>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87" w:author="Brian Bohman" w:date="2021-10-27T05:58:00Z">
              <w:tcPr>
                <w:tcW w:w="1008" w:type="dxa"/>
                <w:vAlign w:val="center"/>
                <w:hideMark/>
              </w:tcPr>
            </w:tcPrChange>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88" w:author="Brian Bohman" w:date="2021-10-27T05:58:00Z">
              <w:tcPr>
                <w:tcW w:w="1008" w:type="dxa"/>
                <w:vAlign w:val="center"/>
                <w:hideMark/>
              </w:tcPr>
            </w:tcPrChange>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489" w:author="Brian Bohman" w:date="2021-10-27T05:58:00Z">
              <w:tcPr>
                <w:tcW w:w="720" w:type="dxa"/>
                <w:vAlign w:val="center"/>
                <w:hideMark/>
              </w:tcPr>
            </w:tcPrChange>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490" w:author="Brian Bohman" w:date="2021-10-27T05:58:00Z">
              <w:tcPr>
                <w:tcW w:w="1008" w:type="dxa"/>
                <w:vAlign w:val="center"/>
                <w:hideMark/>
              </w:tcPr>
            </w:tcPrChange>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491" w:author="Brian Bohman" w:date="2021-10-27T05:58:00Z">
              <w:tcPr>
                <w:tcW w:w="1152" w:type="dxa"/>
                <w:vAlign w:val="center"/>
                <w:hideMark/>
              </w:tcPr>
            </w:tcPrChange>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440" w:type="dxa"/>
            <w:vAlign w:val="center"/>
            <w:hideMark/>
            <w:tcPrChange w:id="11492" w:author="Brian Bohman" w:date="2021-10-27T05:58:00Z">
              <w:tcPr>
                <w:tcW w:w="1008" w:type="dxa"/>
                <w:vAlign w:val="center"/>
                <w:hideMark/>
              </w:tcPr>
            </w:tcPrChange>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7ECBB8AC" w14:textId="77777777" w:rsidTr="00E419CD">
        <w:trPr>
          <w:trHeight w:val="165"/>
          <w:trPrChange w:id="11493" w:author="Brian Bohman" w:date="2021-10-27T05:58:00Z">
            <w:trPr>
              <w:trHeight w:val="165"/>
            </w:trPr>
          </w:trPrChange>
        </w:trPr>
        <w:tc>
          <w:tcPr>
            <w:tcW w:w="360" w:type="dxa"/>
            <w:vAlign w:val="center"/>
            <w:hideMark/>
            <w:tcPrChange w:id="11494" w:author="Brian Bohman" w:date="2021-10-27T05:58:00Z">
              <w:tcPr>
                <w:tcW w:w="360" w:type="dxa"/>
                <w:vAlign w:val="center"/>
                <w:hideMark/>
              </w:tcPr>
            </w:tcPrChange>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Change w:id="11495" w:author="Brian Bohman" w:date="2021-10-27T05:58:00Z">
              <w:tcPr>
                <w:tcW w:w="864" w:type="dxa"/>
                <w:vAlign w:val="center"/>
                <w:hideMark/>
              </w:tcPr>
            </w:tcPrChange>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496" w:author="Brian Bohman" w:date="2021-10-27T05:58:00Z">
              <w:tcPr>
                <w:tcW w:w="1152" w:type="dxa"/>
                <w:vAlign w:val="center"/>
                <w:hideMark/>
              </w:tcPr>
            </w:tcPrChange>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497" w:author="Brian Bohman" w:date="2021-10-27T05:58:00Z">
              <w:tcPr>
                <w:tcW w:w="504" w:type="dxa"/>
                <w:vAlign w:val="center"/>
                <w:hideMark/>
              </w:tcPr>
            </w:tcPrChange>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498" w:author="Brian Bohman" w:date="2021-10-27T05:58:00Z">
              <w:tcPr>
                <w:tcW w:w="1008" w:type="dxa"/>
                <w:vAlign w:val="center"/>
                <w:hideMark/>
              </w:tcPr>
            </w:tcPrChange>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499" w:author="Brian Bohman" w:date="2021-10-27T05:58:00Z">
              <w:tcPr>
                <w:tcW w:w="1008" w:type="dxa"/>
                <w:vAlign w:val="center"/>
                <w:hideMark/>
              </w:tcPr>
            </w:tcPrChange>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00" w:author="Brian Bohman" w:date="2021-10-27T05:58:00Z">
              <w:tcPr>
                <w:tcW w:w="720" w:type="dxa"/>
                <w:vAlign w:val="center"/>
                <w:hideMark/>
              </w:tcPr>
            </w:tcPrChange>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01" w:author="Brian Bohman" w:date="2021-10-27T05:58:00Z">
              <w:tcPr>
                <w:tcW w:w="1008" w:type="dxa"/>
                <w:vAlign w:val="center"/>
                <w:hideMark/>
              </w:tcPr>
            </w:tcPrChange>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02" w:author="Brian Bohman" w:date="2021-10-27T05:58:00Z">
              <w:tcPr>
                <w:tcW w:w="1152" w:type="dxa"/>
                <w:vAlign w:val="center"/>
                <w:hideMark/>
              </w:tcPr>
            </w:tcPrChange>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440" w:type="dxa"/>
            <w:vAlign w:val="center"/>
            <w:hideMark/>
            <w:tcPrChange w:id="11503" w:author="Brian Bohman" w:date="2021-10-27T05:58:00Z">
              <w:tcPr>
                <w:tcW w:w="1008" w:type="dxa"/>
                <w:vAlign w:val="center"/>
                <w:hideMark/>
              </w:tcPr>
            </w:tcPrChange>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5B0BE6B4" w14:textId="77777777" w:rsidTr="00E419CD">
        <w:trPr>
          <w:trHeight w:val="165"/>
          <w:trPrChange w:id="11504" w:author="Brian Bohman" w:date="2021-10-27T05:58:00Z">
            <w:trPr>
              <w:trHeight w:val="165"/>
            </w:trPr>
          </w:trPrChange>
        </w:trPr>
        <w:tc>
          <w:tcPr>
            <w:tcW w:w="360" w:type="dxa"/>
            <w:vAlign w:val="center"/>
            <w:hideMark/>
            <w:tcPrChange w:id="11505" w:author="Brian Bohman" w:date="2021-10-27T05:58:00Z">
              <w:tcPr>
                <w:tcW w:w="360" w:type="dxa"/>
                <w:vAlign w:val="center"/>
                <w:hideMark/>
              </w:tcPr>
            </w:tcPrChange>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Change w:id="11506" w:author="Brian Bohman" w:date="2021-10-27T05:58:00Z">
              <w:tcPr>
                <w:tcW w:w="864" w:type="dxa"/>
                <w:vAlign w:val="center"/>
                <w:hideMark/>
              </w:tcPr>
            </w:tcPrChange>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07" w:author="Brian Bohman" w:date="2021-10-27T05:58:00Z">
              <w:tcPr>
                <w:tcW w:w="1152" w:type="dxa"/>
                <w:vAlign w:val="center"/>
                <w:hideMark/>
              </w:tcPr>
            </w:tcPrChange>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08" w:author="Brian Bohman" w:date="2021-10-27T05:58:00Z">
              <w:tcPr>
                <w:tcW w:w="504" w:type="dxa"/>
                <w:vAlign w:val="center"/>
                <w:hideMark/>
              </w:tcPr>
            </w:tcPrChange>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09" w:author="Brian Bohman" w:date="2021-10-27T05:58:00Z">
              <w:tcPr>
                <w:tcW w:w="1008" w:type="dxa"/>
                <w:vAlign w:val="center"/>
                <w:hideMark/>
              </w:tcPr>
            </w:tcPrChange>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10" w:author="Brian Bohman" w:date="2021-10-27T05:58:00Z">
              <w:tcPr>
                <w:tcW w:w="1008" w:type="dxa"/>
                <w:vAlign w:val="center"/>
                <w:hideMark/>
              </w:tcPr>
            </w:tcPrChange>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11" w:author="Brian Bohman" w:date="2021-10-27T05:58:00Z">
              <w:tcPr>
                <w:tcW w:w="720" w:type="dxa"/>
                <w:vAlign w:val="center"/>
                <w:hideMark/>
              </w:tcPr>
            </w:tcPrChange>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12" w:author="Brian Bohman" w:date="2021-10-27T05:58:00Z">
              <w:tcPr>
                <w:tcW w:w="1008" w:type="dxa"/>
                <w:vAlign w:val="center"/>
                <w:hideMark/>
              </w:tcPr>
            </w:tcPrChange>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13" w:author="Brian Bohman" w:date="2021-10-27T05:58:00Z">
              <w:tcPr>
                <w:tcW w:w="1152" w:type="dxa"/>
                <w:vAlign w:val="center"/>
                <w:hideMark/>
              </w:tcPr>
            </w:tcPrChange>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440" w:type="dxa"/>
            <w:vAlign w:val="center"/>
            <w:hideMark/>
            <w:tcPrChange w:id="11514" w:author="Brian Bohman" w:date="2021-10-27T05:58:00Z">
              <w:tcPr>
                <w:tcW w:w="1008" w:type="dxa"/>
                <w:vAlign w:val="center"/>
                <w:hideMark/>
              </w:tcPr>
            </w:tcPrChange>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19CD" w:rsidRPr="009B3DCC" w14:paraId="6BD74D5C" w14:textId="77777777" w:rsidTr="00E419CD">
        <w:trPr>
          <w:trHeight w:val="165"/>
          <w:trPrChange w:id="11515" w:author="Brian Bohman" w:date="2021-10-27T05:58:00Z">
            <w:trPr>
              <w:trHeight w:val="165"/>
            </w:trPr>
          </w:trPrChange>
        </w:trPr>
        <w:tc>
          <w:tcPr>
            <w:tcW w:w="360" w:type="dxa"/>
            <w:vAlign w:val="center"/>
            <w:hideMark/>
            <w:tcPrChange w:id="11516" w:author="Brian Bohman" w:date="2021-10-27T05:58:00Z">
              <w:tcPr>
                <w:tcW w:w="360" w:type="dxa"/>
                <w:vAlign w:val="center"/>
                <w:hideMark/>
              </w:tcPr>
            </w:tcPrChange>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Change w:id="11517" w:author="Brian Bohman" w:date="2021-10-27T05:58:00Z">
              <w:tcPr>
                <w:tcW w:w="864" w:type="dxa"/>
                <w:vAlign w:val="center"/>
                <w:hideMark/>
              </w:tcPr>
            </w:tcPrChange>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18" w:author="Brian Bohman" w:date="2021-10-27T05:58:00Z">
              <w:tcPr>
                <w:tcW w:w="1152" w:type="dxa"/>
                <w:vAlign w:val="center"/>
                <w:hideMark/>
              </w:tcPr>
            </w:tcPrChange>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19" w:author="Brian Bohman" w:date="2021-10-27T05:58:00Z">
              <w:tcPr>
                <w:tcW w:w="504" w:type="dxa"/>
                <w:vAlign w:val="center"/>
                <w:hideMark/>
              </w:tcPr>
            </w:tcPrChange>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20" w:author="Brian Bohman" w:date="2021-10-27T05:58:00Z">
              <w:tcPr>
                <w:tcW w:w="1008" w:type="dxa"/>
                <w:vAlign w:val="center"/>
                <w:hideMark/>
              </w:tcPr>
            </w:tcPrChange>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21" w:author="Brian Bohman" w:date="2021-10-27T05:58:00Z">
              <w:tcPr>
                <w:tcW w:w="1008" w:type="dxa"/>
                <w:vAlign w:val="center"/>
                <w:hideMark/>
              </w:tcPr>
            </w:tcPrChange>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22" w:author="Brian Bohman" w:date="2021-10-27T05:58:00Z">
              <w:tcPr>
                <w:tcW w:w="720" w:type="dxa"/>
                <w:vAlign w:val="center"/>
                <w:hideMark/>
              </w:tcPr>
            </w:tcPrChange>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23" w:author="Brian Bohman" w:date="2021-10-27T05:58:00Z">
              <w:tcPr>
                <w:tcW w:w="1008" w:type="dxa"/>
                <w:vAlign w:val="center"/>
                <w:hideMark/>
              </w:tcPr>
            </w:tcPrChange>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24" w:author="Brian Bohman" w:date="2021-10-27T05:58:00Z">
              <w:tcPr>
                <w:tcW w:w="1152" w:type="dxa"/>
                <w:vAlign w:val="center"/>
                <w:hideMark/>
              </w:tcPr>
            </w:tcPrChange>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440" w:type="dxa"/>
            <w:vAlign w:val="center"/>
            <w:hideMark/>
            <w:tcPrChange w:id="11525" w:author="Brian Bohman" w:date="2021-10-27T05:58:00Z">
              <w:tcPr>
                <w:tcW w:w="1008" w:type="dxa"/>
                <w:vAlign w:val="center"/>
                <w:hideMark/>
              </w:tcPr>
            </w:tcPrChange>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19CD" w:rsidRPr="009B3DCC" w14:paraId="70EBBA34" w14:textId="77777777" w:rsidTr="00E419CD">
        <w:trPr>
          <w:trHeight w:val="165"/>
          <w:trPrChange w:id="11526" w:author="Brian Bohman" w:date="2021-10-27T05:58:00Z">
            <w:trPr>
              <w:trHeight w:val="165"/>
            </w:trPr>
          </w:trPrChange>
        </w:trPr>
        <w:tc>
          <w:tcPr>
            <w:tcW w:w="360" w:type="dxa"/>
            <w:vAlign w:val="center"/>
            <w:hideMark/>
            <w:tcPrChange w:id="11527" w:author="Brian Bohman" w:date="2021-10-27T05:58:00Z">
              <w:tcPr>
                <w:tcW w:w="360" w:type="dxa"/>
                <w:vAlign w:val="center"/>
                <w:hideMark/>
              </w:tcPr>
            </w:tcPrChange>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Change w:id="11528" w:author="Brian Bohman" w:date="2021-10-27T05:58:00Z">
              <w:tcPr>
                <w:tcW w:w="864" w:type="dxa"/>
                <w:vAlign w:val="center"/>
                <w:hideMark/>
              </w:tcPr>
            </w:tcPrChange>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29" w:author="Brian Bohman" w:date="2021-10-27T05:58:00Z">
              <w:tcPr>
                <w:tcW w:w="1152" w:type="dxa"/>
                <w:vAlign w:val="center"/>
                <w:hideMark/>
              </w:tcPr>
            </w:tcPrChange>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30" w:author="Brian Bohman" w:date="2021-10-27T05:58:00Z">
              <w:tcPr>
                <w:tcW w:w="504" w:type="dxa"/>
                <w:vAlign w:val="center"/>
                <w:hideMark/>
              </w:tcPr>
            </w:tcPrChange>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Change w:id="11531" w:author="Brian Bohman" w:date="2021-10-27T05:58:00Z">
              <w:tcPr>
                <w:tcW w:w="1008" w:type="dxa"/>
                <w:vAlign w:val="center"/>
                <w:hideMark/>
              </w:tcPr>
            </w:tcPrChange>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Change w:id="11532" w:author="Brian Bohman" w:date="2021-10-27T05:58:00Z">
              <w:tcPr>
                <w:tcW w:w="1008" w:type="dxa"/>
                <w:vAlign w:val="center"/>
                <w:hideMark/>
              </w:tcPr>
            </w:tcPrChange>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33" w:author="Brian Bohman" w:date="2021-10-27T05:58:00Z">
              <w:tcPr>
                <w:tcW w:w="720" w:type="dxa"/>
                <w:vAlign w:val="center"/>
                <w:hideMark/>
              </w:tcPr>
            </w:tcPrChange>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34" w:author="Brian Bohman" w:date="2021-10-27T05:58:00Z">
              <w:tcPr>
                <w:tcW w:w="1008" w:type="dxa"/>
                <w:vAlign w:val="center"/>
                <w:hideMark/>
              </w:tcPr>
            </w:tcPrChange>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35" w:author="Brian Bohman" w:date="2021-10-27T05:58:00Z">
              <w:tcPr>
                <w:tcW w:w="1152" w:type="dxa"/>
                <w:vAlign w:val="center"/>
                <w:hideMark/>
              </w:tcPr>
            </w:tcPrChange>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440" w:type="dxa"/>
            <w:vAlign w:val="center"/>
            <w:hideMark/>
            <w:tcPrChange w:id="11536" w:author="Brian Bohman" w:date="2021-10-27T05:58:00Z">
              <w:tcPr>
                <w:tcW w:w="1008" w:type="dxa"/>
                <w:vAlign w:val="center"/>
                <w:hideMark/>
              </w:tcPr>
            </w:tcPrChange>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19CD" w:rsidRPr="009B3DCC" w14:paraId="5CDFC705" w14:textId="77777777" w:rsidTr="00E419CD">
        <w:trPr>
          <w:trHeight w:val="165"/>
          <w:trPrChange w:id="11537" w:author="Brian Bohman" w:date="2021-10-27T05:58:00Z">
            <w:trPr>
              <w:trHeight w:val="165"/>
            </w:trPr>
          </w:trPrChange>
        </w:trPr>
        <w:tc>
          <w:tcPr>
            <w:tcW w:w="360" w:type="dxa"/>
            <w:vAlign w:val="center"/>
            <w:hideMark/>
            <w:tcPrChange w:id="11538" w:author="Brian Bohman" w:date="2021-10-27T05:58:00Z">
              <w:tcPr>
                <w:tcW w:w="360" w:type="dxa"/>
                <w:vAlign w:val="center"/>
                <w:hideMark/>
              </w:tcPr>
            </w:tcPrChange>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Change w:id="11539" w:author="Brian Bohman" w:date="2021-10-27T05:58:00Z">
              <w:tcPr>
                <w:tcW w:w="864" w:type="dxa"/>
                <w:vAlign w:val="center"/>
                <w:hideMark/>
              </w:tcPr>
            </w:tcPrChange>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40" w:author="Brian Bohman" w:date="2021-10-27T05:58:00Z">
              <w:tcPr>
                <w:tcW w:w="1152" w:type="dxa"/>
                <w:vAlign w:val="center"/>
                <w:hideMark/>
              </w:tcPr>
            </w:tcPrChange>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41" w:author="Brian Bohman" w:date="2021-10-27T05:58:00Z">
              <w:tcPr>
                <w:tcW w:w="504" w:type="dxa"/>
                <w:vAlign w:val="center"/>
                <w:hideMark/>
              </w:tcPr>
            </w:tcPrChange>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42" w:author="Brian Bohman" w:date="2021-10-27T05:58:00Z">
              <w:tcPr>
                <w:tcW w:w="1008" w:type="dxa"/>
                <w:vAlign w:val="center"/>
                <w:hideMark/>
              </w:tcPr>
            </w:tcPrChange>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43" w:author="Brian Bohman" w:date="2021-10-27T05:58:00Z">
              <w:tcPr>
                <w:tcW w:w="1008" w:type="dxa"/>
                <w:vAlign w:val="center"/>
                <w:hideMark/>
              </w:tcPr>
            </w:tcPrChange>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44" w:author="Brian Bohman" w:date="2021-10-27T05:58:00Z">
              <w:tcPr>
                <w:tcW w:w="720" w:type="dxa"/>
                <w:vAlign w:val="center"/>
                <w:hideMark/>
              </w:tcPr>
            </w:tcPrChange>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45" w:author="Brian Bohman" w:date="2021-10-27T05:58:00Z">
              <w:tcPr>
                <w:tcW w:w="1008" w:type="dxa"/>
                <w:vAlign w:val="center"/>
                <w:hideMark/>
              </w:tcPr>
            </w:tcPrChange>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546" w:author="Brian Bohman" w:date="2021-10-27T05:58:00Z">
              <w:tcPr>
                <w:tcW w:w="1152" w:type="dxa"/>
                <w:vAlign w:val="center"/>
                <w:hideMark/>
              </w:tcPr>
            </w:tcPrChange>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440" w:type="dxa"/>
            <w:vAlign w:val="center"/>
            <w:hideMark/>
            <w:tcPrChange w:id="11547" w:author="Brian Bohman" w:date="2021-10-27T05:58:00Z">
              <w:tcPr>
                <w:tcW w:w="1008" w:type="dxa"/>
                <w:vAlign w:val="center"/>
                <w:hideMark/>
              </w:tcPr>
            </w:tcPrChange>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19CD" w:rsidRPr="009B3DCC" w14:paraId="0A02C6FD" w14:textId="77777777" w:rsidTr="00E419CD">
        <w:trPr>
          <w:trHeight w:val="165"/>
          <w:trPrChange w:id="11548" w:author="Brian Bohman" w:date="2021-10-27T05:58:00Z">
            <w:trPr>
              <w:trHeight w:val="165"/>
            </w:trPr>
          </w:trPrChange>
        </w:trPr>
        <w:tc>
          <w:tcPr>
            <w:tcW w:w="360" w:type="dxa"/>
            <w:vAlign w:val="center"/>
            <w:hideMark/>
            <w:tcPrChange w:id="11549" w:author="Brian Bohman" w:date="2021-10-27T05:58:00Z">
              <w:tcPr>
                <w:tcW w:w="360" w:type="dxa"/>
                <w:vAlign w:val="center"/>
                <w:hideMark/>
              </w:tcPr>
            </w:tcPrChange>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Change w:id="11550" w:author="Brian Bohman" w:date="2021-10-27T05:58:00Z">
              <w:tcPr>
                <w:tcW w:w="864" w:type="dxa"/>
                <w:vAlign w:val="center"/>
                <w:hideMark/>
              </w:tcPr>
            </w:tcPrChange>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51" w:author="Brian Bohman" w:date="2021-10-27T05:58:00Z">
              <w:tcPr>
                <w:tcW w:w="1152" w:type="dxa"/>
                <w:vAlign w:val="center"/>
                <w:hideMark/>
              </w:tcPr>
            </w:tcPrChange>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52" w:author="Brian Bohman" w:date="2021-10-27T05:58:00Z">
              <w:tcPr>
                <w:tcW w:w="504" w:type="dxa"/>
                <w:vAlign w:val="center"/>
                <w:hideMark/>
              </w:tcPr>
            </w:tcPrChange>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53" w:author="Brian Bohman" w:date="2021-10-27T05:58:00Z">
              <w:tcPr>
                <w:tcW w:w="1008" w:type="dxa"/>
                <w:vAlign w:val="center"/>
                <w:hideMark/>
              </w:tcPr>
            </w:tcPrChange>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54" w:author="Brian Bohman" w:date="2021-10-27T05:58:00Z">
              <w:tcPr>
                <w:tcW w:w="1008" w:type="dxa"/>
                <w:vAlign w:val="center"/>
                <w:hideMark/>
              </w:tcPr>
            </w:tcPrChange>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55" w:author="Brian Bohman" w:date="2021-10-27T05:58:00Z">
              <w:tcPr>
                <w:tcW w:w="720" w:type="dxa"/>
                <w:vAlign w:val="center"/>
                <w:hideMark/>
              </w:tcPr>
            </w:tcPrChange>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56" w:author="Brian Bohman" w:date="2021-10-27T05:58:00Z">
              <w:tcPr>
                <w:tcW w:w="1008" w:type="dxa"/>
                <w:vAlign w:val="center"/>
                <w:hideMark/>
              </w:tcPr>
            </w:tcPrChange>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557" w:author="Brian Bohman" w:date="2021-10-27T05:58:00Z">
              <w:tcPr>
                <w:tcW w:w="1152" w:type="dxa"/>
                <w:vAlign w:val="center"/>
                <w:hideMark/>
              </w:tcPr>
            </w:tcPrChange>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440" w:type="dxa"/>
            <w:vAlign w:val="center"/>
            <w:hideMark/>
            <w:tcPrChange w:id="11558" w:author="Brian Bohman" w:date="2021-10-27T05:58:00Z">
              <w:tcPr>
                <w:tcW w:w="1008" w:type="dxa"/>
                <w:vAlign w:val="center"/>
                <w:hideMark/>
              </w:tcPr>
            </w:tcPrChange>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19CD" w:rsidRPr="009B3DCC" w14:paraId="2D6B95A7" w14:textId="77777777" w:rsidTr="00E419CD">
        <w:trPr>
          <w:trHeight w:val="165"/>
          <w:trPrChange w:id="11559" w:author="Brian Bohman" w:date="2021-10-27T05:58:00Z">
            <w:trPr>
              <w:trHeight w:val="165"/>
            </w:trPr>
          </w:trPrChange>
        </w:trPr>
        <w:tc>
          <w:tcPr>
            <w:tcW w:w="360" w:type="dxa"/>
            <w:vAlign w:val="center"/>
            <w:hideMark/>
            <w:tcPrChange w:id="11560" w:author="Brian Bohman" w:date="2021-10-27T05:58:00Z">
              <w:tcPr>
                <w:tcW w:w="360" w:type="dxa"/>
                <w:vAlign w:val="center"/>
                <w:hideMark/>
              </w:tcPr>
            </w:tcPrChange>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Change w:id="11561" w:author="Brian Bohman" w:date="2021-10-27T05:58:00Z">
              <w:tcPr>
                <w:tcW w:w="864" w:type="dxa"/>
                <w:vAlign w:val="center"/>
                <w:hideMark/>
              </w:tcPr>
            </w:tcPrChange>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62" w:author="Brian Bohman" w:date="2021-10-27T05:58:00Z">
              <w:tcPr>
                <w:tcW w:w="1152" w:type="dxa"/>
                <w:vAlign w:val="center"/>
                <w:hideMark/>
              </w:tcPr>
            </w:tcPrChange>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63" w:author="Brian Bohman" w:date="2021-10-27T05:58:00Z">
              <w:tcPr>
                <w:tcW w:w="504" w:type="dxa"/>
                <w:vAlign w:val="center"/>
                <w:hideMark/>
              </w:tcPr>
            </w:tcPrChange>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64" w:author="Brian Bohman" w:date="2021-10-27T05:58:00Z">
              <w:tcPr>
                <w:tcW w:w="1008" w:type="dxa"/>
                <w:vAlign w:val="center"/>
                <w:hideMark/>
              </w:tcPr>
            </w:tcPrChange>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65" w:author="Brian Bohman" w:date="2021-10-27T05:58:00Z">
              <w:tcPr>
                <w:tcW w:w="1008" w:type="dxa"/>
                <w:vAlign w:val="center"/>
                <w:hideMark/>
              </w:tcPr>
            </w:tcPrChange>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66" w:author="Brian Bohman" w:date="2021-10-27T05:58:00Z">
              <w:tcPr>
                <w:tcW w:w="720" w:type="dxa"/>
                <w:vAlign w:val="center"/>
                <w:hideMark/>
              </w:tcPr>
            </w:tcPrChange>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67" w:author="Brian Bohman" w:date="2021-10-27T05:58:00Z">
              <w:tcPr>
                <w:tcW w:w="1008" w:type="dxa"/>
                <w:vAlign w:val="center"/>
                <w:hideMark/>
              </w:tcPr>
            </w:tcPrChange>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568" w:author="Brian Bohman" w:date="2021-10-27T05:58:00Z">
              <w:tcPr>
                <w:tcW w:w="1152" w:type="dxa"/>
                <w:vAlign w:val="center"/>
                <w:hideMark/>
              </w:tcPr>
            </w:tcPrChange>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440" w:type="dxa"/>
            <w:vAlign w:val="center"/>
            <w:hideMark/>
            <w:tcPrChange w:id="11569" w:author="Brian Bohman" w:date="2021-10-27T05:58:00Z">
              <w:tcPr>
                <w:tcW w:w="1008" w:type="dxa"/>
                <w:vAlign w:val="center"/>
                <w:hideMark/>
              </w:tcPr>
            </w:tcPrChange>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19CD" w:rsidRPr="009B3DCC" w14:paraId="7C0563C7" w14:textId="77777777" w:rsidTr="00E419CD">
        <w:trPr>
          <w:trHeight w:val="165"/>
          <w:trPrChange w:id="11570" w:author="Brian Bohman" w:date="2021-10-27T05:58:00Z">
            <w:trPr>
              <w:trHeight w:val="165"/>
            </w:trPr>
          </w:trPrChange>
        </w:trPr>
        <w:tc>
          <w:tcPr>
            <w:tcW w:w="360" w:type="dxa"/>
            <w:vAlign w:val="center"/>
            <w:hideMark/>
            <w:tcPrChange w:id="11571" w:author="Brian Bohman" w:date="2021-10-27T05:58:00Z">
              <w:tcPr>
                <w:tcW w:w="360" w:type="dxa"/>
                <w:vAlign w:val="center"/>
                <w:hideMark/>
              </w:tcPr>
            </w:tcPrChange>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Change w:id="11572" w:author="Brian Bohman" w:date="2021-10-27T05:58:00Z">
              <w:tcPr>
                <w:tcW w:w="864" w:type="dxa"/>
                <w:vAlign w:val="center"/>
                <w:hideMark/>
              </w:tcPr>
            </w:tcPrChange>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73" w:author="Brian Bohman" w:date="2021-10-27T05:58:00Z">
              <w:tcPr>
                <w:tcW w:w="1152" w:type="dxa"/>
                <w:vAlign w:val="center"/>
                <w:hideMark/>
              </w:tcPr>
            </w:tcPrChange>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74" w:author="Brian Bohman" w:date="2021-10-27T05:58:00Z">
              <w:tcPr>
                <w:tcW w:w="504" w:type="dxa"/>
                <w:vAlign w:val="center"/>
                <w:hideMark/>
              </w:tcPr>
            </w:tcPrChange>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75" w:author="Brian Bohman" w:date="2021-10-27T05:58:00Z">
              <w:tcPr>
                <w:tcW w:w="1008" w:type="dxa"/>
                <w:vAlign w:val="center"/>
                <w:hideMark/>
              </w:tcPr>
            </w:tcPrChange>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76" w:author="Brian Bohman" w:date="2021-10-27T05:58:00Z">
              <w:tcPr>
                <w:tcW w:w="1008" w:type="dxa"/>
                <w:vAlign w:val="center"/>
                <w:hideMark/>
              </w:tcPr>
            </w:tcPrChange>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77" w:author="Brian Bohman" w:date="2021-10-27T05:58:00Z">
              <w:tcPr>
                <w:tcW w:w="720" w:type="dxa"/>
                <w:vAlign w:val="center"/>
                <w:hideMark/>
              </w:tcPr>
            </w:tcPrChange>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78" w:author="Brian Bohman" w:date="2021-10-27T05:58:00Z">
              <w:tcPr>
                <w:tcW w:w="1008" w:type="dxa"/>
                <w:vAlign w:val="center"/>
                <w:hideMark/>
              </w:tcPr>
            </w:tcPrChange>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579" w:author="Brian Bohman" w:date="2021-10-27T05:58:00Z">
              <w:tcPr>
                <w:tcW w:w="1152" w:type="dxa"/>
                <w:vAlign w:val="center"/>
                <w:hideMark/>
              </w:tcPr>
            </w:tcPrChange>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440" w:type="dxa"/>
            <w:vAlign w:val="center"/>
            <w:hideMark/>
            <w:tcPrChange w:id="11580" w:author="Brian Bohman" w:date="2021-10-27T05:58:00Z">
              <w:tcPr>
                <w:tcW w:w="1008" w:type="dxa"/>
                <w:vAlign w:val="center"/>
                <w:hideMark/>
              </w:tcPr>
            </w:tcPrChange>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19CD" w:rsidRPr="009B3DCC" w14:paraId="697062CB" w14:textId="77777777" w:rsidTr="00E419CD">
        <w:trPr>
          <w:trHeight w:val="165"/>
          <w:trPrChange w:id="11581" w:author="Brian Bohman" w:date="2021-10-27T05:58:00Z">
            <w:trPr>
              <w:trHeight w:val="165"/>
            </w:trPr>
          </w:trPrChange>
        </w:trPr>
        <w:tc>
          <w:tcPr>
            <w:tcW w:w="360" w:type="dxa"/>
            <w:vAlign w:val="center"/>
            <w:hideMark/>
            <w:tcPrChange w:id="11582" w:author="Brian Bohman" w:date="2021-10-27T05:58:00Z">
              <w:tcPr>
                <w:tcW w:w="360" w:type="dxa"/>
                <w:vAlign w:val="center"/>
                <w:hideMark/>
              </w:tcPr>
            </w:tcPrChange>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Change w:id="11583" w:author="Brian Bohman" w:date="2021-10-27T05:58:00Z">
              <w:tcPr>
                <w:tcW w:w="864" w:type="dxa"/>
                <w:vAlign w:val="center"/>
                <w:hideMark/>
              </w:tcPr>
            </w:tcPrChange>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84" w:author="Brian Bohman" w:date="2021-10-27T05:58:00Z">
              <w:tcPr>
                <w:tcW w:w="1152" w:type="dxa"/>
                <w:vAlign w:val="center"/>
                <w:hideMark/>
              </w:tcPr>
            </w:tcPrChange>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85" w:author="Brian Bohman" w:date="2021-10-27T05:58:00Z">
              <w:tcPr>
                <w:tcW w:w="504" w:type="dxa"/>
                <w:vAlign w:val="center"/>
                <w:hideMark/>
              </w:tcPr>
            </w:tcPrChange>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86" w:author="Brian Bohman" w:date="2021-10-27T05:58:00Z">
              <w:tcPr>
                <w:tcW w:w="1008" w:type="dxa"/>
                <w:vAlign w:val="center"/>
                <w:hideMark/>
              </w:tcPr>
            </w:tcPrChange>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87" w:author="Brian Bohman" w:date="2021-10-27T05:58:00Z">
              <w:tcPr>
                <w:tcW w:w="1008" w:type="dxa"/>
                <w:vAlign w:val="center"/>
                <w:hideMark/>
              </w:tcPr>
            </w:tcPrChange>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88" w:author="Brian Bohman" w:date="2021-10-27T05:58:00Z">
              <w:tcPr>
                <w:tcW w:w="720" w:type="dxa"/>
                <w:vAlign w:val="center"/>
                <w:hideMark/>
              </w:tcPr>
            </w:tcPrChange>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589" w:author="Brian Bohman" w:date="2021-10-27T05:58:00Z">
              <w:tcPr>
                <w:tcW w:w="1008" w:type="dxa"/>
                <w:vAlign w:val="center"/>
                <w:hideMark/>
              </w:tcPr>
            </w:tcPrChange>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590" w:author="Brian Bohman" w:date="2021-10-27T05:58:00Z">
              <w:tcPr>
                <w:tcW w:w="1152" w:type="dxa"/>
                <w:vAlign w:val="center"/>
                <w:hideMark/>
              </w:tcPr>
            </w:tcPrChange>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1591" w:author="Brian Bohman" w:date="2021-10-27T05:58:00Z">
              <w:tcPr>
                <w:tcW w:w="1008" w:type="dxa"/>
                <w:vAlign w:val="center"/>
                <w:hideMark/>
              </w:tcPr>
            </w:tcPrChange>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2165BA67" w14:textId="77777777" w:rsidTr="00E419CD">
        <w:trPr>
          <w:trHeight w:val="165"/>
          <w:trPrChange w:id="11592" w:author="Brian Bohman" w:date="2021-10-27T05:58:00Z">
            <w:trPr>
              <w:trHeight w:val="165"/>
            </w:trPr>
          </w:trPrChange>
        </w:trPr>
        <w:tc>
          <w:tcPr>
            <w:tcW w:w="360" w:type="dxa"/>
            <w:vAlign w:val="center"/>
            <w:hideMark/>
            <w:tcPrChange w:id="11593" w:author="Brian Bohman" w:date="2021-10-27T05:58:00Z">
              <w:tcPr>
                <w:tcW w:w="360" w:type="dxa"/>
                <w:vAlign w:val="center"/>
                <w:hideMark/>
              </w:tcPr>
            </w:tcPrChange>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Change w:id="11594" w:author="Brian Bohman" w:date="2021-10-27T05:58:00Z">
              <w:tcPr>
                <w:tcW w:w="864" w:type="dxa"/>
                <w:vAlign w:val="center"/>
                <w:hideMark/>
              </w:tcPr>
            </w:tcPrChange>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595" w:author="Brian Bohman" w:date="2021-10-27T05:58:00Z">
              <w:tcPr>
                <w:tcW w:w="1152" w:type="dxa"/>
                <w:vAlign w:val="center"/>
                <w:hideMark/>
              </w:tcPr>
            </w:tcPrChange>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596" w:author="Brian Bohman" w:date="2021-10-27T05:58:00Z">
              <w:tcPr>
                <w:tcW w:w="504" w:type="dxa"/>
                <w:vAlign w:val="center"/>
                <w:hideMark/>
              </w:tcPr>
            </w:tcPrChange>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Change w:id="11597" w:author="Brian Bohman" w:date="2021-10-27T05:58:00Z">
              <w:tcPr>
                <w:tcW w:w="1008" w:type="dxa"/>
                <w:vAlign w:val="center"/>
                <w:hideMark/>
              </w:tcPr>
            </w:tcPrChange>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Change w:id="11598" w:author="Brian Bohman" w:date="2021-10-27T05:58:00Z">
              <w:tcPr>
                <w:tcW w:w="1008" w:type="dxa"/>
                <w:vAlign w:val="center"/>
                <w:hideMark/>
              </w:tcPr>
            </w:tcPrChange>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599" w:author="Brian Bohman" w:date="2021-10-27T05:58:00Z">
              <w:tcPr>
                <w:tcW w:w="720" w:type="dxa"/>
                <w:vAlign w:val="center"/>
                <w:hideMark/>
              </w:tcPr>
            </w:tcPrChange>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00" w:author="Brian Bohman" w:date="2021-10-27T05:58:00Z">
              <w:tcPr>
                <w:tcW w:w="1008" w:type="dxa"/>
                <w:vAlign w:val="center"/>
                <w:hideMark/>
              </w:tcPr>
            </w:tcPrChange>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01" w:author="Brian Bohman" w:date="2021-10-27T05:58:00Z">
              <w:tcPr>
                <w:tcW w:w="1152" w:type="dxa"/>
                <w:vAlign w:val="center"/>
                <w:hideMark/>
              </w:tcPr>
            </w:tcPrChange>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440" w:type="dxa"/>
            <w:vAlign w:val="center"/>
            <w:hideMark/>
            <w:tcPrChange w:id="11602" w:author="Brian Bohman" w:date="2021-10-27T05:58:00Z">
              <w:tcPr>
                <w:tcW w:w="1008" w:type="dxa"/>
                <w:vAlign w:val="center"/>
                <w:hideMark/>
              </w:tcPr>
            </w:tcPrChange>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19CD" w:rsidRPr="009B3DCC" w14:paraId="21419CE2" w14:textId="77777777" w:rsidTr="00E419CD">
        <w:trPr>
          <w:trHeight w:val="165"/>
          <w:trPrChange w:id="11603" w:author="Brian Bohman" w:date="2021-10-27T05:58:00Z">
            <w:trPr>
              <w:trHeight w:val="165"/>
            </w:trPr>
          </w:trPrChange>
        </w:trPr>
        <w:tc>
          <w:tcPr>
            <w:tcW w:w="360" w:type="dxa"/>
            <w:vAlign w:val="center"/>
            <w:hideMark/>
            <w:tcPrChange w:id="11604" w:author="Brian Bohman" w:date="2021-10-27T05:58:00Z">
              <w:tcPr>
                <w:tcW w:w="360" w:type="dxa"/>
                <w:vAlign w:val="center"/>
                <w:hideMark/>
              </w:tcPr>
            </w:tcPrChange>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Change w:id="11605" w:author="Brian Bohman" w:date="2021-10-27T05:58:00Z">
              <w:tcPr>
                <w:tcW w:w="864" w:type="dxa"/>
                <w:vAlign w:val="center"/>
                <w:hideMark/>
              </w:tcPr>
            </w:tcPrChange>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06" w:author="Brian Bohman" w:date="2021-10-27T05:58:00Z">
              <w:tcPr>
                <w:tcW w:w="1152" w:type="dxa"/>
                <w:vAlign w:val="center"/>
                <w:hideMark/>
              </w:tcPr>
            </w:tcPrChange>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07" w:author="Brian Bohman" w:date="2021-10-27T05:58:00Z">
              <w:tcPr>
                <w:tcW w:w="504" w:type="dxa"/>
                <w:vAlign w:val="center"/>
                <w:hideMark/>
              </w:tcPr>
            </w:tcPrChange>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08" w:author="Brian Bohman" w:date="2021-10-27T05:58:00Z">
              <w:tcPr>
                <w:tcW w:w="1008" w:type="dxa"/>
                <w:vAlign w:val="center"/>
                <w:hideMark/>
              </w:tcPr>
            </w:tcPrChange>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09" w:author="Brian Bohman" w:date="2021-10-27T05:58:00Z">
              <w:tcPr>
                <w:tcW w:w="1008" w:type="dxa"/>
                <w:vAlign w:val="center"/>
                <w:hideMark/>
              </w:tcPr>
            </w:tcPrChange>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10" w:author="Brian Bohman" w:date="2021-10-27T05:58:00Z">
              <w:tcPr>
                <w:tcW w:w="720" w:type="dxa"/>
                <w:vAlign w:val="center"/>
                <w:hideMark/>
              </w:tcPr>
            </w:tcPrChange>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11" w:author="Brian Bohman" w:date="2021-10-27T05:58:00Z">
              <w:tcPr>
                <w:tcW w:w="1008" w:type="dxa"/>
                <w:vAlign w:val="center"/>
                <w:hideMark/>
              </w:tcPr>
            </w:tcPrChange>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12" w:author="Brian Bohman" w:date="2021-10-27T05:58:00Z">
              <w:tcPr>
                <w:tcW w:w="1152" w:type="dxa"/>
                <w:vAlign w:val="center"/>
                <w:hideMark/>
              </w:tcPr>
            </w:tcPrChange>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440" w:type="dxa"/>
            <w:vAlign w:val="center"/>
            <w:hideMark/>
            <w:tcPrChange w:id="11613" w:author="Brian Bohman" w:date="2021-10-27T05:58:00Z">
              <w:tcPr>
                <w:tcW w:w="1008" w:type="dxa"/>
                <w:vAlign w:val="center"/>
                <w:hideMark/>
              </w:tcPr>
            </w:tcPrChange>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19CD" w:rsidRPr="009B3DCC" w14:paraId="7230BCB0" w14:textId="77777777" w:rsidTr="00E419CD">
        <w:trPr>
          <w:trHeight w:val="165"/>
          <w:trPrChange w:id="11614" w:author="Brian Bohman" w:date="2021-10-27T05:58:00Z">
            <w:trPr>
              <w:trHeight w:val="165"/>
            </w:trPr>
          </w:trPrChange>
        </w:trPr>
        <w:tc>
          <w:tcPr>
            <w:tcW w:w="360" w:type="dxa"/>
            <w:vAlign w:val="center"/>
            <w:hideMark/>
            <w:tcPrChange w:id="11615" w:author="Brian Bohman" w:date="2021-10-27T05:58:00Z">
              <w:tcPr>
                <w:tcW w:w="360" w:type="dxa"/>
                <w:vAlign w:val="center"/>
                <w:hideMark/>
              </w:tcPr>
            </w:tcPrChange>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Change w:id="11616" w:author="Brian Bohman" w:date="2021-10-27T05:58:00Z">
              <w:tcPr>
                <w:tcW w:w="864" w:type="dxa"/>
                <w:vAlign w:val="center"/>
                <w:hideMark/>
              </w:tcPr>
            </w:tcPrChange>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17" w:author="Brian Bohman" w:date="2021-10-27T05:58:00Z">
              <w:tcPr>
                <w:tcW w:w="1152" w:type="dxa"/>
                <w:vAlign w:val="center"/>
                <w:hideMark/>
              </w:tcPr>
            </w:tcPrChange>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18" w:author="Brian Bohman" w:date="2021-10-27T05:58:00Z">
              <w:tcPr>
                <w:tcW w:w="504" w:type="dxa"/>
                <w:vAlign w:val="center"/>
                <w:hideMark/>
              </w:tcPr>
            </w:tcPrChange>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19" w:author="Brian Bohman" w:date="2021-10-27T05:58:00Z">
              <w:tcPr>
                <w:tcW w:w="1008" w:type="dxa"/>
                <w:vAlign w:val="center"/>
                <w:hideMark/>
              </w:tcPr>
            </w:tcPrChange>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20" w:author="Brian Bohman" w:date="2021-10-27T05:58:00Z">
              <w:tcPr>
                <w:tcW w:w="1008" w:type="dxa"/>
                <w:vAlign w:val="center"/>
                <w:hideMark/>
              </w:tcPr>
            </w:tcPrChange>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21" w:author="Brian Bohman" w:date="2021-10-27T05:58:00Z">
              <w:tcPr>
                <w:tcW w:w="720" w:type="dxa"/>
                <w:vAlign w:val="center"/>
                <w:hideMark/>
              </w:tcPr>
            </w:tcPrChange>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22" w:author="Brian Bohman" w:date="2021-10-27T05:58:00Z">
              <w:tcPr>
                <w:tcW w:w="1008" w:type="dxa"/>
                <w:vAlign w:val="center"/>
                <w:hideMark/>
              </w:tcPr>
            </w:tcPrChange>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23" w:author="Brian Bohman" w:date="2021-10-27T05:58:00Z">
              <w:tcPr>
                <w:tcW w:w="1152" w:type="dxa"/>
                <w:vAlign w:val="center"/>
                <w:hideMark/>
              </w:tcPr>
            </w:tcPrChange>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440" w:type="dxa"/>
            <w:vAlign w:val="center"/>
            <w:hideMark/>
            <w:tcPrChange w:id="11624" w:author="Brian Bohman" w:date="2021-10-27T05:58:00Z">
              <w:tcPr>
                <w:tcW w:w="1008" w:type="dxa"/>
                <w:vAlign w:val="center"/>
                <w:hideMark/>
              </w:tcPr>
            </w:tcPrChange>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19CD" w:rsidRPr="009B3DCC" w14:paraId="13DB7B8B" w14:textId="77777777" w:rsidTr="00E419CD">
        <w:trPr>
          <w:trHeight w:val="180"/>
          <w:trPrChange w:id="11625" w:author="Brian Bohman" w:date="2021-10-27T05:58:00Z">
            <w:trPr>
              <w:trHeight w:val="180"/>
            </w:trPr>
          </w:trPrChange>
        </w:trPr>
        <w:tc>
          <w:tcPr>
            <w:tcW w:w="360" w:type="dxa"/>
            <w:vAlign w:val="center"/>
            <w:hideMark/>
            <w:tcPrChange w:id="11626" w:author="Brian Bohman" w:date="2021-10-27T05:58:00Z">
              <w:tcPr>
                <w:tcW w:w="360" w:type="dxa"/>
                <w:vAlign w:val="center"/>
                <w:hideMark/>
              </w:tcPr>
            </w:tcPrChange>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Change w:id="11627" w:author="Brian Bohman" w:date="2021-10-27T05:58:00Z">
              <w:tcPr>
                <w:tcW w:w="864" w:type="dxa"/>
                <w:vAlign w:val="center"/>
                <w:hideMark/>
              </w:tcPr>
            </w:tcPrChange>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28" w:author="Brian Bohman" w:date="2021-10-27T05:58:00Z">
              <w:tcPr>
                <w:tcW w:w="1152" w:type="dxa"/>
                <w:vAlign w:val="center"/>
                <w:hideMark/>
              </w:tcPr>
            </w:tcPrChange>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29" w:author="Brian Bohman" w:date="2021-10-27T05:58:00Z">
              <w:tcPr>
                <w:tcW w:w="504" w:type="dxa"/>
                <w:vAlign w:val="center"/>
                <w:hideMark/>
              </w:tcPr>
            </w:tcPrChange>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30" w:author="Brian Bohman" w:date="2021-10-27T05:58:00Z">
              <w:tcPr>
                <w:tcW w:w="1008" w:type="dxa"/>
                <w:vAlign w:val="center"/>
                <w:hideMark/>
              </w:tcPr>
            </w:tcPrChange>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31" w:author="Brian Bohman" w:date="2021-10-27T05:58:00Z">
              <w:tcPr>
                <w:tcW w:w="1008" w:type="dxa"/>
                <w:vAlign w:val="center"/>
                <w:hideMark/>
              </w:tcPr>
            </w:tcPrChange>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32" w:author="Brian Bohman" w:date="2021-10-27T05:58:00Z">
              <w:tcPr>
                <w:tcW w:w="720" w:type="dxa"/>
                <w:vAlign w:val="center"/>
                <w:hideMark/>
              </w:tcPr>
            </w:tcPrChange>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33" w:author="Brian Bohman" w:date="2021-10-27T05:58:00Z">
              <w:tcPr>
                <w:tcW w:w="1008" w:type="dxa"/>
                <w:vAlign w:val="center"/>
                <w:hideMark/>
              </w:tcPr>
            </w:tcPrChange>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634" w:author="Brian Bohman" w:date="2021-10-27T05:58:00Z">
              <w:tcPr>
                <w:tcW w:w="1152" w:type="dxa"/>
                <w:vAlign w:val="center"/>
                <w:hideMark/>
              </w:tcPr>
            </w:tcPrChange>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440" w:type="dxa"/>
            <w:vAlign w:val="center"/>
            <w:hideMark/>
            <w:tcPrChange w:id="11635" w:author="Brian Bohman" w:date="2021-10-27T05:58:00Z">
              <w:tcPr>
                <w:tcW w:w="1008" w:type="dxa"/>
                <w:vAlign w:val="center"/>
                <w:hideMark/>
              </w:tcPr>
            </w:tcPrChange>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6A02F9" w14:textId="77777777" w:rsidTr="00E419CD">
        <w:trPr>
          <w:trHeight w:val="165"/>
          <w:trPrChange w:id="11636" w:author="Brian Bohman" w:date="2021-10-27T05:58:00Z">
            <w:trPr>
              <w:trHeight w:val="165"/>
            </w:trPr>
          </w:trPrChange>
        </w:trPr>
        <w:tc>
          <w:tcPr>
            <w:tcW w:w="360" w:type="dxa"/>
            <w:vAlign w:val="center"/>
            <w:hideMark/>
            <w:tcPrChange w:id="11637" w:author="Brian Bohman" w:date="2021-10-27T05:58:00Z">
              <w:tcPr>
                <w:tcW w:w="360" w:type="dxa"/>
                <w:vAlign w:val="center"/>
                <w:hideMark/>
              </w:tcPr>
            </w:tcPrChange>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Change w:id="11638" w:author="Brian Bohman" w:date="2021-10-27T05:58:00Z">
              <w:tcPr>
                <w:tcW w:w="864" w:type="dxa"/>
                <w:vAlign w:val="center"/>
                <w:hideMark/>
              </w:tcPr>
            </w:tcPrChange>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39" w:author="Brian Bohman" w:date="2021-10-27T05:58:00Z">
              <w:tcPr>
                <w:tcW w:w="1152" w:type="dxa"/>
                <w:vAlign w:val="center"/>
                <w:hideMark/>
              </w:tcPr>
            </w:tcPrChange>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40" w:author="Brian Bohman" w:date="2021-10-27T05:58:00Z">
              <w:tcPr>
                <w:tcW w:w="504" w:type="dxa"/>
                <w:vAlign w:val="center"/>
                <w:hideMark/>
              </w:tcPr>
            </w:tcPrChange>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41" w:author="Brian Bohman" w:date="2021-10-27T05:58:00Z">
              <w:tcPr>
                <w:tcW w:w="1008" w:type="dxa"/>
                <w:vAlign w:val="center"/>
                <w:hideMark/>
              </w:tcPr>
            </w:tcPrChange>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42" w:author="Brian Bohman" w:date="2021-10-27T05:58:00Z">
              <w:tcPr>
                <w:tcW w:w="1008" w:type="dxa"/>
                <w:vAlign w:val="center"/>
                <w:hideMark/>
              </w:tcPr>
            </w:tcPrChange>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43" w:author="Brian Bohman" w:date="2021-10-27T05:58:00Z">
              <w:tcPr>
                <w:tcW w:w="720" w:type="dxa"/>
                <w:vAlign w:val="center"/>
                <w:hideMark/>
              </w:tcPr>
            </w:tcPrChange>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44" w:author="Brian Bohman" w:date="2021-10-27T05:58:00Z">
              <w:tcPr>
                <w:tcW w:w="1008" w:type="dxa"/>
                <w:vAlign w:val="center"/>
                <w:hideMark/>
              </w:tcPr>
            </w:tcPrChange>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645" w:author="Brian Bohman" w:date="2021-10-27T05:58:00Z">
              <w:tcPr>
                <w:tcW w:w="1152" w:type="dxa"/>
                <w:vAlign w:val="center"/>
                <w:hideMark/>
              </w:tcPr>
            </w:tcPrChange>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440" w:type="dxa"/>
            <w:vAlign w:val="center"/>
            <w:hideMark/>
            <w:tcPrChange w:id="11646" w:author="Brian Bohman" w:date="2021-10-27T05:58:00Z">
              <w:tcPr>
                <w:tcW w:w="1008" w:type="dxa"/>
                <w:vAlign w:val="center"/>
                <w:hideMark/>
              </w:tcPr>
            </w:tcPrChange>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19CD" w:rsidRPr="009B3DCC" w14:paraId="07102CD8" w14:textId="77777777" w:rsidTr="00E419CD">
        <w:trPr>
          <w:trHeight w:val="165"/>
          <w:trPrChange w:id="11647" w:author="Brian Bohman" w:date="2021-10-27T05:58:00Z">
            <w:trPr>
              <w:trHeight w:val="165"/>
            </w:trPr>
          </w:trPrChange>
        </w:trPr>
        <w:tc>
          <w:tcPr>
            <w:tcW w:w="360" w:type="dxa"/>
            <w:vAlign w:val="center"/>
            <w:hideMark/>
            <w:tcPrChange w:id="11648" w:author="Brian Bohman" w:date="2021-10-27T05:58:00Z">
              <w:tcPr>
                <w:tcW w:w="360" w:type="dxa"/>
                <w:vAlign w:val="center"/>
                <w:hideMark/>
              </w:tcPr>
            </w:tcPrChange>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Change w:id="11649" w:author="Brian Bohman" w:date="2021-10-27T05:58:00Z">
              <w:tcPr>
                <w:tcW w:w="864" w:type="dxa"/>
                <w:vAlign w:val="center"/>
                <w:hideMark/>
              </w:tcPr>
            </w:tcPrChange>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50" w:author="Brian Bohman" w:date="2021-10-27T05:58:00Z">
              <w:tcPr>
                <w:tcW w:w="1152" w:type="dxa"/>
                <w:vAlign w:val="center"/>
                <w:hideMark/>
              </w:tcPr>
            </w:tcPrChange>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51" w:author="Brian Bohman" w:date="2021-10-27T05:58:00Z">
              <w:tcPr>
                <w:tcW w:w="504" w:type="dxa"/>
                <w:vAlign w:val="center"/>
                <w:hideMark/>
              </w:tcPr>
            </w:tcPrChange>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52" w:author="Brian Bohman" w:date="2021-10-27T05:58:00Z">
              <w:tcPr>
                <w:tcW w:w="1008" w:type="dxa"/>
                <w:vAlign w:val="center"/>
                <w:hideMark/>
              </w:tcPr>
            </w:tcPrChange>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53" w:author="Brian Bohman" w:date="2021-10-27T05:58:00Z">
              <w:tcPr>
                <w:tcW w:w="1008" w:type="dxa"/>
                <w:vAlign w:val="center"/>
                <w:hideMark/>
              </w:tcPr>
            </w:tcPrChange>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54" w:author="Brian Bohman" w:date="2021-10-27T05:58:00Z">
              <w:tcPr>
                <w:tcW w:w="720" w:type="dxa"/>
                <w:vAlign w:val="center"/>
                <w:hideMark/>
              </w:tcPr>
            </w:tcPrChange>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55" w:author="Brian Bohman" w:date="2021-10-27T05:58:00Z">
              <w:tcPr>
                <w:tcW w:w="1008" w:type="dxa"/>
                <w:vAlign w:val="center"/>
                <w:hideMark/>
              </w:tcPr>
            </w:tcPrChange>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656" w:author="Brian Bohman" w:date="2021-10-27T05:58:00Z">
              <w:tcPr>
                <w:tcW w:w="1152" w:type="dxa"/>
                <w:vAlign w:val="center"/>
                <w:hideMark/>
              </w:tcPr>
            </w:tcPrChange>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440" w:type="dxa"/>
            <w:vAlign w:val="center"/>
            <w:hideMark/>
            <w:tcPrChange w:id="11657" w:author="Brian Bohman" w:date="2021-10-27T05:58:00Z">
              <w:tcPr>
                <w:tcW w:w="1008" w:type="dxa"/>
                <w:vAlign w:val="center"/>
                <w:hideMark/>
              </w:tcPr>
            </w:tcPrChange>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19CD" w:rsidRPr="009B3DCC" w14:paraId="4A5EA821" w14:textId="77777777" w:rsidTr="00E419CD">
        <w:trPr>
          <w:trHeight w:val="165"/>
          <w:trPrChange w:id="11658" w:author="Brian Bohman" w:date="2021-10-27T05:58:00Z">
            <w:trPr>
              <w:trHeight w:val="165"/>
            </w:trPr>
          </w:trPrChange>
        </w:trPr>
        <w:tc>
          <w:tcPr>
            <w:tcW w:w="360" w:type="dxa"/>
            <w:vAlign w:val="center"/>
            <w:hideMark/>
            <w:tcPrChange w:id="11659" w:author="Brian Bohman" w:date="2021-10-27T05:58:00Z">
              <w:tcPr>
                <w:tcW w:w="360" w:type="dxa"/>
                <w:vAlign w:val="center"/>
                <w:hideMark/>
              </w:tcPr>
            </w:tcPrChange>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Change w:id="11660" w:author="Brian Bohman" w:date="2021-10-27T05:58:00Z">
              <w:tcPr>
                <w:tcW w:w="864" w:type="dxa"/>
                <w:vAlign w:val="center"/>
                <w:hideMark/>
              </w:tcPr>
            </w:tcPrChange>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61" w:author="Brian Bohman" w:date="2021-10-27T05:58:00Z">
              <w:tcPr>
                <w:tcW w:w="1152" w:type="dxa"/>
                <w:vAlign w:val="center"/>
                <w:hideMark/>
              </w:tcPr>
            </w:tcPrChange>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62" w:author="Brian Bohman" w:date="2021-10-27T05:58:00Z">
              <w:tcPr>
                <w:tcW w:w="504" w:type="dxa"/>
                <w:vAlign w:val="center"/>
                <w:hideMark/>
              </w:tcPr>
            </w:tcPrChange>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Change w:id="11663" w:author="Brian Bohman" w:date="2021-10-27T05:58:00Z">
              <w:tcPr>
                <w:tcW w:w="1008" w:type="dxa"/>
                <w:vAlign w:val="center"/>
                <w:hideMark/>
              </w:tcPr>
            </w:tcPrChange>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Change w:id="11664" w:author="Brian Bohman" w:date="2021-10-27T05:58:00Z">
              <w:tcPr>
                <w:tcW w:w="1008" w:type="dxa"/>
                <w:vAlign w:val="center"/>
                <w:hideMark/>
              </w:tcPr>
            </w:tcPrChange>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65" w:author="Brian Bohman" w:date="2021-10-27T05:58:00Z">
              <w:tcPr>
                <w:tcW w:w="720" w:type="dxa"/>
                <w:vAlign w:val="center"/>
                <w:hideMark/>
              </w:tcPr>
            </w:tcPrChange>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66" w:author="Brian Bohman" w:date="2021-10-27T05:58:00Z">
              <w:tcPr>
                <w:tcW w:w="1008" w:type="dxa"/>
                <w:vAlign w:val="center"/>
                <w:hideMark/>
              </w:tcPr>
            </w:tcPrChange>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67" w:author="Brian Bohman" w:date="2021-10-27T05:58:00Z">
              <w:tcPr>
                <w:tcW w:w="1152" w:type="dxa"/>
                <w:vAlign w:val="center"/>
                <w:hideMark/>
              </w:tcPr>
            </w:tcPrChange>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440" w:type="dxa"/>
            <w:vAlign w:val="center"/>
            <w:hideMark/>
            <w:tcPrChange w:id="11668" w:author="Brian Bohman" w:date="2021-10-27T05:58:00Z">
              <w:tcPr>
                <w:tcW w:w="1008" w:type="dxa"/>
                <w:vAlign w:val="center"/>
                <w:hideMark/>
              </w:tcPr>
            </w:tcPrChange>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19CD" w:rsidRPr="009B3DCC" w14:paraId="0144F2F7" w14:textId="77777777" w:rsidTr="00E419CD">
        <w:trPr>
          <w:trHeight w:val="165"/>
          <w:trPrChange w:id="11669" w:author="Brian Bohman" w:date="2021-10-27T05:58:00Z">
            <w:trPr>
              <w:trHeight w:val="165"/>
            </w:trPr>
          </w:trPrChange>
        </w:trPr>
        <w:tc>
          <w:tcPr>
            <w:tcW w:w="360" w:type="dxa"/>
            <w:vAlign w:val="center"/>
            <w:hideMark/>
            <w:tcPrChange w:id="11670" w:author="Brian Bohman" w:date="2021-10-27T05:58:00Z">
              <w:tcPr>
                <w:tcW w:w="360" w:type="dxa"/>
                <w:vAlign w:val="center"/>
                <w:hideMark/>
              </w:tcPr>
            </w:tcPrChange>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Change w:id="11671" w:author="Brian Bohman" w:date="2021-10-27T05:58:00Z">
              <w:tcPr>
                <w:tcW w:w="864" w:type="dxa"/>
                <w:vAlign w:val="center"/>
                <w:hideMark/>
              </w:tcPr>
            </w:tcPrChange>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72" w:author="Brian Bohman" w:date="2021-10-27T05:58:00Z">
              <w:tcPr>
                <w:tcW w:w="1152" w:type="dxa"/>
                <w:vAlign w:val="center"/>
                <w:hideMark/>
              </w:tcPr>
            </w:tcPrChange>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73" w:author="Brian Bohman" w:date="2021-10-27T05:58:00Z">
              <w:tcPr>
                <w:tcW w:w="504" w:type="dxa"/>
                <w:vAlign w:val="center"/>
                <w:hideMark/>
              </w:tcPr>
            </w:tcPrChange>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74" w:author="Brian Bohman" w:date="2021-10-27T05:58:00Z">
              <w:tcPr>
                <w:tcW w:w="1008" w:type="dxa"/>
                <w:vAlign w:val="center"/>
                <w:hideMark/>
              </w:tcPr>
            </w:tcPrChange>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75" w:author="Brian Bohman" w:date="2021-10-27T05:58:00Z">
              <w:tcPr>
                <w:tcW w:w="1008" w:type="dxa"/>
                <w:vAlign w:val="center"/>
                <w:hideMark/>
              </w:tcPr>
            </w:tcPrChange>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76" w:author="Brian Bohman" w:date="2021-10-27T05:58:00Z">
              <w:tcPr>
                <w:tcW w:w="720" w:type="dxa"/>
                <w:vAlign w:val="center"/>
                <w:hideMark/>
              </w:tcPr>
            </w:tcPrChange>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77" w:author="Brian Bohman" w:date="2021-10-27T05:58:00Z">
              <w:tcPr>
                <w:tcW w:w="1008" w:type="dxa"/>
                <w:vAlign w:val="center"/>
                <w:hideMark/>
              </w:tcPr>
            </w:tcPrChange>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678" w:author="Brian Bohman" w:date="2021-10-27T05:58:00Z">
              <w:tcPr>
                <w:tcW w:w="1152" w:type="dxa"/>
                <w:vAlign w:val="center"/>
                <w:hideMark/>
              </w:tcPr>
            </w:tcPrChange>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440" w:type="dxa"/>
            <w:vAlign w:val="center"/>
            <w:hideMark/>
            <w:tcPrChange w:id="11679" w:author="Brian Bohman" w:date="2021-10-27T05:58:00Z">
              <w:tcPr>
                <w:tcW w:w="1008" w:type="dxa"/>
                <w:vAlign w:val="center"/>
                <w:hideMark/>
              </w:tcPr>
            </w:tcPrChange>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19CD" w:rsidRPr="009B3DCC" w14:paraId="2234ABE6" w14:textId="77777777" w:rsidTr="00E419CD">
        <w:trPr>
          <w:trHeight w:val="165"/>
          <w:trPrChange w:id="11680" w:author="Brian Bohman" w:date="2021-10-27T05:58:00Z">
            <w:trPr>
              <w:trHeight w:val="165"/>
            </w:trPr>
          </w:trPrChange>
        </w:trPr>
        <w:tc>
          <w:tcPr>
            <w:tcW w:w="360" w:type="dxa"/>
            <w:vAlign w:val="center"/>
            <w:hideMark/>
            <w:tcPrChange w:id="11681" w:author="Brian Bohman" w:date="2021-10-27T05:58:00Z">
              <w:tcPr>
                <w:tcW w:w="360" w:type="dxa"/>
                <w:vAlign w:val="center"/>
                <w:hideMark/>
              </w:tcPr>
            </w:tcPrChange>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Change w:id="11682" w:author="Brian Bohman" w:date="2021-10-27T05:58:00Z">
              <w:tcPr>
                <w:tcW w:w="864" w:type="dxa"/>
                <w:vAlign w:val="center"/>
                <w:hideMark/>
              </w:tcPr>
            </w:tcPrChange>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83" w:author="Brian Bohman" w:date="2021-10-27T05:58:00Z">
              <w:tcPr>
                <w:tcW w:w="1152" w:type="dxa"/>
                <w:vAlign w:val="center"/>
                <w:hideMark/>
              </w:tcPr>
            </w:tcPrChange>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84" w:author="Brian Bohman" w:date="2021-10-27T05:58:00Z">
              <w:tcPr>
                <w:tcW w:w="504" w:type="dxa"/>
                <w:vAlign w:val="center"/>
                <w:hideMark/>
              </w:tcPr>
            </w:tcPrChange>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85" w:author="Brian Bohman" w:date="2021-10-27T05:58:00Z">
              <w:tcPr>
                <w:tcW w:w="1008" w:type="dxa"/>
                <w:vAlign w:val="center"/>
                <w:hideMark/>
              </w:tcPr>
            </w:tcPrChange>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86" w:author="Brian Bohman" w:date="2021-10-27T05:58:00Z">
              <w:tcPr>
                <w:tcW w:w="1008" w:type="dxa"/>
                <w:vAlign w:val="center"/>
                <w:hideMark/>
              </w:tcPr>
            </w:tcPrChange>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87" w:author="Brian Bohman" w:date="2021-10-27T05:58:00Z">
              <w:tcPr>
                <w:tcW w:w="720" w:type="dxa"/>
                <w:vAlign w:val="center"/>
                <w:hideMark/>
              </w:tcPr>
            </w:tcPrChange>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88" w:author="Brian Bohman" w:date="2021-10-27T05:58:00Z">
              <w:tcPr>
                <w:tcW w:w="1008" w:type="dxa"/>
                <w:vAlign w:val="center"/>
                <w:hideMark/>
              </w:tcPr>
            </w:tcPrChange>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152" w:type="dxa"/>
            <w:vAlign w:val="center"/>
            <w:hideMark/>
            <w:tcPrChange w:id="11689" w:author="Brian Bohman" w:date="2021-10-27T05:58:00Z">
              <w:tcPr>
                <w:tcW w:w="1152" w:type="dxa"/>
                <w:vAlign w:val="center"/>
                <w:hideMark/>
              </w:tcPr>
            </w:tcPrChange>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440" w:type="dxa"/>
            <w:vAlign w:val="center"/>
            <w:hideMark/>
            <w:tcPrChange w:id="11690" w:author="Brian Bohman" w:date="2021-10-27T05:58:00Z">
              <w:tcPr>
                <w:tcW w:w="1008" w:type="dxa"/>
                <w:vAlign w:val="center"/>
                <w:hideMark/>
              </w:tcPr>
            </w:tcPrChange>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19CD" w:rsidRPr="009B3DCC" w14:paraId="4B6ECCA3" w14:textId="77777777" w:rsidTr="00E419CD">
        <w:trPr>
          <w:trHeight w:val="165"/>
          <w:trPrChange w:id="11691" w:author="Brian Bohman" w:date="2021-10-27T05:58:00Z">
            <w:trPr>
              <w:trHeight w:val="165"/>
            </w:trPr>
          </w:trPrChange>
        </w:trPr>
        <w:tc>
          <w:tcPr>
            <w:tcW w:w="360" w:type="dxa"/>
            <w:vAlign w:val="center"/>
            <w:hideMark/>
            <w:tcPrChange w:id="11692" w:author="Brian Bohman" w:date="2021-10-27T05:58:00Z">
              <w:tcPr>
                <w:tcW w:w="360" w:type="dxa"/>
                <w:vAlign w:val="center"/>
                <w:hideMark/>
              </w:tcPr>
            </w:tcPrChange>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Change w:id="11693" w:author="Brian Bohman" w:date="2021-10-27T05:58:00Z">
              <w:tcPr>
                <w:tcW w:w="864" w:type="dxa"/>
                <w:vAlign w:val="center"/>
                <w:hideMark/>
              </w:tcPr>
            </w:tcPrChange>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694" w:author="Brian Bohman" w:date="2021-10-27T05:58:00Z">
              <w:tcPr>
                <w:tcW w:w="1152" w:type="dxa"/>
                <w:vAlign w:val="center"/>
                <w:hideMark/>
              </w:tcPr>
            </w:tcPrChange>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695" w:author="Brian Bohman" w:date="2021-10-27T05:58:00Z">
              <w:tcPr>
                <w:tcW w:w="504" w:type="dxa"/>
                <w:vAlign w:val="center"/>
                <w:hideMark/>
              </w:tcPr>
            </w:tcPrChange>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696" w:author="Brian Bohman" w:date="2021-10-27T05:58:00Z">
              <w:tcPr>
                <w:tcW w:w="1008" w:type="dxa"/>
                <w:vAlign w:val="center"/>
                <w:hideMark/>
              </w:tcPr>
            </w:tcPrChange>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697" w:author="Brian Bohman" w:date="2021-10-27T05:58:00Z">
              <w:tcPr>
                <w:tcW w:w="1008" w:type="dxa"/>
                <w:vAlign w:val="center"/>
                <w:hideMark/>
              </w:tcPr>
            </w:tcPrChange>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698" w:author="Brian Bohman" w:date="2021-10-27T05:58:00Z">
              <w:tcPr>
                <w:tcW w:w="720" w:type="dxa"/>
                <w:vAlign w:val="center"/>
                <w:hideMark/>
              </w:tcPr>
            </w:tcPrChange>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699" w:author="Brian Bohman" w:date="2021-10-27T05:58:00Z">
              <w:tcPr>
                <w:tcW w:w="1008" w:type="dxa"/>
                <w:vAlign w:val="center"/>
                <w:hideMark/>
              </w:tcPr>
            </w:tcPrChange>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152" w:type="dxa"/>
            <w:vAlign w:val="center"/>
            <w:hideMark/>
            <w:tcPrChange w:id="11700" w:author="Brian Bohman" w:date="2021-10-27T05:58:00Z">
              <w:tcPr>
                <w:tcW w:w="1152" w:type="dxa"/>
                <w:vAlign w:val="center"/>
                <w:hideMark/>
              </w:tcPr>
            </w:tcPrChange>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440" w:type="dxa"/>
            <w:vAlign w:val="center"/>
            <w:hideMark/>
            <w:tcPrChange w:id="11701" w:author="Brian Bohman" w:date="2021-10-27T05:58:00Z">
              <w:tcPr>
                <w:tcW w:w="1008" w:type="dxa"/>
                <w:vAlign w:val="center"/>
                <w:hideMark/>
              </w:tcPr>
            </w:tcPrChange>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19CD" w:rsidRPr="009B3DCC" w14:paraId="323014AA" w14:textId="77777777" w:rsidTr="00E419CD">
        <w:trPr>
          <w:trHeight w:val="165"/>
          <w:trPrChange w:id="11702" w:author="Brian Bohman" w:date="2021-10-27T05:58:00Z">
            <w:trPr>
              <w:trHeight w:val="165"/>
            </w:trPr>
          </w:trPrChange>
        </w:trPr>
        <w:tc>
          <w:tcPr>
            <w:tcW w:w="360" w:type="dxa"/>
            <w:vAlign w:val="center"/>
            <w:hideMark/>
            <w:tcPrChange w:id="11703" w:author="Brian Bohman" w:date="2021-10-27T05:58:00Z">
              <w:tcPr>
                <w:tcW w:w="360" w:type="dxa"/>
                <w:vAlign w:val="center"/>
                <w:hideMark/>
              </w:tcPr>
            </w:tcPrChange>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Change w:id="11704" w:author="Brian Bohman" w:date="2021-10-27T05:58:00Z">
              <w:tcPr>
                <w:tcW w:w="864" w:type="dxa"/>
                <w:vAlign w:val="center"/>
                <w:hideMark/>
              </w:tcPr>
            </w:tcPrChange>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05" w:author="Brian Bohman" w:date="2021-10-27T05:58:00Z">
              <w:tcPr>
                <w:tcW w:w="1152" w:type="dxa"/>
                <w:vAlign w:val="center"/>
                <w:hideMark/>
              </w:tcPr>
            </w:tcPrChange>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06" w:author="Brian Bohman" w:date="2021-10-27T05:58:00Z">
              <w:tcPr>
                <w:tcW w:w="504" w:type="dxa"/>
                <w:vAlign w:val="center"/>
                <w:hideMark/>
              </w:tcPr>
            </w:tcPrChange>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07" w:author="Brian Bohman" w:date="2021-10-27T05:58:00Z">
              <w:tcPr>
                <w:tcW w:w="1008" w:type="dxa"/>
                <w:vAlign w:val="center"/>
                <w:hideMark/>
              </w:tcPr>
            </w:tcPrChange>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08" w:author="Brian Bohman" w:date="2021-10-27T05:58:00Z">
              <w:tcPr>
                <w:tcW w:w="1008" w:type="dxa"/>
                <w:vAlign w:val="center"/>
                <w:hideMark/>
              </w:tcPr>
            </w:tcPrChange>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09" w:author="Brian Bohman" w:date="2021-10-27T05:58:00Z">
              <w:tcPr>
                <w:tcW w:w="720" w:type="dxa"/>
                <w:vAlign w:val="center"/>
                <w:hideMark/>
              </w:tcPr>
            </w:tcPrChange>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10" w:author="Brian Bohman" w:date="2021-10-27T05:58:00Z">
              <w:tcPr>
                <w:tcW w:w="1008" w:type="dxa"/>
                <w:vAlign w:val="center"/>
                <w:hideMark/>
              </w:tcPr>
            </w:tcPrChange>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152" w:type="dxa"/>
            <w:vAlign w:val="center"/>
            <w:hideMark/>
            <w:tcPrChange w:id="11711" w:author="Brian Bohman" w:date="2021-10-27T05:58:00Z">
              <w:tcPr>
                <w:tcW w:w="1152" w:type="dxa"/>
                <w:vAlign w:val="center"/>
                <w:hideMark/>
              </w:tcPr>
            </w:tcPrChange>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440" w:type="dxa"/>
            <w:vAlign w:val="center"/>
            <w:hideMark/>
            <w:tcPrChange w:id="11712" w:author="Brian Bohman" w:date="2021-10-27T05:58:00Z">
              <w:tcPr>
                <w:tcW w:w="1008" w:type="dxa"/>
                <w:vAlign w:val="center"/>
                <w:hideMark/>
              </w:tcPr>
            </w:tcPrChange>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19CD" w:rsidRPr="009B3DCC" w14:paraId="47F2F92F" w14:textId="77777777" w:rsidTr="00E419CD">
        <w:trPr>
          <w:trHeight w:val="165"/>
          <w:trPrChange w:id="11713" w:author="Brian Bohman" w:date="2021-10-27T05:58:00Z">
            <w:trPr>
              <w:trHeight w:val="165"/>
            </w:trPr>
          </w:trPrChange>
        </w:trPr>
        <w:tc>
          <w:tcPr>
            <w:tcW w:w="360" w:type="dxa"/>
            <w:vAlign w:val="center"/>
            <w:hideMark/>
            <w:tcPrChange w:id="11714" w:author="Brian Bohman" w:date="2021-10-27T05:58:00Z">
              <w:tcPr>
                <w:tcW w:w="360" w:type="dxa"/>
                <w:vAlign w:val="center"/>
                <w:hideMark/>
              </w:tcPr>
            </w:tcPrChange>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Change w:id="11715" w:author="Brian Bohman" w:date="2021-10-27T05:58:00Z">
              <w:tcPr>
                <w:tcW w:w="864" w:type="dxa"/>
                <w:vAlign w:val="center"/>
                <w:hideMark/>
              </w:tcPr>
            </w:tcPrChange>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16" w:author="Brian Bohman" w:date="2021-10-27T05:58:00Z">
              <w:tcPr>
                <w:tcW w:w="1152" w:type="dxa"/>
                <w:vAlign w:val="center"/>
                <w:hideMark/>
              </w:tcPr>
            </w:tcPrChange>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17" w:author="Brian Bohman" w:date="2021-10-27T05:58:00Z">
              <w:tcPr>
                <w:tcW w:w="504" w:type="dxa"/>
                <w:vAlign w:val="center"/>
                <w:hideMark/>
              </w:tcPr>
            </w:tcPrChange>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18" w:author="Brian Bohman" w:date="2021-10-27T05:58:00Z">
              <w:tcPr>
                <w:tcW w:w="1008" w:type="dxa"/>
                <w:vAlign w:val="center"/>
                <w:hideMark/>
              </w:tcPr>
            </w:tcPrChange>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19" w:author="Brian Bohman" w:date="2021-10-27T05:58:00Z">
              <w:tcPr>
                <w:tcW w:w="1008" w:type="dxa"/>
                <w:vAlign w:val="center"/>
                <w:hideMark/>
              </w:tcPr>
            </w:tcPrChange>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20" w:author="Brian Bohman" w:date="2021-10-27T05:58:00Z">
              <w:tcPr>
                <w:tcW w:w="720" w:type="dxa"/>
                <w:vAlign w:val="center"/>
                <w:hideMark/>
              </w:tcPr>
            </w:tcPrChange>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21" w:author="Brian Bohman" w:date="2021-10-27T05:58:00Z">
              <w:tcPr>
                <w:tcW w:w="1008" w:type="dxa"/>
                <w:vAlign w:val="center"/>
                <w:hideMark/>
              </w:tcPr>
            </w:tcPrChange>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152" w:type="dxa"/>
            <w:vAlign w:val="center"/>
            <w:hideMark/>
            <w:tcPrChange w:id="11722" w:author="Brian Bohman" w:date="2021-10-27T05:58:00Z">
              <w:tcPr>
                <w:tcW w:w="1152" w:type="dxa"/>
                <w:vAlign w:val="center"/>
                <w:hideMark/>
              </w:tcPr>
            </w:tcPrChange>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440" w:type="dxa"/>
            <w:vAlign w:val="center"/>
            <w:hideMark/>
            <w:tcPrChange w:id="11723" w:author="Brian Bohman" w:date="2021-10-27T05:58:00Z">
              <w:tcPr>
                <w:tcW w:w="1008" w:type="dxa"/>
                <w:vAlign w:val="center"/>
                <w:hideMark/>
              </w:tcPr>
            </w:tcPrChange>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19CD" w:rsidRPr="009B3DCC" w14:paraId="1606BB99" w14:textId="77777777" w:rsidTr="00E419CD">
        <w:trPr>
          <w:trHeight w:val="165"/>
          <w:trPrChange w:id="11724" w:author="Brian Bohman" w:date="2021-10-27T05:58:00Z">
            <w:trPr>
              <w:trHeight w:val="165"/>
            </w:trPr>
          </w:trPrChange>
        </w:trPr>
        <w:tc>
          <w:tcPr>
            <w:tcW w:w="360" w:type="dxa"/>
            <w:vAlign w:val="center"/>
            <w:hideMark/>
            <w:tcPrChange w:id="11725" w:author="Brian Bohman" w:date="2021-10-27T05:58:00Z">
              <w:tcPr>
                <w:tcW w:w="360" w:type="dxa"/>
                <w:vAlign w:val="center"/>
                <w:hideMark/>
              </w:tcPr>
            </w:tcPrChange>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Change w:id="11726" w:author="Brian Bohman" w:date="2021-10-27T05:58:00Z">
              <w:tcPr>
                <w:tcW w:w="864" w:type="dxa"/>
                <w:vAlign w:val="center"/>
                <w:hideMark/>
              </w:tcPr>
            </w:tcPrChange>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Change w:id="11727" w:author="Brian Bohman" w:date="2021-10-27T05:58:00Z">
              <w:tcPr>
                <w:tcW w:w="1152" w:type="dxa"/>
                <w:vAlign w:val="center"/>
                <w:hideMark/>
              </w:tcPr>
            </w:tcPrChange>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28" w:author="Brian Bohman" w:date="2021-10-27T05:58:00Z">
              <w:tcPr>
                <w:tcW w:w="504" w:type="dxa"/>
                <w:vAlign w:val="center"/>
                <w:hideMark/>
              </w:tcPr>
            </w:tcPrChange>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Change w:id="11729" w:author="Brian Bohman" w:date="2021-10-27T05:58:00Z">
              <w:tcPr>
                <w:tcW w:w="1008" w:type="dxa"/>
                <w:vAlign w:val="center"/>
                <w:hideMark/>
              </w:tcPr>
            </w:tcPrChange>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Change w:id="11730" w:author="Brian Bohman" w:date="2021-10-27T05:58:00Z">
              <w:tcPr>
                <w:tcW w:w="1008" w:type="dxa"/>
                <w:vAlign w:val="center"/>
                <w:hideMark/>
              </w:tcPr>
            </w:tcPrChange>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Change w:id="11731" w:author="Brian Bohman" w:date="2021-10-27T05:58:00Z">
              <w:tcPr>
                <w:tcW w:w="720" w:type="dxa"/>
                <w:vAlign w:val="center"/>
                <w:hideMark/>
              </w:tcPr>
            </w:tcPrChange>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Change w:id="11732" w:author="Brian Bohman" w:date="2021-10-27T05:58:00Z">
              <w:tcPr>
                <w:tcW w:w="1008" w:type="dxa"/>
                <w:vAlign w:val="center"/>
                <w:hideMark/>
              </w:tcPr>
            </w:tcPrChange>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152" w:type="dxa"/>
            <w:vAlign w:val="center"/>
            <w:hideMark/>
            <w:tcPrChange w:id="11733" w:author="Brian Bohman" w:date="2021-10-27T05:58:00Z">
              <w:tcPr>
                <w:tcW w:w="1152" w:type="dxa"/>
                <w:vAlign w:val="center"/>
                <w:hideMark/>
              </w:tcPr>
            </w:tcPrChange>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440" w:type="dxa"/>
            <w:vAlign w:val="center"/>
            <w:hideMark/>
            <w:tcPrChange w:id="11734" w:author="Brian Bohman" w:date="2021-10-27T05:58:00Z">
              <w:tcPr>
                <w:tcW w:w="1008" w:type="dxa"/>
                <w:vAlign w:val="center"/>
                <w:hideMark/>
              </w:tcPr>
            </w:tcPrChange>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19CD" w:rsidRPr="009B3DCC" w14:paraId="7223BCAF" w14:textId="77777777" w:rsidTr="00E419CD">
        <w:trPr>
          <w:trHeight w:val="165"/>
          <w:trPrChange w:id="11735" w:author="Brian Bohman" w:date="2021-10-27T05:58:00Z">
            <w:trPr>
              <w:trHeight w:val="165"/>
            </w:trPr>
          </w:trPrChange>
        </w:trPr>
        <w:tc>
          <w:tcPr>
            <w:tcW w:w="360" w:type="dxa"/>
            <w:vAlign w:val="center"/>
            <w:hideMark/>
            <w:tcPrChange w:id="11736" w:author="Brian Bohman" w:date="2021-10-27T05:58:00Z">
              <w:tcPr>
                <w:tcW w:w="360" w:type="dxa"/>
                <w:vAlign w:val="center"/>
                <w:hideMark/>
              </w:tcPr>
            </w:tcPrChange>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Change w:id="11737" w:author="Brian Bohman" w:date="2021-10-27T05:58:00Z">
              <w:tcPr>
                <w:tcW w:w="864" w:type="dxa"/>
                <w:vAlign w:val="center"/>
                <w:hideMark/>
              </w:tcPr>
            </w:tcPrChange>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38" w:author="Brian Bohman" w:date="2021-10-27T05:58:00Z">
              <w:tcPr>
                <w:tcW w:w="1152" w:type="dxa"/>
                <w:vAlign w:val="center"/>
                <w:hideMark/>
              </w:tcPr>
            </w:tcPrChange>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39" w:author="Brian Bohman" w:date="2021-10-27T05:58:00Z">
              <w:tcPr>
                <w:tcW w:w="504" w:type="dxa"/>
                <w:vAlign w:val="center"/>
                <w:hideMark/>
              </w:tcPr>
            </w:tcPrChange>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40" w:author="Brian Bohman" w:date="2021-10-27T05:58:00Z">
              <w:tcPr>
                <w:tcW w:w="1008" w:type="dxa"/>
                <w:vAlign w:val="center"/>
                <w:hideMark/>
              </w:tcPr>
            </w:tcPrChange>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41" w:author="Brian Bohman" w:date="2021-10-27T05:58:00Z">
              <w:tcPr>
                <w:tcW w:w="1008" w:type="dxa"/>
                <w:vAlign w:val="center"/>
                <w:hideMark/>
              </w:tcPr>
            </w:tcPrChange>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42" w:author="Brian Bohman" w:date="2021-10-27T05:58:00Z">
              <w:tcPr>
                <w:tcW w:w="720" w:type="dxa"/>
                <w:vAlign w:val="center"/>
                <w:hideMark/>
              </w:tcPr>
            </w:tcPrChange>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43" w:author="Brian Bohman" w:date="2021-10-27T05:58:00Z">
              <w:tcPr>
                <w:tcW w:w="1008" w:type="dxa"/>
                <w:vAlign w:val="center"/>
                <w:hideMark/>
              </w:tcPr>
            </w:tcPrChange>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44" w:author="Brian Bohman" w:date="2021-10-27T05:58:00Z">
              <w:tcPr>
                <w:tcW w:w="1152" w:type="dxa"/>
                <w:vAlign w:val="center"/>
                <w:hideMark/>
              </w:tcPr>
            </w:tcPrChange>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1745" w:author="Brian Bohman" w:date="2021-10-27T05:58:00Z">
              <w:tcPr>
                <w:tcW w:w="1008" w:type="dxa"/>
                <w:vAlign w:val="center"/>
                <w:hideMark/>
              </w:tcPr>
            </w:tcPrChange>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DE2EEAE" w14:textId="77777777" w:rsidTr="00E419CD">
        <w:trPr>
          <w:trHeight w:val="165"/>
          <w:trPrChange w:id="11746" w:author="Brian Bohman" w:date="2021-10-27T05:58:00Z">
            <w:trPr>
              <w:trHeight w:val="165"/>
            </w:trPr>
          </w:trPrChange>
        </w:trPr>
        <w:tc>
          <w:tcPr>
            <w:tcW w:w="360" w:type="dxa"/>
            <w:vAlign w:val="center"/>
            <w:hideMark/>
            <w:tcPrChange w:id="11747" w:author="Brian Bohman" w:date="2021-10-27T05:58:00Z">
              <w:tcPr>
                <w:tcW w:w="360" w:type="dxa"/>
                <w:vAlign w:val="center"/>
                <w:hideMark/>
              </w:tcPr>
            </w:tcPrChange>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Change w:id="11748" w:author="Brian Bohman" w:date="2021-10-27T05:58:00Z">
              <w:tcPr>
                <w:tcW w:w="864" w:type="dxa"/>
                <w:vAlign w:val="center"/>
                <w:hideMark/>
              </w:tcPr>
            </w:tcPrChange>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49" w:author="Brian Bohman" w:date="2021-10-27T05:58:00Z">
              <w:tcPr>
                <w:tcW w:w="1152" w:type="dxa"/>
                <w:vAlign w:val="center"/>
                <w:hideMark/>
              </w:tcPr>
            </w:tcPrChange>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50" w:author="Brian Bohman" w:date="2021-10-27T05:58:00Z">
              <w:tcPr>
                <w:tcW w:w="504" w:type="dxa"/>
                <w:vAlign w:val="center"/>
                <w:hideMark/>
              </w:tcPr>
            </w:tcPrChange>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51" w:author="Brian Bohman" w:date="2021-10-27T05:58:00Z">
              <w:tcPr>
                <w:tcW w:w="1008" w:type="dxa"/>
                <w:vAlign w:val="center"/>
                <w:hideMark/>
              </w:tcPr>
            </w:tcPrChange>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52" w:author="Brian Bohman" w:date="2021-10-27T05:58:00Z">
              <w:tcPr>
                <w:tcW w:w="1008" w:type="dxa"/>
                <w:vAlign w:val="center"/>
                <w:hideMark/>
              </w:tcPr>
            </w:tcPrChange>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53" w:author="Brian Bohman" w:date="2021-10-27T05:58:00Z">
              <w:tcPr>
                <w:tcW w:w="720" w:type="dxa"/>
                <w:vAlign w:val="center"/>
                <w:hideMark/>
              </w:tcPr>
            </w:tcPrChange>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54" w:author="Brian Bohman" w:date="2021-10-27T05:58:00Z">
              <w:tcPr>
                <w:tcW w:w="1008" w:type="dxa"/>
                <w:vAlign w:val="center"/>
                <w:hideMark/>
              </w:tcPr>
            </w:tcPrChange>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55" w:author="Brian Bohman" w:date="2021-10-27T05:58:00Z">
              <w:tcPr>
                <w:tcW w:w="1152" w:type="dxa"/>
                <w:vAlign w:val="center"/>
                <w:hideMark/>
              </w:tcPr>
            </w:tcPrChange>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1756" w:author="Brian Bohman" w:date="2021-10-27T05:58:00Z">
              <w:tcPr>
                <w:tcW w:w="1008" w:type="dxa"/>
                <w:vAlign w:val="center"/>
                <w:hideMark/>
              </w:tcPr>
            </w:tcPrChange>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3969A9B" w14:textId="77777777" w:rsidTr="00E419CD">
        <w:trPr>
          <w:trHeight w:val="165"/>
          <w:trPrChange w:id="11757" w:author="Brian Bohman" w:date="2021-10-27T05:58:00Z">
            <w:trPr>
              <w:trHeight w:val="165"/>
            </w:trPr>
          </w:trPrChange>
        </w:trPr>
        <w:tc>
          <w:tcPr>
            <w:tcW w:w="360" w:type="dxa"/>
            <w:vAlign w:val="center"/>
            <w:hideMark/>
            <w:tcPrChange w:id="11758" w:author="Brian Bohman" w:date="2021-10-27T05:58:00Z">
              <w:tcPr>
                <w:tcW w:w="360" w:type="dxa"/>
                <w:vAlign w:val="center"/>
                <w:hideMark/>
              </w:tcPr>
            </w:tcPrChange>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Change w:id="11759" w:author="Brian Bohman" w:date="2021-10-27T05:58:00Z">
              <w:tcPr>
                <w:tcW w:w="864" w:type="dxa"/>
                <w:vAlign w:val="center"/>
                <w:hideMark/>
              </w:tcPr>
            </w:tcPrChange>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60" w:author="Brian Bohman" w:date="2021-10-27T05:58:00Z">
              <w:tcPr>
                <w:tcW w:w="1152" w:type="dxa"/>
                <w:vAlign w:val="center"/>
                <w:hideMark/>
              </w:tcPr>
            </w:tcPrChange>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61" w:author="Brian Bohman" w:date="2021-10-27T05:58:00Z">
              <w:tcPr>
                <w:tcW w:w="504" w:type="dxa"/>
                <w:vAlign w:val="center"/>
                <w:hideMark/>
              </w:tcPr>
            </w:tcPrChange>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62" w:author="Brian Bohman" w:date="2021-10-27T05:58:00Z">
              <w:tcPr>
                <w:tcW w:w="1008" w:type="dxa"/>
                <w:vAlign w:val="center"/>
                <w:hideMark/>
              </w:tcPr>
            </w:tcPrChange>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63" w:author="Brian Bohman" w:date="2021-10-27T05:58:00Z">
              <w:tcPr>
                <w:tcW w:w="1008" w:type="dxa"/>
                <w:vAlign w:val="center"/>
                <w:hideMark/>
              </w:tcPr>
            </w:tcPrChange>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64" w:author="Brian Bohman" w:date="2021-10-27T05:58:00Z">
              <w:tcPr>
                <w:tcW w:w="720" w:type="dxa"/>
                <w:vAlign w:val="center"/>
                <w:hideMark/>
              </w:tcPr>
            </w:tcPrChange>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65" w:author="Brian Bohman" w:date="2021-10-27T05:58:00Z">
              <w:tcPr>
                <w:tcW w:w="1008" w:type="dxa"/>
                <w:vAlign w:val="center"/>
                <w:hideMark/>
              </w:tcPr>
            </w:tcPrChange>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766" w:author="Brian Bohman" w:date="2021-10-27T05:58:00Z">
              <w:tcPr>
                <w:tcW w:w="1152" w:type="dxa"/>
                <w:vAlign w:val="center"/>
                <w:hideMark/>
              </w:tcPr>
            </w:tcPrChange>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1767" w:author="Brian Bohman" w:date="2021-10-27T05:58:00Z">
              <w:tcPr>
                <w:tcW w:w="1008" w:type="dxa"/>
                <w:vAlign w:val="center"/>
                <w:hideMark/>
              </w:tcPr>
            </w:tcPrChange>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1F6F42A" w14:textId="77777777" w:rsidTr="00E419CD">
        <w:trPr>
          <w:trHeight w:val="165"/>
          <w:trPrChange w:id="11768" w:author="Brian Bohman" w:date="2021-10-27T05:58:00Z">
            <w:trPr>
              <w:trHeight w:val="165"/>
            </w:trPr>
          </w:trPrChange>
        </w:trPr>
        <w:tc>
          <w:tcPr>
            <w:tcW w:w="360" w:type="dxa"/>
            <w:vAlign w:val="center"/>
            <w:hideMark/>
            <w:tcPrChange w:id="11769" w:author="Brian Bohman" w:date="2021-10-27T05:58:00Z">
              <w:tcPr>
                <w:tcW w:w="360" w:type="dxa"/>
                <w:vAlign w:val="center"/>
                <w:hideMark/>
              </w:tcPr>
            </w:tcPrChange>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Change w:id="11770" w:author="Brian Bohman" w:date="2021-10-27T05:58:00Z">
              <w:tcPr>
                <w:tcW w:w="864" w:type="dxa"/>
                <w:vAlign w:val="center"/>
                <w:hideMark/>
              </w:tcPr>
            </w:tcPrChange>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71" w:author="Brian Bohman" w:date="2021-10-27T05:58:00Z">
              <w:tcPr>
                <w:tcW w:w="1152" w:type="dxa"/>
                <w:vAlign w:val="center"/>
                <w:hideMark/>
              </w:tcPr>
            </w:tcPrChange>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72" w:author="Brian Bohman" w:date="2021-10-27T05:58:00Z">
              <w:tcPr>
                <w:tcW w:w="504" w:type="dxa"/>
                <w:vAlign w:val="center"/>
                <w:hideMark/>
              </w:tcPr>
            </w:tcPrChange>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Change w:id="11773" w:author="Brian Bohman" w:date="2021-10-27T05:58:00Z">
              <w:tcPr>
                <w:tcW w:w="1008" w:type="dxa"/>
                <w:vAlign w:val="center"/>
                <w:hideMark/>
              </w:tcPr>
            </w:tcPrChange>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1774" w:author="Brian Bohman" w:date="2021-10-27T05:58:00Z">
              <w:tcPr>
                <w:tcW w:w="1008" w:type="dxa"/>
                <w:vAlign w:val="center"/>
                <w:hideMark/>
              </w:tcPr>
            </w:tcPrChange>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75" w:author="Brian Bohman" w:date="2021-10-27T05:58:00Z">
              <w:tcPr>
                <w:tcW w:w="720" w:type="dxa"/>
                <w:vAlign w:val="center"/>
                <w:hideMark/>
              </w:tcPr>
            </w:tcPrChange>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76" w:author="Brian Bohman" w:date="2021-10-27T05:58:00Z">
              <w:tcPr>
                <w:tcW w:w="1008" w:type="dxa"/>
                <w:vAlign w:val="center"/>
                <w:hideMark/>
              </w:tcPr>
            </w:tcPrChange>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777" w:author="Brian Bohman" w:date="2021-10-27T05:58:00Z">
              <w:tcPr>
                <w:tcW w:w="1152" w:type="dxa"/>
                <w:vAlign w:val="center"/>
                <w:hideMark/>
              </w:tcPr>
            </w:tcPrChange>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1778" w:author="Brian Bohman" w:date="2021-10-27T05:58:00Z">
              <w:tcPr>
                <w:tcW w:w="1008" w:type="dxa"/>
                <w:vAlign w:val="center"/>
                <w:hideMark/>
              </w:tcPr>
            </w:tcPrChange>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609BEFB" w14:textId="77777777" w:rsidTr="00E419CD">
        <w:trPr>
          <w:trHeight w:val="165"/>
          <w:trPrChange w:id="11779" w:author="Brian Bohman" w:date="2021-10-27T05:58:00Z">
            <w:trPr>
              <w:trHeight w:val="165"/>
            </w:trPr>
          </w:trPrChange>
        </w:trPr>
        <w:tc>
          <w:tcPr>
            <w:tcW w:w="360" w:type="dxa"/>
            <w:vAlign w:val="center"/>
            <w:hideMark/>
            <w:tcPrChange w:id="11780" w:author="Brian Bohman" w:date="2021-10-27T05:58:00Z">
              <w:tcPr>
                <w:tcW w:w="360" w:type="dxa"/>
                <w:vAlign w:val="center"/>
                <w:hideMark/>
              </w:tcPr>
            </w:tcPrChange>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Change w:id="11781" w:author="Brian Bohman" w:date="2021-10-27T05:58:00Z">
              <w:tcPr>
                <w:tcW w:w="864" w:type="dxa"/>
                <w:vAlign w:val="center"/>
                <w:hideMark/>
              </w:tcPr>
            </w:tcPrChange>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82" w:author="Brian Bohman" w:date="2021-10-27T05:58:00Z">
              <w:tcPr>
                <w:tcW w:w="1152" w:type="dxa"/>
                <w:vAlign w:val="center"/>
                <w:hideMark/>
              </w:tcPr>
            </w:tcPrChange>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83" w:author="Brian Bohman" w:date="2021-10-27T05:58:00Z">
              <w:tcPr>
                <w:tcW w:w="504" w:type="dxa"/>
                <w:vAlign w:val="center"/>
                <w:hideMark/>
              </w:tcPr>
            </w:tcPrChange>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84" w:author="Brian Bohman" w:date="2021-10-27T05:58:00Z">
              <w:tcPr>
                <w:tcW w:w="1008" w:type="dxa"/>
                <w:vAlign w:val="center"/>
                <w:hideMark/>
              </w:tcPr>
            </w:tcPrChange>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85" w:author="Brian Bohman" w:date="2021-10-27T05:58:00Z">
              <w:tcPr>
                <w:tcW w:w="1008" w:type="dxa"/>
                <w:vAlign w:val="center"/>
                <w:hideMark/>
              </w:tcPr>
            </w:tcPrChange>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86" w:author="Brian Bohman" w:date="2021-10-27T05:58:00Z">
              <w:tcPr>
                <w:tcW w:w="720" w:type="dxa"/>
                <w:vAlign w:val="center"/>
                <w:hideMark/>
              </w:tcPr>
            </w:tcPrChange>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87" w:author="Brian Bohman" w:date="2021-10-27T05:58:00Z">
              <w:tcPr>
                <w:tcW w:w="1008" w:type="dxa"/>
                <w:vAlign w:val="center"/>
                <w:hideMark/>
              </w:tcPr>
            </w:tcPrChange>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788" w:author="Brian Bohman" w:date="2021-10-27T05:58:00Z">
              <w:tcPr>
                <w:tcW w:w="1152" w:type="dxa"/>
                <w:vAlign w:val="center"/>
                <w:hideMark/>
              </w:tcPr>
            </w:tcPrChange>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1789" w:author="Brian Bohman" w:date="2021-10-27T05:58:00Z">
              <w:tcPr>
                <w:tcW w:w="1008" w:type="dxa"/>
                <w:vAlign w:val="center"/>
                <w:hideMark/>
              </w:tcPr>
            </w:tcPrChange>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FBD08" w14:textId="77777777" w:rsidTr="00E419CD">
        <w:trPr>
          <w:trHeight w:val="180"/>
          <w:trPrChange w:id="11790" w:author="Brian Bohman" w:date="2021-10-27T05:58:00Z">
            <w:trPr>
              <w:trHeight w:val="180"/>
            </w:trPr>
          </w:trPrChange>
        </w:trPr>
        <w:tc>
          <w:tcPr>
            <w:tcW w:w="360" w:type="dxa"/>
            <w:vAlign w:val="center"/>
            <w:hideMark/>
            <w:tcPrChange w:id="11791" w:author="Brian Bohman" w:date="2021-10-27T05:58:00Z">
              <w:tcPr>
                <w:tcW w:w="360" w:type="dxa"/>
                <w:vAlign w:val="center"/>
                <w:hideMark/>
              </w:tcPr>
            </w:tcPrChange>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Change w:id="11792" w:author="Brian Bohman" w:date="2021-10-27T05:58:00Z">
              <w:tcPr>
                <w:tcW w:w="864" w:type="dxa"/>
                <w:vAlign w:val="center"/>
                <w:hideMark/>
              </w:tcPr>
            </w:tcPrChange>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793" w:author="Brian Bohman" w:date="2021-10-27T05:58:00Z">
              <w:tcPr>
                <w:tcW w:w="1152" w:type="dxa"/>
                <w:vAlign w:val="center"/>
                <w:hideMark/>
              </w:tcPr>
            </w:tcPrChange>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794" w:author="Brian Bohman" w:date="2021-10-27T05:58:00Z">
              <w:tcPr>
                <w:tcW w:w="504" w:type="dxa"/>
                <w:vAlign w:val="center"/>
                <w:hideMark/>
              </w:tcPr>
            </w:tcPrChange>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795" w:author="Brian Bohman" w:date="2021-10-27T05:58:00Z">
              <w:tcPr>
                <w:tcW w:w="1008" w:type="dxa"/>
                <w:vAlign w:val="center"/>
                <w:hideMark/>
              </w:tcPr>
            </w:tcPrChange>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796" w:author="Brian Bohman" w:date="2021-10-27T05:58:00Z">
              <w:tcPr>
                <w:tcW w:w="1008" w:type="dxa"/>
                <w:vAlign w:val="center"/>
                <w:hideMark/>
              </w:tcPr>
            </w:tcPrChange>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797" w:author="Brian Bohman" w:date="2021-10-27T05:58:00Z">
              <w:tcPr>
                <w:tcW w:w="720" w:type="dxa"/>
                <w:vAlign w:val="center"/>
                <w:hideMark/>
              </w:tcPr>
            </w:tcPrChange>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798" w:author="Brian Bohman" w:date="2021-10-27T05:58:00Z">
              <w:tcPr>
                <w:tcW w:w="1008" w:type="dxa"/>
                <w:vAlign w:val="center"/>
                <w:hideMark/>
              </w:tcPr>
            </w:tcPrChange>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799" w:author="Brian Bohman" w:date="2021-10-27T05:58:00Z">
              <w:tcPr>
                <w:tcW w:w="1152" w:type="dxa"/>
                <w:vAlign w:val="center"/>
                <w:hideMark/>
              </w:tcPr>
            </w:tcPrChange>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1800" w:author="Brian Bohman" w:date="2021-10-27T05:58:00Z">
              <w:tcPr>
                <w:tcW w:w="1008" w:type="dxa"/>
                <w:vAlign w:val="center"/>
                <w:hideMark/>
              </w:tcPr>
            </w:tcPrChange>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BFD486E" w14:textId="77777777" w:rsidTr="00E419CD">
        <w:trPr>
          <w:trHeight w:val="165"/>
          <w:trPrChange w:id="11801" w:author="Brian Bohman" w:date="2021-10-27T05:58:00Z">
            <w:trPr>
              <w:trHeight w:val="165"/>
            </w:trPr>
          </w:trPrChange>
        </w:trPr>
        <w:tc>
          <w:tcPr>
            <w:tcW w:w="360" w:type="dxa"/>
            <w:vAlign w:val="center"/>
            <w:hideMark/>
            <w:tcPrChange w:id="11802" w:author="Brian Bohman" w:date="2021-10-27T05:58:00Z">
              <w:tcPr>
                <w:tcW w:w="360" w:type="dxa"/>
                <w:vAlign w:val="center"/>
                <w:hideMark/>
              </w:tcPr>
            </w:tcPrChange>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Change w:id="11803" w:author="Brian Bohman" w:date="2021-10-27T05:58:00Z">
              <w:tcPr>
                <w:tcW w:w="864" w:type="dxa"/>
                <w:vAlign w:val="center"/>
                <w:hideMark/>
              </w:tcPr>
            </w:tcPrChange>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04" w:author="Brian Bohman" w:date="2021-10-27T05:58:00Z">
              <w:tcPr>
                <w:tcW w:w="1152" w:type="dxa"/>
                <w:vAlign w:val="center"/>
                <w:hideMark/>
              </w:tcPr>
            </w:tcPrChange>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05" w:author="Brian Bohman" w:date="2021-10-27T05:58:00Z">
              <w:tcPr>
                <w:tcW w:w="504" w:type="dxa"/>
                <w:vAlign w:val="center"/>
                <w:hideMark/>
              </w:tcPr>
            </w:tcPrChange>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06" w:author="Brian Bohman" w:date="2021-10-27T05:58:00Z">
              <w:tcPr>
                <w:tcW w:w="1008" w:type="dxa"/>
                <w:vAlign w:val="center"/>
                <w:hideMark/>
              </w:tcPr>
            </w:tcPrChange>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07" w:author="Brian Bohman" w:date="2021-10-27T05:58:00Z">
              <w:tcPr>
                <w:tcW w:w="1008" w:type="dxa"/>
                <w:vAlign w:val="center"/>
                <w:hideMark/>
              </w:tcPr>
            </w:tcPrChange>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08" w:author="Brian Bohman" w:date="2021-10-27T05:58:00Z">
              <w:tcPr>
                <w:tcW w:w="720" w:type="dxa"/>
                <w:vAlign w:val="center"/>
                <w:hideMark/>
              </w:tcPr>
            </w:tcPrChange>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09" w:author="Brian Bohman" w:date="2021-10-27T05:58:00Z">
              <w:tcPr>
                <w:tcW w:w="1008" w:type="dxa"/>
                <w:vAlign w:val="center"/>
                <w:hideMark/>
              </w:tcPr>
            </w:tcPrChange>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10" w:author="Brian Bohman" w:date="2021-10-27T05:58:00Z">
              <w:tcPr>
                <w:tcW w:w="1152" w:type="dxa"/>
                <w:vAlign w:val="center"/>
                <w:hideMark/>
              </w:tcPr>
            </w:tcPrChange>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1811" w:author="Brian Bohman" w:date="2021-10-27T05:58:00Z">
              <w:tcPr>
                <w:tcW w:w="1008" w:type="dxa"/>
                <w:vAlign w:val="center"/>
                <w:hideMark/>
              </w:tcPr>
            </w:tcPrChange>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DAD211F" w14:textId="77777777" w:rsidTr="00E419CD">
        <w:trPr>
          <w:trHeight w:val="165"/>
          <w:trPrChange w:id="11812" w:author="Brian Bohman" w:date="2021-10-27T05:58:00Z">
            <w:trPr>
              <w:trHeight w:val="165"/>
            </w:trPr>
          </w:trPrChange>
        </w:trPr>
        <w:tc>
          <w:tcPr>
            <w:tcW w:w="360" w:type="dxa"/>
            <w:vAlign w:val="center"/>
            <w:hideMark/>
            <w:tcPrChange w:id="11813" w:author="Brian Bohman" w:date="2021-10-27T05:58:00Z">
              <w:tcPr>
                <w:tcW w:w="360" w:type="dxa"/>
                <w:vAlign w:val="center"/>
                <w:hideMark/>
              </w:tcPr>
            </w:tcPrChange>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Change w:id="11814" w:author="Brian Bohman" w:date="2021-10-27T05:58:00Z">
              <w:tcPr>
                <w:tcW w:w="864" w:type="dxa"/>
                <w:vAlign w:val="center"/>
                <w:hideMark/>
              </w:tcPr>
            </w:tcPrChange>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15" w:author="Brian Bohman" w:date="2021-10-27T05:58:00Z">
              <w:tcPr>
                <w:tcW w:w="1152" w:type="dxa"/>
                <w:vAlign w:val="center"/>
                <w:hideMark/>
              </w:tcPr>
            </w:tcPrChange>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16" w:author="Brian Bohman" w:date="2021-10-27T05:58:00Z">
              <w:tcPr>
                <w:tcW w:w="504" w:type="dxa"/>
                <w:vAlign w:val="center"/>
                <w:hideMark/>
              </w:tcPr>
            </w:tcPrChange>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Change w:id="11817" w:author="Brian Bohman" w:date="2021-10-27T05:58:00Z">
              <w:tcPr>
                <w:tcW w:w="1008" w:type="dxa"/>
                <w:vAlign w:val="center"/>
                <w:hideMark/>
              </w:tcPr>
            </w:tcPrChange>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1818" w:author="Brian Bohman" w:date="2021-10-27T05:58:00Z">
              <w:tcPr>
                <w:tcW w:w="1008" w:type="dxa"/>
                <w:vAlign w:val="center"/>
                <w:hideMark/>
              </w:tcPr>
            </w:tcPrChange>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19" w:author="Brian Bohman" w:date="2021-10-27T05:58:00Z">
              <w:tcPr>
                <w:tcW w:w="720" w:type="dxa"/>
                <w:vAlign w:val="center"/>
                <w:hideMark/>
              </w:tcPr>
            </w:tcPrChange>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20" w:author="Brian Bohman" w:date="2021-10-27T05:58:00Z">
              <w:tcPr>
                <w:tcW w:w="1008" w:type="dxa"/>
                <w:vAlign w:val="center"/>
                <w:hideMark/>
              </w:tcPr>
            </w:tcPrChange>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21" w:author="Brian Bohman" w:date="2021-10-27T05:58:00Z">
              <w:tcPr>
                <w:tcW w:w="1152" w:type="dxa"/>
                <w:vAlign w:val="center"/>
                <w:hideMark/>
              </w:tcPr>
            </w:tcPrChange>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440" w:type="dxa"/>
            <w:vAlign w:val="center"/>
            <w:hideMark/>
            <w:tcPrChange w:id="11822" w:author="Brian Bohman" w:date="2021-10-27T05:58:00Z">
              <w:tcPr>
                <w:tcW w:w="1008" w:type="dxa"/>
                <w:vAlign w:val="center"/>
                <w:hideMark/>
              </w:tcPr>
            </w:tcPrChange>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631BC2A" w14:textId="77777777" w:rsidTr="00E419CD">
        <w:trPr>
          <w:trHeight w:val="165"/>
          <w:trPrChange w:id="11823" w:author="Brian Bohman" w:date="2021-10-27T05:58:00Z">
            <w:trPr>
              <w:trHeight w:val="165"/>
            </w:trPr>
          </w:trPrChange>
        </w:trPr>
        <w:tc>
          <w:tcPr>
            <w:tcW w:w="360" w:type="dxa"/>
            <w:vAlign w:val="center"/>
            <w:hideMark/>
            <w:tcPrChange w:id="11824" w:author="Brian Bohman" w:date="2021-10-27T05:58:00Z">
              <w:tcPr>
                <w:tcW w:w="360" w:type="dxa"/>
                <w:vAlign w:val="center"/>
                <w:hideMark/>
              </w:tcPr>
            </w:tcPrChange>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Change w:id="11825" w:author="Brian Bohman" w:date="2021-10-27T05:58:00Z">
              <w:tcPr>
                <w:tcW w:w="864" w:type="dxa"/>
                <w:vAlign w:val="center"/>
                <w:hideMark/>
              </w:tcPr>
            </w:tcPrChange>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26" w:author="Brian Bohman" w:date="2021-10-27T05:58:00Z">
              <w:tcPr>
                <w:tcW w:w="1152" w:type="dxa"/>
                <w:vAlign w:val="center"/>
                <w:hideMark/>
              </w:tcPr>
            </w:tcPrChange>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27" w:author="Brian Bohman" w:date="2021-10-27T05:58:00Z">
              <w:tcPr>
                <w:tcW w:w="504" w:type="dxa"/>
                <w:vAlign w:val="center"/>
                <w:hideMark/>
              </w:tcPr>
            </w:tcPrChange>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28" w:author="Brian Bohman" w:date="2021-10-27T05:58:00Z">
              <w:tcPr>
                <w:tcW w:w="1008" w:type="dxa"/>
                <w:vAlign w:val="center"/>
                <w:hideMark/>
              </w:tcPr>
            </w:tcPrChange>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29" w:author="Brian Bohman" w:date="2021-10-27T05:58:00Z">
              <w:tcPr>
                <w:tcW w:w="1008" w:type="dxa"/>
                <w:vAlign w:val="center"/>
                <w:hideMark/>
              </w:tcPr>
            </w:tcPrChange>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30" w:author="Brian Bohman" w:date="2021-10-27T05:58:00Z">
              <w:tcPr>
                <w:tcW w:w="720" w:type="dxa"/>
                <w:vAlign w:val="center"/>
                <w:hideMark/>
              </w:tcPr>
            </w:tcPrChange>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31" w:author="Brian Bohman" w:date="2021-10-27T05:58:00Z">
              <w:tcPr>
                <w:tcW w:w="1008" w:type="dxa"/>
                <w:vAlign w:val="center"/>
                <w:hideMark/>
              </w:tcPr>
            </w:tcPrChange>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32" w:author="Brian Bohman" w:date="2021-10-27T05:58:00Z">
              <w:tcPr>
                <w:tcW w:w="1152" w:type="dxa"/>
                <w:vAlign w:val="center"/>
                <w:hideMark/>
              </w:tcPr>
            </w:tcPrChange>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1833" w:author="Brian Bohman" w:date="2021-10-27T05:58:00Z">
              <w:tcPr>
                <w:tcW w:w="1008" w:type="dxa"/>
                <w:vAlign w:val="center"/>
                <w:hideMark/>
              </w:tcPr>
            </w:tcPrChange>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F988A6F" w14:textId="77777777" w:rsidTr="00E419CD">
        <w:trPr>
          <w:trHeight w:val="165"/>
          <w:trPrChange w:id="11834" w:author="Brian Bohman" w:date="2021-10-27T05:58:00Z">
            <w:trPr>
              <w:trHeight w:val="165"/>
            </w:trPr>
          </w:trPrChange>
        </w:trPr>
        <w:tc>
          <w:tcPr>
            <w:tcW w:w="360" w:type="dxa"/>
            <w:vAlign w:val="center"/>
            <w:hideMark/>
            <w:tcPrChange w:id="11835" w:author="Brian Bohman" w:date="2021-10-27T05:58:00Z">
              <w:tcPr>
                <w:tcW w:w="360" w:type="dxa"/>
                <w:vAlign w:val="center"/>
                <w:hideMark/>
              </w:tcPr>
            </w:tcPrChange>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Change w:id="11836" w:author="Brian Bohman" w:date="2021-10-27T05:58:00Z">
              <w:tcPr>
                <w:tcW w:w="864" w:type="dxa"/>
                <w:vAlign w:val="center"/>
                <w:hideMark/>
              </w:tcPr>
            </w:tcPrChange>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37" w:author="Brian Bohman" w:date="2021-10-27T05:58:00Z">
              <w:tcPr>
                <w:tcW w:w="1152" w:type="dxa"/>
                <w:vAlign w:val="center"/>
                <w:hideMark/>
              </w:tcPr>
            </w:tcPrChange>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38" w:author="Brian Bohman" w:date="2021-10-27T05:58:00Z">
              <w:tcPr>
                <w:tcW w:w="504" w:type="dxa"/>
                <w:vAlign w:val="center"/>
                <w:hideMark/>
              </w:tcPr>
            </w:tcPrChange>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39" w:author="Brian Bohman" w:date="2021-10-27T05:58:00Z">
              <w:tcPr>
                <w:tcW w:w="1008" w:type="dxa"/>
                <w:vAlign w:val="center"/>
                <w:hideMark/>
              </w:tcPr>
            </w:tcPrChange>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40" w:author="Brian Bohman" w:date="2021-10-27T05:58:00Z">
              <w:tcPr>
                <w:tcW w:w="1008" w:type="dxa"/>
                <w:vAlign w:val="center"/>
                <w:hideMark/>
              </w:tcPr>
            </w:tcPrChange>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41" w:author="Brian Bohman" w:date="2021-10-27T05:58:00Z">
              <w:tcPr>
                <w:tcW w:w="720" w:type="dxa"/>
                <w:vAlign w:val="center"/>
                <w:hideMark/>
              </w:tcPr>
            </w:tcPrChange>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42" w:author="Brian Bohman" w:date="2021-10-27T05:58:00Z">
              <w:tcPr>
                <w:tcW w:w="1008" w:type="dxa"/>
                <w:vAlign w:val="center"/>
                <w:hideMark/>
              </w:tcPr>
            </w:tcPrChange>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43" w:author="Brian Bohman" w:date="2021-10-27T05:58:00Z">
              <w:tcPr>
                <w:tcW w:w="1152" w:type="dxa"/>
                <w:vAlign w:val="center"/>
                <w:hideMark/>
              </w:tcPr>
            </w:tcPrChange>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440" w:type="dxa"/>
            <w:vAlign w:val="center"/>
            <w:hideMark/>
            <w:tcPrChange w:id="11844" w:author="Brian Bohman" w:date="2021-10-27T05:58:00Z">
              <w:tcPr>
                <w:tcW w:w="1008" w:type="dxa"/>
                <w:vAlign w:val="center"/>
                <w:hideMark/>
              </w:tcPr>
            </w:tcPrChange>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65ABCBF5" w14:textId="77777777" w:rsidTr="00E419CD">
        <w:trPr>
          <w:trHeight w:val="165"/>
          <w:trPrChange w:id="11845" w:author="Brian Bohman" w:date="2021-10-27T05:58:00Z">
            <w:trPr>
              <w:trHeight w:val="165"/>
            </w:trPr>
          </w:trPrChange>
        </w:trPr>
        <w:tc>
          <w:tcPr>
            <w:tcW w:w="360" w:type="dxa"/>
            <w:vAlign w:val="center"/>
            <w:hideMark/>
            <w:tcPrChange w:id="11846" w:author="Brian Bohman" w:date="2021-10-27T05:58:00Z">
              <w:tcPr>
                <w:tcW w:w="360" w:type="dxa"/>
                <w:vAlign w:val="center"/>
                <w:hideMark/>
              </w:tcPr>
            </w:tcPrChange>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Change w:id="11847" w:author="Brian Bohman" w:date="2021-10-27T05:58:00Z">
              <w:tcPr>
                <w:tcW w:w="864" w:type="dxa"/>
                <w:vAlign w:val="center"/>
                <w:hideMark/>
              </w:tcPr>
            </w:tcPrChange>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48" w:author="Brian Bohman" w:date="2021-10-27T05:58:00Z">
              <w:tcPr>
                <w:tcW w:w="1152" w:type="dxa"/>
                <w:vAlign w:val="center"/>
                <w:hideMark/>
              </w:tcPr>
            </w:tcPrChange>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49" w:author="Brian Bohman" w:date="2021-10-27T05:58:00Z">
              <w:tcPr>
                <w:tcW w:w="504" w:type="dxa"/>
                <w:vAlign w:val="center"/>
                <w:hideMark/>
              </w:tcPr>
            </w:tcPrChange>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50" w:author="Brian Bohman" w:date="2021-10-27T05:58:00Z">
              <w:tcPr>
                <w:tcW w:w="1008" w:type="dxa"/>
                <w:vAlign w:val="center"/>
                <w:hideMark/>
              </w:tcPr>
            </w:tcPrChange>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51" w:author="Brian Bohman" w:date="2021-10-27T05:58:00Z">
              <w:tcPr>
                <w:tcW w:w="1008" w:type="dxa"/>
                <w:vAlign w:val="center"/>
                <w:hideMark/>
              </w:tcPr>
            </w:tcPrChange>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52" w:author="Brian Bohman" w:date="2021-10-27T05:58:00Z">
              <w:tcPr>
                <w:tcW w:w="720" w:type="dxa"/>
                <w:vAlign w:val="center"/>
                <w:hideMark/>
              </w:tcPr>
            </w:tcPrChange>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53" w:author="Brian Bohman" w:date="2021-10-27T05:58:00Z">
              <w:tcPr>
                <w:tcW w:w="1008" w:type="dxa"/>
                <w:vAlign w:val="center"/>
                <w:hideMark/>
              </w:tcPr>
            </w:tcPrChange>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54" w:author="Brian Bohman" w:date="2021-10-27T05:58:00Z">
              <w:tcPr>
                <w:tcW w:w="1152" w:type="dxa"/>
                <w:vAlign w:val="center"/>
                <w:hideMark/>
              </w:tcPr>
            </w:tcPrChange>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1855" w:author="Brian Bohman" w:date="2021-10-27T05:58:00Z">
              <w:tcPr>
                <w:tcW w:w="1008" w:type="dxa"/>
                <w:vAlign w:val="center"/>
                <w:hideMark/>
              </w:tcPr>
            </w:tcPrChange>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6267F11" w14:textId="77777777" w:rsidTr="00E419CD">
        <w:trPr>
          <w:trHeight w:val="165"/>
          <w:trPrChange w:id="11856" w:author="Brian Bohman" w:date="2021-10-27T05:58:00Z">
            <w:trPr>
              <w:trHeight w:val="165"/>
            </w:trPr>
          </w:trPrChange>
        </w:trPr>
        <w:tc>
          <w:tcPr>
            <w:tcW w:w="360" w:type="dxa"/>
            <w:vAlign w:val="center"/>
            <w:hideMark/>
            <w:tcPrChange w:id="11857" w:author="Brian Bohman" w:date="2021-10-27T05:58:00Z">
              <w:tcPr>
                <w:tcW w:w="360" w:type="dxa"/>
                <w:vAlign w:val="center"/>
                <w:hideMark/>
              </w:tcPr>
            </w:tcPrChange>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Change w:id="11858" w:author="Brian Bohman" w:date="2021-10-27T05:58:00Z">
              <w:tcPr>
                <w:tcW w:w="864" w:type="dxa"/>
                <w:vAlign w:val="center"/>
                <w:hideMark/>
              </w:tcPr>
            </w:tcPrChange>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59" w:author="Brian Bohman" w:date="2021-10-27T05:58:00Z">
              <w:tcPr>
                <w:tcW w:w="1152" w:type="dxa"/>
                <w:vAlign w:val="center"/>
                <w:hideMark/>
              </w:tcPr>
            </w:tcPrChange>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60" w:author="Brian Bohman" w:date="2021-10-27T05:58:00Z">
              <w:tcPr>
                <w:tcW w:w="504" w:type="dxa"/>
                <w:vAlign w:val="center"/>
                <w:hideMark/>
              </w:tcPr>
            </w:tcPrChange>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Change w:id="11861" w:author="Brian Bohman" w:date="2021-10-27T05:58:00Z">
              <w:tcPr>
                <w:tcW w:w="1008" w:type="dxa"/>
                <w:vAlign w:val="center"/>
                <w:hideMark/>
              </w:tcPr>
            </w:tcPrChange>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1862" w:author="Brian Bohman" w:date="2021-10-27T05:58:00Z">
              <w:tcPr>
                <w:tcW w:w="1008" w:type="dxa"/>
                <w:vAlign w:val="center"/>
                <w:hideMark/>
              </w:tcPr>
            </w:tcPrChange>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63" w:author="Brian Bohman" w:date="2021-10-27T05:58:00Z">
              <w:tcPr>
                <w:tcW w:w="720" w:type="dxa"/>
                <w:vAlign w:val="center"/>
                <w:hideMark/>
              </w:tcPr>
            </w:tcPrChange>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64" w:author="Brian Bohman" w:date="2021-10-27T05:58:00Z">
              <w:tcPr>
                <w:tcW w:w="1008" w:type="dxa"/>
                <w:vAlign w:val="center"/>
                <w:hideMark/>
              </w:tcPr>
            </w:tcPrChange>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865" w:author="Brian Bohman" w:date="2021-10-27T05:58:00Z">
              <w:tcPr>
                <w:tcW w:w="1152" w:type="dxa"/>
                <w:vAlign w:val="center"/>
                <w:hideMark/>
              </w:tcPr>
            </w:tcPrChange>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1866" w:author="Brian Bohman" w:date="2021-10-27T05:58:00Z">
              <w:tcPr>
                <w:tcW w:w="1008" w:type="dxa"/>
                <w:vAlign w:val="center"/>
                <w:hideMark/>
              </w:tcPr>
            </w:tcPrChange>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30E54EA6" w14:textId="77777777" w:rsidTr="00E419CD">
        <w:trPr>
          <w:trHeight w:val="165"/>
          <w:trPrChange w:id="11867" w:author="Brian Bohman" w:date="2021-10-27T05:58:00Z">
            <w:trPr>
              <w:trHeight w:val="165"/>
            </w:trPr>
          </w:trPrChange>
        </w:trPr>
        <w:tc>
          <w:tcPr>
            <w:tcW w:w="360" w:type="dxa"/>
            <w:vAlign w:val="center"/>
            <w:hideMark/>
            <w:tcPrChange w:id="11868" w:author="Brian Bohman" w:date="2021-10-27T05:58:00Z">
              <w:tcPr>
                <w:tcW w:w="360" w:type="dxa"/>
                <w:vAlign w:val="center"/>
                <w:hideMark/>
              </w:tcPr>
            </w:tcPrChange>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Change w:id="11869" w:author="Brian Bohman" w:date="2021-10-27T05:58:00Z">
              <w:tcPr>
                <w:tcW w:w="864" w:type="dxa"/>
                <w:vAlign w:val="center"/>
                <w:hideMark/>
              </w:tcPr>
            </w:tcPrChange>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70" w:author="Brian Bohman" w:date="2021-10-27T05:58:00Z">
              <w:tcPr>
                <w:tcW w:w="1152" w:type="dxa"/>
                <w:vAlign w:val="center"/>
                <w:hideMark/>
              </w:tcPr>
            </w:tcPrChange>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71" w:author="Brian Bohman" w:date="2021-10-27T05:58:00Z">
              <w:tcPr>
                <w:tcW w:w="504" w:type="dxa"/>
                <w:vAlign w:val="center"/>
                <w:hideMark/>
              </w:tcPr>
            </w:tcPrChange>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72" w:author="Brian Bohman" w:date="2021-10-27T05:58:00Z">
              <w:tcPr>
                <w:tcW w:w="1008" w:type="dxa"/>
                <w:vAlign w:val="center"/>
                <w:hideMark/>
              </w:tcPr>
            </w:tcPrChange>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73" w:author="Brian Bohman" w:date="2021-10-27T05:58:00Z">
              <w:tcPr>
                <w:tcW w:w="1008" w:type="dxa"/>
                <w:vAlign w:val="center"/>
                <w:hideMark/>
              </w:tcPr>
            </w:tcPrChange>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74" w:author="Brian Bohman" w:date="2021-10-27T05:58:00Z">
              <w:tcPr>
                <w:tcW w:w="720" w:type="dxa"/>
                <w:vAlign w:val="center"/>
                <w:hideMark/>
              </w:tcPr>
            </w:tcPrChange>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75" w:author="Brian Bohman" w:date="2021-10-27T05:58:00Z">
              <w:tcPr>
                <w:tcW w:w="1008" w:type="dxa"/>
                <w:vAlign w:val="center"/>
                <w:hideMark/>
              </w:tcPr>
            </w:tcPrChange>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876" w:author="Brian Bohman" w:date="2021-10-27T05:58:00Z">
              <w:tcPr>
                <w:tcW w:w="1152" w:type="dxa"/>
                <w:vAlign w:val="center"/>
                <w:hideMark/>
              </w:tcPr>
            </w:tcPrChange>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1877" w:author="Brian Bohman" w:date="2021-10-27T05:58:00Z">
              <w:tcPr>
                <w:tcW w:w="1008" w:type="dxa"/>
                <w:vAlign w:val="center"/>
                <w:hideMark/>
              </w:tcPr>
            </w:tcPrChange>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6983D7D" w14:textId="77777777" w:rsidTr="00E419CD">
        <w:trPr>
          <w:trHeight w:val="165"/>
          <w:trPrChange w:id="11878" w:author="Brian Bohman" w:date="2021-10-27T05:58:00Z">
            <w:trPr>
              <w:trHeight w:val="165"/>
            </w:trPr>
          </w:trPrChange>
        </w:trPr>
        <w:tc>
          <w:tcPr>
            <w:tcW w:w="360" w:type="dxa"/>
            <w:vAlign w:val="center"/>
            <w:hideMark/>
            <w:tcPrChange w:id="11879" w:author="Brian Bohman" w:date="2021-10-27T05:58:00Z">
              <w:tcPr>
                <w:tcW w:w="360" w:type="dxa"/>
                <w:vAlign w:val="center"/>
                <w:hideMark/>
              </w:tcPr>
            </w:tcPrChange>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Change w:id="11880" w:author="Brian Bohman" w:date="2021-10-27T05:58:00Z">
              <w:tcPr>
                <w:tcW w:w="864" w:type="dxa"/>
                <w:vAlign w:val="center"/>
                <w:hideMark/>
              </w:tcPr>
            </w:tcPrChange>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81" w:author="Brian Bohman" w:date="2021-10-27T05:58:00Z">
              <w:tcPr>
                <w:tcW w:w="1152" w:type="dxa"/>
                <w:vAlign w:val="center"/>
                <w:hideMark/>
              </w:tcPr>
            </w:tcPrChange>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82" w:author="Brian Bohman" w:date="2021-10-27T05:58:00Z">
              <w:tcPr>
                <w:tcW w:w="504" w:type="dxa"/>
                <w:vAlign w:val="center"/>
                <w:hideMark/>
              </w:tcPr>
            </w:tcPrChange>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83" w:author="Brian Bohman" w:date="2021-10-27T05:58:00Z">
              <w:tcPr>
                <w:tcW w:w="1008" w:type="dxa"/>
                <w:vAlign w:val="center"/>
                <w:hideMark/>
              </w:tcPr>
            </w:tcPrChange>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84" w:author="Brian Bohman" w:date="2021-10-27T05:58:00Z">
              <w:tcPr>
                <w:tcW w:w="1008" w:type="dxa"/>
                <w:vAlign w:val="center"/>
                <w:hideMark/>
              </w:tcPr>
            </w:tcPrChange>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85" w:author="Brian Bohman" w:date="2021-10-27T05:58:00Z">
              <w:tcPr>
                <w:tcW w:w="720" w:type="dxa"/>
                <w:vAlign w:val="center"/>
                <w:hideMark/>
              </w:tcPr>
            </w:tcPrChange>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86" w:author="Brian Bohman" w:date="2021-10-27T05:58:00Z">
              <w:tcPr>
                <w:tcW w:w="1008" w:type="dxa"/>
                <w:vAlign w:val="center"/>
                <w:hideMark/>
              </w:tcPr>
            </w:tcPrChange>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887" w:author="Brian Bohman" w:date="2021-10-27T05:58:00Z">
              <w:tcPr>
                <w:tcW w:w="1152" w:type="dxa"/>
                <w:vAlign w:val="center"/>
                <w:hideMark/>
              </w:tcPr>
            </w:tcPrChange>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1888" w:author="Brian Bohman" w:date="2021-10-27T05:58:00Z">
              <w:tcPr>
                <w:tcW w:w="1008" w:type="dxa"/>
                <w:vAlign w:val="center"/>
                <w:hideMark/>
              </w:tcPr>
            </w:tcPrChange>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EBD8DA1" w14:textId="77777777" w:rsidTr="00E419CD">
        <w:trPr>
          <w:trHeight w:val="165"/>
          <w:trPrChange w:id="11889" w:author="Brian Bohman" w:date="2021-10-27T05:58:00Z">
            <w:trPr>
              <w:trHeight w:val="165"/>
            </w:trPr>
          </w:trPrChange>
        </w:trPr>
        <w:tc>
          <w:tcPr>
            <w:tcW w:w="360" w:type="dxa"/>
            <w:vAlign w:val="center"/>
            <w:hideMark/>
            <w:tcPrChange w:id="11890" w:author="Brian Bohman" w:date="2021-10-27T05:58:00Z">
              <w:tcPr>
                <w:tcW w:w="360" w:type="dxa"/>
                <w:vAlign w:val="center"/>
                <w:hideMark/>
              </w:tcPr>
            </w:tcPrChange>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Change w:id="11891" w:author="Brian Bohman" w:date="2021-10-27T05:58:00Z">
              <w:tcPr>
                <w:tcW w:w="864" w:type="dxa"/>
                <w:vAlign w:val="center"/>
                <w:hideMark/>
              </w:tcPr>
            </w:tcPrChange>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892" w:author="Brian Bohman" w:date="2021-10-27T05:58:00Z">
              <w:tcPr>
                <w:tcW w:w="1152" w:type="dxa"/>
                <w:vAlign w:val="center"/>
                <w:hideMark/>
              </w:tcPr>
            </w:tcPrChange>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893" w:author="Brian Bohman" w:date="2021-10-27T05:58:00Z">
              <w:tcPr>
                <w:tcW w:w="504" w:type="dxa"/>
                <w:vAlign w:val="center"/>
                <w:hideMark/>
              </w:tcPr>
            </w:tcPrChange>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894" w:author="Brian Bohman" w:date="2021-10-27T05:58:00Z">
              <w:tcPr>
                <w:tcW w:w="1008" w:type="dxa"/>
                <w:vAlign w:val="center"/>
                <w:hideMark/>
              </w:tcPr>
            </w:tcPrChange>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895" w:author="Brian Bohman" w:date="2021-10-27T05:58:00Z">
              <w:tcPr>
                <w:tcW w:w="1008" w:type="dxa"/>
                <w:vAlign w:val="center"/>
                <w:hideMark/>
              </w:tcPr>
            </w:tcPrChange>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896" w:author="Brian Bohman" w:date="2021-10-27T05:58:00Z">
              <w:tcPr>
                <w:tcW w:w="720" w:type="dxa"/>
                <w:vAlign w:val="center"/>
                <w:hideMark/>
              </w:tcPr>
            </w:tcPrChange>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897" w:author="Brian Bohman" w:date="2021-10-27T05:58:00Z">
              <w:tcPr>
                <w:tcW w:w="1008" w:type="dxa"/>
                <w:vAlign w:val="center"/>
                <w:hideMark/>
              </w:tcPr>
            </w:tcPrChange>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898" w:author="Brian Bohman" w:date="2021-10-27T05:58:00Z">
              <w:tcPr>
                <w:tcW w:w="1152" w:type="dxa"/>
                <w:vAlign w:val="center"/>
                <w:hideMark/>
              </w:tcPr>
            </w:tcPrChange>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1899" w:author="Brian Bohman" w:date="2021-10-27T05:58:00Z">
              <w:tcPr>
                <w:tcW w:w="1008" w:type="dxa"/>
                <w:vAlign w:val="center"/>
                <w:hideMark/>
              </w:tcPr>
            </w:tcPrChange>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30EDEDCF" w14:textId="77777777" w:rsidTr="00E419CD">
        <w:trPr>
          <w:trHeight w:val="165"/>
          <w:trPrChange w:id="11900" w:author="Brian Bohman" w:date="2021-10-27T05:58:00Z">
            <w:trPr>
              <w:trHeight w:val="165"/>
            </w:trPr>
          </w:trPrChange>
        </w:trPr>
        <w:tc>
          <w:tcPr>
            <w:tcW w:w="360" w:type="dxa"/>
            <w:vAlign w:val="center"/>
            <w:hideMark/>
            <w:tcPrChange w:id="11901" w:author="Brian Bohman" w:date="2021-10-27T05:58:00Z">
              <w:tcPr>
                <w:tcW w:w="360" w:type="dxa"/>
                <w:vAlign w:val="center"/>
                <w:hideMark/>
              </w:tcPr>
            </w:tcPrChange>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Change w:id="11902" w:author="Brian Bohman" w:date="2021-10-27T05:58:00Z">
              <w:tcPr>
                <w:tcW w:w="864" w:type="dxa"/>
                <w:vAlign w:val="center"/>
                <w:hideMark/>
              </w:tcPr>
            </w:tcPrChange>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03" w:author="Brian Bohman" w:date="2021-10-27T05:58:00Z">
              <w:tcPr>
                <w:tcW w:w="1152" w:type="dxa"/>
                <w:vAlign w:val="center"/>
                <w:hideMark/>
              </w:tcPr>
            </w:tcPrChange>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04" w:author="Brian Bohman" w:date="2021-10-27T05:58:00Z">
              <w:tcPr>
                <w:tcW w:w="504" w:type="dxa"/>
                <w:vAlign w:val="center"/>
                <w:hideMark/>
              </w:tcPr>
            </w:tcPrChange>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Change w:id="11905" w:author="Brian Bohman" w:date="2021-10-27T05:58:00Z">
              <w:tcPr>
                <w:tcW w:w="1008" w:type="dxa"/>
                <w:vAlign w:val="center"/>
                <w:hideMark/>
              </w:tcPr>
            </w:tcPrChange>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1906" w:author="Brian Bohman" w:date="2021-10-27T05:58:00Z">
              <w:tcPr>
                <w:tcW w:w="1008" w:type="dxa"/>
                <w:vAlign w:val="center"/>
                <w:hideMark/>
              </w:tcPr>
            </w:tcPrChange>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07" w:author="Brian Bohman" w:date="2021-10-27T05:58:00Z">
              <w:tcPr>
                <w:tcW w:w="720" w:type="dxa"/>
                <w:vAlign w:val="center"/>
                <w:hideMark/>
              </w:tcPr>
            </w:tcPrChange>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08" w:author="Brian Bohman" w:date="2021-10-27T05:58:00Z">
              <w:tcPr>
                <w:tcW w:w="1008" w:type="dxa"/>
                <w:vAlign w:val="center"/>
                <w:hideMark/>
              </w:tcPr>
            </w:tcPrChange>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09" w:author="Brian Bohman" w:date="2021-10-27T05:58:00Z">
              <w:tcPr>
                <w:tcW w:w="1152" w:type="dxa"/>
                <w:vAlign w:val="center"/>
                <w:hideMark/>
              </w:tcPr>
            </w:tcPrChange>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1910" w:author="Brian Bohman" w:date="2021-10-27T05:58:00Z">
              <w:tcPr>
                <w:tcW w:w="1008" w:type="dxa"/>
                <w:vAlign w:val="center"/>
                <w:hideMark/>
              </w:tcPr>
            </w:tcPrChange>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937A2E7" w14:textId="77777777" w:rsidTr="00E419CD">
        <w:trPr>
          <w:trHeight w:val="165"/>
          <w:trPrChange w:id="11911" w:author="Brian Bohman" w:date="2021-10-27T05:58:00Z">
            <w:trPr>
              <w:trHeight w:val="165"/>
            </w:trPr>
          </w:trPrChange>
        </w:trPr>
        <w:tc>
          <w:tcPr>
            <w:tcW w:w="360" w:type="dxa"/>
            <w:vAlign w:val="center"/>
            <w:hideMark/>
            <w:tcPrChange w:id="11912" w:author="Brian Bohman" w:date="2021-10-27T05:58:00Z">
              <w:tcPr>
                <w:tcW w:w="360" w:type="dxa"/>
                <w:vAlign w:val="center"/>
                <w:hideMark/>
              </w:tcPr>
            </w:tcPrChange>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Change w:id="11913" w:author="Brian Bohman" w:date="2021-10-27T05:58:00Z">
              <w:tcPr>
                <w:tcW w:w="864" w:type="dxa"/>
                <w:vAlign w:val="center"/>
                <w:hideMark/>
              </w:tcPr>
            </w:tcPrChange>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14" w:author="Brian Bohman" w:date="2021-10-27T05:58:00Z">
              <w:tcPr>
                <w:tcW w:w="1152" w:type="dxa"/>
                <w:vAlign w:val="center"/>
                <w:hideMark/>
              </w:tcPr>
            </w:tcPrChange>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15" w:author="Brian Bohman" w:date="2021-10-27T05:58:00Z">
              <w:tcPr>
                <w:tcW w:w="504" w:type="dxa"/>
                <w:vAlign w:val="center"/>
                <w:hideMark/>
              </w:tcPr>
            </w:tcPrChange>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16" w:author="Brian Bohman" w:date="2021-10-27T05:58:00Z">
              <w:tcPr>
                <w:tcW w:w="1008" w:type="dxa"/>
                <w:vAlign w:val="center"/>
                <w:hideMark/>
              </w:tcPr>
            </w:tcPrChange>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17" w:author="Brian Bohman" w:date="2021-10-27T05:58:00Z">
              <w:tcPr>
                <w:tcW w:w="1008" w:type="dxa"/>
                <w:vAlign w:val="center"/>
                <w:hideMark/>
              </w:tcPr>
            </w:tcPrChange>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18" w:author="Brian Bohman" w:date="2021-10-27T05:58:00Z">
              <w:tcPr>
                <w:tcW w:w="720" w:type="dxa"/>
                <w:vAlign w:val="center"/>
                <w:hideMark/>
              </w:tcPr>
            </w:tcPrChange>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19" w:author="Brian Bohman" w:date="2021-10-27T05:58:00Z">
              <w:tcPr>
                <w:tcW w:w="1008" w:type="dxa"/>
                <w:vAlign w:val="center"/>
                <w:hideMark/>
              </w:tcPr>
            </w:tcPrChange>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20" w:author="Brian Bohman" w:date="2021-10-27T05:58:00Z">
              <w:tcPr>
                <w:tcW w:w="1152" w:type="dxa"/>
                <w:vAlign w:val="center"/>
                <w:hideMark/>
              </w:tcPr>
            </w:tcPrChange>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1921" w:author="Brian Bohman" w:date="2021-10-27T05:58:00Z">
              <w:tcPr>
                <w:tcW w:w="1008" w:type="dxa"/>
                <w:vAlign w:val="center"/>
                <w:hideMark/>
              </w:tcPr>
            </w:tcPrChange>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F09C7FF" w14:textId="77777777" w:rsidTr="00E419CD">
        <w:trPr>
          <w:trHeight w:val="165"/>
          <w:trPrChange w:id="11922" w:author="Brian Bohman" w:date="2021-10-27T05:58:00Z">
            <w:trPr>
              <w:trHeight w:val="165"/>
            </w:trPr>
          </w:trPrChange>
        </w:trPr>
        <w:tc>
          <w:tcPr>
            <w:tcW w:w="360" w:type="dxa"/>
            <w:vAlign w:val="center"/>
            <w:hideMark/>
            <w:tcPrChange w:id="11923" w:author="Brian Bohman" w:date="2021-10-27T05:58:00Z">
              <w:tcPr>
                <w:tcW w:w="360" w:type="dxa"/>
                <w:vAlign w:val="center"/>
                <w:hideMark/>
              </w:tcPr>
            </w:tcPrChange>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Change w:id="11924" w:author="Brian Bohman" w:date="2021-10-27T05:58:00Z">
              <w:tcPr>
                <w:tcW w:w="864" w:type="dxa"/>
                <w:vAlign w:val="center"/>
                <w:hideMark/>
              </w:tcPr>
            </w:tcPrChange>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25" w:author="Brian Bohman" w:date="2021-10-27T05:58:00Z">
              <w:tcPr>
                <w:tcW w:w="1152" w:type="dxa"/>
                <w:vAlign w:val="center"/>
                <w:hideMark/>
              </w:tcPr>
            </w:tcPrChange>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26" w:author="Brian Bohman" w:date="2021-10-27T05:58:00Z">
              <w:tcPr>
                <w:tcW w:w="504" w:type="dxa"/>
                <w:vAlign w:val="center"/>
                <w:hideMark/>
              </w:tcPr>
            </w:tcPrChange>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27" w:author="Brian Bohman" w:date="2021-10-27T05:58:00Z">
              <w:tcPr>
                <w:tcW w:w="1008" w:type="dxa"/>
                <w:vAlign w:val="center"/>
                <w:hideMark/>
              </w:tcPr>
            </w:tcPrChange>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28" w:author="Brian Bohman" w:date="2021-10-27T05:58:00Z">
              <w:tcPr>
                <w:tcW w:w="1008" w:type="dxa"/>
                <w:vAlign w:val="center"/>
                <w:hideMark/>
              </w:tcPr>
            </w:tcPrChange>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29" w:author="Brian Bohman" w:date="2021-10-27T05:58:00Z">
              <w:tcPr>
                <w:tcW w:w="720" w:type="dxa"/>
                <w:vAlign w:val="center"/>
                <w:hideMark/>
              </w:tcPr>
            </w:tcPrChange>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30" w:author="Brian Bohman" w:date="2021-10-27T05:58:00Z">
              <w:tcPr>
                <w:tcW w:w="1008" w:type="dxa"/>
                <w:vAlign w:val="center"/>
                <w:hideMark/>
              </w:tcPr>
            </w:tcPrChange>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31" w:author="Brian Bohman" w:date="2021-10-27T05:58:00Z">
              <w:tcPr>
                <w:tcW w:w="1152" w:type="dxa"/>
                <w:vAlign w:val="center"/>
                <w:hideMark/>
              </w:tcPr>
            </w:tcPrChange>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1932" w:author="Brian Bohman" w:date="2021-10-27T05:58:00Z">
              <w:tcPr>
                <w:tcW w:w="1008" w:type="dxa"/>
                <w:vAlign w:val="center"/>
                <w:hideMark/>
              </w:tcPr>
            </w:tcPrChange>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0CD7E81" w14:textId="77777777" w:rsidTr="00E419CD">
        <w:trPr>
          <w:trHeight w:val="165"/>
          <w:trPrChange w:id="11933" w:author="Brian Bohman" w:date="2021-10-27T05:58:00Z">
            <w:trPr>
              <w:trHeight w:val="165"/>
            </w:trPr>
          </w:trPrChange>
        </w:trPr>
        <w:tc>
          <w:tcPr>
            <w:tcW w:w="360" w:type="dxa"/>
            <w:vAlign w:val="center"/>
            <w:hideMark/>
            <w:tcPrChange w:id="11934" w:author="Brian Bohman" w:date="2021-10-27T05:58:00Z">
              <w:tcPr>
                <w:tcW w:w="360" w:type="dxa"/>
                <w:vAlign w:val="center"/>
                <w:hideMark/>
              </w:tcPr>
            </w:tcPrChange>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Change w:id="11935" w:author="Brian Bohman" w:date="2021-10-27T05:58:00Z">
              <w:tcPr>
                <w:tcW w:w="864" w:type="dxa"/>
                <w:vAlign w:val="center"/>
                <w:hideMark/>
              </w:tcPr>
            </w:tcPrChange>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36" w:author="Brian Bohman" w:date="2021-10-27T05:58:00Z">
              <w:tcPr>
                <w:tcW w:w="1152" w:type="dxa"/>
                <w:vAlign w:val="center"/>
                <w:hideMark/>
              </w:tcPr>
            </w:tcPrChange>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37" w:author="Brian Bohman" w:date="2021-10-27T05:58:00Z">
              <w:tcPr>
                <w:tcW w:w="504" w:type="dxa"/>
                <w:vAlign w:val="center"/>
                <w:hideMark/>
              </w:tcPr>
            </w:tcPrChange>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38" w:author="Brian Bohman" w:date="2021-10-27T05:58:00Z">
              <w:tcPr>
                <w:tcW w:w="1008" w:type="dxa"/>
                <w:vAlign w:val="center"/>
                <w:hideMark/>
              </w:tcPr>
            </w:tcPrChange>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39" w:author="Brian Bohman" w:date="2021-10-27T05:58:00Z">
              <w:tcPr>
                <w:tcW w:w="1008" w:type="dxa"/>
                <w:vAlign w:val="center"/>
                <w:hideMark/>
              </w:tcPr>
            </w:tcPrChange>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40" w:author="Brian Bohman" w:date="2021-10-27T05:58:00Z">
              <w:tcPr>
                <w:tcW w:w="720" w:type="dxa"/>
                <w:vAlign w:val="center"/>
                <w:hideMark/>
              </w:tcPr>
            </w:tcPrChange>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41" w:author="Brian Bohman" w:date="2021-10-27T05:58:00Z">
              <w:tcPr>
                <w:tcW w:w="1008" w:type="dxa"/>
                <w:vAlign w:val="center"/>
                <w:hideMark/>
              </w:tcPr>
            </w:tcPrChange>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42" w:author="Brian Bohman" w:date="2021-10-27T05:58:00Z">
              <w:tcPr>
                <w:tcW w:w="1152" w:type="dxa"/>
                <w:vAlign w:val="center"/>
                <w:hideMark/>
              </w:tcPr>
            </w:tcPrChange>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1943" w:author="Brian Bohman" w:date="2021-10-27T05:58:00Z">
              <w:tcPr>
                <w:tcW w:w="1008" w:type="dxa"/>
                <w:vAlign w:val="center"/>
                <w:hideMark/>
              </w:tcPr>
            </w:tcPrChange>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FCCF2D6" w14:textId="77777777" w:rsidTr="00E419CD">
        <w:trPr>
          <w:trHeight w:val="180"/>
          <w:trPrChange w:id="11944" w:author="Brian Bohman" w:date="2021-10-27T05:58:00Z">
            <w:trPr>
              <w:trHeight w:val="180"/>
            </w:trPr>
          </w:trPrChange>
        </w:trPr>
        <w:tc>
          <w:tcPr>
            <w:tcW w:w="360" w:type="dxa"/>
            <w:vAlign w:val="center"/>
            <w:hideMark/>
            <w:tcPrChange w:id="11945" w:author="Brian Bohman" w:date="2021-10-27T05:58:00Z">
              <w:tcPr>
                <w:tcW w:w="360" w:type="dxa"/>
                <w:vAlign w:val="center"/>
                <w:hideMark/>
              </w:tcPr>
            </w:tcPrChange>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Change w:id="11946" w:author="Brian Bohman" w:date="2021-10-27T05:58:00Z">
              <w:tcPr>
                <w:tcW w:w="864" w:type="dxa"/>
                <w:vAlign w:val="center"/>
                <w:hideMark/>
              </w:tcPr>
            </w:tcPrChange>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47" w:author="Brian Bohman" w:date="2021-10-27T05:58:00Z">
              <w:tcPr>
                <w:tcW w:w="1152" w:type="dxa"/>
                <w:vAlign w:val="center"/>
                <w:hideMark/>
              </w:tcPr>
            </w:tcPrChange>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48" w:author="Brian Bohman" w:date="2021-10-27T05:58:00Z">
              <w:tcPr>
                <w:tcW w:w="504" w:type="dxa"/>
                <w:vAlign w:val="center"/>
                <w:hideMark/>
              </w:tcPr>
            </w:tcPrChange>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Change w:id="11949" w:author="Brian Bohman" w:date="2021-10-27T05:58:00Z">
              <w:tcPr>
                <w:tcW w:w="1008" w:type="dxa"/>
                <w:vAlign w:val="center"/>
                <w:hideMark/>
              </w:tcPr>
            </w:tcPrChange>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1950" w:author="Brian Bohman" w:date="2021-10-27T05:58:00Z">
              <w:tcPr>
                <w:tcW w:w="1008" w:type="dxa"/>
                <w:vAlign w:val="center"/>
                <w:hideMark/>
              </w:tcPr>
            </w:tcPrChange>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51" w:author="Brian Bohman" w:date="2021-10-27T05:58:00Z">
              <w:tcPr>
                <w:tcW w:w="720" w:type="dxa"/>
                <w:vAlign w:val="center"/>
                <w:hideMark/>
              </w:tcPr>
            </w:tcPrChange>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52" w:author="Brian Bohman" w:date="2021-10-27T05:58:00Z">
              <w:tcPr>
                <w:tcW w:w="1008" w:type="dxa"/>
                <w:vAlign w:val="center"/>
                <w:hideMark/>
              </w:tcPr>
            </w:tcPrChange>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53" w:author="Brian Bohman" w:date="2021-10-27T05:58:00Z">
              <w:tcPr>
                <w:tcW w:w="1152" w:type="dxa"/>
                <w:vAlign w:val="center"/>
                <w:hideMark/>
              </w:tcPr>
            </w:tcPrChange>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1954" w:author="Brian Bohman" w:date="2021-10-27T05:58:00Z">
              <w:tcPr>
                <w:tcW w:w="1008" w:type="dxa"/>
                <w:vAlign w:val="center"/>
                <w:hideMark/>
              </w:tcPr>
            </w:tcPrChange>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ADA5DE" w14:textId="77777777" w:rsidTr="00E419CD">
        <w:trPr>
          <w:trHeight w:val="165"/>
          <w:trPrChange w:id="11955" w:author="Brian Bohman" w:date="2021-10-27T05:58:00Z">
            <w:trPr>
              <w:trHeight w:val="165"/>
            </w:trPr>
          </w:trPrChange>
        </w:trPr>
        <w:tc>
          <w:tcPr>
            <w:tcW w:w="360" w:type="dxa"/>
            <w:vAlign w:val="center"/>
            <w:hideMark/>
            <w:tcPrChange w:id="11956" w:author="Brian Bohman" w:date="2021-10-27T05:58:00Z">
              <w:tcPr>
                <w:tcW w:w="360" w:type="dxa"/>
                <w:vAlign w:val="center"/>
                <w:hideMark/>
              </w:tcPr>
            </w:tcPrChange>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Change w:id="11957" w:author="Brian Bohman" w:date="2021-10-27T05:58:00Z">
              <w:tcPr>
                <w:tcW w:w="864" w:type="dxa"/>
                <w:vAlign w:val="center"/>
                <w:hideMark/>
              </w:tcPr>
            </w:tcPrChange>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58" w:author="Brian Bohman" w:date="2021-10-27T05:58:00Z">
              <w:tcPr>
                <w:tcW w:w="1152" w:type="dxa"/>
                <w:vAlign w:val="center"/>
                <w:hideMark/>
              </w:tcPr>
            </w:tcPrChange>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59" w:author="Brian Bohman" w:date="2021-10-27T05:58:00Z">
              <w:tcPr>
                <w:tcW w:w="504" w:type="dxa"/>
                <w:vAlign w:val="center"/>
                <w:hideMark/>
              </w:tcPr>
            </w:tcPrChange>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60" w:author="Brian Bohman" w:date="2021-10-27T05:58:00Z">
              <w:tcPr>
                <w:tcW w:w="1008" w:type="dxa"/>
                <w:vAlign w:val="center"/>
                <w:hideMark/>
              </w:tcPr>
            </w:tcPrChange>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61" w:author="Brian Bohman" w:date="2021-10-27T05:58:00Z">
              <w:tcPr>
                <w:tcW w:w="1008" w:type="dxa"/>
                <w:vAlign w:val="center"/>
                <w:hideMark/>
              </w:tcPr>
            </w:tcPrChange>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62" w:author="Brian Bohman" w:date="2021-10-27T05:58:00Z">
              <w:tcPr>
                <w:tcW w:w="720" w:type="dxa"/>
                <w:vAlign w:val="center"/>
                <w:hideMark/>
              </w:tcPr>
            </w:tcPrChange>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63" w:author="Brian Bohman" w:date="2021-10-27T05:58:00Z">
              <w:tcPr>
                <w:tcW w:w="1008" w:type="dxa"/>
                <w:vAlign w:val="center"/>
                <w:hideMark/>
              </w:tcPr>
            </w:tcPrChange>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1964" w:author="Brian Bohman" w:date="2021-10-27T05:58:00Z">
              <w:tcPr>
                <w:tcW w:w="1152" w:type="dxa"/>
                <w:vAlign w:val="center"/>
                <w:hideMark/>
              </w:tcPr>
            </w:tcPrChange>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1965" w:author="Brian Bohman" w:date="2021-10-27T05:58:00Z">
              <w:tcPr>
                <w:tcW w:w="1008" w:type="dxa"/>
                <w:vAlign w:val="center"/>
                <w:hideMark/>
              </w:tcPr>
            </w:tcPrChange>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064A1889" w14:textId="77777777" w:rsidTr="00E419CD">
        <w:trPr>
          <w:trHeight w:val="165"/>
          <w:trPrChange w:id="11966" w:author="Brian Bohman" w:date="2021-10-27T05:58:00Z">
            <w:trPr>
              <w:trHeight w:val="165"/>
            </w:trPr>
          </w:trPrChange>
        </w:trPr>
        <w:tc>
          <w:tcPr>
            <w:tcW w:w="360" w:type="dxa"/>
            <w:vAlign w:val="center"/>
            <w:hideMark/>
            <w:tcPrChange w:id="11967" w:author="Brian Bohman" w:date="2021-10-27T05:58:00Z">
              <w:tcPr>
                <w:tcW w:w="360" w:type="dxa"/>
                <w:vAlign w:val="center"/>
                <w:hideMark/>
              </w:tcPr>
            </w:tcPrChange>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Change w:id="11968" w:author="Brian Bohman" w:date="2021-10-27T05:58:00Z">
              <w:tcPr>
                <w:tcW w:w="864" w:type="dxa"/>
                <w:vAlign w:val="center"/>
                <w:hideMark/>
              </w:tcPr>
            </w:tcPrChange>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69" w:author="Brian Bohman" w:date="2021-10-27T05:58:00Z">
              <w:tcPr>
                <w:tcW w:w="1152" w:type="dxa"/>
                <w:vAlign w:val="center"/>
                <w:hideMark/>
              </w:tcPr>
            </w:tcPrChange>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70" w:author="Brian Bohman" w:date="2021-10-27T05:58:00Z">
              <w:tcPr>
                <w:tcW w:w="504" w:type="dxa"/>
                <w:vAlign w:val="center"/>
                <w:hideMark/>
              </w:tcPr>
            </w:tcPrChange>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71" w:author="Brian Bohman" w:date="2021-10-27T05:58:00Z">
              <w:tcPr>
                <w:tcW w:w="1008" w:type="dxa"/>
                <w:vAlign w:val="center"/>
                <w:hideMark/>
              </w:tcPr>
            </w:tcPrChange>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72" w:author="Brian Bohman" w:date="2021-10-27T05:58:00Z">
              <w:tcPr>
                <w:tcW w:w="1008" w:type="dxa"/>
                <w:vAlign w:val="center"/>
                <w:hideMark/>
              </w:tcPr>
            </w:tcPrChange>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73" w:author="Brian Bohman" w:date="2021-10-27T05:58:00Z">
              <w:tcPr>
                <w:tcW w:w="720" w:type="dxa"/>
                <w:vAlign w:val="center"/>
                <w:hideMark/>
              </w:tcPr>
            </w:tcPrChange>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74" w:author="Brian Bohman" w:date="2021-10-27T05:58:00Z">
              <w:tcPr>
                <w:tcW w:w="1008" w:type="dxa"/>
                <w:vAlign w:val="center"/>
                <w:hideMark/>
              </w:tcPr>
            </w:tcPrChange>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1975" w:author="Brian Bohman" w:date="2021-10-27T05:58:00Z">
              <w:tcPr>
                <w:tcW w:w="1152" w:type="dxa"/>
                <w:vAlign w:val="center"/>
                <w:hideMark/>
              </w:tcPr>
            </w:tcPrChange>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1976" w:author="Brian Bohman" w:date="2021-10-27T05:58:00Z">
              <w:tcPr>
                <w:tcW w:w="1008" w:type="dxa"/>
                <w:vAlign w:val="center"/>
                <w:hideMark/>
              </w:tcPr>
            </w:tcPrChange>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284BB42" w14:textId="77777777" w:rsidTr="00E419CD">
        <w:trPr>
          <w:trHeight w:val="165"/>
          <w:trPrChange w:id="11977" w:author="Brian Bohman" w:date="2021-10-27T05:58:00Z">
            <w:trPr>
              <w:trHeight w:val="165"/>
            </w:trPr>
          </w:trPrChange>
        </w:trPr>
        <w:tc>
          <w:tcPr>
            <w:tcW w:w="360" w:type="dxa"/>
            <w:vAlign w:val="center"/>
            <w:hideMark/>
            <w:tcPrChange w:id="11978" w:author="Brian Bohman" w:date="2021-10-27T05:58:00Z">
              <w:tcPr>
                <w:tcW w:w="360" w:type="dxa"/>
                <w:vAlign w:val="center"/>
                <w:hideMark/>
              </w:tcPr>
            </w:tcPrChange>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Change w:id="11979" w:author="Brian Bohman" w:date="2021-10-27T05:58:00Z">
              <w:tcPr>
                <w:tcW w:w="864" w:type="dxa"/>
                <w:vAlign w:val="center"/>
                <w:hideMark/>
              </w:tcPr>
            </w:tcPrChange>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80" w:author="Brian Bohman" w:date="2021-10-27T05:58:00Z">
              <w:tcPr>
                <w:tcW w:w="1152" w:type="dxa"/>
                <w:vAlign w:val="center"/>
                <w:hideMark/>
              </w:tcPr>
            </w:tcPrChange>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81" w:author="Brian Bohman" w:date="2021-10-27T05:58:00Z">
              <w:tcPr>
                <w:tcW w:w="504" w:type="dxa"/>
                <w:vAlign w:val="center"/>
                <w:hideMark/>
              </w:tcPr>
            </w:tcPrChange>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82" w:author="Brian Bohman" w:date="2021-10-27T05:58:00Z">
              <w:tcPr>
                <w:tcW w:w="1008" w:type="dxa"/>
                <w:vAlign w:val="center"/>
                <w:hideMark/>
              </w:tcPr>
            </w:tcPrChange>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83" w:author="Brian Bohman" w:date="2021-10-27T05:58:00Z">
              <w:tcPr>
                <w:tcW w:w="1008" w:type="dxa"/>
                <w:vAlign w:val="center"/>
                <w:hideMark/>
              </w:tcPr>
            </w:tcPrChange>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84" w:author="Brian Bohman" w:date="2021-10-27T05:58:00Z">
              <w:tcPr>
                <w:tcW w:w="720" w:type="dxa"/>
                <w:vAlign w:val="center"/>
                <w:hideMark/>
              </w:tcPr>
            </w:tcPrChange>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85" w:author="Brian Bohman" w:date="2021-10-27T05:58:00Z">
              <w:tcPr>
                <w:tcW w:w="1008" w:type="dxa"/>
                <w:vAlign w:val="center"/>
                <w:hideMark/>
              </w:tcPr>
            </w:tcPrChange>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1986" w:author="Brian Bohman" w:date="2021-10-27T05:58:00Z">
              <w:tcPr>
                <w:tcW w:w="1152" w:type="dxa"/>
                <w:vAlign w:val="center"/>
                <w:hideMark/>
              </w:tcPr>
            </w:tcPrChange>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1987" w:author="Brian Bohman" w:date="2021-10-27T05:58:00Z">
              <w:tcPr>
                <w:tcW w:w="1008" w:type="dxa"/>
                <w:vAlign w:val="center"/>
                <w:hideMark/>
              </w:tcPr>
            </w:tcPrChange>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42748DFD" w14:textId="77777777" w:rsidTr="00E419CD">
        <w:trPr>
          <w:trHeight w:val="165"/>
          <w:trPrChange w:id="11988" w:author="Brian Bohman" w:date="2021-10-27T05:58:00Z">
            <w:trPr>
              <w:trHeight w:val="165"/>
            </w:trPr>
          </w:trPrChange>
        </w:trPr>
        <w:tc>
          <w:tcPr>
            <w:tcW w:w="360" w:type="dxa"/>
            <w:vAlign w:val="center"/>
            <w:hideMark/>
            <w:tcPrChange w:id="11989" w:author="Brian Bohman" w:date="2021-10-27T05:58:00Z">
              <w:tcPr>
                <w:tcW w:w="360" w:type="dxa"/>
                <w:vAlign w:val="center"/>
                <w:hideMark/>
              </w:tcPr>
            </w:tcPrChange>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Change w:id="11990" w:author="Brian Bohman" w:date="2021-10-27T05:58:00Z">
              <w:tcPr>
                <w:tcW w:w="864" w:type="dxa"/>
                <w:vAlign w:val="center"/>
                <w:hideMark/>
              </w:tcPr>
            </w:tcPrChange>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1991" w:author="Brian Bohman" w:date="2021-10-27T05:58:00Z">
              <w:tcPr>
                <w:tcW w:w="1152" w:type="dxa"/>
                <w:vAlign w:val="center"/>
                <w:hideMark/>
              </w:tcPr>
            </w:tcPrChange>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1992" w:author="Brian Bohman" w:date="2021-10-27T05:58:00Z">
              <w:tcPr>
                <w:tcW w:w="504" w:type="dxa"/>
                <w:vAlign w:val="center"/>
                <w:hideMark/>
              </w:tcPr>
            </w:tcPrChange>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Change w:id="11993" w:author="Brian Bohman" w:date="2021-10-27T05:58:00Z">
              <w:tcPr>
                <w:tcW w:w="1008" w:type="dxa"/>
                <w:vAlign w:val="center"/>
                <w:hideMark/>
              </w:tcPr>
            </w:tcPrChange>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1994" w:author="Brian Bohman" w:date="2021-10-27T05:58:00Z">
              <w:tcPr>
                <w:tcW w:w="1008" w:type="dxa"/>
                <w:vAlign w:val="center"/>
                <w:hideMark/>
              </w:tcPr>
            </w:tcPrChange>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1995" w:author="Brian Bohman" w:date="2021-10-27T05:58:00Z">
              <w:tcPr>
                <w:tcW w:w="720" w:type="dxa"/>
                <w:vAlign w:val="center"/>
                <w:hideMark/>
              </w:tcPr>
            </w:tcPrChange>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1996" w:author="Brian Bohman" w:date="2021-10-27T05:58:00Z">
              <w:tcPr>
                <w:tcW w:w="1008" w:type="dxa"/>
                <w:vAlign w:val="center"/>
                <w:hideMark/>
              </w:tcPr>
            </w:tcPrChange>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1997" w:author="Brian Bohman" w:date="2021-10-27T05:58:00Z">
              <w:tcPr>
                <w:tcW w:w="1152" w:type="dxa"/>
                <w:vAlign w:val="center"/>
                <w:hideMark/>
              </w:tcPr>
            </w:tcPrChange>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1998" w:author="Brian Bohman" w:date="2021-10-27T05:58:00Z">
              <w:tcPr>
                <w:tcW w:w="1008" w:type="dxa"/>
                <w:vAlign w:val="center"/>
                <w:hideMark/>
              </w:tcPr>
            </w:tcPrChange>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2D558F97" w14:textId="77777777" w:rsidTr="00E419CD">
        <w:trPr>
          <w:trHeight w:val="165"/>
          <w:trPrChange w:id="11999" w:author="Brian Bohman" w:date="2021-10-27T05:58:00Z">
            <w:trPr>
              <w:trHeight w:val="165"/>
            </w:trPr>
          </w:trPrChange>
        </w:trPr>
        <w:tc>
          <w:tcPr>
            <w:tcW w:w="360" w:type="dxa"/>
            <w:vAlign w:val="center"/>
            <w:hideMark/>
            <w:tcPrChange w:id="12000" w:author="Brian Bohman" w:date="2021-10-27T05:58:00Z">
              <w:tcPr>
                <w:tcW w:w="360" w:type="dxa"/>
                <w:vAlign w:val="center"/>
                <w:hideMark/>
              </w:tcPr>
            </w:tcPrChange>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Change w:id="12001" w:author="Brian Bohman" w:date="2021-10-27T05:58:00Z">
              <w:tcPr>
                <w:tcW w:w="864" w:type="dxa"/>
                <w:vAlign w:val="center"/>
                <w:hideMark/>
              </w:tcPr>
            </w:tcPrChange>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02" w:author="Brian Bohman" w:date="2021-10-27T05:58:00Z">
              <w:tcPr>
                <w:tcW w:w="1152" w:type="dxa"/>
                <w:vAlign w:val="center"/>
                <w:hideMark/>
              </w:tcPr>
            </w:tcPrChange>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03" w:author="Brian Bohman" w:date="2021-10-27T05:58:00Z">
              <w:tcPr>
                <w:tcW w:w="504" w:type="dxa"/>
                <w:vAlign w:val="center"/>
                <w:hideMark/>
              </w:tcPr>
            </w:tcPrChange>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04" w:author="Brian Bohman" w:date="2021-10-27T05:58:00Z">
              <w:tcPr>
                <w:tcW w:w="1008" w:type="dxa"/>
                <w:vAlign w:val="center"/>
                <w:hideMark/>
              </w:tcPr>
            </w:tcPrChange>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05" w:author="Brian Bohman" w:date="2021-10-27T05:58:00Z">
              <w:tcPr>
                <w:tcW w:w="1008" w:type="dxa"/>
                <w:vAlign w:val="center"/>
                <w:hideMark/>
              </w:tcPr>
            </w:tcPrChange>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06" w:author="Brian Bohman" w:date="2021-10-27T05:58:00Z">
              <w:tcPr>
                <w:tcW w:w="720" w:type="dxa"/>
                <w:vAlign w:val="center"/>
                <w:hideMark/>
              </w:tcPr>
            </w:tcPrChange>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07" w:author="Brian Bohman" w:date="2021-10-27T05:58:00Z">
              <w:tcPr>
                <w:tcW w:w="1008" w:type="dxa"/>
                <w:vAlign w:val="center"/>
                <w:hideMark/>
              </w:tcPr>
            </w:tcPrChange>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08" w:author="Brian Bohman" w:date="2021-10-27T05:58:00Z">
              <w:tcPr>
                <w:tcW w:w="1152" w:type="dxa"/>
                <w:vAlign w:val="center"/>
                <w:hideMark/>
              </w:tcPr>
            </w:tcPrChange>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2009" w:author="Brian Bohman" w:date="2021-10-27T05:58:00Z">
              <w:tcPr>
                <w:tcW w:w="1008" w:type="dxa"/>
                <w:vAlign w:val="center"/>
                <w:hideMark/>
              </w:tcPr>
            </w:tcPrChange>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5E0D5D54" w14:textId="77777777" w:rsidTr="00E419CD">
        <w:trPr>
          <w:trHeight w:val="165"/>
          <w:trPrChange w:id="12010" w:author="Brian Bohman" w:date="2021-10-27T05:58:00Z">
            <w:trPr>
              <w:trHeight w:val="165"/>
            </w:trPr>
          </w:trPrChange>
        </w:trPr>
        <w:tc>
          <w:tcPr>
            <w:tcW w:w="360" w:type="dxa"/>
            <w:vAlign w:val="center"/>
            <w:hideMark/>
            <w:tcPrChange w:id="12011" w:author="Brian Bohman" w:date="2021-10-27T05:58:00Z">
              <w:tcPr>
                <w:tcW w:w="360" w:type="dxa"/>
                <w:vAlign w:val="center"/>
                <w:hideMark/>
              </w:tcPr>
            </w:tcPrChange>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Change w:id="12012" w:author="Brian Bohman" w:date="2021-10-27T05:58:00Z">
              <w:tcPr>
                <w:tcW w:w="864" w:type="dxa"/>
                <w:vAlign w:val="center"/>
                <w:hideMark/>
              </w:tcPr>
            </w:tcPrChange>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13" w:author="Brian Bohman" w:date="2021-10-27T05:58:00Z">
              <w:tcPr>
                <w:tcW w:w="1152" w:type="dxa"/>
                <w:vAlign w:val="center"/>
                <w:hideMark/>
              </w:tcPr>
            </w:tcPrChange>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14" w:author="Brian Bohman" w:date="2021-10-27T05:58:00Z">
              <w:tcPr>
                <w:tcW w:w="504" w:type="dxa"/>
                <w:vAlign w:val="center"/>
                <w:hideMark/>
              </w:tcPr>
            </w:tcPrChange>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15" w:author="Brian Bohman" w:date="2021-10-27T05:58:00Z">
              <w:tcPr>
                <w:tcW w:w="1008" w:type="dxa"/>
                <w:vAlign w:val="center"/>
                <w:hideMark/>
              </w:tcPr>
            </w:tcPrChange>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16" w:author="Brian Bohman" w:date="2021-10-27T05:58:00Z">
              <w:tcPr>
                <w:tcW w:w="1008" w:type="dxa"/>
                <w:vAlign w:val="center"/>
                <w:hideMark/>
              </w:tcPr>
            </w:tcPrChange>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17" w:author="Brian Bohman" w:date="2021-10-27T05:58:00Z">
              <w:tcPr>
                <w:tcW w:w="720" w:type="dxa"/>
                <w:vAlign w:val="center"/>
                <w:hideMark/>
              </w:tcPr>
            </w:tcPrChange>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18" w:author="Brian Bohman" w:date="2021-10-27T05:58:00Z">
              <w:tcPr>
                <w:tcW w:w="1008" w:type="dxa"/>
                <w:vAlign w:val="center"/>
                <w:hideMark/>
              </w:tcPr>
            </w:tcPrChange>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19" w:author="Brian Bohman" w:date="2021-10-27T05:58:00Z">
              <w:tcPr>
                <w:tcW w:w="1152" w:type="dxa"/>
                <w:vAlign w:val="center"/>
                <w:hideMark/>
              </w:tcPr>
            </w:tcPrChange>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2020" w:author="Brian Bohman" w:date="2021-10-27T05:58:00Z">
              <w:tcPr>
                <w:tcW w:w="1008" w:type="dxa"/>
                <w:vAlign w:val="center"/>
                <w:hideMark/>
              </w:tcPr>
            </w:tcPrChange>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34862FE" w14:textId="77777777" w:rsidTr="00E419CD">
        <w:trPr>
          <w:trHeight w:val="165"/>
          <w:trPrChange w:id="12021" w:author="Brian Bohman" w:date="2021-10-27T05:58:00Z">
            <w:trPr>
              <w:trHeight w:val="165"/>
            </w:trPr>
          </w:trPrChange>
        </w:trPr>
        <w:tc>
          <w:tcPr>
            <w:tcW w:w="360" w:type="dxa"/>
            <w:vAlign w:val="center"/>
            <w:hideMark/>
            <w:tcPrChange w:id="12022" w:author="Brian Bohman" w:date="2021-10-27T05:58:00Z">
              <w:tcPr>
                <w:tcW w:w="360" w:type="dxa"/>
                <w:vAlign w:val="center"/>
                <w:hideMark/>
              </w:tcPr>
            </w:tcPrChange>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Change w:id="12023" w:author="Brian Bohman" w:date="2021-10-27T05:58:00Z">
              <w:tcPr>
                <w:tcW w:w="864" w:type="dxa"/>
                <w:vAlign w:val="center"/>
                <w:hideMark/>
              </w:tcPr>
            </w:tcPrChange>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24" w:author="Brian Bohman" w:date="2021-10-27T05:58:00Z">
              <w:tcPr>
                <w:tcW w:w="1152" w:type="dxa"/>
                <w:vAlign w:val="center"/>
                <w:hideMark/>
              </w:tcPr>
            </w:tcPrChange>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25" w:author="Brian Bohman" w:date="2021-10-27T05:58:00Z">
              <w:tcPr>
                <w:tcW w:w="504" w:type="dxa"/>
                <w:vAlign w:val="center"/>
                <w:hideMark/>
              </w:tcPr>
            </w:tcPrChange>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26" w:author="Brian Bohman" w:date="2021-10-27T05:58:00Z">
              <w:tcPr>
                <w:tcW w:w="1008" w:type="dxa"/>
                <w:vAlign w:val="center"/>
                <w:hideMark/>
              </w:tcPr>
            </w:tcPrChange>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27" w:author="Brian Bohman" w:date="2021-10-27T05:58:00Z">
              <w:tcPr>
                <w:tcW w:w="1008" w:type="dxa"/>
                <w:vAlign w:val="center"/>
                <w:hideMark/>
              </w:tcPr>
            </w:tcPrChange>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28" w:author="Brian Bohman" w:date="2021-10-27T05:58:00Z">
              <w:tcPr>
                <w:tcW w:w="720" w:type="dxa"/>
                <w:vAlign w:val="center"/>
                <w:hideMark/>
              </w:tcPr>
            </w:tcPrChange>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29" w:author="Brian Bohman" w:date="2021-10-27T05:58:00Z">
              <w:tcPr>
                <w:tcW w:w="1008" w:type="dxa"/>
                <w:vAlign w:val="center"/>
                <w:hideMark/>
              </w:tcPr>
            </w:tcPrChange>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30" w:author="Brian Bohman" w:date="2021-10-27T05:58:00Z">
              <w:tcPr>
                <w:tcW w:w="1152" w:type="dxa"/>
                <w:vAlign w:val="center"/>
                <w:hideMark/>
              </w:tcPr>
            </w:tcPrChange>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2031" w:author="Brian Bohman" w:date="2021-10-27T05:58:00Z">
              <w:tcPr>
                <w:tcW w:w="1008" w:type="dxa"/>
                <w:vAlign w:val="center"/>
                <w:hideMark/>
              </w:tcPr>
            </w:tcPrChange>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F487CBD" w14:textId="77777777" w:rsidTr="00E419CD">
        <w:trPr>
          <w:trHeight w:val="165"/>
          <w:trPrChange w:id="12032" w:author="Brian Bohman" w:date="2021-10-27T05:58:00Z">
            <w:trPr>
              <w:trHeight w:val="165"/>
            </w:trPr>
          </w:trPrChange>
        </w:trPr>
        <w:tc>
          <w:tcPr>
            <w:tcW w:w="360" w:type="dxa"/>
            <w:vAlign w:val="center"/>
            <w:hideMark/>
            <w:tcPrChange w:id="12033" w:author="Brian Bohman" w:date="2021-10-27T05:58:00Z">
              <w:tcPr>
                <w:tcW w:w="360" w:type="dxa"/>
                <w:vAlign w:val="center"/>
                <w:hideMark/>
              </w:tcPr>
            </w:tcPrChange>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Change w:id="12034" w:author="Brian Bohman" w:date="2021-10-27T05:58:00Z">
              <w:tcPr>
                <w:tcW w:w="864" w:type="dxa"/>
                <w:vAlign w:val="center"/>
                <w:hideMark/>
              </w:tcPr>
            </w:tcPrChange>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35" w:author="Brian Bohman" w:date="2021-10-27T05:58:00Z">
              <w:tcPr>
                <w:tcW w:w="1152" w:type="dxa"/>
                <w:vAlign w:val="center"/>
                <w:hideMark/>
              </w:tcPr>
            </w:tcPrChange>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2036" w:author="Brian Bohman" w:date="2021-10-27T05:58:00Z">
              <w:tcPr>
                <w:tcW w:w="504" w:type="dxa"/>
                <w:vAlign w:val="center"/>
                <w:hideMark/>
              </w:tcPr>
            </w:tcPrChange>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Change w:id="12037" w:author="Brian Bohman" w:date="2021-10-27T05:58:00Z">
              <w:tcPr>
                <w:tcW w:w="1008" w:type="dxa"/>
                <w:vAlign w:val="center"/>
                <w:hideMark/>
              </w:tcPr>
            </w:tcPrChange>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038" w:author="Brian Bohman" w:date="2021-10-27T05:58:00Z">
              <w:tcPr>
                <w:tcW w:w="1008" w:type="dxa"/>
                <w:vAlign w:val="center"/>
                <w:hideMark/>
              </w:tcPr>
            </w:tcPrChange>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39" w:author="Brian Bohman" w:date="2021-10-27T05:58:00Z">
              <w:tcPr>
                <w:tcW w:w="720" w:type="dxa"/>
                <w:vAlign w:val="center"/>
                <w:hideMark/>
              </w:tcPr>
            </w:tcPrChange>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40" w:author="Brian Bohman" w:date="2021-10-27T05:58:00Z">
              <w:tcPr>
                <w:tcW w:w="1008" w:type="dxa"/>
                <w:vAlign w:val="center"/>
                <w:hideMark/>
              </w:tcPr>
            </w:tcPrChange>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41" w:author="Brian Bohman" w:date="2021-10-27T05:58:00Z">
              <w:tcPr>
                <w:tcW w:w="1152" w:type="dxa"/>
                <w:vAlign w:val="center"/>
                <w:hideMark/>
              </w:tcPr>
            </w:tcPrChange>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2042" w:author="Brian Bohman" w:date="2021-10-27T05:58:00Z">
              <w:tcPr>
                <w:tcW w:w="1008" w:type="dxa"/>
                <w:vAlign w:val="center"/>
                <w:hideMark/>
              </w:tcPr>
            </w:tcPrChange>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606269D" w14:textId="77777777" w:rsidTr="00E419CD">
        <w:trPr>
          <w:trHeight w:val="165"/>
          <w:trPrChange w:id="12043" w:author="Brian Bohman" w:date="2021-10-27T05:58:00Z">
            <w:trPr>
              <w:trHeight w:val="165"/>
            </w:trPr>
          </w:trPrChange>
        </w:trPr>
        <w:tc>
          <w:tcPr>
            <w:tcW w:w="360" w:type="dxa"/>
            <w:vAlign w:val="center"/>
            <w:hideMark/>
            <w:tcPrChange w:id="12044" w:author="Brian Bohman" w:date="2021-10-27T05:58:00Z">
              <w:tcPr>
                <w:tcW w:w="360" w:type="dxa"/>
                <w:vAlign w:val="center"/>
                <w:hideMark/>
              </w:tcPr>
            </w:tcPrChange>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Change w:id="12045" w:author="Brian Bohman" w:date="2021-10-27T05:58:00Z">
              <w:tcPr>
                <w:tcW w:w="864" w:type="dxa"/>
                <w:vAlign w:val="center"/>
                <w:hideMark/>
              </w:tcPr>
            </w:tcPrChange>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46" w:author="Brian Bohman" w:date="2021-10-27T05:58:00Z">
              <w:tcPr>
                <w:tcW w:w="1152" w:type="dxa"/>
                <w:vAlign w:val="center"/>
                <w:hideMark/>
              </w:tcPr>
            </w:tcPrChange>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47" w:author="Brian Bohman" w:date="2021-10-27T05:58:00Z">
              <w:tcPr>
                <w:tcW w:w="504" w:type="dxa"/>
                <w:vAlign w:val="center"/>
                <w:hideMark/>
              </w:tcPr>
            </w:tcPrChange>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48" w:author="Brian Bohman" w:date="2021-10-27T05:58:00Z">
              <w:tcPr>
                <w:tcW w:w="1008" w:type="dxa"/>
                <w:vAlign w:val="center"/>
                <w:hideMark/>
              </w:tcPr>
            </w:tcPrChange>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49" w:author="Brian Bohman" w:date="2021-10-27T05:58:00Z">
              <w:tcPr>
                <w:tcW w:w="1008" w:type="dxa"/>
                <w:vAlign w:val="center"/>
                <w:hideMark/>
              </w:tcPr>
            </w:tcPrChange>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50" w:author="Brian Bohman" w:date="2021-10-27T05:58:00Z">
              <w:tcPr>
                <w:tcW w:w="720" w:type="dxa"/>
                <w:vAlign w:val="center"/>
                <w:hideMark/>
              </w:tcPr>
            </w:tcPrChange>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51" w:author="Brian Bohman" w:date="2021-10-27T05:58:00Z">
              <w:tcPr>
                <w:tcW w:w="1008" w:type="dxa"/>
                <w:vAlign w:val="center"/>
                <w:hideMark/>
              </w:tcPr>
            </w:tcPrChange>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52" w:author="Brian Bohman" w:date="2021-10-27T05:58:00Z">
              <w:tcPr>
                <w:tcW w:w="1152" w:type="dxa"/>
                <w:vAlign w:val="center"/>
                <w:hideMark/>
              </w:tcPr>
            </w:tcPrChange>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53" w:author="Brian Bohman" w:date="2021-10-27T05:58:00Z">
              <w:tcPr>
                <w:tcW w:w="1008" w:type="dxa"/>
                <w:vAlign w:val="center"/>
                <w:hideMark/>
              </w:tcPr>
            </w:tcPrChange>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4A3FD1EF" w14:textId="77777777" w:rsidTr="00E419CD">
        <w:trPr>
          <w:trHeight w:val="165"/>
          <w:trPrChange w:id="12054" w:author="Brian Bohman" w:date="2021-10-27T05:58:00Z">
            <w:trPr>
              <w:trHeight w:val="165"/>
            </w:trPr>
          </w:trPrChange>
        </w:trPr>
        <w:tc>
          <w:tcPr>
            <w:tcW w:w="360" w:type="dxa"/>
            <w:vAlign w:val="center"/>
            <w:hideMark/>
            <w:tcPrChange w:id="12055" w:author="Brian Bohman" w:date="2021-10-27T05:58:00Z">
              <w:tcPr>
                <w:tcW w:w="360" w:type="dxa"/>
                <w:vAlign w:val="center"/>
                <w:hideMark/>
              </w:tcPr>
            </w:tcPrChange>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Change w:id="12056" w:author="Brian Bohman" w:date="2021-10-27T05:58:00Z">
              <w:tcPr>
                <w:tcW w:w="864" w:type="dxa"/>
                <w:vAlign w:val="center"/>
                <w:hideMark/>
              </w:tcPr>
            </w:tcPrChange>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57" w:author="Brian Bohman" w:date="2021-10-27T05:58:00Z">
              <w:tcPr>
                <w:tcW w:w="1152" w:type="dxa"/>
                <w:vAlign w:val="center"/>
                <w:hideMark/>
              </w:tcPr>
            </w:tcPrChange>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58" w:author="Brian Bohman" w:date="2021-10-27T05:58:00Z">
              <w:tcPr>
                <w:tcW w:w="504" w:type="dxa"/>
                <w:vAlign w:val="center"/>
                <w:hideMark/>
              </w:tcPr>
            </w:tcPrChange>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59" w:author="Brian Bohman" w:date="2021-10-27T05:58:00Z">
              <w:tcPr>
                <w:tcW w:w="1008" w:type="dxa"/>
                <w:vAlign w:val="center"/>
                <w:hideMark/>
              </w:tcPr>
            </w:tcPrChange>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60" w:author="Brian Bohman" w:date="2021-10-27T05:58:00Z">
              <w:tcPr>
                <w:tcW w:w="1008" w:type="dxa"/>
                <w:vAlign w:val="center"/>
                <w:hideMark/>
              </w:tcPr>
            </w:tcPrChange>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61" w:author="Brian Bohman" w:date="2021-10-27T05:58:00Z">
              <w:tcPr>
                <w:tcW w:w="720" w:type="dxa"/>
                <w:vAlign w:val="center"/>
                <w:hideMark/>
              </w:tcPr>
            </w:tcPrChange>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62" w:author="Brian Bohman" w:date="2021-10-27T05:58:00Z">
              <w:tcPr>
                <w:tcW w:w="1008" w:type="dxa"/>
                <w:vAlign w:val="center"/>
                <w:hideMark/>
              </w:tcPr>
            </w:tcPrChange>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063" w:author="Brian Bohman" w:date="2021-10-27T05:58:00Z">
              <w:tcPr>
                <w:tcW w:w="1152" w:type="dxa"/>
                <w:vAlign w:val="center"/>
                <w:hideMark/>
              </w:tcPr>
            </w:tcPrChange>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2064" w:author="Brian Bohman" w:date="2021-10-27T05:58:00Z">
              <w:tcPr>
                <w:tcW w:w="1008" w:type="dxa"/>
                <w:vAlign w:val="center"/>
                <w:hideMark/>
              </w:tcPr>
            </w:tcPrChange>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19CD" w:rsidRPr="009B3DCC" w14:paraId="5312837D" w14:textId="77777777" w:rsidTr="00E419CD">
        <w:trPr>
          <w:trHeight w:val="165"/>
          <w:trPrChange w:id="12065" w:author="Brian Bohman" w:date="2021-10-27T05:58:00Z">
            <w:trPr>
              <w:trHeight w:val="165"/>
            </w:trPr>
          </w:trPrChange>
        </w:trPr>
        <w:tc>
          <w:tcPr>
            <w:tcW w:w="360" w:type="dxa"/>
            <w:vAlign w:val="center"/>
            <w:hideMark/>
            <w:tcPrChange w:id="12066" w:author="Brian Bohman" w:date="2021-10-27T05:58:00Z">
              <w:tcPr>
                <w:tcW w:w="360" w:type="dxa"/>
                <w:vAlign w:val="center"/>
                <w:hideMark/>
              </w:tcPr>
            </w:tcPrChange>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Change w:id="12067" w:author="Brian Bohman" w:date="2021-10-27T05:58:00Z">
              <w:tcPr>
                <w:tcW w:w="864" w:type="dxa"/>
                <w:vAlign w:val="center"/>
                <w:hideMark/>
              </w:tcPr>
            </w:tcPrChange>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68" w:author="Brian Bohman" w:date="2021-10-27T05:58:00Z">
              <w:tcPr>
                <w:tcW w:w="1152" w:type="dxa"/>
                <w:vAlign w:val="center"/>
                <w:hideMark/>
              </w:tcPr>
            </w:tcPrChange>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69" w:author="Brian Bohman" w:date="2021-10-27T05:58:00Z">
              <w:tcPr>
                <w:tcW w:w="504" w:type="dxa"/>
                <w:vAlign w:val="center"/>
                <w:hideMark/>
              </w:tcPr>
            </w:tcPrChange>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70" w:author="Brian Bohman" w:date="2021-10-27T05:58:00Z">
              <w:tcPr>
                <w:tcW w:w="1008" w:type="dxa"/>
                <w:vAlign w:val="center"/>
                <w:hideMark/>
              </w:tcPr>
            </w:tcPrChange>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71" w:author="Brian Bohman" w:date="2021-10-27T05:58:00Z">
              <w:tcPr>
                <w:tcW w:w="1008" w:type="dxa"/>
                <w:vAlign w:val="center"/>
                <w:hideMark/>
              </w:tcPr>
            </w:tcPrChange>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72" w:author="Brian Bohman" w:date="2021-10-27T05:58:00Z">
              <w:tcPr>
                <w:tcW w:w="720" w:type="dxa"/>
                <w:vAlign w:val="center"/>
                <w:hideMark/>
              </w:tcPr>
            </w:tcPrChange>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73" w:author="Brian Bohman" w:date="2021-10-27T05:58:00Z">
              <w:tcPr>
                <w:tcW w:w="1008" w:type="dxa"/>
                <w:vAlign w:val="center"/>
                <w:hideMark/>
              </w:tcPr>
            </w:tcPrChange>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074" w:author="Brian Bohman" w:date="2021-10-27T05:58:00Z">
              <w:tcPr>
                <w:tcW w:w="1152" w:type="dxa"/>
                <w:vAlign w:val="center"/>
                <w:hideMark/>
              </w:tcPr>
            </w:tcPrChange>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2075" w:author="Brian Bohman" w:date="2021-10-27T05:58:00Z">
              <w:tcPr>
                <w:tcW w:w="1008" w:type="dxa"/>
                <w:vAlign w:val="center"/>
                <w:hideMark/>
              </w:tcPr>
            </w:tcPrChange>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23006074" w14:textId="77777777" w:rsidTr="00E419CD">
        <w:trPr>
          <w:trHeight w:val="165"/>
          <w:trPrChange w:id="12076" w:author="Brian Bohman" w:date="2021-10-27T05:58:00Z">
            <w:trPr>
              <w:trHeight w:val="165"/>
            </w:trPr>
          </w:trPrChange>
        </w:trPr>
        <w:tc>
          <w:tcPr>
            <w:tcW w:w="360" w:type="dxa"/>
            <w:vAlign w:val="center"/>
            <w:hideMark/>
            <w:tcPrChange w:id="12077" w:author="Brian Bohman" w:date="2021-10-27T05:58:00Z">
              <w:tcPr>
                <w:tcW w:w="360" w:type="dxa"/>
                <w:vAlign w:val="center"/>
                <w:hideMark/>
              </w:tcPr>
            </w:tcPrChange>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Change w:id="12078" w:author="Brian Bohman" w:date="2021-10-27T05:58:00Z">
              <w:tcPr>
                <w:tcW w:w="864" w:type="dxa"/>
                <w:vAlign w:val="center"/>
                <w:hideMark/>
              </w:tcPr>
            </w:tcPrChange>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79" w:author="Brian Bohman" w:date="2021-10-27T05:58:00Z">
              <w:tcPr>
                <w:tcW w:w="1152" w:type="dxa"/>
                <w:vAlign w:val="center"/>
                <w:hideMark/>
              </w:tcPr>
            </w:tcPrChange>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80" w:author="Brian Bohman" w:date="2021-10-27T05:58:00Z">
              <w:tcPr>
                <w:tcW w:w="504" w:type="dxa"/>
                <w:vAlign w:val="center"/>
                <w:hideMark/>
              </w:tcPr>
            </w:tcPrChange>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Change w:id="12081" w:author="Brian Bohman" w:date="2021-10-27T05:58:00Z">
              <w:tcPr>
                <w:tcW w:w="1008" w:type="dxa"/>
                <w:vAlign w:val="center"/>
                <w:hideMark/>
              </w:tcPr>
            </w:tcPrChange>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Change w:id="12082" w:author="Brian Bohman" w:date="2021-10-27T05:58:00Z">
              <w:tcPr>
                <w:tcW w:w="1008" w:type="dxa"/>
                <w:vAlign w:val="center"/>
                <w:hideMark/>
              </w:tcPr>
            </w:tcPrChange>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83" w:author="Brian Bohman" w:date="2021-10-27T05:58:00Z">
              <w:tcPr>
                <w:tcW w:w="720" w:type="dxa"/>
                <w:vAlign w:val="center"/>
                <w:hideMark/>
              </w:tcPr>
            </w:tcPrChange>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84" w:author="Brian Bohman" w:date="2021-10-27T05:58:00Z">
              <w:tcPr>
                <w:tcW w:w="1008" w:type="dxa"/>
                <w:vAlign w:val="center"/>
                <w:hideMark/>
              </w:tcPr>
            </w:tcPrChange>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085" w:author="Brian Bohman" w:date="2021-10-27T05:58:00Z">
              <w:tcPr>
                <w:tcW w:w="1152" w:type="dxa"/>
                <w:vAlign w:val="center"/>
                <w:hideMark/>
              </w:tcPr>
            </w:tcPrChange>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2086" w:author="Brian Bohman" w:date="2021-10-27T05:58:00Z">
              <w:tcPr>
                <w:tcW w:w="1008" w:type="dxa"/>
                <w:vAlign w:val="center"/>
                <w:hideMark/>
              </w:tcPr>
            </w:tcPrChange>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19CD" w:rsidRPr="009B3DCC" w14:paraId="399ED824" w14:textId="77777777" w:rsidTr="00E419CD">
        <w:trPr>
          <w:trHeight w:val="165"/>
          <w:trPrChange w:id="12087" w:author="Brian Bohman" w:date="2021-10-27T05:58:00Z">
            <w:trPr>
              <w:trHeight w:val="165"/>
            </w:trPr>
          </w:trPrChange>
        </w:trPr>
        <w:tc>
          <w:tcPr>
            <w:tcW w:w="360" w:type="dxa"/>
            <w:vAlign w:val="center"/>
            <w:hideMark/>
            <w:tcPrChange w:id="12088" w:author="Brian Bohman" w:date="2021-10-27T05:58:00Z">
              <w:tcPr>
                <w:tcW w:w="360" w:type="dxa"/>
                <w:vAlign w:val="center"/>
                <w:hideMark/>
              </w:tcPr>
            </w:tcPrChange>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Change w:id="12089" w:author="Brian Bohman" w:date="2021-10-27T05:58:00Z">
              <w:tcPr>
                <w:tcW w:w="864" w:type="dxa"/>
                <w:vAlign w:val="center"/>
                <w:hideMark/>
              </w:tcPr>
            </w:tcPrChange>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090" w:author="Brian Bohman" w:date="2021-10-27T05:58:00Z">
              <w:tcPr>
                <w:tcW w:w="1152" w:type="dxa"/>
                <w:vAlign w:val="center"/>
                <w:hideMark/>
              </w:tcPr>
            </w:tcPrChange>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091" w:author="Brian Bohman" w:date="2021-10-27T05:58:00Z">
              <w:tcPr>
                <w:tcW w:w="504" w:type="dxa"/>
                <w:vAlign w:val="center"/>
                <w:hideMark/>
              </w:tcPr>
            </w:tcPrChange>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092" w:author="Brian Bohman" w:date="2021-10-27T05:58:00Z">
              <w:tcPr>
                <w:tcW w:w="1008" w:type="dxa"/>
                <w:vAlign w:val="center"/>
                <w:hideMark/>
              </w:tcPr>
            </w:tcPrChange>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093" w:author="Brian Bohman" w:date="2021-10-27T05:58:00Z">
              <w:tcPr>
                <w:tcW w:w="1008" w:type="dxa"/>
                <w:vAlign w:val="center"/>
                <w:hideMark/>
              </w:tcPr>
            </w:tcPrChange>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094" w:author="Brian Bohman" w:date="2021-10-27T05:58:00Z">
              <w:tcPr>
                <w:tcW w:w="720" w:type="dxa"/>
                <w:vAlign w:val="center"/>
                <w:hideMark/>
              </w:tcPr>
            </w:tcPrChange>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095" w:author="Brian Bohman" w:date="2021-10-27T05:58:00Z">
              <w:tcPr>
                <w:tcW w:w="1008" w:type="dxa"/>
                <w:vAlign w:val="center"/>
                <w:hideMark/>
              </w:tcPr>
            </w:tcPrChange>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096" w:author="Brian Bohman" w:date="2021-10-27T05:58:00Z">
              <w:tcPr>
                <w:tcW w:w="1152" w:type="dxa"/>
                <w:vAlign w:val="center"/>
                <w:hideMark/>
              </w:tcPr>
            </w:tcPrChange>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2097" w:author="Brian Bohman" w:date="2021-10-27T05:58:00Z">
              <w:tcPr>
                <w:tcW w:w="1008" w:type="dxa"/>
                <w:vAlign w:val="center"/>
                <w:hideMark/>
              </w:tcPr>
            </w:tcPrChange>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70E41ACB" w14:textId="77777777" w:rsidTr="00E419CD">
        <w:trPr>
          <w:trHeight w:val="180"/>
          <w:trPrChange w:id="12098" w:author="Brian Bohman" w:date="2021-10-27T05:58:00Z">
            <w:trPr>
              <w:trHeight w:val="180"/>
            </w:trPr>
          </w:trPrChange>
        </w:trPr>
        <w:tc>
          <w:tcPr>
            <w:tcW w:w="360" w:type="dxa"/>
            <w:vAlign w:val="center"/>
            <w:hideMark/>
            <w:tcPrChange w:id="12099" w:author="Brian Bohman" w:date="2021-10-27T05:58:00Z">
              <w:tcPr>
                <w:tcW w:w="360" w:type="dxa"/>
                <w:vAlign w:val="center"/>
                <w:hideMark/>
              </w:tcPr>
            </w:tcPrChange>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Change w:id="12100" w:author="Brian Bohman" w:date="2021-10-27T05:58:00Z">
              <w:tcPr>
                <w:tcW w:w="864" w:type="dxa"/>
                <w:vAlign w:val="center"/>
                <w:hideMark/>
              </w:tcPr>
            </w:tcPrChange>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01" w:author="Brian Bohman" w:date="2021-10-27T05:58:00Z">
              <w:tcPr>
                <w:tcW w:w="1152" w:type="dxa"/>
                <w:vAlign w:val="center"/>
                <w:hideMark/>
              </w:tcPr>
            </w:tcPrChange>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02" w:author="Brian Bohman" w:date="2021-10-27T05:58:00Z">
              <w:tcPr>
                <w:tcW w:w="504" w:type="dxa"/>
                <w:vAlign w:val="center"/>
                <w:hideMark/>
              </w:tcPr>
            </w:tcPrChange>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03" w:author="Brian Bohman" w:date="2021-10-27T05:58:00Z">
              <w:tcPr>
                <w:tcW w:w="1008" w:type="dxa"/>
                <w:vAlign w:val="center"/>
                <w:hideMark/>
              </w:tcPr>
            </w:tcPrChange>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04" w:author="Brian Bohman" w:date="2021-10-27T05:58:00Z">
              <w:tcPr>
                <w:tcW w:w="1008" w:type="dxa"/>
                <w:vAlign w:val="center"/>
                <w:hideMark/>
              </w:tcPr>
            </w:tcPrChange>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05" w:author="Brian Bohman" w:date="2021-10-27T05:58:00Z">
              <w:tcPr>
                <w:tcW w:w="720" w:type="dxa"/>
                <w:vAlign w:val="center"/>
                <w:hideMark/>
              </w:tcPr>
            </w:tcPrChange>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06" w:author="Brian Bohman" w:date="2021-10-27T05:58:00Z">
              <w:tcPr>
                <w:tcW w:w="1008" w:type="dxa"/>
                <w:vAlign w:val="center"/>
                <w:hideMark/>
              </w:tcPr>
            </w:tcPrChange>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07" w:author="Brian Bohman" w:date="2021-10-27T05:58:00Z">
              <w:tcPr>
                <w:tcW w:w="1152" w:type="dxa"/>
                <w:vAlign w:val="center"/>
                <w:hideMark/>
              </w:tcPr>
            </w:tcPrChange>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08" w:author="Brian Bohman" w:date="2021-10-27T05:58:00Z">
              <w:tcPr>
                <w:tcW w:w="1008" w:type="dxa"/>
                <w:vAlign w:val="center"/>
                <w:hideMark/>
              </w:tcPr>
            </w:tcPrChange>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35C6802" w14:textId="77777777" w:rsidTr="00E419CD">
        <w:trPr>
          <w:trHeight w:val="165"/>
          <w:trPrChange w:id="12109" w:author="Brian Bohman" w:date="2021-10-27T05:58:00Z">
            <w:trPr>
              <w:trHeight w:val="165"/>
            </w:trPr>
          </w:trPrChange>
        </w:trPr>
        <w:tc>
          <w:tcPr>
            <w:tcW w:w="360" w:type="dxa"/>
            <w:vAlign w:val="center"/>
            <w:hideMark/>
            <w:tcPrChange w:id="12110" w:author="Brian Bohman" w:date="2021-10-27T05:58:00Z">
              <w:tcPr>
                <w:tcW w:w="360" w:type="dxa"/>
                <w:vAlign w:val="center"/>
                <w:hideMark/>
              </w:tcPr>
            </w:tcPrChange>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Change w:id="12111" w:author="Brian Bohman" w:date="2021-10-27T05:58:00Z">
              <w:tcPr>
                <w:tcW w:w="864" w:type="dxa"/>
                <w:vAlign w:val="center"/>
                <w:hideMark/>
              </w:tcPr>
            </w:tcPrChange>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12" w:author="Brian Bohman" w:date="2021-10-27T05:58:00Z">
              <w:tcPr>
                <w:tcW w:w="1152" w:type="dxa"/>
                <w:vAlign w:val="center"/>
                <w:hideMark/>
              </w:tcPr>
            </w:tcPrChange>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13" w:author="Brian Bohman" w:date="2021-10-27T05:58:00Z">
              <w:tcPr>
                <w:tcW w:w="504" w:type="dxa"/>
                <w:vAlign w:val="center"/>
                <w:hideMark/>
              </w:tcPr>
            </w:tcPrChange>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14" w:author="Brian Bohman" w:date="2021-10-27T05:58:00Z">
              <w:tcPr>
                <w:tcW w:w="1008" w:type="dxa"/>
                <w:vAlign w:val="center"/>
                <w:hideMark/>
              </w:tcPr>
            </w:tcPrChange>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15" w:author="Brian Bohman" w:date="2021-10-27T05:58:00Z">
              <w:tcPr>
                <w:tcW w:w="1008" w:type="dxa"/>
                <w:vAlign w:val="center"/>
                <w:hideMark/>
              </w:tcPr>
            </w:tcPrChange>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16" w:author="Brian Bohman" w:date="2021-10-27T05:58:00Z">
              <w:tcPr>
                <w:tcW w:w="720" w:type="dxa"/>
                <w:vAlign w:val="center"/>
                <w:hideMark/>
              </w:tcPr>
            </w:tcPrChange>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17" w:author="Brian Bohman" w:date="2021-10-27T05:58:00Z">
              <w:tcPr>
                <w:tcW w:w="1008" w:type="dxa"/>
                <w:vAlign w:val="center"/>
                <w:hideMark/>
              </w:tcPr>
            </w:tcPrChange>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18" w:author="Brian Bohman" w:date="2021-10-27T05:58:00Z">
              <w:tcPr>
                <w:tcW w:w="1152" w:type="dxa"/>
                <w:vAlign w:val="center"/>
                <w:hideMark/>
              </w:tcPr>
            </w:tcPrChange>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119" w:author="Brian Bohman" w:date="2021-10-27T05:58:00Z">
              <w:tcPr>
                <w:tcW w:w="1008" w:type="dxa"/>
                <w:vAlign w:val="center"/>
                <w:hideMark/>
              </w:tcPr>
            </w:tcPrChange>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36F3B9ED" w14:textId="77777777" w:rsidTr="00E419CD">
        <w:trPr>
          <w:trHeight w:val="165"/>
          <w:trPrChange w:id="12120" w:author="Brian Bohman" w:date="2021-10-27T05:58:00Z">
            <w:trPr>
              <w:trHeight w:val="165"/>
            </w:trPr>
          </w:trPrChange>
        </w:trPr>
        <w:tc>
          <w:tcPr>
            <w:tcW w:w="360" w:type="dxa"/>
            <w:vAlign w:val="center"/>
            <w:hideMark/>
            <w:tcPrChange w:id="12121" w:author="Brian Bohman" w:date="2021-10-27T05:58:00Z">
              <w:tcPr>
                <w:tcW w:w="360" w:type="dxa"/>
                <w:vAlign w:val="center"/>
                <w:hideMark/>
              </w:tcPr>
            </w:tcPrChange>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Change w:id="12122" w:author="Brian Bohman" w:date="2021-10-27T05:58:00Z">
              <w:tcPr>
                <w:tcW w:w="864" w:type="dxa"/>
                <w:vAlign w:val="center"/>
                <w:hideMark/>
              </w:tcPr>
            </w:tcPrChange>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23" w:author="Brian Bohman" w:date="2021-10-27T05:58:00Z">
              <w:tcPr>
                <w:tcW w:w="1152" w:type="dxa"/>
                <w:vAlign w:val="center"/>
                <w:hideMark/>
              </w:tcPr>
            </w:tcPrChange>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24" w:author="Brian Bohman" w:date="2021-10-27T05:58:00Z">
              <w:tcPr>
                <w:tcW w:w="504" w:type="dxa"/>
                <w:vAlign w:val="center"/>
                <w:hideMark/>
              </w:tcPr>
            </w:tcPrChange>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Change w:id="12125" w:author="Brian Bohman" w:date="2021-10-27T05:58:00Z">
              <w:tcPr>
                <w:tcW w:w="1008" w:type="dxa"/>
                <w:vAlign w:val="center"/>
                <w:hideMark/>
              </w:tcPr>
            </w:tcPrChange>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Change w:id="12126" w:author="Brian Bohman" w:date="2021-10-27T05:58:00Z">
              <w:tcPr>
                <w:tcW w:w="1008" w:type="dxa"/>
                <w:vAlign w:val="center"/>
                <w:hideMark/>
              </w:tcPr>
            </w:tcPrChange>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27" w:author="Brian Bohman" w:date="2021-10-27T05:58:00Z">
              <w:tcPr>
                <w:tcW w:w="720" w:type="dxa"/>
                <w:vAlign w:val="center"/>
                <w:hideMark/>
              </w:tcPr>
            </w:tcPrChange>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28" w:author="Brian Bohman" w:date="2021-10-27T05:58:00Z">
              <w:tcPr>
                <w:tcW w:w="1008" w:type="dxa"/>
                <w:vAlign w:val="center"/>
                <w:hideMark/>
              </w:tcPr>
            </w:tcPrChange>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29" w:author="Brian Bohman" w:date="2021-10-27T05:58:00Z">
              <w:tcPr>
                <w:tcW w:w="1152" w:type="dxa"/>
                <w:vAlign w:val="center"/>
                <w:hideMark/>
              </w:tcPr>
            </w:tcPrChange>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130" w:author="Brian Bohman" w:date="2021-10-27T05:58:00Z">
              <w:tcPr>
                <w:tcW w:w="1008" w:type="dxa"/>
                <w:vAlign w:val="center"/>
                <w:hideMark/>
              </w:tcPr>
            </w:tcPrChange>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4639D341" w14:textId="77777777" w:rsidTr="00E419CD">
        <w:trPr>
          <w:trHeight w:val="165"/>
          <w:trPrChange w:id="12131" w:author="Brian Bohman" w:date="2021-10-27T05:58:00Z">
            <w:trPr>
              <w:trHeight w:val="165"/>
            </w:trPr>
          </w:trPrChange>
        </w:trPr>
        <w:tc>
          <w:tcPr>
            <w:tcW w:w="360" w:type="dxa"/>
            <w:vAlign w:val="center"/>
            <w:hideMark/>
            <w:tcPrChange w:id="12132" w:author="Brian Bohman" w:date="2021-10-27T05:58:00Z">
              <w:tcPr>
                <w:tcW w:w="360" w:type="dxa"/>
                <w:vAlign w:val="center"/>
                <w:hideMark/>
              </w:tcPr>
            </w:tcPrChange>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Change w:id="12133" w:author="Brian Bohman" w:date="2021-10-27T05:58:00Z">
              <w:tcPr>
                <w:tcW w:w="864" w:type="dxa"/>
                <w:vAlign w:val="center"/>
                <w:hideMark/>
              </w:tcPr>
            </w:tcPrChange>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34" w:author="Brian Bohman" w:date="2021-10-27T05:58:00Z">
              <w:tcPr>
                <w:tcW w:w="1152" w:type="dxa"/>
                <w:vAlign w:val="center"/>
                <w:hideMark/>
              </w:tcPr>
            </w:tcPrChange>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35" w:author="Brian Bohman" w:date="2021-10-27T05:58:00Z">
              <w:tcPr>
                <w:tcW w:w="504" w:type="dxa"/>
                <w:vAlign w:val="center"/>
                <w:hideMark/>
              </w:tcPr>
            </w:tcPrChange>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36" w:author="Brian Bohman" w:date="2021-10-27T05:58:00Z">
              <w:tcPr>
                <w:tcW w:w="1008" w:type="dxa"/>
                <w:vAlign w:val="center"/>
                <w:hideMark/>
              </w:tcPr>
            </w:tcPrChange>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37" w:author="Brian Bohman" w:date="2021-10-27T05:58:00Z">
              <w:tcPr>
                <w:tcW w:w="1008" w:type="dxa"/>
                <w:vAlign w:val="center"/>
                <w:hideMark/>
              </w:tcPr>
            </w:tcPrChange>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38" w:author="Brian Bohman" w:date="2021-10-27T05:58:00Z">
              <w:tcPr>
                <w:tcW w:w="720" w:type="dxa"/>
                <w:vAlign w:val="center"/>
                <w:hideMark/>
              </w:tcPr>
            </w:tcPrChange>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39" w:author="Brian Bohman" w:date="2021-10-27T05:58:00Z">
              <w:tcPr>
                <w:tcW w:w="1008" w:type="dxa"/>
                <w:vAlign w:val="center"/>
                <w:hideMark/>
              </w:tcPr>
            </w:tcPrChange>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40" w:author="Brian Bohman" w:date="2021-10-27T05:58:00Z">
              <w:tcPr>
                <w:tcW w:w="1152" w:type="dxa"/>
                <w:vAlign w:val="center"/>
                <w:hideMark/>
              </w:tcPr>
            </w:tcPrChange>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2141" w:author="Brian Bohman" w:date="2021-10-27T05:58:00Z">
              <w:tcPr>
                <w:tcW w:w="1008" w:type="dxa"/>
                <w:vAlign w:val="center"/>
                <w:hideMark/>
              </w:tcPr>
            </w:tcPrChange>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6F0F018" w14:textId="77777777" w:rsidTr="00E419CD">
        <w:trPr>
          <w:trHeight w:val="165"/>
          <w:trPrChange w:id="12142" w:author="Brian Bohman" w:date="2021-10-27T05:58:00Z">
            <w:trPr>
              <w:trHeight w:val="165"/>
            </w:trPr>
          </w:trPrChange>
        </w:trPr>
        <w:tc>
          <w:tcPr>
            <w:tcW w:w="360" w:type="dxa"/>
            <w:vAlign w:val="center"/>
            <w:hideMark/>
            <w:tcPrChange w:id="12143" w:author="Brian Bohman" w:date="2021-10-27T05:58:00Z">
              <w:tcPr>
                <w:tcW w:w="360" w:type="dxa"/>
                <w:vAlign w:val="center"/>
                <w:hideMark/>
              </w:tcPr>
            </w:tcPrChange>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Change w:id="12144" w:author="Brian Bohman" w:date="2021-10-27T05:58:00Z">
              <w:tcPr>
                <w:tcW w:w="864" w:type="dxa"/>
                <w:vAlign w:val="center"/>
                <w:hideMark/>
              </w:tcPr>
            </w:tcPrChange>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45" w:author="Brian Bohman" w:date="2021-10-27T05:58:00Z">
              <w:tcPr>
                <w:tcW w:w="1152" w:type="dxa"/>
                <w:vAlign w:val="center"/>
                <w:hideMark/>
              </w:tcPr>
            </w:tcPrChange>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46" w:author="Brian Bohman" w:date="2021-10-27T05:58:00Z">
              <w:tcPr>
                <w:tcW w:w="504" w:type="dxa"/>
                <w:vAlign w:val="center"/>
                <w:hideMark/>
              </w:tcPr>
            </w:tcPrChange>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47" w:author="Brian Bohman" w:date="2021-10-27T05:58:00Z">
              <w:tcPr>
                <w:tcW w:w="1008" w:type="dxa"/>
                <w:vAlign w:val="center"/>
                <w:hideMark/>
              </w:tcPr>
            </w:tcPrChange>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48" w:author="Brian Bohman" w:date="2021-10-27T05:58:00Z">
              <w:tcPr>
                <w:tcW w:w="1008" w:type="dxa"/>
                <w:vAlign w:val="center"/>
                <w:hideMark/>
              </w:tcPr>
            </w:tcPrChange>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49" w:author="Brian Bohman" w:date="2021-10-27T05:58:00Z">
              <w:tcPr>
                <w:tcW w:w="720" w:type="dxa"/>
                <w:vAlign w:val="center"/>
                <w:hideMark/>
              </w:tcPr>
            </w:tcPrChange>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50" w:author="Brian Bohman" w:date="2021-10-27T05:58:00Z">
              <w:tcPr>
                <w:tcW w:w="1008" w:type="dxa"/>
                <w:vAlign w:val="center"/>
                <w:hideMark/>
              </w:tcPr>
            </w:tcPrChange>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51" w:author="Brian Bohman" w:date="2021-10-27T05:58:00Z">
              <w:tcPr>
                <w:tcW w:w="1152" w:type="dxa"/>
                <w:vAlign w:val="center"/>
                <w:hideMark/>
              </w:tcPr>
            </w:tcPrChange>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152" w:author="Brian Bohman" w:date="2021-10-27T05:58:00Z">
              <w:tcPr>
                <w:tcW w:w="1008" w:type="dxa"/>
                <w:vAlign w:val="center"/>
                <w:hideMark/>
              </w:tcPr>
            </w:tcPrChange>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31CF9B" w14:textId="77777777" w:rsidTr="00E419CD">
        <w:trPr>
          <w:trHeight w:val="165"/>
          <w:trPrChange w:id="12153" w:author="Brian Bohman" w:date="2021-10-27T05:58:00Z">
            <w:trPr>
              <w:trHeight w:val="165"/>
            </w:trPr>
          </w:trPrChange>
        </w:trPr>
        <w:tc>
          <w:tcPr>
            <w:tcW w:w="360" w:type="dxa"/>
            <w:vAlign w:val="center"/>
            <w:hideMark/>
            <w:tcPrChange w:id="12154" w:author="Brian Bohman" w:date="2021-10-27T05:58:00Z">
              <w:tcPr>
                <w:tcW w:w="360" w:type="dxa"/>
                <w:vAlign w:val="center"/>
                <w:hideMark/>
              </w:tcPr>
            </w:tcPrChange>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Change w:id="12155" w:author="Brian Bohman" w:date="2021-10-27T05:58:00Z">
              <w:tcPr>
                <w:tcW w:w="864" w:type="dxa"/>
                <w:vAlign w:val="center"/>
                <w:hideMark/>
              </w:tcPr>
            </w:tcPrChange>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56" w:author="Brian Bohman" w:date="2021-10-27T05:58:00Z">
              <w:tcPr>
                <w:tcW w:w="1152" w:type="dxa"/>
                <w:vAlign w:val="center"/>
                <w:hideMark/>
              </w:tcPr>
            </w:tcPrChange>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57" w:author="Brian Bohman" w:date="2021-10-27T05:58:00Z">
              <w:tcPr>
                <w:tcW w:w="504" w:type="dxa"/>
                <w:vAlign w:val="center"/>
                <w:hideMark/>
              </w:tcPr>
            </w:tcPrChange>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58" w:author="Brian Bohman" w:date="2021-10-27T05:58:00Z">
              <w:tcPr>
                <w:tcW w:w="1008" w:type="dxa"/>
                <w:vAlign w:val="center"/>
                <w:hideMark/>
              </w:tcPr>
            </w:tcPrChange>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59" w:author="Brian Bohman" w:date="2021-10-27T05:58:00Z">
              <w:tcPr>
                <w:tcW w:w="1008" w:type="dxa"/>
                <w:vAlign w:val="center"/>
                <w:hideMark/>
              </w:tcPr>
            </w:tcPrChange>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60" w:author="Brian Bohman" w:date="2021-10-27T05:58:00Z">
              <w:tcPr>
                <w:tcW w:w="720" w:type="dxa"/>
                <w:vAlign w:val="center"/>
                <w:hideMark/>
              </w:tcPr>
            </w:tcPrChange>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61" w:author="Brian Bohman" w:date="2021-10-27T05:58:00Z">
              <w:tcPr>
                <w:tcW w:w="1008" w:type="dxa"/>
                <w:vAlign w:val="center"/>
                <w:hideMark/>
              </w:tcPr>
            </w:tcPrChange>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162" w:author="Brian Bohman" w:date="2021-10-27T05:58:00Z">
              <w:tcPr>
                <w:tcW w:w="1152" w:type="dxa"/>
                <w:vAlign w:val="center"/>
                <w:hideMark/>
              </w:tcPr>
            </w:tcPrChange>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63" w:author="Brian Bohman" w:date="2021-10-27T05:58:00Z">
              <w:tcPr>
                <w:tcW w:w="1008" w:type="dxa"/>
                <w:vAlign w:val="center"/>
                <w:hideMark/>
              </w:tcPr>
            </w:tcPrChange>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51D8C9" w14:textId="77777777" w:rsidTr="00E419CD">
        <w:trPr>
          <w:trHeight w:val="165"/>
          <w:trPrChange w:id="12164" w:author="Brian Bohman" w:date="2021-10-27T05:58:00Z">
            <w:trPr>
              <w:trHeight w:val="165"/>
            </w:trPr>
          </w:trPrChange>
        </w:trPr>
        <w:tc>
          <w:tcPr>
            <w:tcW w:w="360" w:type="dxa"/>
            <w:vAlign w:val="center"/>
            <w:hideMark/>
            <w:tcPrChange w:id="12165" w:author="Brian Bohman" w:date="2021-10-27T05:58:00Z">
              <w:tcPr>
                <w:tcW w:w="360" w:type="dxa"/>
                <w:vAlign w:val="center"/>
                <w:hideMark/>
              </w:tcPr>
            </w:tcPrChange>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Change w:id="12166" w:author="Brian Bohman" w:date="2021-10-27T05:58:00Z">
              <w:tcPr>
                <w:tcW w:w="864" w:type="dxa"/>
                <w:vAlign w:val="center"/>
                <w:hideMark/>
              </w:tcPr>
            </w:tcPrChange>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67" w:author="Brian Bohman" w:date="2021-10-27T05:58:00Z">
              <w:tcPr>
                <w:tcW w:w="1152" w:type="dxa"/>
                <w:vAlign w:val="center"/>
                <w:hideMark/>
              </w:tcPr>
            </w:tcPrChange>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68" w:author="Brian Bohman" w:date="2021-10-27T05:58:00Z">
              <w:tcPr>
                <w:tcW w:w="504" w:type="dxa"/>
                <w:vAlign w:val="center"/>
                <w:hideMark/>
              </w:tcPr>
            </w:tcPrChange>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Change w:id="12169" w:author="Brian Bohman" w:date="2021-10-27T05:58:00Z">
              <w:tcPr>
                <w:tcW w:w="1008" w:type="dxa"/>
                <w:vAlign w:val="center"/>
                <w:hideMark/>
              </w:tcPr>
            </w:tcPrChange>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Change w:id="12170" w:author="Brian Bohman" w:date="2021-10-27T05:58:00Z">
              <w:tcPr>
                <w:tcW w:w="1008" w:type="dxa"/>
                <w:vAlign w:val="center"/>
                <w:hideMark/>
              </w:tcPr>
            </w:tcPrChange>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71" w:author="Brian Bohman" w:date="2021-10-27T05:58:00Z">
              <w:tcPr>
                <w:tcW w:w="720" w:type="dxa"/>
                <w:vAlign w:val="center"/>
                <w:hideMark/>
              </w:tcPr>
            </w:tcPrChange>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72" w:author="Brian Bohman" w:date="2021-10-27T05:58:00Z">
              <w:tcPr>
                <w:tcW w:w="1008" w:type="dxa"/>
                <w:vAlign w:val="center"/>
                <w:hideMark/>
              </w:tcPr>
            </w:tcPrChange>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173" w:author="Brian Bohman" w:date="2021-10-27T05:58:00Z">
              <w:tcPr>
                <w:tcW w:w="1152" w:type="dxa"/>
                <w:vAlign w:val="center"/>
                <w:hideMark/>
              </w:tcPr>
            </w:tcPrChange>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174" w:author="Brian Bohman" w:date="2021-10-27T05:58:00Z">
              <w:tcPr>
                <w:tcW w:w="1008" w:type="dxa"/>
                <w:vAlign w:val="center"/>
                <w:hideMark/>
              </w:tcPr>
            </w:tcPrChange>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5E3CC4DC" w14:textId="77777777" w:rsidTr="00E419CD">
        <w:trPr>
          <w:trHeight w:val="165"/>
          <w:trPrChange w:id="12175" w:author="Brian Bohman" w:date="2021-10-27T05:58:00Z">
            <w:trPr>
              <w:trHeight w:val="165"/>
            </w:trPr>
          </w:trPrChange>
        </w:trPr>
        <w:tc>
          <w:tcPr>
            <w:tcW w:w="360" w:type="dxa"/>
            <w:vAlign w:val="center"/>
            <w:hideMark/>
            <w:tcPrChange w:id="12176" w:author="Brian Bohman" w:date="2021-10-27T05:58:00Z">
              <w:tcPr>
                <w:tcW w:w="360" w:type="dxa"/>
                <w:vAlign w:val="center"/>
                <w:hideMark/>
              </w:tcPr>
            </w:tcPrChange>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Change w:id="12177" w:author="Brian Bohman" w:date="2021-10-27T05:58:00Z">
              <w:tcPr>
                <w:tcW w:w="864" w:type="dxa"/>
                <w:vAlign w:val="center"/>
                <w:hideMark/>
              </w:tcPr>
            </w:tcPrChange>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78" w:author="Brian Bohman" w:date="2021-10-27T05:58:00Z">
              <w:tcPr>
                <w:tcW w:w="1152" w:type="dxa"/>
                <w:vAlign w:val="center"/>
                <w:hideMark/>
              </w:tcPr>
            </w:tcPrChange>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79" w:author="Brian Bohman" w:date="2021-10-27T05:58:00Z">
              <w:tcPr>
                <w:tcW w:w="504" w:type="dxa"/>
                <w:vAlign w:val="center"/>
                <w:hideMark/>
              </w:tcPr>
            </w:tcPrChange>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80" w:author="Brian Bohman" w:date="2021-10-27T05:58:00Z">
              <w:tcPr>
                <w:tcW w:w="1008" w:type="dxa"/>
                <w:vAlign w:val="center"/>
                <w:hideMark/>
              </w:tcPr>
            </w:tcPrChange>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81" w:author="Brian Bohman" w:date="2021-10-27T05:58:00Z">
              <w:tcPr>
                <w:tcW w:w="1008" w:type="dxa"/>
                <w:vAlign w:val="center"/>
                <w:hideMark/>
              </w:tcPr>
            </w:tcPrChange>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82" w:author="Brian Bohman" w:date="2021-10-27T05:58:00Z">
              <w:tcPr>
                <w:tcW w:w="720" w:type="dxa"/>
                <w:vAlign w:val="center"/>
                <w:hideMark/>
              </w:tcPr>
            </w:tcPrChange>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83" w:author="Brian Bohman" w:date="2021-10-27T05:58:00Z">
              <w:tcPr>
                <w:tcW w:w="1008" w:type="dxa"/>
                <w:vAlign w:val="center"/>
                <w:hideMark/>
              </w:tcPr>
            </w:tcPrChange>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184" w:author="Brian Bohman" w:date="2021-10-27T05:58:00Z">
              <w:tcPr>
                <w:tcW w:w="1152" w:type="dxa"/>
                <w:vAlign w:val="center"/>
                <w:hideMark/>
              </w:tcPr>
            </w:tcPrChange>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2185" w:author="Brian Bohman" w:date="2021-10-27T05:58:00Z">
              <w:tcPr>
                <w:tcW w:w="1008" w:type="dxa"/>
                <w:vAlign w:val="center"/>
                <w:hideMark/>
              </w:tcPr>
            </w:tcPrChange>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4FE1AAE" w14:textId="77777777" w:rsidTr="00E419CD">
        <w:trPr>
          <w:trHeight w:val="165"/>
          <w:trPrChange w:id="12186" w:author="Brian Bohman" w:date="2021-10-27T05:58:00Z">
            <w:trPr>
              <w:trHeight w:val="165"/>
            </w:trPr>
          </w:trPrChange>
        </w:trPr>
        <w:tc>
          <w:tcPr>
            <w:tcW w:w="360" w:type="dxa"/>
            <w:vAlign w:val="center"/>
            <w:hideMark/>
            <w:tcPrChange w:id="12187" w:author="Brian Bohman" w:date="2021-10-27T05:58:00Z">
              <w:tcPr>
                <w:tcW w:w="360" w:type="dxa"/>
                <w:vAlign w:val="center"/>
                <w:hideMark/>
              </w:tcPr>
            </w:tcPrChange>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Change w:id="12188" w:author="Brian Bohman" w:date="2021-10-27T05:58:00Z">
              <w:tcPr>
                <w:tcW w:w="864" w:type="dxa"/>
                <w:vAlign w:val="center"/>
                <w:hideMark/>
              </w:tcPr>
            </w:tcPrChange>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189" w:author="Brian Bohman" w:date="2021-10-27T05:58:00Z">
              <w:tcPr>
                <w:tcW w:w="1152" w:type="dxa"/>
                <w:vAlign w:val="center"/>
                <w:hideMark/>
              </w:tcPr>
            </w:tcPrChange>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190" w:author="Brian Bohman" w:date="2021-10-27T05:58:00Z">
              <w:tcPr>
                <w:tcW w:w="504" w:type="dxa"/>
                <w:vAlign w:val="center"/>
                <w:hideMark/>
              </w:tcPr>
            </w:tcPrChange>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191" w:author="Brian Bohman" w:date="2021-10-27T05:58:00Z">
              <w:tcPr>
                <w:tcW w:w="1008" w:type="dxa"/>
                <w:vAlign w:val="center"/>
                <w:hideMark/>
              </w:tcPr>
            </w:tcPrChange>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192" w:author="Brian Bohman" w:date="2021-10-27T05:58:00Z">
              <w:tcPr>
                <w:tcW w:w="1008" w:type="dxa"/>
                <w:vAlign w:val="center"/>
                <w:hideMark/>
              </w:tcPr>
            </w:tcPrChange>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193" w:author="Brian Bohman" w:date="2021-10-27T05:58:00Z">
              <w:tcPr>
                <w:tcW w:w="720" w:type="dxa"/>
                <w:vAlign w:val="center"/>
                <w:hideMark/>
              </w:tcPr>
            </w:tcPrChange>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194" w:author="Brian Bohman" w:date="2021-10-27T05:58:00Z">
              <w:tcPr>
                <w:tcW w:w="1008" w:type="dxa"/>
                <w:vAlign w:val="center"/>
                <w:hideMark/>
              </w:tcPr>
            </w:tcPrChange>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195" w:author="Brian Bohman" w:date="2021-10-27T05:58:00Z">
              <w:tcPr>
                <w:tcW w:w="1152" w:type="dxa"/>
                <w:vAlign w:val="center"/>
                <w:hideMark/>
              </w:tcPr>
            </w:tcPrChange>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2196" w:author="Brian Bohman" w:date="2021-10-27T05:58:00Z">
              <w:tcPr>
                <w:tcW w:w="1008" w:type="dxa"/>
                <w:vAlign w:val="center"/>
                <w:hideMark/>
              </w:tcPr>
            </w:tcPrChange>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9E5F073" w14:textId="77777777" w:rsidTr="00E419CD">
        <w:trPr>
          <w:trHeight w:val="165"/>
          <w:trPrChange w:id="12197" w:author="Brian Bohman" w:date="2021-10-27T05:58:00Z">
            <w:trPr>
              <w:trHeight w:val="165"/>
            </w:trPr>
          </w:trPrChange>
        </w:trPr>
        <w:tc>
          <w:tcPr>
            <w:tcW w:w="360" w:type="dxa"/>
            <w:vAlign w:val="center"/>
            <w:hideMark/>
            <w:tcPrChange w:id="12198" w:author="Brian Bohman" w:date="2021-10-27T05:58:00Z">
              <w:tcPr>
                <w:tcW w:w="360" w:type="dxa"/>
                <w:vAlign w:val="center"/>
                <w:hideMark/>
              </w:tcPr>
            </w:tcPrChange>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Change w:id="12199" w:author="Brian Bohman" w:date="2021-10-27T05:58:00Z">
              <w:tcPr>
                <w:tcW w:w="864" w:type="dxa"/>
                <w:vAlign w:val="center"/>
                <w:hideMark/>
              </w:tcPr>
            </w:tcPrChange>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00" w:author="Brian Bohman" w:date="2021-10-27T05:58:00Z">
              <w:tcPr>
                <w:tcW w:w="1152" w:type="dxa"/>
                <w:vAlign w:val="center"/>
                <w:hideMark/>
              </w:tcPr>
            </w:tcPrChange>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01" w:author="Brian Bohman" w:date="2021-10-27T05:58:00Z">
              <w:tcPr>
                <w:tcW w:w="504" w:type="dxa"/>
                <w:vAlign w:val="center"/>
                <w:hideMark/>
              </w:tcPr>
            </w:tcPrChange>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02" w:author="Brian Bohman" w:date="2021-10-27T05:58:00Z">
              <w:tcPr>
                <w:tcW w:w="1008" w:type="dxa"/>
                <w:vAlign w:val="center"/>
                <w:hideMark/>
              </w:tcPr>
            </w:tcPrChange>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03" w:author="Brian Bohman" w:date="2021-10-27T05:58:00Z">
              <w:tcPr>
                <w:tcW w:w="1008" w:type="dxa"/>
                <w:vAlign w:val="center"/>
                <w:hideMark/>
              </w:tcPr>
            </w:tcPrChange>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04" w:author="Brian Bohman" w:date="2021-10-27T05:58:00Z">
              <w:tcPr>
                <w:tcW w:w="720" w:type="dxa"/>
                <w:vAlign w:val="center"/>
                <w:hideMark/>
              </w:tcPr>
            </w:tcPrChange>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05" w:author="Brian Bohman" w:date="2021-10-27T05:58:00Z">
              <w:tcPr>
                <w:tcW w:w="1008" w:type="dxa"/>
                <w:vAlign w:val="center"/>
                <w:hideMark/>
              </w:tcPr>
            </w:tcPrChange>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06" w:author="Brian Bohman" w:date="2021-10-27T05:58:00Z">
              <w:tcPr>
                <w:tcW w:w="1152" w:type="dxa"/>
                <w:vAlign w:val="center"/>
                <w:hideMark/>
              </w:tcPr>
            </w:tcPrChange>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07" w:author="Brian Bohman" w:date="2021-10-27T05:58:00Z">
              <w:tcPr>
                <w:tcW w:w="1008" w:type="dxa"/>
                <w:vAlign w:val="center"/>
                <w:hideMark/>
              </w:tcPr>
            </w:tcPrChange>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0DA93B0" w14:textId="77777777" w:rsidTr="00E419CD">
        <w:trPr>
          <w:trHeight w:val="165"/>
          <w:trPrChange w:id="12208" w:author="Brian Bohman" w:date="2021-10-27T05:58:00Z">
            <w:trPr>
              <w:trHeight w:val="165"/>
            </w:trPr>
          </w:trPrChange>
        </w:trPr>
        <w:tc>
          <w:tcPr>
            <w:tcW w:w="360" w:type="dxa"/>
            <w:vAlign w:val="center"/>
            <w:hideMark/>
            <w:tcPrChange w:id="12209" w:author="Brian Bohman" w:date="2021-10-27T05:58:00Z">
              <w:tcPr>
                <w:tcW w:w="360" w:type="dxa"/>
                <w:vAlign w:val="center"/>
                <w:hideMark/>
              </w:tcPr>
            </w:tcPrChange>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Change w:id="12210" w:author="Brian Bohman" w:date="2021-10-27T05:58:00Z">
              <w:tcPr>
                <w:tcW w:w="864" w:type="dxa"/>
                <w:vAlign w:val="center"/>
                <w:hideMark/>
              </w:tcPr>
            </w:tcPrChange>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11" w:author="Brian Bohman" w:date="2021-10-27T05:58:00Z">
              <w:tcPr>
                <w:tcW w:w="1152" w:type="dxa"/>
                <w:vAlign w:val="center"/>
                <w:hideMark/>
              </w:tcPr>
            </w:tcPrChange>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12" w:author="Brian Bohman" w:date="2021-10-27T05:58:00Z">
              <w:tcPr>
                <w:tcW w:w="504" w:type="dxa"/>
                <w:vAlign w:val="center"/>
                <w:hideMark/>
              </w:tcPr>
            </w:tcPrChange>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Change w:id="12213" w:author="Brian Bohman" w:date="2021-10-27T05:58:00Z">
              <w:tcPr>
                <w:tcW w:w="1008" w:type="dxa"/>
                <w:vAlign w:val="center"/>
                <w:hideMark/>
              </w:tcPr>
            </w:tcPrChange>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Change w:id="12214" w:author="Brian Bohman" w:date="2021-10-27T05:58:00Z">
              <w:tcPr>
                <w:tcW w:w="1008" w:type="dxa"/>
                <w:vAlign w:val="center"/>
                <w:hideMark/>
              </w:tcPr>
            </w:tcPrChange>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15" w:author="Brian Bohman" w:date="2021-10-27T05:58:00Z">
              <w:tcPr>
                <w:tcW w:w="720" w:type="dxa"/>
                <w:vAlign w:val="center"/>
                <w:hideMark/>
              </w:tcPr>
            </w:tcPrChange>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16" w:author="Brian Bohman" w:date="2021-10-27T05:58:00Z">
              <w:tcPr>
                <w:tcW w:w="1008" w:type="dxa"/>
                <w:vAlign w:val="center"/>
                <w:hideMark/>
              </w:tcPr>
            </w:tcPrChange>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17" w:author="Brian Bohman" w:date="2021-10-27T05:58:00Z">
              <w:tcPr>
                <w:tcW w:w="1152" w:type="dxa"/>
                <w:vAlign w:val="center"/>
                <w:hideMark/>
              </w:tcPr>
            </w:tcPrChange>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2218" w:author="Brian Bohman" w:date="2021-10-27T05:58:00Z">
              <w:tcPr>
                <w:tcW w:w="1008" w:type="dxa"/>
                <w:vAlign w:val="center"/>
                <w:hideMark/>
              </w:tcPr>
            </w:tcPrChange>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C8D9517" w14:textId="77777777" w:rsidTr="00E419CD">
        <w:trPr>
          <w:trHeight w:val="165"/>
          <w:trPrChange w:id="12219" w:author="Brian Bohman" w:date="2021-10-27T05:58:00Z">
            <w:trPr>
              <w:trHeight w:val="165"/>
            </w:trPr>
          </w:trPrChange>
        </w:trPr>
        <w:tc>
          <w:tcPr>
            <w:tcW w:w="360" w:type="dxa"/>
            <w:vAlign w:val="center"/>
            <w:hideMark/>
            <w:tcPrChange w:id="12220" w:author="Brian Bohman" w:date="2021-10-27T05:58:00Z">
              <w:tcPr>
                <w:tcW w:w="360" w:type="dxa"/>
                <w:vAlign w:val="center"/>
                <w:hideMark/>
              </w:tcPr>
            </w:tcPrChange>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Change w:id="12221" w:author="Brian Bohman" w:date="2021-10-27T05:58:00Z">
              <w:tcPr>
                <w:tcW w:w="864" w:type="dxa"/>
                <w:vAlign w:val="center"/>
                <w:hideMark/>
              </w:tcPr>
            </w:tcPrChange>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22" w:author="Brian Bohman" w:date="2021-10-27T05:58:00Z">
              <w:tcPr>
                <w:tcW w:w="1152" w:type="dxa"/>
                <w:vAlign w:val="center"/>
                <w:hideMark/>
              </w:tcPr>
            </w:tcPrChange>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23" w:author="Brian Bohman" w:date="2021-10-27T05:58:00Z">
              <w:tcPr>
                <w:tcW w:w="504" w:type="dxa"/>
                <w:vAlign w:val="center"/>
                <w:hideMark/>
              </w:tcPr>
            </w:tcPrChange>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24" w:author="Brian Bohman" w:date="2021-10-27T05:58:00Z">
              <w:tcPr>
                <w:tcW w:w="1008" w:type="dxa"/>
                <w:vAlign w:val="center"/>
                <w:hideMark/>
              </w:tcPr>
            </w:tcPrChange>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25" w:author="Brian Bohman" w:date="2021-10-27T05:58:00Z">
              <w:tcPr>
                <w:tcW w:w="1008" w:type="dxa"/>
                <w:vAlign w:val="center"/>
                <w:hideMark/>
              </w:tcPr>
            </w:tcPrChange>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26" w:author="Brian Bohman" w:date="2021-10-27T05:58:00Z">
              <w:tcPr>
                <w:tcW w:w="720" w:type="dxa"/>
                <w:vAlign w:val="center"/>
                <w:hideMark/>
              </w:tcPr>
            </w:tcPrChange>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27" w:author="Brian Bohman" w:date="2021-10-27T05:58:00Z">
              <w:tcPr>
                <w:tcW w:w="1008" w:type="dxa"/>
                <w:vAlign w:val="center"/>
                <w:hideMark/>
              </w:tcPr>
            </w:tcPrChange>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28" w:author="Brian Bohman" w:date="2021-10-27T05:58:00Z">
              <w:tcPr>
                <w:tcW w:w="1152" w:type="dxa"/>
                <w:vAlign w:val="center"/>
                <w:hideMark/>
              </w:tcPr>
            </w:tcPrChange>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29" w:author="Brian Bohman" w:date="2021-10-27T05:58:00Z">
              <w:tcPr>
                <w:tcW w:w="1008" w:type="dxa"/>
                <w:vAlign w:val="center"/>
                <w:hideMark/>
              </w:tcPr>
            </w:tcPrChange>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73DDF20" w14:textId="77777777" w:rsidTr="00E419CD">
        <w:trPr>
          <w:trHeight w:val="165"/>
          <w:trPrChange w:id="12230" w:author="Brian Bohman" w:date="2021-10-27T05:58:00Z">
            <w:trPr>
              <w:trHeight w:val="165"/>
            </w:trPr>
          </w:trPrChange>
        </w:trPr>
        <w:tc>
          <w:tcPr>
            <w:tcW w:w="360" w:type="dxa"/>
            <w:vAlign w:val="center"/>
            <w:hideMark/>
            <w:tcPrChange w:id="12231" w:author="Brian Bohman" w:date="2021-10-27T05:58:00Z">
              <w:tcPr>
                <w:tcW w:w="360" w:type="dxa"/>
                <w:vAlign w:val="center"/>
                <w:hideMark/>
              </w:tcPr>
            </w:tcPrChange>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Change w:id="12232" w:author="Brian Bohman" w:date="2021-10-27T05:58:00Z">
              <w:tcPr>
                <w:tcW w:w="864" w:type="dxa"/>
                <w:vAlign w:val="center"/>
                <w:hideMark/>
              </w:tcPr>
            </w:tcPrChange>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33" w:author="Brian Bohman" w:date="2021-10-27T05:58:00Z">
              <w:tcPr>
                <w:tcW w:w="1152" w:type="dxa"/>
                <w:vAlign w:val="center"/>
                <w:hideMark/>
              </w:tcPr>
            </w:tcPrChange>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34" w:author="Brian Bohman" w:date="2021-10-27T05:58:00Z">
              <w:tcPr>
                <w:tcW w:w="504" w:type="dxa"/>
                <w:vAlign w:val="center"/>
                <w:hideMark/>
              </w:tcPr>
            </w:tcPrChange>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35" w:author="Brian Bohman" w:date="2021-10-27T05:58:00Z">
              <w:tcPr>
                <w:tcW w:w="1008" w:type="dxa"/>
                <w:vAlign w:val="center"/>
                <w:hideMark/>
              </w:tcPr>
            </w:tcPrChange>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36" w:author="Brian Bohman" w:date="2021-10-27T05:58:00Z">
              <w:tcPr>
                <w:tcW w:w="1008" w:type="dxa"/>
                <w:vAlign w:val="center"/>
                <w:hideMark/>
              </w:tcPr>
            </w:tcPrChange>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37" w:author="Brian Bohman" w:date="2021-10-27T05:58:00Z">
              <w:tcPr>
                <w:tcW w:w="720" w:type="dxa"/>
                <w:vAlign w:val="center"/>
                <w:hideMark/>
              </w:tcPr>
            </w:tcPrChange>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38" w:author="Brian Bohman" w:date="2021-10-27T05:58:00Z">
              <w:tcPr>
                <w:tcW w:w="1008" w:type="dxa"/>
                <w:vAlign w:val="center"/>
                <w:hideMark/>
              </w:tcPr>
            </w:tcPrChange>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39" w:author="Brian Bohman" w:date="2021-10-27T05:58:00Z">
              <w:tcPr>
                <w:tcW w:w="1152" w:type="dxa"/>
                <w:vAlign w:val="center"/>
                <w:hideMark/>
              </w:tcPr>
            </w:tcPrChange>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240" w:author="Brian Bohman" w:date="2021-10-27T05:58:00Z">
              <w:tcPr>
                <w:tcW w:w="1008" w:type="dxa"/>
                <w:vAlign w:val="center"/>
                <w:hideMark/>
              </w:tcPr>
            </w:tcPrChange>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545C1D3" w14:textId="77777777" w:rsidTr="00E419CD">
        <w:trPr>
          <w:trHeight w:val="165"/>
          <w:trPrChange w:id="12241" w:author="Brian Bohman" w:date="2021-10-27T05:58:00Z">
            <w:trPr>
              <w:trHeight w:val="165"/>
            </w:trPr>
          </w:trPrChange>
        </w:trPr>
        <w:tc>
          <w:tcPr>
            <w:tcW w:w="360" w:type="dxa"/>
            <w:vAlign w:val="center"/>
            <w:hideMark/>
            <w:tcPrChange w:id="12242" w:author="Brian Bohman" w:date="2021-10-27T05:58:00Z">
              <w:tcPr>
                <w:tcW w:w="360" w:type="dxa"/>
                <w:vAlign w:val="center"/>
                <w:hideMark/>
              </w:tcPr>
            </w:tcPrChange>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Change w:id="12243" w:author="Brian Bohman" w:date="2021-10-27T05:58:00Z">
              <w:tcPr>
                <w:tcW w:w="864" w:type="dxa"/>
                <w:vAlign w:val="center"/>
                <w:hideMark/>
              </w:tcPr>
            </w:tcPrChange>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44" w:author="Brian Bohman" w:date="2021-10-27T05:58:00Z">
              <w:tcPr>
                <w:tcW w:w="1152" w:type="dxa"/>
                <w:vAlign w:val="center"/>
                <w:hideMark/>
              </w:tcPr>
            </w:tcPrChange>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45" w:author="Brian Bohman" w:date="2021-10-27T05:58:00Z">
              <w:tcPr>
                <w:tcW w:w="504" w:type="dxa"/>
                <w:vAlign w:val="center"/>
                <w:hideMark/>
              </w:tcPr>
            </w:tcPrChange>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46" w:author="Brian Bohman" w:date="2021-10-27T05:58:00Z">
              <w:tcPr>
                <w:tcW w:w="1008" w:type="dxa"/>
                <w:vAlign w:val="center"/>
                <w:hideMark/>
              </w:tcPr>
            </w:tcPrChange>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47" w:author="Brian Bohman" w:date="2021-10-27T05:58:00Z">
              <w:tcPr>
                <w:tcW w:w="1008" w:type="dxa"/>
                <w:vAlign w:val="center"/>
                <w:hideMark/>
              </w:tcPr>
            </w:tcPrChange>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48" w:author="Brian Bohman" w:date="2021-10-27T05:58:00Z">
              <w:tcPr>
                <w:tcW w:w="720" w:type="dxa"/>
                <w:vAlign w:val="center"/>
                <w:hideMark/>
              </w:tcPr>
            </w:tcPrChange>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49" w:author="Brian Bohman" w:date="2021-10-27T05:58:00Z">
              <w:tcPr>
                <w:tcW w:w="1008" w:type="dxa"/>
                <w:vAlign w:val="center"/>
                <w:hideMark/>
              </w:tcPr>
            </w:tcPrChange>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50" w:author="Brian Bohman" w:date="2021-10-27T05:58:00Z">
              <w:tcPr>
                <w:tcW w:w="1152" w:type="dxa"/>
                <w:vAlign w:val="center"/>
                <w:hideMark/>
              </w:tcPr>
            </w:tcPrChange>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251" w:author="Brian Bohman" w:date="2021-10-27T05:58:00Z">
              <w:tcPr>
                <w:tcW w:w="1008" w:type="dxa"/>
                <w:vAlign w:val="center"/>
                <w:hideMark/>
              </w:tcPr>
            </w:tcPrChange>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F9A3865" w14:textId="77777777" w:rsidTr="00E419CD">
        <w:trPr>
          <w:trHeight w:val="165"/>
          <w:trPrChange w:id="12252" w:author="Brian Bohman" w:date="2021-10-27T05:58:00Z">
            <w:trPr>
              <w:trHeight w:val="165"/>
            </w:trPr>
          </w:trPrChange>
        </w:trPr>
        <w:tc>
          <w:tcPr>
            <w:tcW w:w="360" w:type="dxa"/>
            <w:vAlign w:val="center"/>
            <w:hideMark/>
            <w:tcPrChange w:id="12253" w:author="Brian Bohman" w:date="2021-10-27T05:58:00Z">
              <w:tcPr>
                <w:tcW w:w="360" w:type="dxa"/>
                <w:vAlign w:val="center"/>
                <w:hideMark/>
              </w:tcPr>
            </w:tcPrChange>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Change w:id="12254" w:author="Brian Bohman" w:date="2021-10-27T05:58:00Z">
              <w:tcPr>
                <w:tcW w:w="864" w:type="dxa"/>
                <w:vAlign w:val="center"/>
                <w:hideMark/>
              </w:tcPr>
            </w:tcPrChange>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55" w:author="Brian Bohman" w:date="2021-10-27T05:58:00Z">
              <w:tcPr>
                <w:tcW w:w="1152" w:type="dxa"/>
                <w:vAlign w:val="center"/>
                <w:hideMark/>
              </w:tcPr>
            </w:tcPrChange>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56" w:author="Brian Bohman" w:date="2021-10-27T05:58:00Z">
              <w:tcPr>
                <w:tcW w:w="504" w:type="dxa"/>
                <w:vAlign w:val="center"/>
                <w:hideMark/>
              </w:tcPr>
            </w:tcPrChange>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Change w:id="12257" w:author="Brian Bohman" w:date="2021-10-27T05:58:00Z">
              <w:tcPr>
                <w:tcW w:w="1008" w:type="dxa"/>
                <w:vAlign w:val="center"/>
                <w:hideMark/>
              </w:tcPr>
            </w:tcPrChange>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Change w:id="12258" w:author="Brian Bohman" w:date="2021-10-27T05:58:00Z">
              <w:tcPr>
                <w:tcW w:w="1008" w:type="dxa"/>
                <w:vAlign w:val="center"/>
                <w:hideMark/>
              </w:tcPr>
            </w:tcPrChange>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59" w:author="Brian Bohman" w:date="2021-10-27T05:58:00Z">
              <w:tcPr>
                <w:tcW w:w="720" w:type="dxa"/>
                <w:vAlign w:val="center"/>
                <w:hideMark/>
              </w:tcPr>
            </w:tcPrChange>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60" w:author="Brian Bohman" w:date="2021-10-27T05:58:00Z">
              <w:tcPr>
                <w:tcW w:w="1008" w:type="dxa"/>
                <w:vAlign w:val="center"/>
                <w:hideMark/>
              </w:tcPr>
            </w:tcPrChange>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261" w:author="Brian Bohman" w:date="2021-10-27T05:58:00Z">
              <w:tcPr>
                <w:tcW w:w="1152" w:type="dxa"/>
                <w:vAlign w:val="center"/>
                <w:hideMark/>
              </w:tcPr>
            </w:tcPrChange>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2262" w:author="Brian Bohman" w:date="2021-10-27T05:58:00Z">
              <w:tcPr>
                <w:tcW w:w="1008" w:type="dxa"/>
                <w:vAlign w:val="center"/>
                <w:hideMark/>
              </w:tcPr>
            </w:tcPrChange>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E7F7486" w14:textId="77777777" w:rsidTr="00E419CD">
        <w:trPr>
          <w:trHeight w:val="180"/>
          <w:trPrChange w:id="12263" w:author="Brian Bohman" w:date="2021-10-27T05:58:00Z">
            <w:trPr>
              <w:trHeight w:val="180"/>
            </w:trPr>
          </w:trPrChange>
        </w:trPr>
        <w:tc>
          <w:tcPr>
            <w:tcW w:w="360" w:type="dxa"/>
            <w:vAlign w:val="center"/>
            <w:hideMark/>
            <w:tcPrChange w:id="12264" w:author="Brian Bohman" w:date="2021-10-27T05:58:00Z">
              <w:tcPr>
                <w:tcW w:w="360" w:type="dxa"/>
                <w:vAlign w:val="center"/>
                <w:hideMark/>
              </w:tcPr>
            </w:tcPrChange>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Change w:id="12265" w:author="Brian Bohman" w:date="2021-10-27T05:58:00Z">
              <w:tcPr>
                <w:tcW w:w="864" w:type="dxa"/>
                <w:vAlign w:val="center"/>
                <w:hideMark/>
              </w:tcPr>
            </w:tcPrChange>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66" w:author="Brian Bohman" w:date="2021-10-27T05:58:00Z">
              <w:tcPr>
                <w:tcW w:w="1152" w:type="dxa"/>
                <w:vAlign w:val="center"/>
                <w:hideMark/>
              </w:tcPr>
            </w:tcPrChange>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67" w:author="Brian Bohman" w:date="2021-10-27T05:58:00Z">
              <w:tcPr>
                <w:tcW w:w="504" w:type="dxa"/>
                <w:vAlign w:val="center"/>
                <w:hideMark/>
              </w:tcPr>
            </w:tcPrChange>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68" w:author="Brian Bohman" w:date="2021-10-27T05:58:00Z">
              <w:tcPr>
                <w:tcW w:w="1008" w:type="dxa"/>
                <w:vAlign w:val="center"/>
                <w:hideMark/>
              </w:tcPr>
            </w:tcPrChange>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69" w:author="Brian Bohman" w:date="2021-10-27T05:58:00Z">
              <w:tcPr>
                <w:tcW w:w="1008" w:type="dxa"/>
                <w:vAlign w:val="center"/>
                <w:hideMark/>
              </w:tcPr>
            </w:tcPrChange>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70" w:author="Brian Bohman" w:date="2021-10-27T05:58:00Z">
              <w:tcPr>
                <w:tcW w:w="720" w:type="dxa"/>
                <w:vAlign w:val="center"/>
                <w:hideMark/>
              </w:tcPr>
            </w:tcPrChange>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71" w:author="Brian Bohman" w:date="2021-10-27T05:58:00Z">
              <w:tcPr>
                <w:tcW w:w="1008" w:type="dxa"/>
                <w:vAlign w:val="center"/>
                <w:hideMark/>
              </w:tcPr>
            </w:tcPrChange>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272" w:author="Brian Bohman" w:date="2021-10-27T05:58:00Z">
              <w:tcPr>
                <w:tcW w:w="1152" w:type="dxa"/>
                <w:vAlign w:val="center"/>
                <w:hideMark/>
              </w:tcPr>
            </w:tcPrChange>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2273" w:author="Brian Bohman" w:date="2021-10-27T05:58:00Z">
              <w:tcPr>
                <w:tcW w:w="1008" w:type="dxa"/>
                <w:vAlign w:val="center"/>
                <w:hideMark/>
              </w:tcPr>
            </w:tcPrChange>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2B51E64" w14:textId="77777777" w:rsidTr="00E419CD">
        <w:trPr>
          <w:trHeight w:val="165"/>
          <w:trPrChange w:id="12274" w:author="Brian Bohman" w:date="2021-10-27T05:58:00Z">
            <w:trPr>
              <w:trHeight w:val="165"/>
            </w:trPr>
          </w:trPrChange>
        </w:trPr>
        <w:tc>
          <w:tcPr>
            <w:tcW w:w="360" w:type="dxa"/>
            <w:vAlign w:val="center"/>
            <w:hideMark/>
            <w:tcPrChange w:id="12275" w:author="Brian Bohman" w:date="2021-10-27T05:58:00Z">
              <w:tcPr>
                <w:tcW w:w="360" w:type="dxa"/>
                <w:vAlign w:val="center"/>
                <w:hideMark/>
              </w:tcPr>
            </w:tcPrChange>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Change w:id="12276" w:author="Brian Bohman" w:date="2021-10-27T05:58:00Z">
              <w:tcPr>
                <w:tcW w:w="864" w:type="dxa"/>
                <w:vAlign w:val="center"/>
                <w:hideMark/>
              </w:tcPr>
            </w:tcPrChange>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77" w:author="Brian Bohman" w:date="2021-10-27T05:58:00Z">
              <w:tcPr>
                <w:tcW w:w="1152" w:type="dxa"/>
                <w:vAlign w:val="center"/>
                <w:hideMark/>
              </w:tcPr>
            </w:tcPrChange>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78" w:author="Brian Bohman" w:date="2021-10-27T05:58:00Z">
              <w:tcPr>
                <w:tcW w:w="504" w:type="dxa"/>
                <w:vAlign w:val="center"/>
                <w:hideMark/>
              </w:tcPr>
            </w:tcPrChange>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79" w:author="Brian Bohman" w:date="2021-10-27T05:58:00Z">
              <w:tcPr>
                <w:tcW w:w="1008" w:type="dxa"/>
                <w:vAlign w:val="center"/>
                <w:hideMark/>
              </w:tcPr>
            </w:tcPrChange>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80" w:author="Brian Bohman" w:date="2021-10-27T05:58:00Z">
              <w:tcPr>
                <w:tcW w:w="1008" w:type="dxa"/>
                <w:vAlign w:val="center"/>
                <w:hideMark/>
              </w:tcPr>
            </w:tcPrChange>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81" w:author="Brian Bohman" w:date="2021-10-27T05:58:00Z">
              <w:tcPr>
                <w:tcW w:w="720" w:type="dxa"/>
                <w:vAlign w:val="center"/>
                <w:hideMark/>
              </w:tcPr>
            </w:tcPrChange>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82" w:author="Brian Bohman" w:date="2021-10-27T05:58:00Z">
              <w:tcPr>
                <w:tcW w:w="1008" w:type="dxa"/>
                <w:vAlign w:val="center"/>
                <w:hideMark/>
              </w:tcPr>
            </w:tcPrChange>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283" w:author="Brian Bohman" w:date="2021-10-27T05:58:00Z">
              <w:tcPr>
                <w:tcW w:w="1152" w:type="dxa"/>
                <w:vAlign w:val="center"/>
                <w:hideMark/>
              </w:tcPr>
            </w:tcPrChange>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2284" w:author="Brian Bohman" w:date="2021-10-27T05:58:00Z">
              <w:tcPr>
                <w:tcW w:w="1008" w:type="dxa"/>
                <w:vAlign w:val="center"/>
                <w:hideMark/>
              </w:tcPr>
            </w:tcPrChange>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10ED53AB" w14:textId="77777777" w:rsidTr="00E419CD">
        <w:trPr>
          <w:trHeight w:val="165"/>
          <w:trPrChange w:id="12285" w:author="Brian Bohman" w:date="2021-10-27T05:58:00Z">
            <w:trPr>
              <w:trHeight w:val="165"/>
            </w:trPr>
          </w:trPrChange>
        </w:trPr>
        <w:tc>
          <w:tcPr>
            <w:tcW w:w="360" w:type="dxa"/>
            <w:vAlign w:val="center"/>
            <w:hideMark/>
            <w:tcPrChange w:id="12286" w:author="Brian Bohman" w:date="2021-10-27T05:58:00Z">
              <w:tcPr>
                <w:tcW w:w="360" w:type="dxa"/>
                <w:vAlign w:val="center"/>
                <w:hideMark/>
              </w:tcPr>
            </w:tcPrChange>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Change w:id="12287" w:author="Brian Bohman" w:date="2021-10-27T05:58:00Z">
              <w:tcPr>
                <w:tcW w:w="864" w:type="dxa"/>
                <w:vAlign w:val="center"/>
                <w:hideMark/>
              </w:tcPr>
            </w:tcPrChange>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88" w:author="Brian Bohman" w:date="2021-10-27T05:58:00Z">
              <w:tcPr>
                <w:tcW w:w="1152" w:type="dxa"/>
                <w:vAlign w:val="center"/>
                <w:hideMark/>
              </w:tcPr>
            </w:tcPrChange>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289" w:author="Brian Bohman" w:date="2021-10-27T05:58:00Z">
              <w:tcPr>
                <w:tcW w:w="504" w:type="dxa"/>
                <w:vAlign w:val="center"/>
                <w:hideMark/>
              </w:tcPr>
            </w:tcPrChange>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290" w:author="Brian Bohman" w:date="2021-10-27T05:58:00Z">
              <w:tcPr>
                <w:tcW w:w="1008" w:type="dxa"/>
                <w:vAlign w:val="center"/>
                <w:hideMark/>
              </w:tcPr>
            </w:tcPrChange>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291" w:author="Brian Bohman" w:date="2021-10-27T05:58:00Z">
              <w:tcPr>
                <w:tcW w:w="1008" w:type="dxa"/>
                <w:vAlign w:val="center"/>
                <w:hideMark/>
              </w:tcPr>
            </w:tcPrChange>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292" w:author="Brian Bohman" w:date="2021-10-27T05:58:00Z">
              <w:tcPr>
                <w:tcW w:w="720" w:type="dxa"/>
                <w:vAlign w:val="center"/>
                <w:hideMark/>
              </w:tcPr>
            </w:tcPrChange>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293" w:author="Brian Bohman" w:date="2021-10-27T05:58:00Z">
              <w:tcPr>
                <w:tcW w:w="1008" w:type="dxa"/>
                <w:vAlign w:val="center"/>
                <w:hideMark/>
              </w:tcPr>
            </w:tcPrChange>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294" w:author="Brian Bohman" w:date="2021-10-27T05:58:00Z">
              <w:tcPr>
                <w:tcW w:w="1152" w:type="dxa"/>
                <w:vAlign w:val="center"/>
                <w:hideMark/>
              </w:tcPr>
            </w:tcPrChange>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440" w:type="dxa"/>
            <w:vAlign w:val="center"/>
            <w:hideMark/>
            <w:tcPrChange w:id="12295" w:author="Brian Bohman" w:date="2021-10-27T05:58:00Z">
              <w:tcPr>
                <w:tcW w:w="1008" w:type="dxa"/>
                <w:vAlign w:val="center"/>
                <w:hideMark/>
              </w:tcPr>
            </w:tcPrChange>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245DEFB" w14:textId="77777777" w:rsidTr="00E419CD">
        <w:trPr>
          <w:trHeight w:val="165"/>
          <w:trPrChange w:id="12296" w:author="Brian Bohman" w:date="2021-10-27T05:58:00Z">
            <w:trPr>
              <w:trHeight w:val="165"/>
            </w:trPr>
          </w:trPrChange>
        </w:trPr>
        <w:tc>
          <w:tcPr>
            <w:tcW w:w="360" w:type="dxa"/>
            <w:vAlign w:val="center"/>
            <w:hideMark/>
            <w:tcPrChange w:id="12297" w:author="Brian Bohman" w:date="2021-10-27T05:58:00Z">
              <w:tcPr>
                <w:tcW w:w="360" w:type="dxa"/>
                <w:vAlign w:val="center"/>
                <w:hideMark/>
              </w:tcPr>
            </w:tcPrChange>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Change w:id="12298" w:author="Brian Bohman" w:date="2021-10-27T05:58:00Z">
              <w:tcPr>
                <w:tcW w:w="864" w:type="dxa"/>
                <w:vAlign w:val="center"/>
                <w:hideMark/>
              </w:tcPr>
            </w:tcPrChange>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299" w:author="Brian Bohman" w:date="2021-10-27T05:58:00Z">
              <w:tcPr>
                <w:tcW w:w="1152" w:type="dxa"/>
                <w:vAlign w:val="center"/>
                <w:hideMark/>
              </w:tcPr>
            </w:tcPrChange>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00" w:author="Brian Bohman" w:date="2021-10-27T05:58:00Z">
              <w:tcPr>
                <w:tcW w:w="504" w:type="dxa"/>
                <w:vAlign w:val="center"/>
                <w:hideMark/>
              </w:tcPr>
            </w:tcPrChange>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Change w:id="12301" w:author="Brian Bohman" w:date="2021-10-27T05:58:00Z">
              <w:tcPr>
                <w:tcW w:w="1008" w:type="dxa"/>
                <w:vAlign w:val="center"/>
                <w:hideMark/>
              </w:tcPr>
            </w:tcPrChange>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Change w:id="12302" w:author="Brian Bohman" w:date="2021-10-27T05:58:00Z">
              <w:tcPr>
                <w:tcW w:w="1008" w:type="dxa"/>
                <w:vAlign w:val="center"/>
                <w:hideMark/>
              </w:tcPr>
            </w:tcPrChange>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03" w:author="Brian Bohman" w:date="2021-10-27T05:58:00Z">
              <w:tcPr>
                <w:tcW w:w="720" w:type="dxa"/>
                <w:vAlign w:val="center"/>
                <w:hideMark/>
              </w:tcPr>
            </w:tcPrChange>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04" w:author="Brian Bohman" w:date="2021-10-27T05:58:00Z">
              <w:tcPr>
                <w:tcW w:w="1008" w:type="dxa"/>
                <w:vAlign w:val="center"/>
                <w:hideMark/>
              </w:tcPr>
            </w:tcPrChange>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05" w:author="Brian Bohman" w:date="2021-10-27T05:58:00Z">
              <w:tcPr>
                <w:tcW w:w="1152" w:type="dxa"/>
                <w:vAlign w:val="center"/>
                <w:hideMark/>
              </w:tcPr>
            </w:tcPrChange>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2306" w:author="Brian Bohman" w:date="2021-10-27T05:58:00Z">
              <w:tcPr>
                <w:tcW w:w="1008" w:type="dxa"/>
                <w:vAlign w:val="center"/>
                <w:hideMark/>
              </w:tcPr>
            </w:tcPrChange>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6F61D3" w14:textId="77777777" w:rsidTr="00E419CD">
        <w:trPr>
          <w:trHeight w:val="165"/>
          <w:trPrChange w:id="12307" w:author="Brian Bohman" w:date="2021-10-27T05:58:00Z">
            <w:trPr>
              <w:trHeight w:val="165"/>
            </w:trPr>
          </w:trPrChange>
        </w:trPr>
        <w:tc>
          <w:tcPr>
            <w:tcW w:w="360" w:type="dxa"/>
            <w:vAlign w:val="center"/>
            <w:hideMark/>
            <w:tcPrChange w:id="12308" w:author="Brian Bohman" w:date="2021-10-27T05:58:00Z">
              <w:tcPr>
                <w:tcW w:w="360" w:type="dxa"/>
                <w:vAlign w:val="center"/>
                <w:hideMark/>
              </w:tcPr>
            </w:tcPrChange>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Change w:id="12309" w:author="Brian Bohman" w:date="2021-10-27T05:58:00Z">
              <w:tcPr>
                <w:tcW w:w="864" w:type="dxa"/>
                <w:vAlign w:val="center"/>
                <w:hideMark/>
              </w:tcPr>
            </w:tcPrChange>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10" w:author="Brian Bohman" w:date="2021-10-27T05:58:00Z">
              <w:tcPr>
                <w:tcW w:w="1152" w:type="dxa"/>
                <w:vAlign w:val="center"/>
                <w:hideMark/>
              </w:tcPr>
            </w:tcPrChange>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11" w:author="Brian Bohman" w:date="2021-10-27T05:58:00Z">
              <w:tcPr>
                <w:tcW w:w="504" w:type="dxa"/>
                <w:vAlign w:val="center"/>
                <w:hideMark/>
              </w:tcPr>
            </w:tcPrChange>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12" w:author="Brian Bohman" w:date="2021-10-27T05:58:00Z">
              <w:tcPr>
                <w:tcW w:w="1008" w:type="dxa"/>
                <w:vAlign w:val="center"/>
                <w:hideMark/>
              </w:tcPr>
            </w:tcPrChange>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13" w:author="Brian Bohman" w:date="2021-10-27T05:58:00Z">
              <w:tcPr>
                <w:tcW w:w="1008" w:type="dxa"/>
                <w:vAlign w:val="center"/>
                <w:hideMark/>
              </w:tcPr>
            </w:tcPrChange>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14" w:author="Brian Bohman" w:date="2021-10-27T05:58:00Z">
              <w:tcPr>
                <w:tcW w:w="720" w:type="dxa"/>
                <w:vAlign w:val="center"/>
                <w:hideMark/>
              </w:tcPr>
            </w:tcPrChange>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15" w:author="Brian Bohman" w:date="2021-10-27T05:58:00Z">
              <w:tcPr>
                <w:tcW w:w="1008" w:type="dxa"/>
                <w:vAlign w:val="center"/>
                <w:hideMark/>
              </w:tcPr>
            </w:tcPrChange>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16" w:author="Brian Bohman" w:date="2021-10-27T05:58:00Z">
              <w:tcPr>
                <w:tcW w:w="1152" w:type="dxa"/>
                <w:vAlign w:val="center"/>
                <w:hideMark/>
              </w:tcPr>
            </w:tcPrChange>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2317" w:author="Brian Bohman" w:date="2021-10-27T05:58:00Z">
              <w:tcPr>
                <w:tcW w:w="1008" w:type="dxa"/>
                <w:vAlign w:val="center"/>
                <w:hideMark/>
              </w:tcPr>
            </w:tcPrChange>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308D2E4E" w14:textId="77777777" w:rsidTr="00E419CD">
        <w:trPr>
          <w:trHeight w:val="165"/>
          <w:trPrChange w:id="12318" w:author="Brian Bohman" w:date="2021-10-27T05:58:00Z">
            <w:trPr>
              <w:trHeight w:val="165"/>
            </w:trPr>
          </w:trPrChange>
        </w:trPr>
        <w:tc>
          <w:tcPr>
            <w:tcW w:w="360" w:type="dxa"/>
            <w:vAlign w:val="center"/>
            <w:hideMark/>
            <w:tcPrChange w:id="12319" w:author="Brian Bohman" w:date="2021-10-27T05:58:00Z">
              <w:tcPr>
                <w:tcW w:w="360" w:type="dxa"/>
                <w:vAlign w:val="center"/>
                <w:hideMark/>
              </w:tcPr>
            </w:tcPrChange>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Change w:id="12320" w:author="Brian Bohman" w:date="2021-10-27T05:58:00Z">
              <w:tcPr>
                <w:tcW w:w="864" w:type="dxa"/>
                <w:vAlign w:val="center"/>
                <w:hideMark/>
              </w:tcPr>
            </w:tcPrChange>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21" w:author="Brian Bohman" w:date="2021-10-27T05:58:00Z">
              <w:tcPr>
                <w:tcW w:w="1152" w:type="dxa"/>
                <w:vAlign w:val="center"/>
                <w:hideMark/>
              </w:tcPr>
            </w:tcPrChange>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22" w:author="Brian Bohman" w:date="2021-10-27T05:58:00Z">
              <w:tcPr>
                <w:tcW w:w="504" w:type="dxa"/>
                <w:vAlign w:val="center"/>
                <w:hideMark/>
              </w:tcPr>
            </w:tcPrChange>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23" w:author="Brian Bohman" w:date="2021-10-27T05:58:00Z">
              <w:tcPr>
                <w:tcW w:w="1008" w:type="dxa"/>
                <w:vAlign w:val="center"/>
                <w:hideMark/>
              </w:tcPr>
            </w:tcPrChange>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24" w:author="Brian Bohman" w:date="2021-10-27T05:58:00Z">
              <w:tcPr>
                <w:tcW w:w="1008" w:type="dxa"/>
                <w:vAlign w:val="center"/>
                <w:hideMark/>
              </w:tcPr>
            </w:tcPrChange>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25" w:author="Brian Bohman" w:date="2021-10-27T05:58:00Z">
              <w:tcPr>
                <w:tcW w:w="720" w:type="dxa"/>
                <w:vAlign w:val="center"/>
                <w:hideMark/>
              </w:tcPr>
            </w:tcPrChange>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26" w:author="Brian Bohman" w:date="2021-10-27T05:58:00Z">
              <w:tcPr>
                <w:tcW w:w="1008" w:type="dxa"/>
                <w:vAlign w:val="center"/>
                <w:hideMark/>
              </w:tcPr>
            </w:tcPrChange>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27" w:author="Brian Bohman" w:date="2021-10-27T05:58:00Z">
              <w:tcPr>
                <w:tcW w:w="1152" w:type="dxa"/>
                <w:vAlign w:val="center"/>
                <w:hideMark/>
              </w:tcPr>
            </w:tcPrChange>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2328" w:author="Brian Bohman" w:date="2021-10-27T05:58:00Z">
              <w:tcPr>
                <w:tcW w:w="1008" w:type="dxa"/>
                <w:vAlign w:val="center"/>
                <w:hideMark/>
              </w:tcPr>
            </w:tcPrChange>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2FA9F03" w14:textId="77777777" w:rsidTr="00E419CD">
        <w:trPr>
          <w:trHeight w:val="165"/>
          <w:trPrChange w:id="12329" w:author="Brian Bohman" w:date="2021-10-27T05:58:00Z">
            <w:trPr>
              <w:trHeight w:val="165"/>
            </w:trPr>
          </w:trPrChange>
        </w:trPr>
        <w:tc>
          <w:tcPr>
            <w:tcW w:w="360" w:type="dxa"/>
            <w:vAlign w:val="center"/>
            <w:hideMark/>
            <w:tcPrChange w:id="12330" w:author="Brian Bohman" w:date="2021-10-27T05:58:00Z">
              <w:tcPr>
                <w:tcW w:w="360" w:type="dxa"/>
                <w:vAlign w:val="center"/>
                <w:hideMark/>
              </w:tcPr>
            </w:tcPrChange>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Change w:id="12331" w:author="Brian Bohman" w:date="2021-10-27T05:58:00Z">
              <w:tcPr>
                <w:tcW w:w="864" w:type="dxa"/>
                <w:vAlign w:val="center"/>
                <w:hideMark/>
              </w:tcPr>
            </w:tcPrChange>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32" w:author="Brian Bohman" w:date="2021-10-27T05:58:00Z">
              <w:tcPr>
                <w:tcW w:w="1152" w:type="dxa"/>
                <w:vAlign w:val="center"/>
                <w:hideMark/>
              </w:tcPr>
            </w:tcPrChange>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33" w:author="Brian Bohman" w:date="2021-10-27T05:58:00Z">
              <w:tcPr>
                <w:tcW w:w="504" w:type="dxa"/>
                <w:vAlign w:val="center"/>
                <w:hideMark/>
              </w:tcPr>
            </w:tcPrChange>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34" w:author="Brian Bohman" w:date="2021-10-27T05:58:00Z">
              <w:tcPr>
                <w:tcW w:w="1008" w:type="dxa"/>
                <w:vAlign w:val="center"/>
                <w:hideMark/>
              </w:tcPr>
            </w:tcPrChange>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35" w:author="Brian Bohman" w:date="2021-10-27T05:58:00Z">
              <w:tcPr>
                <w:tcW w:w="1008" w:type="dxa"/>
                <w:vAlign w:val="center"/>
                <w:hideMark/>
              </w:tcPr>
            </w:tcPrChange>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36" w:author="Brian Bohman" w:date="2021-10-27T05:58:00Z">
              <w:tcPr>
                <w:tcW w:w="720" w:type="dxa"/>
                <w:vAlign w:val="center"/>
                <w:hideMark/>
              </w:tcPr>
            </w:tcPrChange>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37" w:author="Brian Bohman" w:date="2021-10-27T05:58:00Z">
              <w:tcPr>
                <w:tcW w:w="1008" w:type="dxa"/>
                <w:vAlign w:val="center"/>
                <w:hideMark/>
              </w:tcPr>
            </w:tcPrChange>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38" w:author="Brian Bohman" w:date="2021-10-27T05:58:00Z">
              <w:tcPr>
                <w:tcW w:w="1152" w:type="dxa"/>
                <w:vAlign w:val="center"/>
                <w:hideMark/>
              </w:tcPr>
            </w:tcPrChange>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339" w:author="Brian Bohman" w:date="2021-10-27T05:58:00Z">
              <w:tcPr>
                <w:tcW w:w="1008" w:type="dxa"/>
                <w:vAlign w:val="center"/>
                <w:hideMark/>
              </w:tcPr>
            </w:tcPrChange>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8F4D4A5" w14:textId="77777777" w:rsidTr="00E419CD">
        <w:trPr>
          <w:trHeight w:val="165"/>
          <w:trPrChange w:id="12340" w:author="Brian Bohman" w:date="2021-10-27T05:58:00Z">
            <w:trPr>
              <w:trHeight w:val="165"/>
            </w:trPr>
          </w:trPrChange>
        </w:trPr>
        <w:tc>
          <w:tcPr>
            <w:tcW w:w="360" w:type="dxa"/>
            <w:vAlign w:val="center"/>
            <w:hideMark/>
            <w:tcPrChange w:id="12341" w:author="Brian Bohman" w:date="2021-10-27T05:58:00Z">
              <w:tcPr>
                <w:tcW w:w="360" w:type="dxa"/>
                <w:vAlign w:val="center"/>
                <w:hideMark/>
              </w:tcPr>
            </w:tcPrChange>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Change w:id="12342" w:author="Brian Bohman" w:date="2021-10-27T05:58:00Z">
              <w:tcPr>
                <w:tcW w:w="864" w:type="dxa"/>
                <w:vAlign w:val="center"/>
                <w:hideMark/>
              </w:tcPr>
            </w:tcPrChange>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43" w:author="Brian Bohman" w:date="2021-10-27T05:58:00Z">
              <w:tcPr>
                <w:tcW w:w="1152" w:type="dxa"/>
                <w:vAlign w:val="center"/>
                <w:hideMark/>
              </w:tcPr>
            </w:tcPrChange>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44" w:author="Brian Bohman" w:date="2021-10-27T05:58:00Z">
              <w:tcPr>
                <w:tcW w:w="504" w:type="dxa"/>
                <w:vAlign w:val="center"/>
                <w:hideMark/>
              </w:tcPr>
            </w:tcPrChange>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Change w:id="12345" w:author="Brian Bohman" w:date="2021-10-27T05:58:00Z">
              <w:tcPr>
                <w:tcW w:w="1008" w:type="dxa"/>
                <w:vAlign w:val="center"/>
                <w:hideMark/>
              </w:tcPr>
            </w:tcPrChange>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Change w:id="12346" w:author="Brian Bohman" w:date="2021-10-27T05:58:00Z">
              <w:tcPr>
                <w:tcW w:w="1008" w:type="dxa"/>
                <w:vAlign w:val="center"/>
                <w:hideMark/>
              </w:tcPr>
            </w:tcPrChange>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47" w:author="Brian Bohman" w:date="2021-10-27T05:58:00Z">
              <w:tcPr>
                <w:tcW w:w="720" w:type="dxa"/>
                <w:vAlign w:val="center"/>
                <w:hideMark/>
              </w:tcPr>
            </w:tcPrChange>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48" w:author="Brian Bohman" w:date="2021-10-27T05:58:00Z">
              <w:tcPr>
                <w:tcW w:w="1008" w:type="dxa"/>
                <w:vAlign w:val="center"/>
                <w:hideMark/>
              </w:tcPr>
            </w:tcPrChange>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49" w:author="Brian Bohman" w:date="2021-10-27T05:58:00Z">
              <w:tcPr>
                <w:tcW w:w="1152" w:type="dxa"/>
                <w:vAlign w:val="center"/>
                <w:hideMark/>
              </w:tcPr>
            </w:tcPrChange>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350" w:author="Brian Bohman" w:date="2021-10-27T05:58:00Z">
              <w:tcPr>
                <w:tcW w:w="1008" w:type="dxa"/>
                <w:vAlign w:val="center"/>
                <w:hideMark/>
              </w:tcPr>
            </w:tcPrChange>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1AAC904E" w14:textId="77777777" w:rsidTr="00E419CD">
        <w:trPr>
          <w:trHeight w:val="165"/>
          <w:trPrChange w:id="12351" w:author="Brian Bohman" w:date="2021-10-27T05:58:00Z">
            <w:trPr>
              <w:trHeight w:val="165"/>
            </w:trPr>
          </w:trPrChange>
        </w:trPr>
        <w:tc>
          <w:tcPr>
            <w:tcW w:w="360" w:type="dxa"/>
            <w:vAlign w:val="center"/>
            <w:hideMark/>
            <w:tcPrChange w:id="12352" w:author="Brian Bohman" w:date="2021-10-27T05:58:00Z">
              <w:tcPr>
                <w:tcW w:w="360" w:type="dxa"/>
                <w:vAlign w:val="center"/>
                <w:hideMark/>
              </w:tcPr>
            </w:tcPrChange>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Change w:id="12353" w:author="Brian Bohman" w:date="2021-10-27T05:58:00Z">
              <w:tcPr>
                <w:tcW w:w="864" w:type="dxa"/>
                <w:vAlign w:val="center"/>
                <w:hideMark/>
              </w:tcPr>
            </w:tcPrChange>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54" w:author="Brian Bohman" w:date="2021-10-27T05:58:00Z">
              <w:tcPr>
                <w:tcW w:w="1152" w:type="dxa"/>
                <w:vAlign w:val="center"/>
                <w:hideMark/>
              </w:tcPr>
            </w:tcPrChange>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55" w:author="Brian Bohman" w:date="2021-10-27T05:58:00Z">
              <w:tcPr>
                <w:tcW w:w="504" w:type="dxa"/>
                <w:vAlign w:val="center"/>
                <w:hideMark/>
              </w:tcPr>
            </w:tcPrChange>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56" w:author="Brian Bohman" w:date="2021-10-27T05:58:00Z">
              <w:tcPr>
                <w:tcW w:w="1008" w:type="dxa"/>
                <w:vAlign w:val="center"/>
                <w:hideMark/>
              </w:tcPr>
            </w:tcPrChange>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57" w:author="Brian Bohman" w:date="2021-10-27T05:58:00Z">
              <w:tcPr>
                <w:tcW w:w="1008" w:type="dxa"/>
                <w:vAlign w:val="center"/>
                <w:hideMark/>
              </w:tcPr>
            </w:tcPrChange>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58" w:author="Brian Bohman" w:date="2021-10-27T05:58:00Z">
              <w:tcPr>
                <w:tcW w:w="720" w:type="dxa"/>
                <w:vAlign w:val="center"/>
                <w:hideMark/>
              </w:tcPr>
            </w:tcPrChange>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59" w:author="Brian Bohman" w:date="2021-10-27T05:58:00Z">
              <w:tcPr>
                <w:tcW w:w="1008" w:type="dxa"/>
                <w:vAlign w:val="center"/>
                <w:hideMark/>
              </w:tcPr>
            </w:tcPrChange>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360" w:author="Brian Bohman" w:date="2021-10-27T05:58:00Z">
              <w:tcPr>
                <w:tcW w:w="1152" w:type="dxa"/>
                <w:vAlign w:val="center"/>
                <w:hideMark/>
              </w:tcPr>
            </w:tcPrChange>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361" w:author="Brian Bohman" w:date="2021-10-27T05:58:00Z">
              <w:tcPr>
                <w:tcW w:w="1008" w:type="dxa"/>
                <w:vAlign w:val="center"/>
                <w:hideMark/>
              </w:tcPr>
            </w:tcPrChange>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1EE839C" w14:textId="77777777" w:rsidTr="00E419CD">
        <w:trPr>
          <w:trHeight w:val="165"/>
          <w:trPrChange w:id="12362" w:author="Brian Bohman" w:date="2021-10-27T05:58:00Z">
            <w:trPr>
              <w:trHeight w:val="165"/>
            </w:trPr>
          </w:trPrChange>
        </w:trPr>
        <w:tc>
          <w:tcPr>
            <w:tcW w:w="360" w:type="dxa"/>
            <w:vAlign w:val="center"/>
            <w:hideMark/>
            <w:tcPrChange w:id="12363" w:author="Brian Bohman" w:date="2021-10-27T05:58:00Z">
              <w:tcPr>
                <w:tcW w:w="360" w:type="dxa"/>
                <w:vAlign w:val="center"/>
                <w:hideMark/>
              </w:tcPr>
            </w:tcPrChange>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Change w:id="12364" w:author="Brian Bohman" w:date="2021-10-27T05:58:00Z">
              <w:tcPr>
                <w:tcW w:w="864" w:type="dxa"/>
                <w:vAlign w:val="center"/>
                <w:hideMark/>
              </w:tcPr>
            </w:tcPrChange>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65" w:author="Brian Bohman" w:date="2021-10-27T05:58:00Z">
              <w:tcPr>
                <w:tcW w:w="1152" w:type="dxa"/>
                <w:vAlign w:val="center"/>
                <w:hideMark/>
              </w:tcPr>
            </w:tcPrChange>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66" w:author="Brian Bohman" w:date="2021-10-27T05:58:00Z">
              <w:tcPr>
                <w:tcW w:w="504" w:type="dxa"/>
                <w:vAlign w:val="center"/>
                <w:hideMark/>
              </w:tcPr>
            </w:tcPrChange>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67" w:author="Brian Bohman" w:date="2021-10-27T05:58:00Z">
              <w:tcPr>
                <w:tcW w:w="1008" w:type="dxa"/>
                <w:vAlign w:val="center"/>
                <w:hideMark/>
              </w:tcPr>
            </w:tcPrChange>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68" w:author="Brian Bohman" w:date="2021-10-27T05:58:00Z">
              <w:tcPr>
                <w:tcW w:w="1008" w:type="dxa"/>
                <w:vAlign w:val="center"/>
                <w:hideMark/>
              </w:tcPr>
            </w:tcPrChange>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69" w:author="Brian Bohman" w:date="2021-10-27T05:58:00Z">
              <w:tcPr>
                <w:tcW w:w="720" w:type="dxa"/>
                <w:vAlign w:val="center"/>
                <w:hideMark/>
              </w:tcPr>
            </w:tcPrChange>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70" w:author="Brian Bohman" w:date="2021-10-27T05:58:00Z">
              <w:tcPr>
                <w:tcW w:w="1008" w:type="dxa"/>
                <w:vAlign w:val="center"/>
                <w:hideMark/>
              </w:tcPr>
            </w:tcPrChange>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2371" w:author="Brian Bohman" w:date="2021-10-27T05:58:00Z">
              <w:tcPr>
                <w:tcW w:w="1152" w:type="dxa"/>
                <w:vAlign w:val="center"/>
                <w:hideMark/>
              </w:tcPr>
            </w:tcPrChange>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2372" w:author="Brian Bohman" w:date="2021-10-27T05:58:00Z">
              <w:tcPr>
                <w:tcW w:w="1008" w:type="dxa"/>
                <w:vAlign w:val="center"/>
                <w:hideMark/>
              </w:tcPr>
            </w:tcPrChange>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FD3AE3D" w14:textId="77777777" w:rsidTr="00E419CD">
        <w:trPr>
          <w:trHeight w:val="165"/>
          <w:trPrChange w:id="12373" w:author="Brian Bohman" w:date="2021-10-27T05:58:00Z">
            <w:trPr>
              <w:trHeight w:val="165"/>
            </w:trPr>
          </w:trPrChange>
        </w:trPr>
        <w:tc>
          <w:tcPr>
            <w:tcW w:w="360" w:type="dxa"/>
            <w:vAlign w:val="center"/>
            <w:hideMark/>
            <w:tcPrChange w:id="12374" w:author="Brian Bohman" w:date="2021-10-27T05:58:00Z">
              <w:tcPr>
                <w:tcW w:w="360" w:type="dxa"/>
                <w:vAlign w:val="center"/>
                <w:hideMark/>
              </w:tcPr>
            </w:tcPrChange>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Change w:id="12375" w:author="Brian Bohman" w:date="2021-10-27T05:58:00Z">
              <w:tcPr>
                <w:tcW w:w="864" w:type="dxa"/>
                <w:vAlign w:val="center"/>
                <w:hideMark/>
              </w:tcPr>
            </w:tcPrChange>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76" w:author="Brian Bohman" w:date="2021-10-27T05:58:00Z">
              <w:tcPr>
                <w:tcW w:w="1152" w:type="dxa"/>
                <w:vAlign w:val="center"/>
                <w:hideMark/>
              </w:tcPr>
            </w:tcPrChange>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77" w:author="Brian Bohman" w:date="2021-10-27T05:58:00Z">
              <w:tcPr>
                <w:tcW w:w="504" w:type="dxa"/>
                <w:vAlign w:val="center"/>
                <w:hideMark/>
              </w:tcPr>
            </w:tcPrChange>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78" w:author="Brian Bohman" w:date="2021-10-27T05:58:00Z">
              <w:tcPr>
                <w:tcW w:w="1008" w:type="dxa"/>
                <w:vAlign w:val="center"/>
                <w:hideMark/>
              </w:tcPr>
            </w:tcPrChange>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79" w:author="Brian Bohman" w:date="2021-10-27T05:58:00Z">
              <w:tcPr>
                <w:tcW w:w="1008" w:type="dxa"/>
                <w:vAlign w:val="center"/>
                <w:hideMark/>
              </w:tcPr>
            </w:tcPrChange>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80" w:author="Brian Bohman" w:date="2021-10-27T05:58:00Z">
              <w:tcPr>
                <w:tcW w:w="720" w:type="dxa"/>
                <w:vAlign w:val="center"/>
                <w:hideMark/>
              </w:tcPr>
            </w:tcPrChange>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81" w:author="Brian Bohman" w:date="2021-10-27T05:58:00Z">
              <w:tcPr>
                <w:tcW w:w="1008" w:type="dxa"/>
                <w:vAlign w:val="center"/>
                <w:hideMark/>
              </w:tcPr>
            </w:tcPrChange>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2382" w:author="Brian Bohman" w:date="2021-10-27T05:58:00Z">
              <w:tcPr>
                <w:tcW w:w="1152" w:type="dxa"/>
                <w:vAlign w:val="center"/>
                <w:hideMark/>
              </w:tcPr>
            </w:tcPrChange>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2383" w:author="Brian Bohman" w:date="2021-10-27T05:58:00Z">
              <w:tcPr>
                <w:tcW w:w="1008" w:type="dxa"/>
                <w:vAlign w:val="center"/>
                <w:hideMark/>
              </w:tcPr>
            </w:tcPrChange>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825414" w14:textId="77777777" w:rsidTr="00E419CD">
        <w:trPr>
          <w:trHeight w:val="165"/>
          <w:trPrChange w:id="12384" w:author="Brian Bohman" w:date="2021-10-27T05:58:00Z">
            <w:trPr>
              <w:trHeight w:val="165"/>
            </w:trPr>
          </w:trPrChange>
        </w:trPr>
        <w:tc>
          <w:tcPr>
            <w:tcW w:w="360" w:type="dxa"/>
            <w:vAlign w:val="center"/>
            <w:hideMark/>
            <w:tcPrChange w:id="12385" w:author="Brian Bohman" w:date="2021-10-27T05:58:00Z">
              <w:tcPr>
                <w:tcW w:w="360" w:type="dxa"/>
                <w:vAlign w:val="center"/>
                <w:hideMark/>
              </w:tcPr>
            </w:tcPrChange>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Change w:id="12386" w:author="Brian Bohman" w:date="2021-10-27T05:58:00Z">
              <w:tcPr>
                <w:tcW w:w="864" w:type="dxa"/>
                <w:vAlign w:val="center"/>
                <w:hideMark/>
              </w:tcPr>
            </w:tcPrChange>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2387" w:author="Brian Bohman" w:date="2021-10-27T05:58:00Z">
              <w:tcPr>
                <w:tcW w:w="1152" w:type="dxa"/>
                <w:vAlign w:val="center"/>
                <w:hideMark/>
              </w:tcPr>
            </w:tcPrChange>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2388" w:author="Brian Bohman" w:date="2021-10-27T05:58:00Z">
              <w:tcPr>
                <w:tcW w:w="504" w:type="dxa"/>
                <w:vAlign w:val="center"/>
                <w:hideMark/>
              </w:tcPr>
            </w:tcPrChange>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Change w:id="12389" w:author="Brian Bohman" w:date="2021-10-27T05:58:00Z">
              <w:tcPr>
                <w:tcW w:w="1008" w:type="dxa"/>
                <w:vAlign w:val="center"/>
                <w:hideMark/>
              </w:tcPr>
            </w:tcPrChange>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Change w:id="12390" w:author="Brian Bohman" w:date="2021-10-27T05:58:00Z">
              <w:tcPr>
                <w:tcW w:w="1008" w:type="dxa"/>
                <w:vAlign w:val="center"/>
                <w:hideMark/>
              </w:tcPr>
            </w:tcPrChange>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Change w:id="12391" w:author="Brian Bohman" w:date="2021-10-27T05:58:00Z">
              <w:tcPr>
                <w:tcW w:w="720" w:type="dxa"/>
                <w:vAlign w:val="center"/>
                <w:hideMark/>
              </w:tcPr>
            </w:tcPrChange>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2392" w:author="Brian Bohman" w:date="2021-10-27T05:58:00Z">
              <w:tcPr>
                <w:tcW w:w="1008" w:type="dxa"/>
                <w:vAlign w:val="center"/>
                <w:hideMark/>
              </w:tcPr>
            </w:tcPrChange>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393" w:author="Brian Bohman" w:date="2021-10-27T05:58:00Z">
              <w:tcPr>
                <w:tcW w:w="1152" w:type="dxa"/>
                <w:vAlign w:val="center"/>
                <w:hideMark/>
              </w:tcPr>
            </w:tcPrChange>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2394" w:author="Brian Bohman" w:date="2021-10-27T05:58:00Z">
              <w:tcPr>
                <w:tcW w:w="1008" w:type="dxa"/>
                <w:vAlign w:val="center"/>
                <w:hideMark/>
              </w:tcPr>
            </w:tcPrChange>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CF8DEF4" w14:textId="77777777" w:rsidTr="00E419CD">
        <w:trPr>
          <w:trHeight w:val="165"/>
          <w:trPrChange w:id="12395" w:author="Brian Bohman" w:date="2021-10-27T05:58:00Z">
            <w:trPr>
              <w:trHeight w:val="165"/>
            </w:trPr>
          </w:trPrChange>
        </w:trPr>
        <w:tc>
          <w:tcPr>
            <w:tcW w:w="360" w:type="dxa"/>
            <w:vAlign w:val="center"/>
            <w:hideMark/>
            <w:tcPrChange w:id="12396" w:author="Brian Bohman" w:date="2021-10-27T05:58:00Z">
              <w:tcPr>
                <w:tcW w:w="360" w:type="dxa"/>
                <w:vAlign w:val="center"/>
                <w:hideMark/>
              </w:tcPr>
            </w:tcPrChange>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Change w:id="12397" w:author="Brian Bohman" w:date="2021-10-27T05:58:00Z">
              <w:tcPr>
                <w:tcW w:w="864" w:type="dxa"/>
                <w:vAlign w:val="center"/>
                <w:hideMark/>
              </w:tcPr>
            </w:tcPrChange>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398" w:author="Brian Bohman" w:date="2021-10-27T05:58:00Z">
              <w:tcPr>
                <w:tcW w:w="1152" w:type="dxa"/>
                <w:vAlign w:val="center"/>
                <w:hideMark/>
              </w:tcPr>
            </w:tcPrChange>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399" w:author="Brian Bohman" w:date="2021-10-27T05:58:00Z">
              <w:tcPr>
                <w:tcW w:w="504" w:type="dxa"/>
                <w:vAlign w:val="center"/>
                <w:hideMark/>
              </w:tcPr>
            </w:tcPrChange>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00" w:author="Brian Bohman" w:date="2021-10-27T05:58:00Z">
              <w:tcPr>
                <w:tcW w:w="1008" w:type="dxa"/>
                <w:vAlign w:val="center"/>
                <w:hideMark/>
              </w:tcPr>
            </w:tcPrChange>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Change w:id="12401" w:author="Brian Bohman" w:date="2021-10-27T05:58:00Z">
              <w:tcPr>
                <w:tcW w:w="1008" w:type="dxa"/>
                <w:vAlign w:val="center"/>
                <w:hideMark/>
              </w:tcPr>
            </w:tcPrChange>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Change w:id="12402" w:author="Brian Bohman" w:date="2021-10-27T05:58:00Z">
              <w:tcPr>
                <w:tcW w:w="720" w:type="dxa"/>
                <w:vAlign w:val="center"/>
                <w:hideMark/>
              </w:tcPr>
            </w:tcPrChange>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03" w:author="Brian Bohman" w:date="2021-10-27T05:58:00Z">
              <w:tcPr>
                <w:tcW w:w="1008" w:type="dxa"/>
                <w:vAlign w:val="center"/>
                <w:hideMark/>
              </w:tcPr>
            </w:tcPrChange>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04" w:author="Brian Bohman" w:date="2021-10-27T05:58:00Z">
              <w:tcPr>
                <w:tcW w:w="1152" w:type="dxa"/>
                <w:vAlign w:val="center"/>
                <w:hideMark/>
              </w:tcPr>
            </w:tcPrChange>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2405" w:author="Brian Bohman" w:date="2021-10-27T05:58:00Z">
              <w:tcPr>
                <w:tcW w:w="1008" w:type="dxa"/>
                <w:vAlign w:val="center"/>
                <w:hideMark/>
              </w:tcPr>
            </w:tcPrChange>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13C3728" w14:textId="77777777" w:rsidTr="00E419CD">
        <w:trPr>
          <w:trHeight w:val="165"/>
          <w:trPrChange w:id="12406" w:author="Brian Bohman" w:date="2021-10-27T05:58:00Z">
            <w:trPr>
              <w:trHeight w:val="165"/>
            </w:trPr>
          </w:trPrChange>
        </w:trPr>
        <w:tc>
          <w:tcPr>
            <w:tcW w:w="360" w:type="dxa"/>
            <w:vAlign w:val="center"/>
            <w:hideMark/>
            <w:tcPrChange w:id="12407" w:author="Brian Bohman" w:date="2021-10-27T05:58:00Z">
              <w:tcPr>
                <w:tcW w:w="360" w:type="dxa"/>
                <w:vAlign w:val="center"/>
                <w:hideMark/>
              </w:tcPr>
            </w:tcPrChange>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Change w:id="12408" w:author="Brian Bohman" w:date="2021-10-27T05:58:00Z">
              <w:tcPr>
                <w:tcW w:w="864" w:type="dxa"/>
                <w:vAlign w:val="center"/>
                <w:hideMark/>
              </w:tcPr>
            </w:tcPrChange>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09" w:author="Brian Bohman" w:date="2021-10-27T05:58:00Z">
              <w:tcPr>
                <w:tcW w:w="1152" w:type="dxa"/>
                <w:vAlign w:val="center"/>
                <w:hideMark/>
              </w:tcPr>
            </w:tcPrChange>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10" w:author="Brian Bohman" w:date="2021-10-27T05:58:00Z">
              <w:tcPr>
                <w:tcW w:w="504" w:type="dxa"/>
                <w:vAlign w:val="center"/>
                <w:hideMark/>
              </w:tcPr>
            </w:tcPrChange>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11" w:author="Brian Bohman" w:date="2021-10-27T05:58:00Z">
              <w:tcPr>
                <w:tcW w:w="1008" w:type="dxa"/>
                <w:vAlign w:val="center"/>
                <w:hideMark/>
              </w:tcPr>
            </w:tcPrChange>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12" w:author="Brian Bohman" w:date="2021-10-27T05:58:00Z">
              <w:tcPr>
                <w:tcW w:w="1008" w:type="dxa"/>
                <w:hideMark/>
              </w:tcPr>
            </w:tcPrChange>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13" w:author="Brian Bohman" w:date="2021-10-27T05:58:00Z">
              <w:tcPr>
                <w:tcW w:w="720" w:type="dxa"/>
                <w:vAlign w:val="center"/>
                <w:hideMark/>
              </w:tcPr>
            </w:tcPrChange>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14" w:author="Brian Bohman" w:date="2021-10-27T05:58:00Z">
              <w:tcPr>
                <w:tcW w:w="1008" w:type="dxa"/>
                <w:vAlign w:val="center"/>
                <w:hideMark/>
              </w:tcPr>
            </w:tcPrChange>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15" w:author="Brian Bohman" w:date="2021-10-27T05:58:00Z">
              <w:tcPr>
                <w:tcW w:w="1152" w:type="dxa"/>
                <w:vAlign w:val="center"/>
                <w:hideMark/>
              </w:tcPr>
            </w:tcPrChange>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416" w:author="Brian Bohman" w:date="2021-10-27T05:58:00Z">
              <w:tcPr>
                <w:tcW w:w="1008" w:type="dxa"/>
                <w:vAlign w:val="center"/>
                <w:hideMark/>
              </w:tcPr>
            </w:tcPrChange>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C3F4E38" w14:textId="77777777" w:rsidTr="00E419CD">
        <w:trPr>
          <w:trHeight w:val="180"/>
          <w:trPrChange w:id="12417" w:author="Brian Bohman" w:date="2021-10-27T05:58:00Z">
            <w:trPr>
              <w:trHeight w:val="180"/>
            </w:trPr>
          </w:trPrChange>
        </w:trPr>
        <w:tc>
          <w:tcPr>
            <w:tcW w:w="360" w:type="dxa"/>
            <w:vAlign w:val="center"/>
            <w:hideMark/>
            <w:tcPrChange w:id="12418" w:author="Brian Bohman" w:date="2021-10-27T05:58:00Z">
              <w:tcPr>
                <w:tcW w:w="360" w:type="dxa"/>
                <w:vAlign w:val="center"/>
                <w:hideMark/>
              </w:tcPr>
            </w:tcPrChange>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Change w:id="12419" w:author="Brian Bohman" w:date="2021-10-27T05:58:00Z">
              <w:tcPr>
                <w:tcW w:w="864" w:type="dxa"/>
                <w:vAlign w:val="center"/>
                <w:hideMark/>
              </w:tcPr>
            </w:tcPrChange>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20" w:author="Brian Bohman" w:date="2021-10-27T05:58:00Z">
              <w:tcPr>
                <w:tcW w:w="1152" w:type="dxa"/>
                <w:vAlign w:val="center"/>
                <w:hideMark/>
              </w:tcPr>
            </w:tcPrChange>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21" w:author="Brian Bohman" w:date="2021-10-27T05:58:00Z">
              <w:tcPr>
                <w:tcW w:w="504" w:type="dxa"/>
                <w:vAlign w:val="center"/>
                <w:hideMark/>
              </w:tcPr>
            </w:tcPrChange>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22" w:author="Brian Bohman" w:date="2021-10-27T05:58:00Z">
              <w:tcPr>
                <w:tcW w:w="1008" w:type="dxa"/>
                <w:vAlign w:val="center"/>
                <w:hideMark/>
              </w:tcPr>
            </w:tcPrChange>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23" w:author="Brian Bohman" w:date="2021-10-27T05:58:00Z">
              <w:tcPr>
                <w:tcW w:w="1008" w:type="dxa"/>
                <w:hideMark/>
              </w:tcPr>
            </w:tcPrChange>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24" w:author="Brian Bohman" w:date="2021-10-27T05:58:00Z">
              <w:tcPr>
                <w:tcW w:w="720" w:type="dxa"/>
                <w:vAlign w:val="center"/>
                <w:hideMark/>
              </w:tcPr>
            </w:tcPrChange>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25" w:author="Brian Bohman" w:date="2021-10-27T05:58:00Z">
              <w:tcPr>
                <w:tcW w:w="1008" w:type="dxa"/>
                <w:vAlign w:val="center"/>
                <w:hideMark/>
              </w:tcPr>
            </w:tcPrChange>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26" w:author="Brian Bohman" w:date="2021-10-27T05:58:00Z">
              <w:tcPr>
                <w:tcW w:w="1152" w:type="dxa"/>
                <w:vAlign w:val="center"/>
                <w:hideMark/>
              </w:tcPr>
            </w:tcPrChange>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2427" w:author="Brian Bohman" w:date="2021-10-27T05:58:00Z">
              <w:tcPr>
                <w:tcW w:w="1008" w:type="dxa"/>
                <w:vAlign w:val="center"/>
                <w:hideMark/>
              </w:tcPr>
            </w:tcPrChange>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32B03BE" w14:textId="77777777" w:rsidTr="00E419CD">
        <w:trPr>
          <w:trHeight w:val="165"/>
          <w:trPrChange w:id="12428" w:author="Brian Bohman" w:date="2021-10-27T05:58:00Z">
            <w:trPr>
              <w:trHeight w:val="165"/>
            </w:trPr>
          </w:trPrChange>
        </w:trPr>
        <w:tc>
          <w:tcPr>
            <w:tcW w:w="360" w:type="dxa"/>
            <w:vAlign w:val="center"/>
            <w:hideMark/>
            <w:tcPrChange w:id="12429" w:author="Brian Bohman" w:date="2021-10-27T05:58:00Z">
              <w:tcPr>
                <w:tcW w:w="360" w:type="dxa"/>
                <w:vAlign w:val="center"/>
                <w:hideMark/>
              </w:tcPr>
            </w:tcPrChange>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Change w:id="12430" w:author="Brian Bohman" w:date="2021-10-27T05:58:00Z">
              <w:tcPr>
                <w:tcW w:w="864" w:type="dxa"/>
                <w:vAlign w:val="center"/>
                <w:hideMark/>
              </w:tcPr>
            </w:tcPrChange>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31" w:author="Brian Bohman" w:date="2021-10-27T05:58:00Z">
              <w:tcPr>
                <w:tcW w:w="1152" w:type="dxa"/>
                <w:vAlign w:val="center"/>
                <w:hideMark/>
              </w:tcPr>
            </w:tcPrChange>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32" w:author="Brian Bohman" w:date="2021-10-27T05:58:00Z">
              <w:tcPr>
                <w:tcW w:w="504" w:type="dxa"/>
                <w:vAlign w:val="center"/>
                <w:hideMark/>
              </w:tcPr>
            </w:tcPrChange>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Change w:id="12433" w:author="Brian Bohman" w:date="2021-10-27T05:58:00Z">
              <w:tcPr>
                <w:tcW w:w="1008" w:type="dxa"/>
                <w:vAlign w:val="center"/>
                <w:hideMark/>
              </w:tcPr>
            </w:tcPrChange>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434" w:author="Brian Bohman" w:date="2021-10-27T05:58:00Z">
              <w:tcPr>
                <w:tcW w:w="1008" w:type="dxa"/>
                <w:hideMark/>
              </w:tcPr>
            </w:tcPrChange>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35" w:author="Brian Bohman" w:date="2021-10-27T05:58:00Z">
              <w:tcPr>
                <w:tcW w:w="720" w:type="dxa"/>
                <w:vAlign w:val="center"/>
                <w:hideMark/>
              </w:tcPr>
            </w:tcPrChange>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436" w:author="Brian Bohman" w:date="2021-10-27T05:58:00Z">
              <w:tcPr>
                <w:tcW w:w="1008" w:type="dxa"/>
                <w:vAlign w:val="center"/>
                <w:hideMark/>
              </w:tcPr>
            </w:tcPrChange>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37" w:author="Brian Bohman" w:date="2021-10-27T05:58:00Z">
              <w:tcPr>
                <w:tcW w:w="1152" w:type="dxa"/>
                <w:vAlign w:val="center"/>
                <w:hideMark/>
              </w:tcPr>
            </w:tcPrChange>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38" w:author="Brian Bohman" w:date="2021-10-27T05:58:00Z">
              <w:tcPr>
                <w:tcW w:w="1008" w:type="dxa"/>
                <w:vAlign w:val="center"/>
                <w:hideMark/>
              </w:tcPr>
            </w:tcPrChange>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1AD3B3B" w14:textId="77777777" w:rsidTr="00E419CD">
        <w:trPr>
          <w:trHeight w:val="165"/>
          <w:trPrChange w:id="12439" w:author="Brian Bohman" w:date="2021-10-27T05:58:00Z">
            <w:trPr>
              <w:trHeight w:val="165"/>
            </w:trPr>
          </w:trPrChange>
        </w:trPr>
        <w:tc>
          <w:tcPr>
            <w:tcW w:w="360" w:type="dxa"/>
            <w:vAlign w:val="center"/>
            <w:hideMark/>
            <w:tcPrChange w:id="12440" w:author="Brian Bohman" w:date="2021-10-27T05:58:00Z">
              <w:tcPr>
                <w:tcW w:w="360" w:type="dxa"/>
                <w:vAlign w:val="center"/>
                <w:hideMark/>
              </w:tcPr>
            </w:tcPrChange>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Change w:id="12441" w:author="Brian Bohman" w:date="2021-10-27T05:58:00Z">
              <w:tcPr>
                <w:tcW w:w="864" w:type="dxa"/>
                <w:vAlign w:val="center"/>
                <w:hideMark/>
              </w:tcPr>
            </w:tcPrChange>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42" w:author="Brian Bohman" w:date="2021-10-27T05:58:00Z">
              <w:tcPr>
                <w:tcW w:w="1152" w:type="dxa"/>
                <w:vAlign w:val="center"/>
                <w:hideMark/>
              </w:tcPr>
            </w:tcPrChange>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43" w:author="Brian Bohman" w:date="2021-10-27T05:58:00Z">
              <w:tcPr>
                <w:tcW w:w="504" w:type="dxa"/>
                <w:vAlign w:val="center"/>
                <w:hideMark/>
              </w:tcPr>
            </w:tcPrChange>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44" w:author="Brian Bohman" w:date="2021-10-27T05:58:00Z">
              <w:tcPr>
                <w:tcW w:w="1008" w:type="dxa"/>
                <w:vAlign w:val="center"/>
                <w:hideMark/>
              </w:tcPr>
            </w:tcPrChange>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45" w:author="Brian Bohman" w:date="2021-10-27T05:58:00Z">
              <w:tcPr>
                <w:tcW w:w="1008" w:type="dxa"/>
                <w:hideMark/>
              </w:tcPr>
            </w:tcPrChange>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46" w:author="Brian Bohman" w:date="2021-10-27T05:58:00Z">
              <w:tcPr>
                <w:tcW w:w="720" w:type="dxa"/>
                <w:vAlign w:val="center"/>
                <w:hideMark/>
              </w:tcPr>
            </w:tcPrChange>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47" w:author="Brian Bohman" w:date="2021-10-27T05:58:00Z">
              <w:tcPr>
                <w:tcW w:w="1008" w:type="dxa"/>
                <w:vAlign w:val="center"/>
                <w:hideMark/>
              </w:tcPr>
            </w:tcPrChange>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48" w:author="Brian Bohman" w:date="2021-10-27T05:58:00Z">
              <w:tcPr>
                <w:tcW w:w="1152" w:type="dxa"/>
                <w:vAlign w:val="center"/>
                <w:hideMark/>
              </w:tcPr>
            </w:tcPrChange>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2449" w:author="Brian Bohman" w:date="2021-10-27T05:58:00Z">
              <w:tcPr>
                <w:tcW w:w="1008" w:type="dxa"/>
                <w:vAlign w:val="center"/>
                <w:hideMark/>
              </w:tcPr>
            </w:tcPrChange>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7E965D4" w14:textId="77777777" w:rsidTr="00E419CD">
        <w:trPr>
          <w:trHeight w:val="165"/>
          <w:trPrChange w:id="12450" w:author="Brian Bohman" w:date="2021-10-27T05:58:00Z">
            <w:trPr>
              <w:trHeight w:val="165"/>
            </w:trPr>
          </w:trPrChange>
        </w:trPr>
        <w:tc>
          <w:tcPr>
            <w:tcW w:w="360" w:type="dxa"/>
            <w:vAlign w:val="center"/>
            <w:hideMark/>
            <w:tcPrChange w:id="12451" w:author="Brian Bohman" w:date="2021-10-27T05:58:00Z">
              <w:tcPr>
                <w:tcW w:w="360" w:type="dxa"/>
                <w:vAlign w:val="center"/>
                <w:hideMark/>
              </w:tcPr>
            </w:tcPrChange>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Change w:id="12452" w:author="Brian Bohman" w:date="2021-10-27T05:58:00Z">
              <w:tcPr>
                <w:tcW w:w="864" w:type="dxa"/>
                <w:vAlign w:val="center"/>
                <w:hideMark/>
              </w:tcPr>
            </w:tcPrChange>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53" w:author="Brian Bohman" w:date="2021-10-27T05:58:00Z">
              <w:tcPr>
                <w:tcW w:w="1152" w:type="dxa"/>
                <w:vAlign w:val="center"/>
                <w:hideMark/>
              </w:tcPr>
            </w:tcPrChange>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54" w:author="Brian Bohman" w:date="2021-10-27T05:58:00Z">
              <w:tcPr>
                <w:tcW w:w="504" w:type="dxa"/>
                <w:vAlign w:val="center"/>
                <w:hideMark/>
              </w:tcPr>
            </w:tcPrChange>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55" w:author="Brian Bohman" w:date="2021-10-27T05:58:00Z">
              <w:tcPr>
                <w:tcW w:w="1008" w:type="dxa"/>
                <w:vAlign w:val="center"/>
                <w:hideMark/>
              </w:tcPr>
            </w:tcPrChange>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56" w:author="Brian Bohman" w:date="2021-10-27T05:58:00Z">
              <w:tcPr>
                <w:tcW w:w="1008" w:type="dxa"/>
                <w:hideMark/>
              </w:tcPr>
            </w:tcPrChange>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57" w:author="Brian Bohman" w:date="2021-10-27T05:58:00Z">
              <w:tcPr>
                <w:tcW w:w="720" w:type="dxa"/>
                <w:vAlign w:val="center"/>
                <w:hideMark/>
              </w:tcPr>
            </w:tcPrChange>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58" w:author="Brian Bohman" w:date="2021-10-27T05:58:00Z">
              <w:tcPr>
                <w:tcW w:w="1008" w:type="dxa"/>
                <w:vAlign w:val="center"/>
                <w:hideMark/>
              </w:tcPr>
            </w:tcPrChange>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459" w:author="Brian Bohman" w:date="2021-10-27T05:58:00Z">
              <w:tcPr>
                <w:tcW w:w="1152" w:type="dxa"/>
                <w:vAlign w:val="center"/>
                <w:hideMark/>
              </w:tcPr>
            </w:tcPrChange>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2460" w:author="Brian Bohman" w:date="2021-10-27T05:58:00Z">
              <w:tcPr>
                <w:tcW w:w="1008" w:type="dxa"/>
                <w:vAlign w:val="center"/>
                <w:hideMark/>
              </w:tcPr>
            </w:tcPrChange>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DFADAD9" w14:textId="77777777" w:rsidTr="00E419CD">
        <w:trPr>
          <w:trHeight w:val="165"/>
          <w:trPrChange w:id="12461" w:author="Brian Bohman" w:date="2021-10-27T05:58:00Z">
            <w:trPr>
              <w:trHeight w:val="165"/>
            </w:trPr>
          </w:trPrChange>
        </w:trPr>
        <w:tc>
          <w:tcPr>
            <w:tcW w:w="360" w:type="dxa"/>
            <w:vAlign w:val="center"/>
            <w:hideMark/>
            <w:tcPrChange w:id="12462" w:author="Brian Bohman" w:date="2021-10-27T05:58:00Z">
              <w:tcPr>
                <w:tcW w:w="360" w:type="dxa"/>
                <w:vAlign w:val="center"/>
                <w:hideMark/>
              </w:tcPr>
            </w:tcPrChange>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Change w:id="12463" w:author="Brian Bohman" w:date="2021-10-27T05:58:00Z">
              <w:tcPr>
                <w:tcW w:w="864" w:type="dxa"/>
                <w:vAlign w:val="center"/>
                <w:hideMark/>
              </w:tcPr>
            </w:tcPrChange>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64" w:author="Brian Bohman" w:date="2021-10-27T05:58:00Z">
              <w:tcPr>
                <w:tcW w:w="1152" w:type="dxa"/>
                <w:vAlign w:val="center"/>
                <w:hideMark/>
              </w:tcPr>
            </w:tcPrChange>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65" w:author="Brian Bohman" w:date="2021-10-27T05:58:00Z">
              <w:tcPr>
                <w:tcW w:w="504" w:type="dxa"/>
                <w:vAlign w:val="center"/>
                <w:hideMark/>
              </w:tcPr>
            </w:tcPrChange>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66" w:author="Brian Bohman" w:date="2021-10-27T05:58:00Z">
              <w:tcPr>
                <w:tcW w:w="1008" w:type="dxa"/>
                <w:vAlign w:val="center"/>
                <w:hideMark/>
              </w:tcPr>
            </w:tcPrChange>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67" w:author="Brian Bohman" w:date="2021-10-27T05:58:00Z">
              <w:tcPr>
                <w:tcW w:w="1008" w:type="dxa"/>
                <w:hideMark/>
              </w:tcPr>
            </w:tcPrChange>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68" w:author="Brian Bohman" w:date="2021-10-27T05:58:00Z">
              <w:tcPr>
                <w:tcW w:w="720" w:type="dxa"/>
                <w:vAlign w:val="center"/>
                <w:hideMark/>
              </w:tcPr>
            </w:tcPrChange>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69" w:author="Brian Bohman" w:date="2021-10-27T05:58:00Z">
              <w:tcPr>
                <w:tcW w:w="1008" w:type="dxa"/>
                <w:vAlign w:val="center"/>
                <w:hideMark/>
              </w:tcPr>
            </w:tcPrChange>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470" w:author="Brian Bohman" w:date="2021-10-27T05:58:00Z">
              <w:tcPr>
                <w:tcW w:w="1152" w:type="dxa"/>
                <w:vAlign w:val="center"/>
                <w:hideMark/>
              </w:tcPr>
            </w:tcPrChange>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2471" w:author="Brian Bohman" w:date="2021-10-27T05:58:00Z">
              <w:tcPr>
                <w:tcW w:w="1008" w:type="dxa"/>
                <w:vAlign w:val="center"/>
                <w:hideMark/>
              </w:tcPr>
            </w:tcPrChange>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E1A0044" w14:textId="77777777" w:rsidTr="00E419CD">
        <w:trPr>
          <w:trHeight w:val="165"/>
          <w:trPrChange w:id="12472" w:author="Brian Bohman" w:date="2021-10-27T05:58:00Z">
            <w:trPr>
              <w:trHeight w:val="165"/>
            </w:trPr>
          </w:trPrChange>
        </w:trPr>
        <w:tc>
          <w:tcPr>
            <w:tcW w:w="360" w:type="dxa"/>
            <w:vAlign w:val="center"/>
            <w:hideMark/>
            <w:tcPrChange w:id="12473" w:author="Brian Bohman" w:date="2021-10-27T05:58:00Z">
              <w:tcPr>
                <w:tcW w:w="360" w:type="dxa"/>
                <w:vAlign w:val="center"/>
                <w:hideMark/>
              </w:tcPr>
            </w:tcPrChange>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Change w:id="12474" w:author="Brian Bohman" w:date="2021-10-27T05:58:00Z">
              <w:tcPr>
                <w:tcW w:w="864" w:type="dxa"/>
                <w:vAlign w:val="center"/>
                <w:hideMark/>
              </w:tcPr>
            </w:tcPrChange>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75" w:author="Brian Bohman" w:date="2021-10-27T05:58:00Z">
              <w:tcPr>
                <w:tcW w:w="1152" w:type="dxa"/>
                <w:vAlign w:val="center"/>
                <w:hideMark/>
              </w:tcPr>
            </w:tcPrChange>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76" w:author="Brian Bohman" w:date="2021-10-27T05:58:00Z">
              <w:tcPr>
                <w:tcW w:w="504" w:type="dxa"/>
                <w:vAlign w:val="center"/>
                <w:hideMark/>
              </w:tcPr>
            </w:tcPrChange>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Change w:id="12477" w:author="Brian Bohman" w:date="2021-10-27T05:58:00Z">
              <w:tcPr>
                <w:tcW w:w="1008" w:type="dxa"/>
                <w:vAlign w:val="center"/>
                <w:hideMark/>
              </w:tcPr>
            </w:tcPrChange>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2478" w:author="Brian Bohman" w:date="2021-10-27T05:58:00Z">
              <w:tcPr>
                <w:tcW w:w="1008" w:type="dxa"/>
                <w:hideMark/>
              </w:tcPr>
            </w:tcPrChange>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79" w:author="Brian Bohman" w:date="2021-10-27T05:58:00Z">
              <w:tcPr>
                <w:tcW w:w="720" w:type="dxa"/>
                <w:vAlign w:val="center"/>
                <w:hideMark/>
              </w:tcPr>
            </w:tcPrChange>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80" w:author="Brian Bohman" w:date="2021-10-27T05:58:00Z">
              <w:tcPr>
                <w:tcW w:w="1008" w:type="dxa"/>
                <w:vAlign w:val="center"/>
                <w:hideMark/>
              </w:tcPr>
            </w:tcPrChange>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481" w:author="Brian Bohman" w:date="2021-10-27T05:58:00Z">
              <w:tcPr>
                <w:tcW w:w="1152" w:type="dxa"/>
                <w:vAlign w:val="center"/>
                <w:hideMark/>
              </w:tcPr>
            </w:tcPrChange>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2482" w:author="Brian Bohman" w:date="2021-10-27T05:58:00Z">
              <w:tcPr>
                <w:tcW w:w="1008" w:type="dxa"/>
                <w:vAlign w:val="center"/>
                <w:hideMark/>
              </w:tcPr>
            </w:tcPrChange>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978C483" w14:textId="77777777" w:rsidTr="00E419CD">
        <w:trPr>
          <w:trHeight w:val="165"/>
          <w:trPrChange w:id="12483" w:author="Brian Bohman" w:date="2021-10-27T05:58:00Z">
            <w:trPr>
              <w:trHeight w:val="165"/>
            </w:trPr>
          </w:trPrChange>
        </w:trPr>
        <w:tc>
          <w:tcPr>
            <w:tcW w:w="360" w:type="dxa"/>
            <w:vAlign w:val="center"/>
            <w:hideMark/>
            <w:tcPrChange w:id="12484" w:author="Brian Bohman" w:date="2021-10-27T05:58:00Z">
              <w:tcPr>
                <w:tcW w:w="360" w:type="dxa"/>
                <w:vAlign w:val="center"/>
                <w:hideMark/>
              </w:tcPr>
            </w:tcPrChange>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Change w:id="12485" w:author="Brian Bohman" w:date="2021-10-27T05:58:00Z">
              <w:tcPr>
                <w:tcW w:w="864" w:type="dxa"/>
                <w:vAlign w:val="center"/>
                <w:hideMark/>
              </w:tcPr>
            </w:tcPrChange>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86" w:author="Brian Bohman" w:date="2021-10-27T05:58:00Z">
              <w:tcPr>
                <w:tcW w:w="1152" w:type="dxa"/>
                <w:vAlign w:val="center"/>
                <w:hideMark/>
              </w:tcPr>
            </w:tcPrChange>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87" w:author="Brian Bohman" w:date="2021-10-27T05:58:00Z">
              <w:tcPr>
                <w:tcW w:w="504" w:type="dxa"/>
                <w:vAlign w:val="center"/>
                <w:hideMark/>
              </w:tcPr>
            </w:tcPrChange>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88" w:author="Brian Bohman" w:date="2021-10-27T05:58:00Z">
              <w:tcPr>
                <w:tcW w:w="1008" w:type="dxa"/>
                <w:vAlign w:val="center"/>
                <w:hideMark/>
              </w:tcPr>
            </w:tcPrChange>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489" w:author="Brian Bohman" w:date="2021-10-27T05:58:00Z">
              <w:tcPr>
                <w:tcW w:w="1008" w:type="dxa"/>
                <w:hideMark/>
              </w:tcPr>
            </w:tcPrChange>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490" w:author="Brian Bohman" w:date="2021-10-27T05:58:00Z">
              <w:tcPr>
                <w:tcW w:w="720" w:type="dxa"/>
                <w:vAlign w:val="center"/>
                <w:hideMark/>
              </w:tcPr>
            </w:tcPrChange>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491" w:author="Brian Bohman" w:date="2021-10-27T05:58:00Z">
              <w:tcPr>
                <w:tcW w:w="1008" w:type="dxa"/>
                <w:vAlign w:val="center"/>
                <w:hideMark/>
              </w:tcPr>
            </w:tcPrChange>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492" w:author="Brian Bohman" w:date="2021-10-27T05:58:00Z">
              <w:tcPr>
                <w:tcW w:w="1152" w:type="dxa"/>
                <w:vAlign w:val="center"/>
                <w:hideMark/>
              </w:tcPr>
            </w:tcPrChange>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2493" w:author="Brian Bohman" w:date="2021-10-27T05:58:00Z">
              <w:tcPr>
                <w:tcW w:w="1008" w:type="dxa"/>
                <w:vAlign w:val="center"/>
                <w:hideMark/>
              </w:tcPr>
            </w:tcPrChange>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3873C27B" w14:textId="77777777" w:rsidTr="00E419CD">
        <w:trPr>
          <w:trHeight w:val="165"/>
          <w:trPrChange w:id="12494" w:author="Brian Bohman" w:date="2021-10-27T05:58:00Z">
            <w:trPr>
              <w:trHeight w:val="165"/>
            </w:trPr>
          </w:trPrChange>
        </w:trPr>
        <w:tc>
          <w:tcPr>
            <w:tcW w:w="360" w:type="dxa"/>
            <w:vAlign w:val="center"/>
            <w:hideMark/>
            <w:tcPrChange w:id="12495" w:author="Brian Bohman" w:date="2021-10-27T05:58:00Z">
              <w:tcPr>
                <w:tcW w:w="360" w:type="dxa"/>
                <w:vAlign w:val="center"/>
                <w:hideMark/>
              </w:tcPr>
            </w:tcPrChange>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Change w:id="12496" w:author="Brian Bohman" w:date="2021-10-27T05:58:00Z">
              <w:tcPr>
                <w:tcW w:w="864" w:type="dxa"/>
                <w:vAlign w:val="center"/>
                <w:hideMark/>
              </w:tcPr>
            </w:tcPrChange>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497" w:author="Brian Bohman" w:date="2021-10-27T05:58:00Z">
              <w:tcPr>
                <w:tcW w:w="1152" w:type="dxa"/>
                <w:vAlign w:val="center"/>
                <w:hideMark/>
              </w:tcPr>
            </w:tcPrChange>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498" w:author="Brian Bohman" w:date="2021-10-27T05:58:00Z">
              <w:tcPr>
                <w:tcW w:w="504" w:type="dxa"/>
                <w:vAlign w:val="center"/>
                <w:hideMark/>
              </w:tcPr>
            </w:tcPrChange>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499" w:author="Brian Bohman" w:date="2021-10-27T05:58:00Z">
              <w:tcPr>
                <w:tcW w:w="1008" w:type="dxa"/>
                <w:vAlign w:val="center"/>
                <w:hideMark/>
              </w:tcPr>
            </w:tcPrChange>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00" w:author="Brian Bohman" w:date="2021-10-27T05:58:00Z">
              <w:tcPr>
                <w:tcW w:w="1008" w:type="dxa"/>
                <w:hideMark/>
              </w:tcPr>
            </w:tcPrChange>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01" w:author="Brian Bohman" w:date="2021-10-27T05:58:00Z">
              <w:tcPr>
                <w:tcW w:w="720" w:type="dxa"/>
                <w:vAlign w:val="center"/>
                <w:hideMark/>
              </w:tcPr>
            </w:tcPrChange>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02" w:author="Brian Bohman" w:date="2021-10-27T05:58:00Z">
              <w:tcPr>
                <w:tcW w:w="1008" w:type="dxa"/>
                <w:vAlign w:val="center"/>
                <w:hideMark/>
              </w:tcPr>
            </w:tcPrChange>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03" w:author="Brian Bohman" w:date="2021-10-27T05:58:00Z">
              <w:tcPr>
                <w:tcW w:w="1152" w:type="dxa"/>
                <w:vAlign w:val="center"/>
                <w:hideMark/>
              </w:tcPr>
            </w:tcPrChange>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2504" w:author="Brian Bohman" w:date="2021-10-27T05:58:00Z">
              <w:tcPr>
                <w:tcW w:w="1008" w:type="dxa"/>
                <w:vAlign w:val="center"/>
                <w:hideMark/>
              </w:tcPr>
            </w:tcPrChange>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0975259B" w14:textId="77777777" w:rsidTr="00E419CD">
        <w:trPr>
          <w:trHeight w:val="165"/>
          <w:trPrChange w:id="12505" w:author="Brian Bohman" w:date="2021-10-27T05:58:00Z">
            <w:trPr>
              <w:trHeight w:val="165"/>
            </w:trPr>
          </w:trPrChange>
        </w:trPr>
        <w:tc>
          <w:tcPr>
            <w:tcW w:w="360" w:type="dxa"/>
            <w:vAlign w:val="center"/>
            <w:hideMark/>
            <w:tcPrChange w:id="12506" w:author="Brian Bohman" w:date="2021-10-27T05:58:00Z">
              <w:tcPr>
                <w:tcW w:w="360" w:type="dxa"/>
                <w:vAlign w:val="center"/>
                <w:hideMark/>
              </w:tcPr>
            </w:tcPrChange>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Change w:id="12507" w:author="Brian Bohman" w:date="2021-10-27T05:58:00Z">
              <w:tcPr>
                <w:tcW w:w="864" w:type="dxa"/>
                <w:vAlign w:val="center"/>
                <w:hideMark/>
              </w:tcPr>
            </w:tcPrChange>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08" w:author="Brian Bohman" w:date="2021-10-27T05:58:00Z">
              <w:tcPr>
                <w:tcW w:w="1152" w:type="dxa"/>
                <w:vAlign w:val="center"/>
                <w:hideMark/>
              </w:tcPr>
            </w:tcPrChange>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09" w:author="Brian Bohman" w:date="2021-10-27T05:58:00Z">
              <w:tcPr>
                <w:tcW w:w="504" w:type="dxa"/>
                <w:vAlign w:val="center"/>
                <w:hideMark/>
              </w:tcPr>
            </w:tcPrChange>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10" w:author="Brian Bohman" w:date="2021-10-27T05:58:00Z">
              <w:tcPr>
                <w:tcW w:w="1008" w:type="dxa"/>
                <w:vAlign w:val="center"/>
                <w:hideMark/>
              </w:tcPr>
            </w:tcPrChange>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11" w:author="Brian Bohman" w:date="2021-10-27T05:58:00Z">
              <w:tcPr>
                <w:tcW w:w="1008" w:type="dxa"/>
                <w:hideMark/>
              </w:tcPr>
            </w:tcPrChange>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12" w:author="Brian Bohman" w:date="2021-10-27T05:58:00Z">
              <w:tcPr>
                <w:tcW w:w="720" w:type="dxa"/>
                <w:vAlign w:val="center"/>
                <w:hideMark/>
              </w:tcPr>
            </w:tcPrChange>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13" w:author="Brian Bohman" w:date="2021-10-27T05:58:00Z">
              <w:tcPr>
                <w:tcW w:w="1008" w:type="dxa"/>
                <w:vAlign w:val="center"/>
                <w:hideMark/>
              </w:tcPr>
            </w:tcPrChange>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14" w:author="Brian Bohman" w:date="2021-10-27T05:58:00Z">
              <w:tcPr>
                <w:tcW w:w="1152" w:type="dxa"/>
                <w:vAlign w:val="center"/>
                <w:hideMark/>
              </w:tcPr>
            </w:tcPrChange>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2515" w:author="Brian Bohman" w:date="2021-10-27T05:58:00Z">
              <w:tcPr>
                <w:tcW w:w="1008" w:type="dxa"/>
                <w:vAlign w:val="center"/>
                <w:hideMark/>
              </w:tcPr>
            </w:tcPrChange>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7AB8106" w14:textId="77777777" w:rsidTr="00E419CD">
        <w:trPr>
          <w:trHeight w:val="165"/>
          <w:trPrChange w:id="12516" w:author="Brian Bohman" w:date="2021-10-27T05:58:00Z">
            <w:trPr>
              <w:trHeight w:val="165"/>
            </w:trPr>
          </w:trPrChange>
        </w:trPr>
        <w:tc>
          <w:tcPr>
            <w:tcW w:w="360" w:type="dxa"/>
            <w:vAlign w:val="center"/>
            <w:hideMark/>
            <w:tcPrChange w:id="12517" w:author="Brian Bohman" w:date="2021-10-27T05:58:00Z">
              <w:tcPr>
                <w:tcW w:w="360" w:type="dxa"/>
                <w:vAlign w:val="center"/>
                <w:hideMark/>
              </w:tcPr>
            </w:tcPrChange>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Change w:id="12518" w:author="Brian Bohman" w:date="2021-10-27T05:58:00Z">
              <w:tcPr>
                <w:tcW w:w="864" w:type="dxa"/>
                <w:vAlign w:val="center"/>
                <w:hideMark/>
              </w:tcPr>
            </w:tcPrChange>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19" w:author="Brian Bohman" w:date="2021-10-27T05:58:00Z">
              <w:tcPr>
                <w:tcW w:w="1152" w:type="dxa"/>
                <w:vAlign w:val="center"/>
                <w:hideMark/>
              </w:tcPr>
            </w:tcPrChange>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20" w:author="Brian Bohman" w:date="2021-10-27T05:58:00Z">
              <w:tcPr>
                <w:tcW w:w="504" w:type="dxa"/>
                <w:vAlign w:val="center"/>
                <w:hideMark/>
              </w:tcPr>
            </w:tcPrChange>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Change w:id="12521" w:author="Brian Bohman" w:date="2021-10-27T05:58:00Z">
              <w:tcPr>
                <w:tcW w:w="1008" w:type="dxa"/>
                <w:vAlign w:val="center"/>
                <w:hideMark/>
              </w:tcPr>
            </w:tcPrChange>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2522" w:author="Brian Bohman" w:date="2021-10-27T05:58:00Z">
              <w:tcPr>
                <w:tcW w:w="1008" w:type="dxa"/>
                <w:hideMark/>
              </w:tcPr>
            </w:tcPrChange>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23" w:author="Brian Bohman" w:date="2021-10-27T05:58:00Z">
              <w:tcPr>
                <w:tcW w:w="720" w:type="dxa"/>
                <w:vAlign w:val="center"/>
                <w:hideMark/>
              </w:tcPr>
            </w:tcPrChange>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24" w:author="Brian Bohman" w:date="2021-10-27T05:58:00Z">
              <w:tcPr>
                <w:tcW w:w="1008" w:type="dxa"/>
                <w:vAlign w:val="center"/>
                <w:hideMark/>
              </w:tcPr>
            </w:tcPrChange>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25" w:author="Brian Bohman" w:date="2021-10-27T05:58:00Z">
              <w:tcPr>
                <w:tcW w:w="1152" w:type="dxa"/>
                <w:vAlign w:val="center"/>
                <w:hideMark/>
              </w:tcPr>
            </w:tcPrChange>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2526" w:author="Brian Bohman" w:date="2021-10-27T05:58:00Z">
              <w:tcPr>
                <w:tcW w:w="1008" w:type="dxa"/>
                <w:vAlign w:val="center"/>
                <w:hideMark/>
              </w:tcPr>
            </w:tcPrChange>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B0B006B" w14:textId="77777777" w:rsidTr="00E419CD">
        <w:trPr>
          <w:trHeight w:val="165"/>
          <w:trPrChange w:id="12527" w:author="Brian Bohman" w:date="2021-10-27T05:58:00Z">
            <w:trPr>
              <w:trHeight w:val="165"/>
            </w:trPr>
          </w:trPrChange>
        </w:trPr>
        <w:tc>
          <w:tcPr>
            <w:tcW w:w="360" w:type="dxa"/>
            <w:vAlign w:val="center"/>
            <w:hideMark/>
            <w:tcPrChange w:id="12528" w:author="Brian Bohman" w:date="2021-10-27T05:58:00Z">
              <w:tcPr>
                <w:tcW w:w="360" w:type="dxa"/>
                <w:vAlign w:val="center"/>
                <w:hideMark/>
              </w:tcPr>
            </w:tcPrChange>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Change w:id="12529" w:author="Brian Bohman" w:date="2021-10-27T05:58:00Z">
              <w:tcPr>
                <w:tcW w:w="864" w:type="dxa"/>
                <w:vAlign w:val="center"/>
                <w:hideMark/>
              </w:tcPr>
            </w:tcPrChange>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30" w:author="Brian Bohman" w:date="2021-10-27T05:58:00Z">
              <w:tcPr>
                <w:tcW w:w="1152" w:type="dxa"/>
                <w:vAlign w:val="center"/>
                <w:hideMark/>
              </w:tcPr>
            </w:tcPrChange>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31" w:author="Brian Bohman" w:date="2021-10-27T05:58:00Z">
              <w:tcPr>
                <w:tcW w:w="504" w:type="dxa"/>
                <w:vAlign w:val="center"/>
                <w:hideMark/>
              </w:tcPr>
            </w:tcPrChange>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32" w:author="Brian Bohman" w:date="2021-10-27T05:58:00Z">
              <w:tcPr>
                <w:tcW w:w="1008" w:type="dxa"/>
                <w:vAlign w:val="center"/>
                <w:hideMark/>
              </w:tcPr>
            </w:tcPrChange>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33" w:author="Brian Bohman" w:date="2021-10-27T05:58:00Z">
              <w:tcPr>
                <w:tcW w:w="1008" w:type="dxa"/>
                <w:hideMark/>
              </w:tcPr>
            </w:tcPrChange>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34" w:author="Brian Bohman" w:date="2021-10-27T05:58:00Z">
              <w:tcPr>
                <w:tcW w:w="720" w:type="dxa"/>
                <w:vAlign w:val="center"/>
                <w:hideMark/>
              </w:tcPr>
            </w:tcPrChange>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35" w:author="Brian Bohman" w:date="2021-10-27T05:58:00Z">
              <w:tcPr>
                <w:tcW w:w="1008" w:type="dxa"/>
                <w:vAlign w:val="center"/>
                <w:hideMark/>
              </w:tcPr>
            </w:tcPrChange>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36" w:author="Brian Bohman" w:date="2021-10-27T05:58:00Z">
              <w:tcPr>
                <w:tcW w:w="1152" w:type="dxa"/>
                <w:vAlign w:val="center"/>
                <w:hideMark/>
              </w:tcPr>
            </w:tcPrChange>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2537" w:author="Brian Bohman" w:date="2021-10-27T05:58:00Z">
              <w:tcPr>
                <w:tcW w:w="1008" w:type="dxa"/>
                <w:vAlign w:val="center"/>
                <w:hideMark/>
              </w:tcPr>
            </w:tcPrChange>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D923EDD" w14:textId="77777777" w:rsidTr="00E419CD">
        <w:trPr>
          <w:trHeight w:val="165"/>
          <w:trPrChange w:id="12538" w:author="Brian Bohman" w:date="2021-10-27T05:58:00Z">
            <w:trPr>
              <w:trHeight w:val="165"/>
            </w:trPr>
          </w:trPrChange>
        </w:trPr>
        <w:tc>
          <w:tcPr>
            <w:tcW w:w="360" w:type="dxa"/>
            <w:vAlign w:val="center"/>
            <w:hideMark/>
            <w:tcPrChange w:id="12539" w:author="Brian Bohman" w:date="2021-10-27T05:58:00Z">
              <w:tcPr>
                <w:tcW w:w="360" w:type="dxa"/>
                <w:vAlign w:val="center"/>
                <w:hideMark/>
              </w:tcPr>
            </w:tcPrChange>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Change w:id="12540" w:author="Brian Bohman" w:date="2021-10-27T05:58:00Z">
              <w:tcPr>
                <w:tcW w:w="864" w:type="dxa"/>
                <w:vAlign w:val="center"/>
                <w:hideMark/>
              </w:tcPr>
            </w:tcPrChange>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41" w:author="Brian Bohman" w:date="2021-10-27T05:58:00Z">
              <w:tcPr>
                <w:tcW w:w="1152" w:type="dxa"/>
                <w:vAlign w:val="center"/>
                <w:hideMark/>
              </w:tcPr>
            </w:tcPrChange>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42" w:author="Brian Bohman" w:date="2021-10-27T05:58:00Z">
              <w:tcPr>
                <w:tcW w:w="504" w:type="dxa"/>
                <w:vAlign w:val="center"/>
                <w:hideMark/>
              </w:tcPr>
            </w:tcPrChange>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43" w:author="Brian Bohman" w:date="2021-10-27T05:58:00Z">
              <w:tcPr>
                <w:tcW w:w="1008" w:type="dxa"/>
                <w:vAlign w:val="center"/>
                <w:hideMark/>
              </w:tcPr>
            </w:tcPrChange>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44" w:author="Brian Bohman" w:date="2021-10-27T05:58:00Z">
              <w:tcPr>
                <w:tcW w:w="1008" w:type="dxa"/>
                <w:hideMark/>
              </w:tcPr>
            </w:tcPrChange>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45" w:author="Brian Bohman" w:date="2021-10-27T05:58:00Z">
              <w:tcPr>
                <w:tcW w:w="720" w:type="dxa"/>
                <w:vAlign w:val="center"/>
                <w:hideMark/>
              </w:tcPr>
            </w:tcPrChange>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46" w:author="Brian Bohman" w:date="2021-10-27T05:58:00Z">
              <w:tcPr>
                <w:tcW w:w="1008" w:type="dxa"/>
                <w:vAlign w:val="center"/>
                <w:hideMark/>
              </w:tcPr>
            </w:tcPrChange>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47" w:author="Brian Bohman" w:date="2021-10-27T05:58:00Z">
              <w:tcPr>
                <w:tcW w:w="1152" w:type="dxa"/>
                <w:vAlign w:val="center"/>
                <w:hideMark/>
              </w:tcPr>
            </w:tcPrChange>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548" w:author="Brian Bohman" w:date="2021-10-27T05:58:00Z">
              <w:tcPr>
                <w:tcW w:w="1008" w:type="dxa"/>
                <w:vAlign w:val="center"/>
                <w:hideMark/>
              </w:tcPr>
            </w:tcPrChange>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B7FF40" w14:textId="77777777" w:rsidTr="00E419CD">
        <w:trPr>
          <w:trHeight w:val="165"/>
          <w:trPrChange w:id="12549" w:author="Brian Bohman" w:date="2021-10-27T05:58:00Z">
            <w:trPr>
              <w:trHeight w:val="165"/>
            </w:trPr>
          </w:trPrChange>
        </w:trPr>
        <w:tc>
          <w:tcPr>
            <w:tcW w:w="360" w:type="dxa"/>
            <w:vAlign w:val="center"/>
            <w:hideMark/>
            <w:tcPrChange w:id="12550" w:author="Brian Bohman" w:date="2021-10-27T05:58:00Z">
              <w:tcPr>
                <w:tcW w:w="360" w:type="dxa"/>
                <w:vAlign w:val="center"/>
                <w:hideMark/>
              </w:tcPr>
            </w:tcPrChange>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Change w:id="12551" w:author="Brian Bohman" w:date="2021-10-27T05:58:00Z">
              <w:tcPr>
                <w:tcW w:w="864" w:type="dxa"/>
                <w:vAlign w:val="center"/>
                <w:hideMark/>
              </w:tcPr>
            </w:tcPrChange>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52" w:author="Brian Bohman" w:date="2021-10-27T05:58:00Z">
              <w:tcPr>
                <w:tcW w:w="1152" w:type="dxa"/>
                <w:vAlign w:val="center"/>
                <w:hideMark/>
              </w:tcPr>
            </w:tcPrChange>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53" w:author="Brian Bohman" w:date="2021-10-27T05:58:00Z">
              <w:tcPr>
                <w:tcW w:w="504" w:type="dxa"/>
                <w:vAlign w:val="center"/>
                <w:hideMark/>
              </w:tcPr>
            </w:tcPrChange>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54" w:author="Brian Bohman" w:date="2021-10-27T05:58:00Z">
              <w:tcPr>
                <w:tcW w:w="1008" w:type="dxa"/>
                <w:vAlign w:val="center"/>
                <w:hideMark/>
              </w:tcPr>
            </w:tcPrChange>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55" w:author="Brian Bohman" w:date="2021-10-27T05:58:00Z">
              <w:tcPr>
                <w:tcW w:w="1008" w:type="dxa"/>
                <w:hideMark/>
              </w:tcPr>
            </w:tcPrChange>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56" w:author="Brian Bohman" w:date="2021-10-27T05:58:00Z">
              <w:tcPr>
                <w:tcW w:w="720" w:type="dxa"/>
                <w:vAlign w:val="center"/>
                <w:hideMark/>
              </w:tcPr>
            </w:tcPrChange>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57" w:author="Brian Bohman" w:date="2021-10-27T05:58:00Z">
              <w:tcPr>
                <w:tcW w:w="1008" w:type="dxa"/>
                <w:vAlign w:val="center"/>
                <w:hideMark/>
              </w:tcPr>
            </w:tcPrChange>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558" w:author="Brian Bohman" w:date="2021-10-27T05:58:00Z">
              <w:tcPr>
                <w:tcW w:w="1152" w:type="dxa"/>
                <w:vAlign w:val="center"/>
                <w:hideMark/>
              </w:tcPr>
            </w:tcPrChange>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440" w:type="dxa"/>
            <w:vAlign w:val="center"/>
            <w:hideMark/>
            <w:tcPrChange w:id="12559" w:author="Brian Bohman" w:date="2021-10-27T05:58:00Z">
              <w:tcPr>
                <w:tcW w:w="1008" w:type="dxa"/>
                <w:vAlign w:val="center"/>
                <w:hideMark/>
              </w:tcPr>
            </w:tcPrChange>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9A13402" w14:textId="77777777" w:rsidTr="00E419CD">
        <w:trPr>
          <w:trHeight w:val="165"/>
          <w:trPrChange w:id="12560" w:author="Brian Bohman" w:date="2021-10-27T05:58:00Z">
            <w:trPr>
              <w:trHeight w:val="165"/>
            </w:trPr>
          </w:trPrChange>
        </w:trPr>
        <w:tc>
          <w:tcPr>
            <w:tcW w:w="360" w:type="dxa"/>
            <w:vAlign w:val="center"/>
            <w:hideMark/>
            <w:tcPrChange w:id="12561" w:author="Brian Bohman" w:date="2021-10-27T05:58:00Z">
              <w:tcPr>
                <w:tcW w:w="360" w:type="dxa"/>
                <w:vAlign w:val="center"/>
                <w:hideMark/>
              </w:tcPr>
            </w:tcPrChange>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Change w:id="12562" w:author="Brian Bohman" w:date="2021-10-27T05:58:00Z">
              <w:tcPr>
                <w:tcW w:w="864" w:type="dxa"/>
                <w:vAlign w:val="center"/>
                <w:hideMark/>
              </w:tcPr>
            </w:tcPrChange>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63" w:author="Brian Bohman" w:date="2021-10-27T05:58:00Z">
              <w:tcPr>
                <w:tcW w:w="1152" w:type="dxa"/>
                <w:vAlign w:val="center"/>
                <w:hideMark/>
              </w:tcPr>
            </w:tcPrChange>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64" w:author="Brian Bohman" w:date="2021-10-27T05:58:00Z">
              <w:tcPr>
                <w:tcW w:w="504" w:type="dxa"/>
                <w:vAlign w:val="center"/>
                <w:hideMark/>
              </w:tcPr>
            </w:tcPrChange>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Change w:id="12565" w:author="Brian Bohman" w:date="2021-10-27T05:58:00Z">
              <w:tcPr>
                <w:tcW w:w="1008" w:type="dxa"/>
                <w:vAlign w:val="center"/>
                <w:hideMark/>
              </w:tcPr>
            </w:tcPrChange>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2566" w:author="Brian Bohman" w:date="2021-10-27T05:58:00Z">
              <w:tcPr>
                <w:tcW w:w="1008" w:type="dxa"/>
                <w:hideMark/>
              </w:tcPr>
            </w:tcPrChange>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67" w:author="Brian Bohman" w:date="2021-10-27T05:58:00Z">
              <w:tcPr>
                <w:tcW w:w="720" w:type="dxa"/>
                <w:vAlign w:val="center"/>
                <w:hideMark/>
              </w:tcPr>
            </w:tcPrChange>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68" w:author="Brian Bohman" w:date="2021-10-27T05:58:00Z">
              <w:tcPr>
                <w:tcW w:w="1008" w:type="dxa"/>
                <w:vAlign w:val="center"/>
                <w:hideMark/>
              </w:tcPr>
            </w:tcPrChange>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569" w:author="Brian Bohman" w:date="2021-10-27T05:58:00Z">
              <w:tcPr>
                <w:tcW w:w="1152" w:type="dxa"/>
                <w:vAlign w:val="center"/>
                <w:hideMark/>
              </w:tcPr>
            </w:tcPrChange>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2570" w:author="Brian Bohman" w:date="2021-10-27T05:58:00Z">
              <w:tcPr>
                <w:tcW w:w="1008" w:type="dxa"/>
                <w:vAlign w:val="center"/>
                <w:hideMark/>
              </w:tcPr>
            </w:tcPrChange>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BE1B72E" w14:textId="77777777" w:rsidTr="00E419CD">
        <w:trPr>
          <w:trHeight w:val="180"/>
          <w:trPrChange w:id="12571" w:author="Brian Bohman" w:date="2021-10-27T05:58:00Z">
            <w:trPr>
              <w:trHeight w:val="180"/>
            </w:trPr>
          </w:trPrChange>
        </w:trPr>
        <w:tc>
          <w:tcPr>
            <w:tcW w:w="360" w:type="dxa"/>
            <w:vAlign w:val="center"/>
            <w:hideMark/>
            <w:tcPrChange w:id="12572" w:author="Brian Bohman" w:date="2021-10-27T05:58:00Z">
              <w:tcPr>
                <w:tcW w:w="360" w:type="dxa"/>
                <w:vAlign w:val="center"/>
                <w:hideMark/>
              </w:tcPr>
            </w:tcPrChange>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Change w:id="12573" w:author="Brian Bohman" w:date="2021-10-27T05:58:00Z">
              <w:tcPr>
                <w:tcW w:w="864" w:type="dxa"/>
                <w:vAlign w:val="center"/>
                <w:hideMark/>
              </w:tcPr>
            </w:tcPrChange>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74" w:author="Brian Bohman" w:date="2021-10-27T05:58:00Z">
              <w:tcPr>
                <w:tcW w:w="1152" w:type="dxa"/>
                <w:vAlign w:val="center"/>
                <w:hideMark/>
              </w:tcPr>
            </w:tcPrChange>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75" w:author="Brian Bohman" w:date="2021-10-27T05:58:00Z">
              <w:tcPr>
                <w:tcW w:w="504" w:type="dxa"/>
                <w:vAlign w:val="center"/>
                <w:hideMark/>
              </w:tcPr>
            </w:tcPrChange>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76" w:author="Brian Bohman" w:date="2021-10-27T05:58:00Z">
              <w:tcPr>
                <w:tcW w:w="1008" w:type="dxa"/>
                <w:vAlign w:val="center"/>
                <w:hideMark/>
              </w:tcPr>
            </w:tcPrChange>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77" w:author="Brian Bohman" w:date="2021-10-27T05:58:00Z">
              <w:tcPr>
                <w:tcW w:w="1008" w:type="dxa"/>
                <w:hideMark/>
              </w:tcPr>
            </w:tcPrChange>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78" w:author="Brian Bohman" w:date="2021-10-27T05:58:00Z">
              <w:tcPr>
                <w:tcW w:w="720" w:type="dxa"/>
                <w:vAlign w:val="center"/>
                <w:hideMark/>
              </w:tcPr>
            </w:tcPrChange>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79" w:author="Brian Bohman" w:date="2021-10-27T05:58:00Z">
              <w:tcPr>
                <w:tcW w:w="1008" w:type="dxa"/>
                <w:vAlign w:val="center"/>
                <w:hideMark/>
              </w:tcPr>
            </w:tcPrChange>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580" w:author="Brian Bohman" w:date="2021-10-27T05:58:00Z">
              <w:tcPr>
                <w:tcW w:w="1152" w:type="dxa"/>
                <w:vAlign w:val="center"/>
                <w:hideMark/>
              </w:tcPr>
            </w:tcPrChange>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2581" w:author="Brian Bohman" w:date="2021-10-27T05:58:00Z">
              <w:tcPr>
                <w:tcW w:w="1008" w:type="dxa"/>
                <w:vAlign w:val="center"/>
                <w:hideMark/>
              </w:tcPr>
            </w:tcPrChange>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F34FA57" w14:textId="77777777" w:rsidTr="00E419CD">
        <w:trPr>
          <w:trHeight w:val="165"/>
          <w:trPrChange w:id="12582" w:author="Brian Bohman" w:date="2021-10-27T05:58:00Z">
            <w:trPr>
              <w:trHeight w:val="165"/>
            </w:trPr>
          </w:trPrChange>
        </w:trPr>
        <w:tc>
          <w:tcPr>
            <w:tcW w:w="360" w:type="dxa"/>
            <w:vAlign w:val="center"/>
            <w:hideMark/>
            <w:tcPrChange w:id="12583" w:author="Brian Bohman" w:date="2021-10-27T05:58:00Z">
              <w:tcPr>
                <w:tcW w:w="360" w:type="dxa"/>
                <w:vAlign w:val="center"/>
                <w:hideMark/>
              </w:tcPr>
            </w:tcPrChange>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Change w:id="12584" w:author="Brian Bohman" w:date="2021-10-27T05:58:00Z">
              <w:tcPr>
                <w:tcW w:w="864" w:type="dxa"/>
                <w:vAlign w:val="center"/>
                <w:hideMark/>
              </w:tcPr>
            </w:tcPrChange>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85" w:author="Brian Bohman" w:date="2021-10-27T05:58:00Z">
              <w:tcPr>
                <w:tcW w:w="1152" w:type="dxa"/>
                <w:vAlign w:val="center"/>
                <w:hideMark/>
              </w:tcPr>
            </w:tcPrChange>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86" w:author="Brian Bohman" w:date="2021-10-27T05:58:00Z">
              <w:tcPr>
                <w:tcW w:w="504" w:type="dxa"/>
                <w:vAlign w:val="center"/>
                <w:hideMark/>
              </w:tcPr>
            </w:tcPrChange>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87" w:author="Brian Bohman" w:date="2021-10-27T05:58:00Z">
              <w:tcPr>
                <w:tcW w:w="1008" w:type="dxa"/>
                <w:vAlign w:val="center"/>
                <w:hideMark/>
              </w:tcPr>
            </w:tcPrChange>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88" w:author="Brian Bohman" w:date="2021-10-27T05:58:00Z">
              <w:tcPr>
                <w:tcW w:w="1008" w:type="dxa"/>
                <w:hideMark/>
              </w:tcPr>
            </w:tcPrChange>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589" w:author="Brian Bohman" w:date="2021-10-27T05:58:00Z">
              <w:tcPr>
                <w:tcW w:w="720" w:type="dxa"/>
                <w:vAlign w:val="center"/>
                <w:hideMark/>
              </w:tcPr>
            </w:tcPrChange>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590" w:author="Brian Bohman" w:date="2021-10-27T05:58:00Z">
              <w:tcPr>
                <w:tcW w:w="1008" w:type="dxa"/>
                <w:vAlign w:val="center"/>
                <w:hideMark/>
              </w:tcPr>
            </w:tcPrChange>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591" w:author="Brian Bohman" w:date="2021-10-27T05:58:00Z">
              <w:tcPr>
                <w:tcW w:w="1152" w:type="dxa"/>
                <w:vAlign w:val="center"/>
                <w:hideMark/>
              </w:tcPr>
            </w:tcPrChange>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2592" w:author="Brian Bohman" w:date="2021-10-27T05:58:00Z">
              <w:tcPr>
                <w:tcW w:w="1008" w:type="dxa"/>
                <w:vAlign w:val="center"/>
                <w:hideMark/>
              </w:tcPr>
            </w:tcPrChange>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120B13" w14:textId="77777777" w:rsidTr="00E419CD">
        <w:trPr>
          <w:trHeight w:val="165"/>
          <w:trPrChange w:id="12593" w:author="Brian Bohman" w:date="2021-10-27T05:58:00Z">
            <w:trPr>
              <w:trHeight w:val="165"/>
            </w:trPr>
          </w:trPrChange>
        </w:trPr>
        <w:tc>
          <w:tcPr>
            <w:tcW w:w="360" w:type="dxa"/>
            <w:vAlign w:val="center"/>
            <w:hideMark/>
            <w:tcPrChange w:id="12594" w:author="Brian Bohman" w:date="2021-10-27T05:58:00Z">
              <w:tcPr>
                <w:tcW w:w="360" w:type="dxa"/>
                <w:vAlign w:val="center"/>
                <w:hideMark/>
              </w:tcPr>
            </w:tcPrChange>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Change w:id="12595" w:author="Brian Bohman" w:date="2021-10-27T05:58:00Z">
              <w:tcPr>
                <w:tcW w:w="864" w:type="dxa"/>
                <w:vAlign w:val="center"/>
                <w:hideMark/>
              </w:tcPr>
            </w:tcPrChange>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596" w:author="Brian Bohman" w:date="2021-10-27T05:58:00Z">
              <w:tcPr>
                <w:tcW w:w="1152" w:type="dxa"/>
                <w:vAlign w:val="center"/>
                <w:hideMark/>
              </w:tcPr>
            </w:tcPrChange>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597" w:author="Brian Bohman" w:date="2021-10-27T05:58:00Z">
              <w:tcPr>
                <w:tcW w:w="504" w:type="dxa"/>
                <w:vAlign w:val="center"/>
                <w:hideMark/>
              </w:tcPr>
            </w:tcPrChange>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598" w:author="Brian Bohman" w:date="2021-10-27T05:58:00Z">
              <w:tcPr>
                <w:tcW w:w="1008" w:type="dxa"/>
                <w:vAlign w:val="center"/>
                <w:hideMark/>
              </w:tcPr>
            </w:tcPrChange>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599" w:author="Brian Bohman" w:date="2021-10-27T05:58:00Z">
              <w:tcPr>
                <w:tcW w:w="1008" w:type="dxa"/>
                <w:hideMark/>
              </w:tcPr>
            </w:tcPrChange>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00" w:author="Brian Bohman" w:date="2021-10-27T05:58:00Z">
              <w:tcPr>
                <w:tcW w:w="720" w:type="dxa"/>
                <w:vAlign w:val="center"/>
                <w:hideMark/>
              </w:tcPr>
            </w:tcPrChange>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01" w:author="Brian Bohman" w:date="2021-10-27T05:58:00Z">
              <w:tcPr>
                <w:tcW w:w="1008" w:type="dxa"/>
                <w:vAlign w:val="center"/>
                <w:hideMark/>
              </w:tcPr>
            </w:tcPrChange>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02" w:author="Brian Bohman" w:date="2021-10-27T05:58:00Z">
              <w:tcPr>
                <w:tcW w:w="1152" w:type="dxa"/>
                <w:vAlign w:val="center"/>
                <w:hideMark/>
              </w:tcPr>
            </w:tcPrChange>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2603" w:author="Brian Bohman" w:date="2021-10-27T05:58:00Z">
              <w:tcPr>
                <w:tcW w:w="1008" w:type="dxa"/>
                <w:vAlign w:val="center"/>
                <w:hideMark/>
              </w:tcPr>
            </w:tcPrChange>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7A0E7D76" w14:textId="77777777" w:rsidTr="00E419CD">
        <w:trPr>
          <w:trHeight w:val="165"/>
          <w:trPrChange w:id="12604" w:author="Brian Bohman" w:date="2021-10-27T05:58:00Z">
            <w:trPr>
              <w:trHeight w:val="165"/>
            </w:trPr>
          </w:trPrChange>
        </w:trPr>
        <w:tc>
          <w:tcPr>
            <w:tcW w:w="360" w:type="dxa"/>
            <w:vAlign w:val="center"/>
            <w:hideMark/>
            <w:tcPrChange w:id="12605" w:author="Brian Bohman" w:date="2021-10-27T05:58:00Z">
              <w:tcPr>
                <w:tcW w:w="360" w:type="dxa"/>
                <w:vAlign w:val="center"/>
                <w:hideMark/>
              </w:tcPr>
            </w:tcPrChange>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Change w:id="12606" w:author="Brian Bohman" w:date="2021-10-27T05:58:00Z">
              <w:tcPr>
                <w:tcW w:w="864" w:type="dxa"/>
                <w:vAlign w:val="center"/>
                <w:hideMark/>
              </w:tcPr>
            </w:tcPrChange>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07" w:author="Brian Bohman" w:date="2021-10-27T05:58:00Z">
              <w:tcPr>
                <w:tcW w:w="1152" w:type="dxa"/>
                <w:vAlign w:val="center"/>
                <w:hideMark/>
              </w:tcPr>
            </w:tcPrChange>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08" w:author="Brian Bohman" w:date="2021-10-27T05:58:00Z">
              <w:tcPr>
                <w:tcW w:w="504" w:type="dxa"/>
                <w:vAlign w:val="center"/>
                <w:hideMark/>
              </w:tcPr>
            </w:tcPrChange>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Change w:id="12609" w:author="Brian Bohman" w:date="2021-10-27T05:58:00Z">
              <w:tcPr>
                <w:tcW w:w="1008" w:type="dxa"/>
                <w:vAlign w:val="center"/>
                <w:hideMark/>
              </w:tcPr>
            </w:tcPrChange>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2610" w:author="Brian Bohman" w:date="2021-10-27T05:58:00Z">
              <w:tcPr>
                <w:tcW w:w="1008" w:type="dxa"/>
                <w:hideMark/>
              </w:tcPr>
            </w:tcPrChange>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11" w:author="Brian Bohman" w:date="2021-10-27T05:58:00Z">
              <w:tcPr>
                <w:tcW w:w="720" w:type="dxa"/>
                <w:vAlign w:val="center"/>
                <w:hideMark/>
              </w:tcPr>
            </w:tcPrChange>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12" w:author="Brian Bohman" w:date="2021-10-27T05:58:00Z">
              <w:tcPr>
                <w:tcW w:w="1008" w:type="dxa"/>
                <w:vAlign w:val="center"/>
                <w:hideMark/>
              </w:tcPr>
            </w:tcPrChange>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13" w:author="Brian Bohman" w:date="2021-10-27T05:58:00Z">
              <w:tcPr>
                <w:tcW w:w="1152" w:type="dxa"/>
                <w:vAlign w:val="center"/>
                <w:hideMark/>
              </w:tcPr>
            </w:tcPrChange>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14" w:author="Brian Bohman" w:date="2021-10-27T05:58:00Z">
              <w:tcPr>
                <w:tcW w:w="1008" w:type="dxa"/>
                <w:vAlign w:val="center"/>
                <w:hideMark/>
              </w:tcPr>
            </w:tcPrChange>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37D87989" w14:textId="77777777" w:rsidTr="00E419CD">
        <w:trPr>
          <w:trHeight w:val="165"/>
          <w:trPrChange w:id="12615" w:author="Brian Bohman" w:date="2021-10-27T05:58:00Z">
            <w:trPr>
              <w:trHeight w:val="165"/>
            </w:trPr>
          </w:trPrChange>
        </w:trPr>
        <w:tc>
          <w:tcPr>
            <w:tcW w:w="360" w:type="dxa"/>
            <w:vAlign w:val="center"/>
            <w:hideMark/>
            <w:tcPrChange w:id="12616" w:author="Brian Bohman" w:date="2021-10-27T05:58:00Z">
              <w:tcPr>
                <w:tcW w:w="360" w:type="dxa"/>
                <w:vAlign w:val="center"/>
                <w:hideMark/>
              </w:tcPr>
            </w:tcPrChange>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Change w:id="12617" w:author="Brian Bohman" w:date="2021-10-27T05:58:00Z">
              <w:tcPr>
                <w:tcW w:w="864" w:type="dxa"/>
                <w:vAlign w:val="center"/>
                <w:hideMark/>
              </w:tcPr>
            </w:tcPrChange>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18" w:author="Brian Bohman" w:date="2021-10-27T05:58:00Z">
              <w:tcPr>
                <w:tcW w:w="1152" w:type="dxa"/>
                <w:vAlign w:val="center"/>
                <w:hideMark/>
              </w:tcPr>
            </w:tcPrChange>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19" w:author="Brian Bohman" w:date="2021-10-27T05:58:00Z">
              <w:tcPr>
                <w:tcW w:w="504" w:type="dxa"/>
                <w:vAlign w:val="center"/>
                <w:hideMark/>
              </w:tcPr>
            </w:tcPrChange>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20" w:author="Brian Bohman" w:date="2021-10-27T05:58:00Z">
              <w:tcPr>
                <w:tcW w:w="1008" w:type="dxa"/>
                <w:vAlign w:val="center"/>
                <w:hideMark/>
              </w:tcPr>
            </w:tcPrChange>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21" w:author="Brian Bohman" w:date="2021-10-27T05:58:00Z">
              <w:tcPr>
                <w:tcW w:w="1008" w:type="dxa"/>
                <w:hideMark/>
              </w:tcPr>
            </w:tcPrChange>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22" w:author="Brian Bohman" w:date="2021-10-27T05:58:00Z">
              <w:tcPr>
                <w:tcW w:w="720" w:type="dxa"/>
                <w:vAlign w:val="center"/>
                <w:hideMark/>
              </w:tcPr>
            </w:tcPrChange>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23" w:author="Brian Bohman" w:date="2021-10-27T05:58:00Z">
              <w:tcPr>
                <w:tcW w:w="1008" w:type="dxa"/>
                <w:vAlign w:val="center"/>
                <w:hideMark/>
              </w:tcPr>
            </w:tcPrChange>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24" w:author="Brian Bohman" w:date="2021-10-27T05:58:00Z">
              <w:tcPr>
                <w:tcW w:w="1152" w:type="dxa"/>
                <w:vAlign w:val="center"/>
                <w:hideMark/>
              </w:tcPr>
            </w:tcPrChange>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2625" w:author="Brian Bohman" w:date="2021-10-27T05:58:00Z">
              <w:tcPr>
                <w:tcW w:w="1008" w:type="dxa"/>
                <w:vAlign w:val="center"/>
                <w:hideMark/>
              </w:tcPr>
            </w:tcPrChange>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BA46EFD" w14:textId="77777777" w:rsidTr="00E419CD">
        <w:trPr>
          <w:trHeight w:val="165"/>
          <w:trPrChange w:id="12626" w:author="Brian Bohman" w:date="2021-10-27T05:58:00Z">
            <w:trPr>
              <w:trHeight w:val="165"/>
            </w:trPr>
          </w:trPrChange>
        </w:trPr>
        <w:tc>
          <w:tcPr>
            <w:tcW w:w="360" w:type="dxa"/>
            <w:vAlign w:val="center"/>
            <w:hideMark/>
            <w:tcPrChange w:id="12627" w:author="Brian Bohman" w:date="2021-10-27T05:58:00Z">
              <w:tcPr>
                <w:tcW w:w="360" w:type="dxa"/>
                <w:vAlign w:val="center"/>
                <w:hideMark/>
              </w:tcPr>
            </w:tcPrChange>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Change w:id="12628" w:author="Brian Bohman" w:date="2021-10-27T05:58:00Z">
              <w:tcPr>
                <w:tcW w:w="864" w:type="dxa"/>
                <w:vAlign w:val="center"/>
                <w:hideMark/>
              </w:tcPr>
            </w:tcPrChange>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29" w:author="Brian Bohman" w:date="2021-10-27T05:58:00Z">
              <w:tcPr>
                <w:tcW w:w="1152" w:type="dxa"/>
                <w:vAlign w:val="center"/>
                <w:hideMark/>
              </w:tcPr>
            </w:tcPrChange>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30" w:author="Brian Bohman" w:date="2021-10-27T05:58:00Z">
              <w:tcPr>
                <w:tcW w:w="504" w:type="dxa"/>
                <w:vAlign w:val="center"/>
                <w:hideMark/>
              </w:tcPr>
            </w:tcPrChange>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31" w:author="Brian Bohman" w:date="2021-10-27T05:58:00Z">
              <w:tcPr>
                <w:tcW w:w="1008" w:type="dxa"/>
                <w:vAlign w:val="center"/>
                <w:hideMark/>
              </w:tcPr>
            </w:tcPrChange>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32" w:author="Brian Bohman" w:date="2021-10-27T05:58:00Z">
              <w:tcPr>
                <w:tcW w:w="1008" w:type="dxa"/>
                <w:hideMark/>
              </w:tcPr>
            </w:tcPrChange>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33" w:author="Brian Bohman" w:date="2021-10-27T05:58:00Z">
              <w:tcPr>
                <w:tcW w:w="720" w:type="dxa"/>
                <w:vAlign w:val="center"/>
                <w:hideMark/>
              </w:tcPr>
            </w:tcPrChange>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34" w:author="Brian Bohman" w:date="2021-10-27T05:58:00Z">
              <w:tcPr>
                <w:tcW w:w="1008" w:type="dxa"/>
                <w:vAlign w:val="center"/>
                <w:hideMark/>
              </w:tcPr>
            </w:tcPrChange>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35" w:author="Brian Bohman" w:date="2021-10-27T05:58:00Z">
              <w:tcPr>
                <w:tcW w:w="1152" w:type="dxa"/>
                <w:vAlign w:val="center"/>
                <w:hideMark/>
              </w:tcPr>
            </w:tcPrChange>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2636" w:author="Brian Bohman" w:date="2021-10-27T05:58:00Z">
              <w:tcPr>
                <w:tcW w:w="1008" w:type="dxa"/>
                <w:vAlign w:val="center"/>
                <w:hideMark/>
              </w:tcPr>
            </w:tcPrChange>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515CE087" w14:textId="77777777" w:rsidTr="00E419CD">
        <w:trPr>
          <w:trHeight w:val="165"/>
          <w:trPrChange w:id="12637" w:author="Brian Bohman" w:date="2021-10-27T05:58:00Z">
            <w:trPr>
              <w:trHeight w:val="165"/>
            </w:trPr>
          </w:trPrChange>
        </w:trPr>
        <w:tc>
          <w:tcPr>
            <w:tcW w:w="360" w:type="dxa"/>
            <w:vAlign w:val="center"/>
            <w:hideMark/>
            <w:tcPrChange w:id="12638" w:author="Brian Bohman" w:date="2021-10-27T05:58:00Z">
              <w:tcPr>
                <w:tcW w:w="360" w:type="dxa"/>
                <w:vAlign w:val="center"/>
                <w:hideMark/>
              </w:tcPr>
            </w:tcPrChange>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Change w:id="12639" w:author="Brian Bohman" w:date="2021-10-27T05:58:00Z">
              <w:tcPr>
                <w:tcW w:w="864" w:type="dxa"/>
                <w:vAlign w:val="center"/>
                <w:hideMark/>
              </w:tcPr>
            </w:tcPrChange>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40" w:author="Brian Bohman" w:date="2021-10-27T05:58:00Z">
              <w:tcPr>
                <w:tcW w:w="1152" w:type="dxa"/>
                <w:vAlign w:val="center"/>
                <w:hideMark/>
              </w:tcPr>
            </w:tcPrChange>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41" w:author="Brian Bohman" w:date="2021-10-27T05:58:00Z">
              <w:tcPr>
                <w:tcW w:w="504" w:type="dxa"/>
                <w:vAlign w:val="center"/>
                <w:hideMark/>
              </w:tcPr>
            </w:tcPrChange>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42" w:author="Brian Bohman" w:date="2021-10-27T05:58:00Z">
              <w:tcPr>
                <w:tcW w:w="1008" w:type="dxa"/>
                <w:vAlign w:val="center"/>
                <w:hideMark/>
              </w:tcPr>
            </w:tcPrChange>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43" w:author="Brian Bohman" w:date="2021-10-27T05:58:00Z">
              <w:tcPr>
                <w:tcW w:w="1008" w:type="dxa"/>
                <w:hideMark/>
              </w:tcPr>
            </w:tcPrChange>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44" w:author="Brian Bohman" w:date="2021-10-27T05:58:00Z">
              <w:tcPr>
                <w:tcW w:w="720" w:type="dxa"/>
                <w:vAlign w:val="center"/>
                <w:hideMark/>
              </w:tcPr>
            </w:tcPrChange>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45" w:author="Brian Bohman" w:date="2021-10-27T05:58:00Z">
              <w:tcPr>
                <w:tcW w:w="1008" w:type="dxa"/>
                <w:vAlign w:val="center"/>
                <w:hideMark/>
              </w:tcPr>
            </w:tcPrChange>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46" w:author="Brian Bohman" w:date="2021-10-27T05:58:00Z">
              <w:tcPr>
                <w:tcW w:w="1152" w:type="dxa"/>
                <w:vAlign w:val="center"/>
                <w:hideMark/>
              </w:tcPr>
            </w:tcPrChange>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2647" w:author="Brian Bohman" w:date="2021-10-27T05:58:00Z">
              <w:tcPr>
                <w:tcW w:w="1008" w:type="dxa"/>
                <w:vAlign w:val="center"/>
                <w:hideMark/>
              </w:tcPr>
            </w:tcPrChange>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25BD27E3" w14:textId="77777777" w:rsidTr="00E419CD">
        <w:trPr>
          <w:trHeight w:val="165"/>
          <w:trPrChange w:id="12648" w:author="Brian Bohman" w:date="2021-10-27T05:58:00Z">
            <w:trPr>
              <w:trHeight w:val="165"/>
            </w:trPr>
          </w:trPrChange>
        </w:trPr>
        <w:tc>
          <w:tcPr>
            <w:tcW w:w="360" w:type="dxa"/>
            <w:vAlign w:val="center"/>
            <w:hideMark/>
            <w:tcPrChange w:id="12649" w:author="Brian Bohman" w:date="2021-10-27T05:58:00Z">
              <w:tcPr>
                <w:tcW w:w="360" w:type="dxa"/>
                <w:vAlign w:val="center"/>
                <w:hideMark/>
              </w:tcPr>
            </w:tcPrChange>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Change w:id="12650" w:author="Brian Bohman" w:date="2021-10-27T05:58:00Z">
              <w:tcPr>
                <w:tcW w:w="864" w:type="dxa"/>
                <w:vAlign w:val="center"/>
                <w:hideMark/>
              </w:tcPr>
            </w:tcPrChange>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51" w:author="Brian Bohman" w:date="2021-10-27T05:58:00Z">
              <w:tcPr>
                <w:tcW w:w="1152" w:type="dxa"/>
                <w:vAlign w:val="center"/>
                <w:hideMark/>
              </w:tcPr>
            </w:tcPrChange>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52" w:author="Brian Bohman" w:date="2021-10-27T05:58:00Z">
              <w:tcPr>
                <w:tcW w:w="504" w:type="dxa"/>
                <w:vAlign w:val="center"/>
                <w:hideMark/>
              </w:tcPr>
            </w:tcPrChange>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Change w:id="12653" w:author="Brian Bohman" w:date="2021-10-27T05:58:00Z">
              <w:tcPr>
                <w:tcW w:w="1008" w:type="dxa"/>
                <w:vAlign w:val="center"/>
                <w:hideMark/>
              </w:tcPr>
            </w:tcPrChange>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2654" w:author="Brian Bohman" w:date="2021-10-27T05:58:00Z">
              <w:tcPr>
                <w:tcW w:w="1008" w:type="dxa"/>
                <w:hideMark/>
              </w:tcPr>
            </w:tcPrChange>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55" w:author="Brian Bohman" w:date="2021-10-27T05:58:00Z">
              <w:tcPr>
                <w:tcW w:w="720" w:type="dxa"/>
                <w:vAlign w:val="center"/>
                <w:hideMark/>
              </w:tcPr>
            </w:tcPrChange>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56" w:author="Brian Bohman" w:date="2021-10-27T05:58:00Z">
              <w:tcPr>
                <w:tcW w:w="1008" w:type="dxa"/>
                <w:vAlign w:val="center"/>
                <w:hideMark/>
              </w:tcPr>
            </w:tcPrChange>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657" w:author="Brian Bohman" w:date="2021-10-27T05:58:00Z">
              <w:tcPr>
                <w:tcW w:w="1152" w:type="dxa"/>
                <w:vAlign w:val="center"/>
                <w:hideMark/>
              </w:tcPr>
            </w:tcPrChange>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2658" w:author="Brian Bohman" w:date="2021-10-27T05:58:00Z">
              <w:tcPr>
                <w:tcW w:w="1008" w:type="dxa"/>
                <w:vAlign w:val="center"/>
                <w:hideMark/>
              </w:tcPr>
            </w:tcPrChange>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E06F199" w14:textId="77777777" w:rsidTr="00E419CD">
        <w:trPr>
          <w:trHeight w:val="165"/>
          <w:trPrChange w:id="12659" w:author="Brian Bohman" w:date="2021-10-27T05:58:00Z">
            <w:trPr>
              <w:trHeight w:val="165"/>
            </w:trPr>
          </w:trPrChange>
        </w:trPr>
        <w:tc>
          <w:tcPr>
            <w:tcW w:w="360" w:type="dxa"/>
            <w:vAlign w:val="center"/>
            <w:hideMark/>
            <w:tcPrChange w:id="12660" w:author="Brian Bohman" w:date="2021-10-27T05:58:00Z">
              <w:tcPr>
                <w:tcW w:w="360" w:type="dxa"/>
                <w:vAlign w:val="center"/>
                <w:hideMark/>
              </w:tcPr>
            </w:tcPrChange>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Change w:id="12661" w:author="Brian Bohman" w:date="2021-10-27T05:58:00Z">
              <w:tcPr>
                <w:tcW w:w="864" w:type="dxa"/>
                <w:vAlign w:val="center"/>
                <w:hideMark/>
              </w:tcPr>
            </w:tcPrChange>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62" w:author="Brian Bohman" w:date="2021-10-27T05:58:00Z">
              <w:tcPr>
                <w:tcW w:w="1152" w:type="dxa"/>
                <w:vAlign w:val="center"/>
                <w:hideMark/>
              </w:tcPr>
            </w:tcPrChange>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63" w:author="Brian Bohman" w:date="2021-10-27T05:58:00Z">
              <w:tcPr>
                <w:tcW w:w="504" w:type="dxa"/>
                <w:vAlign w:val="center"/>
                <w:hideMark/>
              </w:tcPr>
            </w:tcPrChange>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64" w:author="Brian Bohman" w:date="2021-10-27T05:58:00Z">
              <w:tcPr>
                <w:tcW w:w="1008" w:type="dxa"/>
                <w:vAlign w:val="center"/>
                <w:hideMark/>
              </w:tcPr>
            </w:tcPrChange>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65" w:author="Brian Bohman" w:date="2021-10-27T05:58:00Z">
              <w:tcPr>
                <w:tcW w:w="1008" w:type="dxa"/>
                <w:hideMark/>
              </w:tcPr>
            </w:tcPrChange>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66" w:author="Brian Bohman" w:date="2021-10-27T05:58:00Z">
              <w:tcPr>
                <w:tcW w:w="720" w:type="dxa"/>
                <w:vAlign w:val="center"/>
                <w:hideMark/>
              </w:tcPr>
            </w:tcPrChange>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67" w:author="Brian Bohman" w:date="2021-10-27T05:58:00Z">
              <w:tcPr>
                <w:tcW w:w="1008" w:type="dxa"/>
                <w:vAlign w:val="center"/>
                <w:hideMark/>
              </w:tcPr>
            </w:tcPrChange>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668" w:author="Brian Bohman" w:date="2021-10-27T05:58:00Z">
              <w:tcPr>
                <w:tcW w:w="1152" w:type="dxa"/>
                <w:vAlign w:val="center"/>
                <w:hideMark/>
              </w:tcPr>
            </w:tcPrChange>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2669" w:author="Brian Bohman" w:date="2021-10-27T05:58:00Z">
              <w:tcPr>
                <w:tcW w:w="1008" w:type="dxa"/>
                <w:vAlign w:val="center"/>
                <w:hideMark/>
              </w:tcPr>
            </w:tcPrChange>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EC5B344" w14:textId="77777777" w:rsidTr="00E419CD">
        <w:trPr>
          <w:trHeight w:val="165"/>
          <w:trPrChange w:id="12670" w:author="Brian Bohman" w:date="2021-10-27T05:58:00Z">
            <w:trPr>
              <w:trHeight w:val="165"/>
            </w:trPr>
          </w:trPrChange>
        </w:trPr>
        <w:tc>
          <w:tcPr>
            <w:tcW w:w="360" w:type="dxa"/>
            <w:vAlign w:val="center"/>
            <w:hideMark/>
            <w:tcPrChange w:id="12671" w:author="Brian Bohman" w:date="2021-10-27T05:58:00Z">
              <w:tcPr>
                <w:tcW w:w="360" w:type="dxa"/>
                <w:vAlign w:val="center"/>
                <w:hideMark/>
              </w:tcPr>
            </w:tcPrChange>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Change w:id="12672" w:author="Brian Bohman" w:date="2021-10-27T05:58:00Z">
              <w:tcPr>
                <w:tcW w:w="864" w:type="dxa"/>
                <w:vAlign w:val="center"/>
                <w:hideMark/>
              </w:tcPr>
            </w:tcPrChange>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73" w:author="Brian Bohman" w:date="2021-10-27T05:58:00Z">
              <w:tcPr>
                <w:tcW w:w="1152" w:type="dxa"/>
                <w:vAlign w:val="center"/>
                <w:hideMark/>
              </w:tcPr>
            </w:tcPrChange>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74" w:author="Brian Bohman" w:date="2021-10-27T05:58:00Z">
              <w:tcPr>
                <w:tcW w:w="504" w:type="dxa"/>
                <w:vAlign w:val="center"/>
                <w:hideMark/>
              </w:tcPr>
            </w:tcPrChange>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75" w:author="Brian Bohman" w:date="2021-10-27T05:58:00Z">
              <w:tcPr>
                <w:tcW w:w="1008" w:type="dxa"/>
                <w:vAlign w:val="center"/>
                <w:hideMark/>
              </w:tcPr>
            </w:tcPrChange>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76" w:author="Brian Bohman" w:date="2021-10-27T05:58:00Z">
              <w:tcPr>
                <w:tcW w:w="1008" w:type="dxa"/>
                <w:hideMark/>
              </w:tcPr>
            </w:tcPrChange>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77" w:author="Brian Bohman" w:date="2021-10-27T05:58:00Z">
              <w:tcPr>
                <w:tcW w:w="720" w:type="dxa"/>
                <w:vAlign w:val="center"/>
                <w:hideMark/>
              </w:tcPr>
            </w:tcPrChange>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78" w:author="Brian Bohman" w:date="2021-10-27T05:58:00Z">
              <w:tcPr>
                <w:tcW w:w="1008" w:type="dxa"/>
                <w:vAlign w:val="center"/>
                <w:hideMark/>
              </w:tcPr>
            </w:tcPrChange>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679" w:author="Brian Bohman" w:date="2021-10-27T05:58:00Z">
              <w:tcPr>
                <w:tcW w:w="1152" w:type="dxa"/>
                <w:vAlign w:val="center"/>
                <w:hideMark/>
              </w:tcPr>
            </w:tcPrChange>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2680" w:author="Brian Bohman" w:date="2021-10-27T05:58:00Z">
              <w:tcPr>
                <w:tcW w:w="1008" w:type="dxa"/>
                <w:vAlign w:val="center"/>
                <w:hideMark/>
              </w:tcPr>
            </w:tcPrChange>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72FF5F" w14:textId="77777777" w:rsidTr="00E419CD">
        <w:trPr>
          <w:trHeight w:val="165"/>
          <w:trPrChange w:id="12681" w:author="Brian Bohman" w:date="2021-10-27T05:58:00Z">
            <w:trPr>
              <w:trHeight w:val="165"/>
            </w:trPr>
          </w:trPrChange>
        </w:trPr>
        <w:tc>
          <w:tcPr>
            <w:tcW w:w="360" w:type="dxa"/>
            <w:vAlign w:val="center"/>
            <w:hideMark/>
            <w:tcPrChange w:id="12682" w:author="Brian Bohman" w:date="2021-10-27T05:58:00Z">
              <w:tcPr>
                <w:tcW w:w="360" w:type="dxa"/>
                <w:vAlign w:val="center"/>
                <w:hideMark/>
              </w:tcPr>
            </w:tcPrChange>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Change w:id="12683" w:author="Brian Bohman" w:date="2021-10-27T05:58:00Z">
              <w:tcPr>
                <w:tcW w:w="864" w:type="dxa"/>
                <w:vAlign w:val="center"/>
                <w:hideMark/>
              </w:tcPr>
            </w:tcPrChange>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84" w:author="Brian Bohman" w:date="2021-10-27T05:58:00Z">
              <w:tcPr>
                <w:tcW w:w="1152" w:type="dxa"/>
                <w:vAlign w:val="center"/>
                <w:hideMark/>
              </w:tcPr>
            </w:tcPrChange>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85" w:author="Brian Bohman" w:date="2021-10-27T05:58:00Z">
              <w:tcPr>
                <w:tcW w:w="504" w:type="dxa"/>
                <w:vAlign w:val="center"/>
                <w:hideMark/>
              </w:tcPr>
            </w:tcPrChange>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86" w:author="Brian Bohman" w:date="2021-10-27T05:58:00Z">
              <w:tcPr>
                <w:tcW w:w="1008" w:type="dxa"/>
                <w:vAlign w:val="center"/>
                <w:hideMark/>
              </w:tcPr>
            </w:tcPrChange>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87" w:author="Brian Bohman" w:date="2021-10-27T05:58:00Z">
              <w:tcPr>
                <w:tcW w:w="1008" w:type="dxa"/>
                <w:hideMark/>
              </w:tcPr>
            </w:tcPrChange>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88" w:author="Brian Bohman" w:date="2021-10-27T05:58:00Z">
              <w:tcPr>
                <w:tcW w:w="720" w:type="dxa"/>
                <w:vAlign w:val="center"/>
                <w:hideMark/>
              </w:tcPr>
            </w:tcPrChange>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689" w:author="Brian Bohman" w:date="2021-10-27T05:58:00Z">
              <w:tcPr>
                <w:tcW w:w="1008" w:type="dxa"/>
                <w:vAlign w:val="center"/>
                <w:hideMark/>
              </w:tcPr>
            </w:tcPrChange>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690" w:author="Brian Bohman" w:date="2021-10-27T05:58:00Z">
              <w:tcPr>
                <w:tcW w:w="1152" w:type="dxa"/>
                <w:vAlign w:val="center"/>
                <w:hideMark/>
              </w:tcPr>
            </w:tcPrChange>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2691" w:author="Brian Bohman" w:date="2021-10-27T05:58:00Z">
              <w:tcPr>
                <w:tcW w:w="1008" w:type="dxa"/>
                <w:vAlign w:val="center"/>
                <w:hideMark/>
              </w:tcPr>
            </w:tcPrChange>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3B53688" w14:textId="77777777" w:rsidTr="00E419CD">
        <w:trPr>
          <w:trHeight w:val="165"/>
          <w:trPrChange w:id="12692" w:author="Brian Bohman" w:date="2021-10-27T05:58:00Z">
            <w:trPr>
              <w:trHeight w:val="165"/>
            </w:trPr>
          </w:trPrChange>
        </w:trPr>
        <w:tc>
          <w:tcPr>
            <w:tcW w:w="360" w:type="dxa"/>
            <w:vAlign w:val="center"/>
            <w:hideMark/>
            <w:tcPrChange w:id="12693" w:author="Brian Bohman" w:date="2021-10-27T05:58:00Z">
              <w:tcPr>
                <w:tcW w:w="360" w:type="dxa"/>
                <w:vAlign w:val="center"/>
                <w:hideMark/>
              </w:tcPr>
            </w:tcPrChange>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Change w:id="12694" w:author="Brian Bohman" w:date="2021-10-27T05:58:00Z">
              <w:tcPr>
                <w:tcW w:w="864" w:type="dxa"/>
                <w:vAlign w:val="center"/>
                <w:hideMark/>
              </w:tcPr>
            </w:tcPrChange>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695" w:author="Brian Bohman" w:date="2021-10-27T05:58:00Z">
              <w:tcPr>
                <w:tcW w:w="1152" w:type="dxa"/>
                <w:vAlign w:val="center"/>
                <w:hideMark/>
              </w:tcPr>
            </w:tcPrChange>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696" w:author="Brian Bohman" w:date="2021-10-27T05:58:00Z">
              <w:tcPr>
                <w:tcW w:w="504" w:type="dxa"/>
                <w:vAlign w:val="center"/>
                <w:hideMark/>
              </w:tcPr>
            </w:tcPrChange>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Change w:id="12697" w:author="Brian Bohman" w:date="2021-10-27T05:58:00Z">
              <w:tcPr>
                <w:tcW w:w="1008" w:type="dxa"/>
                <w:vAlign w:val="center"/>
                <w:hideMark/>
              </w:tcPr>
            </w:tcPrChange>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2698" w:author="Brian Bohman" w:date="2021-10-27T05:58:00Z">
              <w:tcPr>
                <w:tcW w:w="1008" w:type="dxa"/>
                <w:hideMark/>
              </w:tcPr>
            </w:tcPrChange>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699" w:author="Brian Bohman" w:date="2021-10-27T05:58:00Z">
              <w:tcPr>
                <w:tcW w:w="720" w:type="dxa"/>
                <w:vAlign w:val="center"/>
                <w:hideMark/>
              </w:tcPr>
            </w:tcPrChange>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2700" w:author="Brian Bohman" w:date="2021-10-27T05:58:00Z">
              <w:tcPr>
                <w:tcW w:w="1008" w:type="dxa"/>
                <w:vAlign w:val="center"/>
                <w:hideMark/>
              </w:tcPr>
            </w:tcPrChange>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01" w:author="Brian Bohman" w:date="2021-10-27T05:58:00Z">
              <w:tcPr>
                <w:tcW w:w="1152" w:type="dxa"/>
                <w:vAlign w:val="center"/>
                <w:hideMark/>
              </w:tcPr>
            </w:tcPrChange>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440" w:type="dxa"/>
            <w:vAlign w:val="center"/>
            <w:hideMark/>
            <w:tcPrChange w:id="12702" w:author="Brian Bohman" w:date="2021-10-27T05:58:00Z">
              <w:tcPr>
                <w:tcW w:w="1008" w:type="dxa"/>
                <w:vAlign w:val="center"/>
                <w:hideMark/>
              </w:tcPr>
            </w:tcPrChange>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EE7782" w14:textId="77777777" w:rsidTr="00E419CD">
        <w:trPr>
          <w:trHeight w:val="165"/>
          <w:trPrChange w:id="12703" w:author="Brian Bohman" w:date="2021-10-27T05:58:00Z">
            <w:trPr>
              <w:trHeight w:val="165"/>
            </w:trPr>
          </w:trPrChange>
        </w:trPr>
        <w:tc>
          <w:tcPr>
            <w:tcW w:w="360" w:type="dxa"/>
            <w:vAlign w:val="center"/>
            <w:hideMark/>
            <w:tcPrChange w:id="12704" w:author="Brian Bohman" w:date="2021-10-27T05:58:00Z">
              <w:tcPr>
                <w:tcW w:w="360" w:type="dxa"/>
                <w:vAlign w:val="center"/>
                <w:hideMark/>
              </w:tcPr>
            </w:tcPrChange>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Change w:id="12705" w:author="Brian Bohman" w:date="2021-10-27T05:58:00Z">
              <w:tcPr>
                <w:tcW w:w="864" w:type="dxa"/>
                <w:vAlign w:val="center"/>
                <w:hideMark/>
              </w:tcPr>
            </w:tcPrChange>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06" w:author="Brian Bohman" w:date="2021-10-27T05:58:00Z">
              <w:tcPr>
                <w:tcW w:w="1152" w:type="dxa"/>
                <w:vAlign w:val="center"/>
                <w:hideMark/>
              </w:tcPr>
            </w:tcPrChange>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07" w:author="Brian Bohman" w:date="2021-10-27T05:58:00Z">
              <w:tcPr>
                <w:tcW w:w="504" w:type="dxa"/>
                <w:vAlign w:val="center"/>
                <w:hideMark/>
              </w:tcPr>
            </w:tcPrChange>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08" w:author="Brian Bohman" w:date="2021-10-27T05:58:00Z">
              <w:tcPr>
                <w:tcW w:w="1008" w:type="dxa"/>
                <w:vAlign w:val="center"/>
                <w:hideMark/>
              </w:tcPr>
            </w:tcPrChange>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09" w:author="Brian Bohman" w:date="2021-10-27T05:58:00Z">
              <w:tcPr>
                <w:tcW w:w="1008" w:type="dxa"/>
                <w:hideMark/>
              </w:tcPr>
            </w:tcPrChange>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10" w:author="Brian Bohman" w:date="2021-10-27T05:58:00Z">
              <w:tcPr>
                <w:tcW w:w="720" w:type="dxa"/>
                <w:vAlign w:val="center"/>
                <w:hideMark/>
              </w:tcPr>
            </w:tcPrChange>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11" w:author="Brian Bohman" w:date="2021-10-27T05:58:00Z">
              <w:tcPr>
                <w:tcW w:w="1008" w:type="dxa"/>
                <w:vAlign w:val="center"/>
                <w:hideMark/>
              </w:tcPr>
            </w:tcPrChange>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12" w:author="Brian Bohman" w:date="2021-10-27T05:58:00Z">
              <w:tcPr>
                <w:tcW w:w="1152" w:type="dxa"/>
                <w:vAlign w:val="center"/>
                <w:hideMark/>
              </w:tcPr>
            </w:tcPrChange>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2713" w:author="Brian Bohman" w:date="2021-10-27T05:58:00Z">
              <w:tcPr>
                <w:tcW w:w="1008" w:type="dxa"/>
                <w:vAlign w:val="center"/>
                <w:hideMark/>
              </w:tcPr>
            </w:tcPrChange>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AC141A" w14:textId="77777777" w:rsidTr="00E419CD">
        <w:trPr>
          <w:trHeight w:val="165"/>
          <w:trPrChange w:id="12714" w:author="Brian Bohman" w:date="2021-10-27T05:58:00Z">
            <w:trPr>
              <w:trHeight w:val="165"/>
            </w:trPr>
          </w:trPrChange>
        </w:trPr>
        <w:tc>
          <w:tcPr>
            <w:tcW w:w="360" w:type="dxa"/>
            <w:vAlign w:val="center"/>
            <w:hideMark/>
            <w:tcPrChange w:id="12715" w:author="Brian Bohman" w:date="2021-10-27T05:58:00Z">
              <w:tcPr>
                <w:tcW w:w="360" w:type="dxa"/>
                <w:vAlign w:val="center"/>
                <w:hideMark/>
              </w:tcPr>
            </w:tcPrChange>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Change w:id="12716" w:author="Brian Bohman" w:date="2021-10-27T05:58:00Z">
              <w:tcPr>
                <w:tcW w:w="864" w:type="dxa"/>
                <w:vAlign w:val="center"/>
                <w:hideMark/>
              </w:tcPr>
            </w:tcPrChange>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17" w:author="Brian Bohman" w:date="2021-10-27T05:58:00Z">
              <w:tcPr>
                <w:tcW w:w="1152" w:type="dxa"/>
                <w:vAlign w:val="center"/>
                <w:hideMark/>
              </w:tcPr>
            </w:tcPrChange>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18" w:author="Brian Bohman" w:date="2021-10-27T05:58:00Z">
              <w:tcPr>
                <w:tcW w:w="504" w:type="dxa"/>
                <w:vAlign w:val="center"/>
                <w:hideMark/>
              </w:tcPr>
            </w:tcPrChange>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19" w:author="Brian Bohman" w:date="2021-10-27T05:58:00Z">
              <w:tcPr>
                <w:tcW w:w="1008" w:type="dxa"/>
                <w:vAlign w:val="center"/>
                <w:hideMark/>
              </w:tcPr>
            </w:tcPrChange>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20" w:author="Brian Bohman" w:date="2021-10-27T05:58:00Z">
              <w:tcPr>
                <w:tcW w:w="1008" w:type="dxa"/>
                <w:hideMark/>
              </w:tcPr>
            </w:tcPrChange>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21" w:author="Brian Bohman" w:date="2021-10-27T05:58:00Z">
              <w:tcPr>
                <w:tcW w:w="720" w:type="dxa"/>
                <w:vAlign w:val="center"/>
                <w:hideMark/>
              </w:tcPr>
            </w:tcPrChange>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22" w:author="Brian Bohman" w:date="2021-10-27T05:58:00Z">
              <w:tcPr>
                <w:tcW w:w="1008" w:type="dxa"/>
                <w:vAlign w:val="center"/>
                <w:hideMark/>
              </w:tcPr>
            </w:tcPrChange>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23" w:author="Brian Bohman" w:date="2021-10-27T05:58:00Z">
              <w:tcPr>
                <w:tcW w:w="1152" w:type="dxa"/>
                <w:vAlign w:val="center"/>
                <w:hideMark/>
              </w:tcPr>
            </w:tcPrChange>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440" w:type="dxa"/>
            <w:vAlign w:val="center"/>
            <w:hideMark/>
            <w:tcPrChange w:id="12724" w:author="Brian Bohman" w:date="2021-10-27T05:58:00Z">
              <w:tcPr>
                <w:tcW w:w="1008" w:type="dxa"/>
                <w:vAlign w:val="center"/>
                <w:hideMark/>
              </w:tcPr>
            </w:tcPrChange>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94C995A" w14:textId="77777777" w:rsidTr="00E419CD">
        <w:trPr>
          <w:trHeight w:val="180"/>
          <w:trPrChange w:id="12725" w:author="Brian Bohman" w:date="2021-10-27T05:58:00Z">
            <w:trPr>
              <w:trHeight w:val="180"/>
            </w:trPr>
          </w:trPrChange>
        </w:trPr>
        <w:tc>
          <w:tcPr>
            <w:tcW w:w="360" w:type="dxa"/>
            <w:vAlign w:val="center"/>
            <w:hideMark/>
            <w:tcPrChange w:id="12726" w:author="Brian Bohman" w:date="2021-10-27T05:58:00Z">
              <w:tcPr>
                <w:tcW w:w="360" w:type="dxa"/>
                <w:vAlign w:val="center"/>
                <w:hideMark/>
              </w:tcPr>
            </w:tcPrChange>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Change w:id="12727" w:author="Brian Bohman" w:date="2021-10-27T05:58:00Z">
              <w:tcPr>
                <w:tcW w:w="864" w:type="dxa"/>
                <w:vAlign w:val="center"/>
                <w:hideMark/>
              </w:tcPr>
            </w:tcPrChange>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28" w:author="Brian Bohman" w:date="2021-10-27T05:58:00Z">
              <w:tcPr>
                <w:tcW w:w="1152" w:type="dxa"/>
                <w:vAlign w:val="center"/>
                <w:hideMark/>
              </w:tcPr>
            </w:tcPrChange>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29" w:author="Brian Bohman" w:date="2021-10-27T05:58:00Z">
              <w:tcPr>
                <w:tcW w:w="504" w:type="dxa"/>
                <w:vAlign w:val="center"/>
                <w:hideMark/>
              </w:tcPr>
            </w:tcPrChange>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30" w:author="Brian Bohman" w:date="2021-10-27T05:58:00Z">
              <w:tcPr>
                <w:tcW w:w="1008" w:type="dxa"/>
                <w:vAlign w:val="center"/>
                <w:hideMark/>
              </w:tcPr>
            </w:tcPrChange>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31" w:author="Brian Bohman" w:date="2021-10-27T05:58:00Z">
              <w:tcPr>
                <w:tcW w:w="1008" w:type="dxa"/>
                <w:hideMark/>
              </w:tcPr>
            </w:tcPrChange>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32" w:author="Brian Bohman" w:date="2021-10-27T05:58:00Z">
              <w:tcPr>
                <w:tcW w:w="720" w:type="dxa"/>
                <w:vAlign w:val="center"/>
                <w:hideMark/>
              </w:tcPr>
            </w:tcPrChange>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33" w:author="Brian Bohman" w:date="2021-10-27T05:58:00Z">
              <w:tcPr>
                <w:tcW w:w="1008" w:type="dxa"/>
                <w:vAlign w:val="center"/>
                <w:hideMark/>
              </w:tcPr>
            </w:tcPrChange>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34" w:author="Brian Bohman" w:date="2021-10-27T05:58:00Z">
              <w:tcPr>
                <w:tcW w:w="1152" w:type="dxa"/>
                <w:vAlign w:val="center"/>
                <w:hideMark/>
              </w:tcPr>
            </w:tcPrChange>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2735" w:author="Brian Bohman" w:date="2021-10-27T05:58:00Z">
              <w:tcPr>
                <w:tcW w:w="1008" w:type="dxa"/>
                <w:vAlign w:val="center"/>
                <w:hideMark/>
              </w:tcPr>
            </w:tcPrChange>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F9EB75D" w14:textId="77777777" w:rsidTr="00E419CD">
        <w:trPr>
          <w:trHeight w:val="165"/>
          <w:trPrChange w:id="12736" w:author="Brian Bohman" w:date="2021-10-27T05:58:00Z">
            <w:trPr>
              <w:trHeight w:val="165"/>
            </w:trPr>
          </w:trPrChange>
        </w:trPr>
        <w:tc>
          <w:tcPr>
            <w:tcW w:w="360" w:type="dxa"/>
            <w:vAlign w:val="center"/>
            <w:hideMark/>
            <w:tcPrChange w:id="12737" w:author="Brian Bohman" w:date="2021-10-27T05:58:00Z">
              <w:tcPr>
                <w:tcW w:w="360" w:type="dxa"/>
                <w:vAlign w:val="center"/>
                <w:hideMark/>
              </w:tcPr>
            </w:tcPrChange>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Change w:id="12738" w:author="Brian Bohman" w:date="2021-10-27T05:58:00Z">
              <w:tcPr>
                <w:tcW w:w="864" w:type="dxa"/>
                <w:vAlign w:val="center"/>
                <w:hideMark/>
              </w:tcPr>
            </w:tcPrChange>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39" w:author="Brian Bohman" w:date="2021-10-27T05:58:00Z">
              <w:tcPr>
                <w:tcW w:w="1152" w:type="dxa"/>
                <w:vAlign w:val="center"/>
                <w:hideMark/>
              </w:tcPr>
            </w:tcPrChange>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40" w:author="Brian Bohman" w:date="2021-10-27T05:58:00Z">
              <w:tcPr>
                <w:tcW w:w="504" w:type="dxa"/>
                <w:vAlign w:val="center"/>
                <w:hideMark/>
              </w:tcPr>
            </w:tcPrChange>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Change w:id="12741" w:author="Brian Bohman" w:date="2021-10-27T05:58:00Z">
              <w:tcPr>
                <w:tcW w:w="1008" w:type="dxa"/>
                <w:vAlign w:val="center"/>
                <w:hideMark/>
              </w:tcPr>
            </w:tcPrChange>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2742" w:author="Brian Bohman" w:date="2021-10-27T05:58:00Z">
              <w:tcPr>
                <w:tcW w:w="1008" w:type="dxa"/>
                <w:hideMark/>
              </w:tcPr>
            </w:tcPrChange>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43" w:author="Brian Bohman" w:date="2021-10-27T05:58:00Z">
              <w:tcPr>
                <w:tcW w:w="720" w:type="dxa"/>
                <w:vAlign w:val="center"/>
                <w:hideMark/>
              </w:tcPr>
            </w:tcPrChange>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44" w:author="Brian Bohman" w:date="2021-10-27T05:58:00Z">
              <w:tcPr>
                <w:tcW w:w="1008" w:type="dxa"/>
                <w:vAlign w:val="center"/>
                <w:hideMark/>
              </w:tcPr>
            </w:tcPrChange>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45" w:author="Brian Bohman" w:date="2021-10-27T05:58:00Z">
              <w:tcPr>
                <w:tcW w:w="1152" w:type="dxa"/>
                <w:vAlign w:val="center"/>
                <w:hideMark/>
              </w:tcPr>
            </w:tcPrChange>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2746" w:author="Brian Bohman" w:date="2021-10-27T05:58:00Z">
              <w:tcPr>
                <w:tcW w:w="1008" w:type="dxa"/>
                <w:vAlign w:val="center"/>
                <w:hideMark/>
              </w:tcPr>
            </w:tcPrChange>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15059C4" w14:textId="77777777" w:rsidTr="00E419CD">
        <w:trPr>
          <w:trHeight w:val="165"/>
          <w:trPrChange w:id="12747" w:author="Brian Bohman" w:date="2021-10-27T05:58:00Z">
            <w:trPr>
              <w:trHeight w:val="165"/>
            </w:trPr>
          </w:trPrChange>
        </w:trPr>
        <w:tc>
          <w:tcPr>
            <w:tcW w:w="360" w:type="dxa"/>
            <w:vAlign w:val="center"/>
            <w:hideMark/>
            <w:tcPrChange w:id="12748" w:author="Brian Bohman" w:date="2021-10-27T05:58:00Z">
              <w:tcPr>
                <w:tcW w:w="360" w:type="dxa"/>
                <w:vAlign w:val="center"/>
                <w:hideMark/>
              </w:tcPr>
            </w:tcPrChange>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Change w:id="12749" w:author="Brian Bohman" w:date="2021-10-27T05:58:00Z">
              <w:tcPr>
                <w:tcW w:w="864" w:type="dxa"/>
                <w:vAlign w:val="center"/>
                <w:hideMark/>
              </w:tcPr>
            </w:tcPrChange>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50" w:author="Brian Bohman" w:date="2021-10-27T05:58:00Z">
              <w:tcPr>
                <w:tcW w:w="1152" w:type="dxa"/>
                <w:vAlign w:val="center"/>
                <w:hideMark/>
              </w:tcPr>
            </w:tcPrChange>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51" w:author="Brian Bohman" w:date="2021-10-27T05:58:00Z">
              <w:tcPr>
                <w:tcW w:w="504" w:type="dxa"/>
                <w:vAlign w:val="center"/>
                <w:hideMark/>
              </w:tcPr>
            </w:tcPrChange>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52" w:author="Brian Bohman" w:date="2021-10-27T05:58:00Z">
              <w:tcPr>
                <w:tcW w:w="1008" w:type="dxa"/>
                <w:vAlign w:val="center"/>
                <w:hideMark/>
              </w:tcPr>
            </w:tcPrChange>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53" w:author="Brian Bohman" w:date="2021-10-27T05:58:00Z">
              <w:tcPr>
                <w:tcW w:w="1008" w:type="dxa"/>
                <w:hideMark/>
              </w:tcPr>
            </w:tcPrChange>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54" w:author="Brian Bohman" w:date="2021-10-27T05:58:00Z">
              <w:tcPr>
                <w:tcW w:w="720" w:type="dxa"/>
                <w:vAlign w:val="center"/>
                <w:hideMark/>
              </w:tcPr>
            </w:tcPrChange>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55" w:author="Brian Bohman" w:date="2021-10-27T05:58:00Z">
              <w:tcPr>
                <w:tcW w:w="1008" w:type="dxa"/>
                <w:vAlign w:val="center"/>
                <w:hideMark/>
              </w:tcPr>
            </w:tcPrChange>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756" w:author="Brian Bohman" w:date="2021-10-27T05:58:00Z">
              <w:tcPr>
                <w:tcW w:w="1152" w:type="dxa"/>
                <w:vAlign w:val="center"/>
                <w:hideMark/>
              </w:tcPr>
            </w:tcPrChange>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2757" w:author="Brian Bohman" w:date="2021-10-27T05:58:00Z">
              <w:tcPr>
                <w:tcW w:w="1008" w:type="dxa"/>
                <w:vAlign w:val="center"/>
                <w:hideMark/>
              </w:tcPr>
            </w:tcPrChange>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6FEC58C" w14:textId="77777777" w:rsidTr="00E419CD">
        <w:trPr>
          <w:trHeight w:val="165"/>
          <w:trPrChange w:id="12758" w:author="Brian Bohman" w:date="2021-10-27T05:58:00Z">
            <w:trPr>
              <w:trHeight w:val="165"/>
            </w:trPr>
          </w:trPrChange>
        </w:trPr>
        <w:tc>
          <w:tcPr>
            <w:tcW w:w="360" w:type="dxa"/>
            <w:vAlign w:val="center"/>
            <w:hideMark/>
            <w:tcPrChange w:id="12759" w:author="Brian Bohman" w:date="2021-10-27T05:58:00Z">
              <w:tcPr>
                <w:tcW w:w="360" w:type="dxa"/>
                <w:vAlign w:val="center"/>
                <w:hideMark/>
              </w:tcPr>
            </w:tcPrChange>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Change w:id="12760" w:author="Brian Bohman" w:date="2021-10-27T05:58:00Z">
              <w:tcPr>
                <w:tcW w:w="864" w:type="dxa"/>
                <w:vAlign w:val="center"/>
                <w:hideMark/>
              </w:tcPr>
            </w:tcPrChange>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61" w:author="Brian Bohman" w:date="2021-10-27T05:58:00Z">
              <w:tcPr>
                <w:tcW w:w="1152" w:type="dxa"/>
                <w:vAlign w:val="center"/>
                <w:hideMark/>
              </w:tcPr>
            </w:tcPrChange>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62" w:author="Brian Bohman" w:date="2021-10-27T05:58:00Z">
              <w:tcPr>
                <w:tcW w:w="504" w:type="dxa"/>
                <w:vAlign w:val="center"/>
                <w:hideMark/>
              </w:tcPr>
            </w:tcPrChange>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63" w:author="Brian Bohman" w:date="2021-10-27T05:58:00Z">
              <w:tcPr>
                <w:tcW w:w="1008" w:type="dxa"/>
                <w:vAlign w:val="center"/>
                <w:hideMark/>
              </w:tcPr>
            </w:tcPrChange>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64" w:author="Brian Bohman" w:date="2021-10-27T05:58:00Z">
              <w:tcPr>
                <w:tcW w:w="1008" w:type="dxa"/>
                <w:hideMark/>
              </w:tcPr>
            </w:tcPrChange>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65" w:author="Brian Bohman" w:date="2021-10-27T05:58:00Z">
              <w:tcPr>
                <w:tcW w:w="720" w:type="dxa"/>
                <w:vAlign w:val="center"/>
                <w:hideMark/>
              </w:tcPr>
            </w:tcPrChange>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66" w:author="Brian Bohman" w:date="2021-10-27T05:58:00Z">
              <w:tcPr>
                <w:tcW w:w="1008" w:type="dxa"/>
                <w:vAlign w:val="center"/>
                <w:hideMark/>
              </w:tcPr>
            </w:tcPrChange>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767" w:author="Brian Bohman" w:date="2021-10-27T05:58:00Z">
              <w:tcPr>
                <w:tcW w:w="1152" w:type="dxa"/>
                <w:vAlign w:val="center"/>
                <w:hideMark/>
              </w:tcPr>
            </w:tcPrChange>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68" w:author="Brian Bohman" w:date="2021-10-27T05:58:00Z">
              <w:tcPr>
                <w:tcW w:w="1008" w:type="dxa"/>
                <w:vAlign w:val="center"/>
                <w:hideMark/>
              </w:tcPr>
            </w:tcPrChange>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0629EEB" w14:textId="77777777" w:rsidTr="00E419CD">
        <w:trPr>
          <w:trHeight w:val="165"/>
          <w:trPrChange w:id="12769" w:author="Brian Bohman" w:date="2021-10-27T05:58:00Z">
            <w:trPr>
              <w:trHeight w:val="165"/>
            </w:trPr>
          </w:trPrChange>
        </w:trPr>
        <w:tc>
          <w:tcPr>
            <w:tcW w:w="360" w:type="dxa"/>
            <w:vAlign w:val="center"/>
            <w:hideMark/>
            <w:tcPrChange w:id="12770" w:author="Brian Bohman" w:date="2021-10-27T05:58:00Z">
              <w:tcPr>
                <w:tcW w:w="360" w:type="dxa"/>
                <w:vAlign w:val="center"/>
                <w:hideMark/>
              </w:tcPr>
            </w:tcPrChange>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Change w:id="12771" w:author="Brian Bohman" w:date="2021-10-27T05:58:00Z">
              <w:tcPr>
                <w:tcW w:w="864" w:type="dxa"/>
                <w:vAlign w:val="center"/>
                <w:hideMark/>
              </w:tcPr>
            </w:tcPrChange>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72" w:author="Brian Bohman" w:date="2021-10-27T05:58:00Z">
              <w:tcPr>
                <w:tcW w:w="1152" w:type="dxa"/>
                <w:vAlign w:val="center"/>
                <w:hideMark/>
              </w:tcPr>
            </w:tcPrChange>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73" w:author="Brian Bohman" w:date="2021-10-27T05:58:00Z">
              <w:tcPr>
                <w:tcW w:w="504" w:type="dxa"/>
                <w:vAlign w:val="center"/>
                <w:hideMark/>
              </w:tcPr>
            </w:tcPrChange>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74" w:author="Brian Bohman" w:date="2021-10-27T05:58:00Z">
              <w:tcPr>
                <w:tcW w:w="1008" w:type="dxa"/>
                <w:vAlign w:val="center"/>
                <w:hideMark/>
              </w:tcPr>
            </w:tcPrChange>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75" w:author="Brian Bohman" w:date="2021-10-27T05:58:00Z">
              <w:tcPr>
                <w:tcW w:w="1008" w:type="dxa"/>
                <w:hideMark/>
              </w:tcPr>
            </w:tcPrChange>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76" w:author="Brian Bohman" w:date="2021-10-27T05:58:00Z">
              <w:tcPr>
                <w:tcW w:w="720" w:type="dxa"/>
                <w:vAlign w:val="center"/>
                <w:hideMark/>
              </w:tcPr>
            </w:tcPrChange>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77" w:author="Brian Bohman" w:date="2021-10-27T05:58:00Z">
              <w:tcPr>
                <w:tcW w:w="1008" w:type="dxa"/>
                <w:vAlign w:val="center"/>
                <w:hideMark/>
              </w:tcPr>
            </w:tcPrChange>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778" w:author="Brian Bohman" w:date="2021-10-27T05:58:00Z">
              <w:tcPr>
                <w:tcW w:w="1152" w:type="dxa"/>
                <w:vAlign w:val="center"/>
                <w:hideMark/>
              </w:tcPr>
            </w:tcPrChange>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2779" w:author="Brian Bohman" w:date="2021-10-27T05:58:00Z">
              <w:tcPr>
                <w:tcW w:w="1008" w:type="dxa"/>
                <w:vAlign w:val="center"/>
                <w:hideMark/>
              </w:tcPr>
            </w:tcPrChange>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374747C0" w14:textId="77777777" w:rsidTr="00E419CD">
        <w:trPr>
          <w:trHeight w:val="165"/>
          <w:trPrChange w:id="12780" w:author="Brian Bohman" w:date="2021-10-27T05:58:00Z">
            <w:trPr>
              <w:trHeight w:val="165"/>
            </w:trPr>
          </w:trPrChange>
        </w:trPr>
        <w:tc>
          <w:tcPr>
            <w:tcW w:w="360" w:type="dxa"/>
            <w:vAlign w:val="center"/>
            <w:hideMark/>
            <w:tcPrChange w:id="12781" w:author="Brian Bohman" w:date="2021-10-27T05:58:00Z">
              <w:tcPr>
                <w:tcW w:w="360" w:type="dxa"/>
                <w:vAlign w:val="center"/>
                <w:hideMark/>
              </w:tcPr>
            </w:tcPrChange>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Change w:id="12782" w:author="Brian Bohman" w:date="2021-10-27T05:58:00Z">
              <w:tcPr>
                <w:tcW w:w="864" w:type="dxa"/>
                <w:vAlign w:val="center"/>
                <w:hideMark/>
              </w:tcPr>
            </w:tcPrChange>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83" w:author="Brian Bohman" w:date="2021-10-27T05:58:00Z">
              <w:tcPr>
                <w:tcW w:w="1152" w:type="dxa"/>
                <w:vAlign w:val="center"/>
                <w:hideMark/>
              </w:tcPr>
            </w:tcPrChange>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84" w:author="Brian Bohman" w:date="2021-10-27T05:58:00Z">
              <w:tcPr>
                <w:tcW w:w="504" w:type="dxa"/>
                <w:vAlign w:val="center"/>
                <w:hideMark/>
              </w:tcPr>
            </w:tcPrChange>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Change w:id="12785" w:author="Brian Bohman" w:date="2021-10-27T05:58:00Z">
              <w:tcPr>
                <w:tcW w:w="1008" w:type="dxa"/>
                <w:vAlign w:val="center"/>
                <w:hideMark/>
              </w:tcPr>
            </w:tcPrChange>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2786" w:author="Brian Bohman" w:date="2021-10-27T05:58:00Z">
              <w:tcPr>
                <w:tcW w:w="1008" w:type="dxa"/>
                <w:hideMark/>
              </w:tcPr>
            </w:tcPrChange>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87" w:author="Brian Bohman" w:date="2021-10-27T05:58:00Z">
              <w:tcPr>
                <w:tcW w:w="720" w:type="dxa"/>
                <w:vAlign w:val="center"/>
                <w:hideMark/>
              </w:tcPr>
            </w:tcPrChange>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88" w:author="Brian Bohman" w:date="2021-10-27T05:58:00Z">
              <w:tcPr>
                <w:tcW w:w="1008" w:type="dxa"/>
                <w:vAlign w:val="center"/>
                <w:hideMark/>
              </w:tcPr>
            </w:tcPrChange>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789" w:author="Brian Bohman" w:date="2021-10-27T05:58:00Z">
              <w:tcPr>
                <w:tcW w:w="1152" w:type="dxa"/>
                <w:vAlign w:val="center"/>
                <w:hideMark/>
              </w:tcPr>
            </w:tcPrChange>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2790" w:author="Brian Bohman" w:date="2021-10-27T05:58:00Z">
              <w:tcPr>
                <w:tcW w:w="1008" w:type="dxa"/>
                <w:vAlign w:val="center"/>
                <w:hideMark/>
              </w:tcPr>
            </w:tcPrChange>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32FE8EF0" w14:textId="77777777" w:rsidTr="00E419CD">
        <w:trPr>
          <w:trHeight w:val="165"/>
          <w:trPrChange w:id="12791" w:author="Brian Bohman" w:date="2021-10-27T05:58:00Z">
            <w:trPr>
              <w:trHeight w:val="165"/>
            </w:trPr>
          </w:trPrChange>
        </w:trPr>
        <w:tc>
          <w:tcPr>
            <w:tcW w:w="360" w:type="dxa"/>
            <w:vAlign w:val="center"/>
            <w:hideMark/>
            <w:tcPrChange w:id="12792" w:author="Brian Bohman" w:date="2021-10-27T05:58:00Z">
              <w:tcPr>
                <w:tcW w:w="360" w:type="dxa"/>
                <w:vAlign w:val="center"/>
                <w:hideMark/>
              </w:tcPr>
            </w:tcPrChange>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Change w:id="12793" w:author="Brian Bohman" w:date="2021-10-27T05:58:00Z">
              <w:tcPr>
                <w:tcW w:w="864" w:type="dxa"/>
                <w:vAlign w:val="center"/>
                <w:hideMark/>
              </w:tcPr>
            </w:tcPrChange>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794" w:author="Brian Bohman" w:date="2021-10-27T05:58:00Z">
              <w:tcPr>
                <w:tcW w:w="1152" w:type="dxa"/>
                <w:vAlign w:val="center"/>
                <w:hideMark/>
              </w:tcPr>
            </w:tcPrChange>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795" w:author="Brian Bohman" w:date="2021-10-27T05:58:00Z">
              <w:tcPr>
                <w:tcW w:w="504" w:type="dxa"/>
                <w:vAlign w:val="center"/>
                <w:hideMark/>
              </w:tcPr>
            </w:tcPrChange>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796" w:author="Brian Bohman" w:date="2021-10-27T05:58:00Z">
              <w:tcPr>
                <w:tcW w:w="1008" w:type="dxa"/>
                <w:vAlign w:val="center"/>
                <w:hideMark/>
              </w:tcPr>
            </w:tcPrChange>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797" w:author="Brian Bohman" w:date="2021-10-27T05:58:00Z">
              <w:tcPr>
                <w:tcW w:w="1008" w:type="dxa"/>
                <w:hideMark/>
              </w:tcPr>
            </w:tcPrChange>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798" w:author="Brian Bohman" w:date="2021-10-27T05:58:00Z">
              <w:tcPr>
                <w:tcW w:w="720" w:type="dxa"/>
                <w:vAlign w:val="center"/>
                <w:hideMark/>
              </w:tcPr>
            </w:tcPrChange>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799" w:author="Brian Bohman" w:date="2021-10-27T05:58:00Z">
              <w:tcPr>
                <w:tcW w:w="1008" w:type="dxa"/>
                <w:vAlign w:val="center"/>
                <w:hideMark/>
              </w:tcPr>
            </w:tcPrChange>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00" w:author="Brian Bohman" w:date="2021-10-27T05:58:00Z">
              <w:tcPr>
                <w:tcW w:w="1152" w:type="dxa"/>
                <w:vAlign w:val="center"/>
                <w:hideMark/>
              </w:tcPr>
            </w:tcPrChange>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2801" w:author="Brian Bohman" w:date="2021-10-27T05:58:00Z">
              <w:tcPr>
                <w:tcW w:w="1008" w:type="dxa"/>
                <w:vAlign w:val="center"/>
                <w:hideMark/>
              </w:tcPr>
            </w:tcPrChange>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780F3E71" w14:textId="77777777" w:rsidTr="00E419CD">
        <w:trPr>
          <w:trHeight w:val="165"/>
          <w:trPrChange w:id="12802" w:author="Brian Bohman" w:date="2021-10-27T05:58:00Z">
            <w:trPr>
              <w:trHeight w:val="165"/>
            </w:trPr>
          </w:trPrChange>
        </w:trPr>
        <w:tc>
          <w:tcPr>
            <w:tcW w:w="360" w:type="dxa"/>
            <w:vAlign w:val="center"/>
            <w:hideMark/>
            <w:tcPrChange w:id="12803" w:author="Brian Bohman" w:date="2021-10-27T05:58:00Z">
              <w:tcPr>
                <w:tcW w:w="360" w:type="dxa"/>
                <w:vAlign w:val="center"/>
                <w:hideMark/>
              </w:tcPr>
            </w:tcPrChange>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Change w:id="12804" w:author="Brian Bohman" w:date="2021-10-27T05:58:00Z">
              <w:tcPr>
                <w:tcW w:w="864" w:type="dxa"/>
                <w:vAlign w:val="center"/>
                <w:hideMark/>
              </w:tcPr>
            </w:tcPrChange>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05" w:author="Brian Bohman" w:date="2021-10-27T05:58:00Z">
              <w:tcPr>
                <w:tcW w:w="1152" w:type="dxa"/>
                <w:vAlign w:val="center"/>
                <w:hideMark/>
              </w:tcPr>
            </w:tcPrChange>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06" w:author="Brian Bohman" w:date="2021-10-27T05:58:00Z">
              <w:tcPr>
                <w:tcW w:w="504" w:type="dxa"/>
                <w:vAlign w:val="center"/>
                <w:hideMark/>
              </w:tcPr>
            </w:tcPrChange>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07" w:author="Brian Bohman" w:date="2021-10-27T05:58:00Z">
              <w:tcPr>
                <w:tcW w:w="1008" w:type="dxa"/>
                <w:vAlign w:val="center"/>
                <w:hideMark/>
              </w:tcPr>
            </w:tcPrChange>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08" w:author="Brian Bohman" w:date="2021-10-27T05:58:00Z">
              <w:tcPr>
                <w:tcW w:w="1008" w:type="dxa"/>
                <w:hideMark/>
              </w:tcPr>
            </w:tcPrChange>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09" w:author="Brian Bohman" w:date="2021-10-27T05:58:00Z">
              <w:tcPr>
                <w:tcW w:w="720" w:type="dxa"/>
                <w:vAlign w:val="center"/>
                <w:hideMark/>
              </w:tcPr>
            </w:tcPrChange>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10" w:author="Brian Bohman" w:date="2021-10-27T05:58:00Z">
              <w:tcPr>
                <w:tcW w:w="1008" w:type="dxa"/>
                <w:vAlign w:val="center"/>
                <w:hideMark/>
              </w:tcPr>
            </w:tcPrChange>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11" w:author="Brian Bohman" w:date="2021-10-27T05:58:00Z">
              <w:tcPr>
                <w:tcW w:w="1152" w:type="dxa"/>
                <w:vAlign w:val="center"/>
                <w:hideMark/>
              </w:tcPr>
            </w:tcPrChange>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2812" w:author="Brian Bohman" w:date="2021-10-27T05:58:00Z">
              <w:tcPr>
                <w:tcW w:w="1008" w:type="dxa"/>
                <w:vAlign w:val="center"/>
                <w:hideMark/>
              </w:tcPr>
            </w:tcPrChange>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D74C33" w14:textId="77777777" w:rsidTr="00E419CD">
        <w:trPr>
          <w:trHeight w:val="165"/>
          <w:trPrChange w:id="12813" w:author="Brian Bohman" w:date="2021-10-27T05:58:00Z">
            <w:trPr>
              <w:trHeight w:val="165"/>
            </w:trPr>
          </w:trPrChange>
        </w:trPr>
        <w:tc>
          <w:tcPr>
            <w:tcW w:w="360" w:type="dxa"/>
            <w:vAlign w:val="center"/>
            <w:hideMark/>
            <w:tcPrChange w:id="12814" w:author="Brian Bohman" w:date="2021-10-27T05:58:00Z">
              <w:tcPr>
                <w:tcW w:w="360" w:type="dxa"/>
                <w:vAlign w:val="center"/>
                <w:hideMark/>
              </w:tcPr>
            </w:tcPrChange>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Change w:id="12815" w:author="Brian Bohman" w:date="2021-10-27T05:58:00Z">
              <w:tcPr>
                <w:tcW w:w="864" w:type="dxa"/>
                <w:vAlign w:val="center"/>
                <w:hideMark/>
              </w:tcPr>
            </w:tcPrChange>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16" w:author="Brian Bohman" w:date="2021-10-27T05:58:00Z">
              <w:tcPr>
                <w:tcW w:w="1152" w:type="dxa"/>
                <w:vAlign w:val="center"/>
                <w:hideMark/>
              </w:tcPr>
            </w:tcPrChange>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17" w:author="Brian Bohman" w:date="2021-10-27T05:58:00Z">
              <w:tcPr>
                <w:tcW w:w="504" w:type="dxa"/>
                <w:vAlign w:val="center"/>
                <w:hideMark/>
              </w:tcPr>
            </w:tcPrChange>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18" w:author="Brian Bohman" w:date="2021-10-27T05:58:00Z">
              <w:tcPr>
                <w:tcW w:w="1008" w:type="dxa"/>
                <w:vAlign w:val="center"/>
                <w:hideMark/>
              </w:tcPr>
            </w:tcPrChange>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19" w:author="Brian Bohman" w:date="2021-10-27T05:58:00Z">
              <w:tcPr>
                <w:tcW w:w="1008" w:type="dxa"/>
                <w:hideMark/>
              </w:tcPr>
            </w:tcPrChange>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20" w:author="Brian Bohman" w:date="2021-10-27T05:58:00Z">
              <w:tcPr>
                <w:tcW w:w="720" w:type="dxa"/>
                <w:vAlign w:val="center"/>
                <w:hideMark/>
              </w:tcPr>
            </w:tcPrChange>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21" w:author="Brian Bohman" w:date="2021-10-27T05:58:00Z">
              <w:tcPr>
                <w:tcW w:w="1008" w:type="dxa"/>
                <w:vAlign w:val="center"/>
                <w:hideMark/>
              </w:tcPr>
            </w:tcPrChange>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22" w:author="Brian Bohman" w:date="2021-10-27T05:58:00Z">
              <w:tcPr>
                <w:tcW w:w="1152" w:type="dxa"/>
                <w:vAlign w:val="center"/>
                <w:hideMark/>
              </w:tcPr>
            </w:tcPrChange>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2823" w:author="Brian Bohman" w:date="2021-10-27T05:58:00Z">
              <w:tcPr>
                <w:tcW w:w="1008" w:type="dxa"/>
                <w:vAlign w:val="center"/>
                <w:hideMark/>
              </w:tcPr>
            </w:tcPrChange>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29CABF45" w14:textId="77777777" w:rsidTr="00E419CD">
        <w:trPr>
          <w:trHeight w:val="165"/>
          <w:trPrChange w:id="12824" w:author="Brian Bohman" w:date="2021-10-27T05:58:00Z">
            <w:trPr>
              <w:trHeight w:val="165"/>
            </w:trPr>
          </w:trPrChange>
        </w:trPr>
        <w:tc>
          <w:tcPr>
            <w:tcW w:w="360" w:type="dxa"/>
            <w:vAlign w:val="center"/>
            <w:hideMark/>
            <w:tcPrChange w:id="12825" w:author="Brian Bohman" w:date="2021-10-27T05:58:00Z">
              <w:tcPr>
                <w:tcW w:w="360" w:type="dxa"/>
                <w:vAlign w:val="center"/>
                <w:hideMark/>
              </w:tcPr>
            </w:tcPrChange>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Change w:id="12826" w:author="Brian Bohman" w:date="2021-10-27T05:58:00Z">
              <w:tcPr>
                <w:tcW w:w="864" w:type="dxa"/>
                <w:vAlign w:val="center"/>
                <w:hideMark/>
              </w:tcPr>
            </w:tcPrChange>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27" w:author="Brian Bohman" w:date="2021-10-27T05:58:00Z">
              <w:tcPr>
                <w:tcW w:w="1152" w:type="dxa"/>
                <w:vAlign w:val="center"/>
                <w:hideMark/>
              </w:tcPr>
            </w:tcPrChange>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28" w:author="Brian Bohman" w:date="2021-10-27T05:58:00Z">
              <w:tcPr>
                <w:tcW w:w="504" w:type="dxa"/>
                <w:vAlign w:val="center"/>
                <w:hideMark/>
              </w:tcPr>
            </w:tcPrChange>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Change w:id="12829" w:author="Brian Bohman" w:date="2021-10-27T05:58:00Z">
              <w:tcPr>
                <w:tcW w:w="1008" w:type="dxa"/>
                <w:vAlign w:val="center"/>
                <w:hideMark/>
              </w:tcPr>
            </w:tcPrChange>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2830" w:author="Brian Bohman" w:date="2021-10-27T05:58:00Z">
              <w:tcPr>
                <w:tcW w:w="1008" w:type="dxa"/>
                <w:hideMark/>
              </w:tcPr>
            </w:tcPrChange>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31" w:author="Brian Bohman" w:date="2021-10-27T05:58:00Z">
              <w:tcPr>
                <w:tcW w:w="720" w:type="dxa"/>
                <w:vAlign w:val="center"/>
                <w:hideMark/>
              </w:tcPr>
            </w:tcPrChange>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32" w:author="Brian Bohman" w:date="2021-10-27T05:58:00Z">
              <w:tcPr>
                <w:tcW w:w="1008" w:type="dxa"/>
                <w:vAlign w:val="center"/>
                <w:hideMark/>
              </w:tcPr>
            </w:tcPrChange>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33" w:author="Brian Bohman" w:date="2021-10-27T05:58:00Z">
              <w:tcPr>
                <w:tcW w:w="1152" w:type="dxa"/>
                <w:vAlign w:val="center"/>
                <w:hideMark/>
              </w:tcPr>
            </w:tcPrChange>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2834" w:author="Brian Bohman" w:date="2021-10-27T05:58:00Z">
              <w:tcPr>
                <w:tcW w:w="1008" w:type="dxa"/>
                <w:vAlign w:val="center"/>
                <w:hideMark/>
              </w:tcPr>
            </w:tcPrChange>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03A1B4A7" w14:textId="77777777" w:rsidTr="00E419CD">
        <w:trPr>
          <w:trHeight w:val="165"/>
          <w:trPrChange w:id="12835" w:author="Brian Bohman" w:date="2021-10-27T05:58:00Z">
            <w:trPr>
              <w:trHeight w:val="165"/>
            </w:trPr>
          </w:trPrChange>
        </w:trPr>
        <w:tc>
          <w:tcPr>
            <w:tcW w:w="360" w:type="dxa"/>
            <w:vAlign w:val="center"/>
            <w:hideMark/>
            <w:tcPrChange w:id="12836" w:author="Brian Bohman" w:date="2021-10-27T05:58:00Z">
              <w:tcPr>
                <w:tcW w:w="360" w:type="dxa"/>
                <w:vAlign w:val="center"/>
                <w:hideMark/>
              </w:tcPr>
            </w:tcPrChange>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Change w:id="12837" w:author="Brian Bohman" w:date="2021-10-27T05:58:00Z">
              <w:tcPr>
                <w:tcW w:w="864" w:type="dxa"/>
                <w:vAlign w:val="center"/>
                <w:hideMark/>
              </w:tcPr>
            </w:tcPrChange>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38" w:author="Brian Bohman" w:date="2021-10-27T05:58:00Z">
              <w:tcPr>
                <w:tcW w:w="1152" w:type="dxa"/>
                <w:vAlign w:val="center"/>
                <w:hideMark/>
              </w:tcPr>
            </w:tcPrChange>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39" w:author="Brian Bohman" w:date="2021-10-27T05:58:00Z">
              <w:tcPr>
                <w:tcW w:w="504" w:type="dxa"/>
                <w:vAlign w:val="center"/>
                <w:hideMark/>
              </w:tcPr>
            </w:tcPrChange>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40" w:author="Brian Bohman" w:date="2021-10-27T05:58:00Z">
              <w:tcPr>
                <w:tcW w:w="1008" w:type="dxa"/>
                <w:vAlign w:val="center"/>
                <w:hideMark/>
              </w:tcPr>
            </w:tcPrChange>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41" w:author="Brian Bohman" w:date="2021-10-27T05:58:00Z">
              <w:tcPr>
                <w:tcW w:w="1008" w:type="dxa"/>
                <w:hideMark/>
              </w:tcPr>
            </w:tcPrChange>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42" w:author="Brian Bohman" w:date="2021-10-27T05:58:00Z">
              <w:tcPr>
                <w:tcW w:w="720" w:type="dxa"/>
                <w:vAlign w:val="center"/>
                <w:hideMark/>
              </w:tcPr>
            </w:tcPrChange>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43" w:author="Brian Bohman" w:date="2021-10-27T05:58:00Z">
              <w:tcPr>
                <w:tcW w:w="1008" w:type="dxa"/>
                <w:vAlign w:val="center"/>
                <w:hideMark/>
              </w:tcPr>
            </w:tcPrChange>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44" w:author="Brian Bohman" w:date="2021-10-27T05:58:00Z">
              <w:tcPr>
                <w:tcW w:w="1152" w:type="dxa"/>
                <w:vAlign w:val="center"/>
                <w:hideMark/>
              </w:tcPr>
            </w:tcPrChange>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2845" w:author="Brian Bohman" w:date="2021-10-27T05:58:00Z">
              <w:tcPr>
                <w:tcW w:w="1008" w:type="dxa"/>
                <w:vAlign w:val="center"/>
                <w:hideMark/>
              </w:tcPr>
            </w:tcPrChange>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113F1A24" w14:textId="77777777" w:rsidTr="00E419CD">
        <w:trPr>
          <w:trHeight w:val="165"/>
          <w:trPrChange w:id="12846" w:author="Brian Bohman" w:date="2021-10-27T05:58:00Z">
            <w:trPr>
              <w:trHeight w:val="165"/>
            </w:trPr>
          </w:trPrChange>
        </w:trPr>
        <w:tc>
          <w:tcPr>
            <w:tcW w:w="360" w:type="dxa"/>
            <w:vAlign w:val="center"/>
            <w:hideMark/>
            <w:tcPrChange w:id="12847" w:author="Brian Bohman" w:date="2021-10-27T05:58:00Z">
              <w:tcPr>
                <w:tcW w:w="360" w:type="dxa"/>
                <w:vAlign w:val="center"/>
                <w:hideMark/>
              </w:tcPr>
            </w:tcPrChange>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Change w:id="12848" w:author="Brian Bohman" w:date="2021-10-27T05:58:00Z">
              <w:tcPr>
                <w:tcW w:w="864" w:type="dxa"/>
                <w:vAlign w:val="center"/>
                <w:hideMark/>
              </w:tcPr>
            </w:tcPrChange>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49" w:author="Brian Bohman" w:date="2021-10-27T05:58:00Z">
              <w:tcPr>
                <w:tcW w:w="1152" w:type="dxa"/>
                <w:vAlign w:val="center"/>
                <w:hideMark/>
              </w:tcPr>
            </w:tcPrChange>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50" w:author="Brian Bohman" w:date="2021-10-27T05:58:00Z">
              <w:tcPr>
                <w:tcW w:w="504" w:type="dxa"/>
                <w:vAlign w:val="center"/>
                <w:hideMark/>
              </w:tcPr>
            </w:tcPrChange>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51" w:author="Brian Bohman" w:date="2021-10-27T05:58:00Z">
              <w:tcPr>
                <w:tcW w:w="1008" w:type="dxa"/>
                <w:vAlign w:val="center"/>
                <w:hideMark/>
              </w:tcPr>
            </w:tcPrChange>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52" w:author="Brian Bohman" w:date="2021-10-27T05:58:00Z">
              <w:tcPr>
                <w:tcW w:w="1008" w:type="dxa"/>
                <w:hideMark/>
              </w:tcPr>
            </w:tcPrChange>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53" w:author="Brian Bohman" w:date="2021-10-27T05:58:00Z">
              <w:tcPr>
                <w:tcW w:w="720" w:type="dxa"/>
                <w:vAlign w:val="center"/>
                <w:hideMark/>
              </w:tcPr>
            </w:tcPrChange>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54" w:author="Brian Bohman" w:date="2021-10-27T05:58:00Z">
              <w:tcPr>
                <w:tcW w:w="1008" w:type="dxa"/>
                <w:vAlign w:val="center"/>
                <w:hideMark/>
              </w:tcPr>
            </w:tcPrChange>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55" w:author="Brian Bohman" w:date="2021-10-27T05:58:00Z">
              <w:tcPr>
                <w:tcW w:w="1152" w:type="dxa"/>
                <w:vAlign w:val="center"/>
                <w:hideMark/>
              </w:tcPr>
            </w:tcPrChange>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2856" w:author="Brian Bohman" w:date="2021-10-27T05:58:00Z">
              <w:tcPr>
                <w:tcW w:w="1008" w:type="dxa"/>
                <w:vAlign w:val="center"/>
                <w:hideMark/>
              </w:tcPr>
            </w:tcPrChange>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9769A86" w14:textId="77777777" w:rsidTr="00E419CD">
        <w:trPr>
          <w:trHeight w:val="165"/>
          <w:trPrChange w:id="12857" w:author="Brian Bohman" w:date="2021-10-27T05:58:00Z">
            <w:trPr>
              <w:trHeight w:val="165"/>
            </w:trPr>
          </w:trPrChange>
        </w:trPr>
        <w:tc>
          <w:tcPr>
            <w:tcW w:w="360" w:type="dxa"/>
            <w:vAlign w:val="center"/>
            <w:hideMark/>
            <w:tcPrChange w:id="12858" w:author="Brian Bohman" w:date="2021-10-27T05:58:00Z">
              <w:tcPr>
                <w:tcW w:w="360" w:type="dxa"/>
                <w:vAlign w:val="center"/>
                <w:hideMark/>
              </w:tcPr>
            </w:tcPrChange>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Change w:id="12859" w:author="Brian Bohman" w:date="2021-10-27T05:58:00Z">
              <w:tcPr>
                <w:tcW w:w="864" w:type="dxa"/>
                <w:vAlign w:val="center"/>
                <w:hideMark/>
              </w:tcPr>
            </w:tcPrChange>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60" w:author="Brian Bohman" w:date="2021-10-27T05:58:00Z">
              <w:tcPr>
                <w:tcW w:w="1152" w:type="dxa"/>
                <w:vAlign w:val="center"/>
                <w:hideMark/>
              </w:tcPr>
            </w:tcPrChange>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61" w:author="Brian Bohman" w:date="2021-10-27T05:58:00Z">
              <w:tcPr>
                <w:tcW w:w="504" w:type="dxa"/>
                <w:vAlign w:val="center"/>
                <w:hideMark/>
              </w:tcPr>
            </w:tcPrChange>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62" w:author="Brian Bohman" w:date="2021-10-27T05:58:00Z">
              <w:tcPr>
                <w:tcW w:w="1008" w:type="dxa"/>
                <w:vAlign w:val="center"/>
                <w:hideMark/>
              </w:tcPr>
            </w:tcPrChange>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63" w:author="Brian Bohman" w:date="2021-10-27T05:58:00Z">
              <w:tcPr>
                <w:tcW w:w="1008" w:type="dxa"/>
                <w:hideMark/>
              </w:tcPr>
            </w:tcPrChange>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64" w:author="Brian Bohman" w:date="2021-10-27T05:58:00Z">
              <w:tcPr>
                <w:tcW w:w="720" w:type="dxa"/>
                <w:vAlign w:val="center"/>
                <w:hideMark/>
              </w:tcPr>
            </w:tcPrChange>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65" w:author="Brian Bohman" w:date="2021-10-27T05:58:00Z">
              <w:tcPr>
                <w:tcW w:w="1008" w:type="dxa"/>
                <w:vAlign w:val="center"/>
                <w:hideMark/>
              </w:tcPr>
            </w:tcPrChange>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866" w:author="Brian Bohman" w:date="2021-10-27T05:58:00Z">
              <w:tcPr>
                <w:tcW w:w="1152" w:type="dxa"/>
                <w:vAlign w:val="center"/>
                <w:hideMark/>
              </w:tcPr>
            </w:tcPrChange>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2867" w:author="Brian Bohman" w:date="2021-10-27T05:58:00Z">
              <w:tcPr>
                <w:tcW w:w="1008" w:type="dxa"/>
                <w:vAlign w:val="center"/>
                <w:hideMark/>
              </w:tcPr>
            </w:tcPrChange>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EADE379" w14:textId="77777777" w:rsidTr="00E419CD">
        <w:trPr>
          <w:trHeight w:val="165"/>
          <w:trPrChange w:id="12868" w:author="Brian Bohman" w:date="2021-10-27T05:58:00Z">
            <w:trPr>
              <w:trHeight w:val="165"/>
            </w:trPr>
          </w:trPrChange>
        </w:trPr>
        <w:tc>
          <w:tcPr>
            <w:tcW w:w="360" w:type="dxa"/>
            <w:vAlign w:val="center"/>
            <w:hideMark/>
            <w:tcPrChange w:id="12869" w:author="Brian Bohman" w:date="2021-10-27T05:58:00Z">
              <w:tcPr>
                <w:tcW w:w="360" w:type="dxa"/>
                <w:vAlign w:val="center"/>
                <w:hideMark/>
              </w:tcPr>
            </w:tcPrChange>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Change w:id="12870" w:author="Brian Bohman" w:date="2021-10-27T05:58:00Z">
              <w:tcPr>
                <w:tcW w:w="864" w:type="dxa"/>
                <w:vAlign w:val="center"/>
                <w:hideMark/>
              </w:tcPr>
            </w:tcPrChange>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71" w:author="Brian Bohman" w:date="2021-10-27T05:58:00Z">
              <w:tcPr>
                <w:tcW w:w="1152" w:type="dxa"/>
                <w:vAlign w:val="center"/>
                <w:hideMark/>
              </w:tcPr>
            </w:tcPrChange>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72" w:author="Brian Bohman" w:date="2021-10-27T05:58:00Z">
              <w:tcPr>
                <w:tcW w:w="504" w:type="dxa"/>
                <w:vAlign w:val="center"/>
                <w:hideMark/>
              </w:tcPr>
            </w:tcPrChange>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Change w:id="12873" w:author="Brian Bohman" w:date="2021-10-27T05:58:00Z">
              <w:tcPr>
                <w:tcW w:w="1008" w:type="dxa"/>
                <w:vAlign w:val="center"/>
                <w:hideMark/>
              </w:tcPr>
            </w:tcPrChange>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2874" w:author="Brian Bohman" w:date="2021-10-27T05:58:00Z">
              <w:tcPr>
                <w:tcW w:w="1008" w:type="dxa"/>
                <w:hideMark/>
              </w:tcPr>
            </w:tcPrChange>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75" w:author="Brian Bohman" w:date="2021-10-27T05:58:00Z">
              <w:tcPr>
                <w:tcW w:w="720" w:type="dxa"/>
                <w:vAlign w:val="center"/>
                <w:hideMark/>
              </w:tcPr>
            </w:tcPrChange>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76" w:author="Brian Bohman" w:date="2021-10-27T05:58:00Z">
              <w:tcPr>
                <w:tcW w:w="1008" w:type="dxa"/>
                <w:vAlign w:val="center"/>
                <w:hideMark/>
              </w:tcPr>
            </w:tcPrChange>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877" w:author="Brian Bohman" w:date="2021-10-27T05:58:00Z">
              <w:tcPr>
                <w:tcW w:w="1152" w:type="dxa"/>
                <w:vAlign w:val="center"/>
                <w:hideMark/>
              </w:tcPr>
            </w:tcPrChange>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440" w:type="dxa"/>
            <w:vAlign w:val="center"/>
            <w:hideMark/>
            <w:tcPrChange w:id="12878" w:author="Brian Bohman" w:date="2021-10-27T05:58:00Z">
              <w:tcPr>
                <w:tcW w:w="1008" w:type="dxa"/>
                <w:vAlign w:val="center"/>
                <w:hideMark/>
              </w:tcPr>
            </w:tcPrChange>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246F1C30" w14:textId="77777777" w:rsidTr="00E419CD">
        <w:trPr>
          <w:trHeight w:val="165"/>
          <w:trPrChange w:id="12879" w:author="Brian Bohman" w:date="2021-10-27T05:58:00Z">
            <w:trPr>
              <w:trHeight w:val="165"/>
            </w:trPr>
          </w:trPrChange>
        </w:trPr>
        <w:tc>
          <w:tcPr>
            <w:tcW w:w="360" w:type="dxa"/>
            <w:vAlign w:val="center"/>
            <w:hideMark/>
            <w:tcPrChange w:id="12880" w:author="Brian Bohman" w:date="2021-10-27T05:58:00Z">
              <w:tcPr>
                <w:tcW w:w="360" w:type="dxa"/>
                <w:vAlign w:val="center"/>
                <w:hideMark/>
              </w:tcPr>
            </w:tcPrChange>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Change w:id="12881" w:author="Brian Bohman" w:date="2021-10-27T05:58:00Z">
              <w:tcPr>
                <w:tcW w:w="864" w:type="dxa"/>
                <w:vAlign w:val="center"/>
                <w:hideMark/>
              </w:tcPr>
            </w:tcPrChange>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82" w:author="Brian Bohman" w:date="2021-10-27T05:58:00Z">
              <w:tcPr>
                <w:tcW w:w="1152" w:type="dxa"/>
                <w:vAlign w:val="center"/>
                <w:hideMark/>
              </w:tcPr>
            </w:tcPrChange>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83" w:author="Brian Bohman" w:date="2021-10-27T05:58:00Z">
              <w:tcPr>
                <w:tcW w:w="504" w:type="dxa"/>
                <w:vAlign w:val="center"/>
                <w:hideMark/>
              </w:tcPr>
            </w:tcPrChange>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84" w:author="Brian Bohman" w:date="2021-10-27T05:58:00Z">
              <w:tcPr>
                <w:tcW w:w="1008" w:type="dxa"/>
                <w:vAlign w:val="center"/>
                <w:hideMark/>
              </w:tcPr>
            </w:tcPrChange>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85" w:author="Brian Bohman" w:date="2021-10-27T05:58:00Z">
              <w:tcPr>
                <w:tcW w:w="1008" w:type="dxa"/>
                <w:hideMark/>
              </w:tcPr>
            </w:tcPrChange>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86" w:author="Brian Bohman" w:date="2021-10-27T05:58:00Z">
              <w:tcPr>
                <w:tcW w:w="720" w:type="dxa"/>
                <w:vAlign w:val="center"/>
                <w:hideMark/>
              </w:tcPr>
            </w:tcPrChange>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87" w:author="Brian Bohman" w:date="2021-10-27T05:58:00Z">
              <w:tcPr>
                <w:tcW w:w="1008" w:type="dxa"/>
                <w:vAlign w:val="center"/>
                <w:hideMark/>
              </w:tcPr>
            </w:tcPrChange>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888" w:author="Brian Bohman" w:date="2021-10-27T05:58:00Z">
              <w:tcPr>
                <w:tcW w:w="1152" w:type="dxa"/>
                <w:vAlign w:val="center"/>
                <w:hideMark/>
              </w:tcPr>
            </w:tcPrChange>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889" w:author="Brian Bohman" w:date="2021-10-27T05:58:00Z">
              <w:tcPr>
                <w:tcW w:w="1008" w:type="dxa"/>
                <w:vAlign w:val="center"/>
                <w:hideMark/>
              </w:tcPr>
            </w:tcPrChange>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61367E6" w14:textId="77777777" w:rsidTr="00E419CD">
        <w:trPr>
          <w:trHeight w:val="180"/>
          <w:trPrChange w:id="12890" w:author="Brian Bohman" w:date="2021-10-27T05:58:00Z">
            <w:trPr>
              <w:trHeight w:val="180"/>
            </w:trPr>
          </w:trPrChange>
        </w:trPr>
        <w:tc>
          <w:tcPr>
            <w:tcW w:w="360" w:type="dxa"/>
            <w:vAlign w:val="center"/>
            <w:hideMark/>
            <w:tcPrChange w:id="12891" w:author="Brian Bohman" w:date="2021-10-27T05:58:00Z">
              <w:tcPr>
                <w:tcW w:w="360" w:type="dxa"/>
                <w:vAlign w:val="center"/>
                <w:hideMark/>
              </w:tcPr>
            </w:tcPrChange>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Change w:id="12892" w:author="Brian Bohman" w:date="2021-10-27T05:58:00Z">
              <w:tcPr>
                <w:tcW w:w="864" w:type="dxa"/>
                <w:vAlign w:val="center"/>
                <w:hideMark/>
              </w:tcPr>
            </w:tcPrChange>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893" w:author="Brian Bohman" w:date="2021-10-27T05:58:00Z">
              <w:tcPr>
                <w:tcW w:w="1152" w:type="dxa"/>
                <w:vAlign w:val="center"/>
                <w:hideMark/>
              </w:tcPr>
            </w:tcPrChange>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894" w:author="Brian Bohman" w:date="2021-10-27T05:58:00Z">
              <w:tcPr>
                <w:tcW w:w="504" w:type="dxa"/>
                <w:vAlign w:val="center"/>
                <w:hideMark/>
              </w:tcPr>
            </w:tcPrChange>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895" w:author="Brian Bohman" w:date="2021-10-27T05:58:00Z">
              <w:tcPr>
                <w:tcW w:w="1008" w:type="dxa"/>
                <w:vAlign w:val="center"/>
                <w:hideMark/>
              </w:tcPr>
            </w:tcPrChange>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896" w:author="Brian Bohman" w:date="2021-10-27T05:58:00Z">
              <w:tcPr>
                <w:tcW w:w="1008" w:type="dxa"/>
                <w:hideMark/>
              </w:tcPr>
            </w:tcPrChange>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897" w:author="Brian Bohman" w:date="2021-10-27T05:58:00Z">
              <w:tcPr>
                <w:tcW w:w="720" w:type="dxa"/>
                <w:vAlign w:val="center"/>
                <w:hideMark/>
              </w:tcPr>
            </w:tcPrChange>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898" w:author="Brian Bohman" w:date="2021-10-27T05:58:00Z">
              <w:tcPr>
                <w:tcW w:w="1008" w:type="dxa"/>
                <w:vAlign w:val="center"/>
                <w:hideMark/>
              </w:tcPr>
            </w:tcPrChange>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899" w:author="Brian Bohman" w:date="2021-10-27T05:58:00Z">
              <w:tcPr>
                <w:tcW w:w="1152" w:type="dxa"/>
                <w:vAlign w:val="center"/>
                <w:hideMark/>
              </w:tcPr>
            </w:tcPrChange>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440" w:type="dxa"/>
            <w:vAlign w:val="center"/>
            <w:hideMark/>
            <w:tcPrChange w:id="12900" w:author="Brian Bohman" w:date="2021-10-27T05:58:00Z">
              <w:tcPr>
                <w:tcW w:w="1008" w:type="dxa"/>
                <w:vAlign w:val="center"/>
                <w:hideMark/>
              </w:tcPr>
            </w:tcPrChange>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5420CF5" w14:textId="77777777" w:rsidTr="00E419CD">
        <w:trPr>
          <w:trHeight w:val="165"/>
          <w:trPrChange w:id="12901" w:author="Brian Bohman" w:date="2021-10-27T05:58:00Z">
            <w:trPr>
              <w:trHeight w:val="165"/>
            </w:trPr>
          </w:trPrChange>
        </w:trPr>
        <w:tc>
          <w:tcPr>
            <w:tcW w:w="360" w:type="dxa"/>
            <w:vAlign w:val="center"/>
            <w:hideMark/>
            <w:tcPrChange w:id="12902" w:author="Brian Bohman" w:date="2021-10-27T05:58:00Z">
              <w:tcPr>
                <w:tcW w:w="360" w:type="dxa"/>
                <w:vAlign w:val="center"/>
                <w:hideMark/>
              </w:tcPr>
            </w:tcPrChange>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Change w:id="12903" w:author="Brian Bohman" w:date="2021-10-27T05:58:00Z">
              <w:tcPr>
                <w:tcW w:w="864" w:type="dxa"/>
                <w:vAlign w:val="center"/>
                <w:hideMark/>
              </w:tcPr>
            </w:tcPrChange>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04" w:author="Brian Bohman" w:date="2021-10-27T05:58:00Z">
              <w:tcPr>
                <w:tcW w:w="1152" w:type="dxa"/>
                <w:vAlign w:val="center"/>
                <w:hideMark/>
              </w:tcPr>
            </w:tcPrChange>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05" w:author="Brian Bohman" w:date="2021-10-27T05:58:00Z">
              <w:tcPr>
                <w:tcW w:w="504" w:type="dxa"/>
                <w:vAlign w:val="center"/>
                <w:hideMark/>
              </w:tcPr>
            </w:tcPrChange>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06" w:author="Brian Bohman" w:date="2021-10-27T05:58:00Z">
              <w:tcPr>
                <w:tcW w:w="1008" w:type="dxa"/>
                <w:vAlign w:val="center"/>
                <w:hideMark/>
              </w:tcPr>
            </w:tcPrChange>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07" w:author="Brian Bohman" w:date="2021-10-27T05:58:00Z">
              <w:tcPr>
                <w:tcW w:w="1008" w:type="dxa"/>
                <w:hideMark/>
              </w:tcPr>
            </w:tcPrChange>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08" w:author="Brian Bohman" w:date="2021-10-27T05:58:00Z">
              <w:tcPr>
                <w:tcW w:w="720" w:type="dxa"/>
                <w:vAlign w:val="center"/>
                <w:hideMark/>
              </w:tcPr>
            </w:tcPrChange>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09" w:author="Brian Bohman" w:date="2021-10-27T05:58:00Z">
              <w:tcPr>
                <w:tcW w:w="1008" w:type="dxa"/>
                <w:vAlign w:val="center"/>
                <w:hideMark/>
              </w:tcPr>
            </w:tcPrChange>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10" w:author="Brian Bohman" w:date="2021-10-27T05:58:00Z">
              <w:tcPr>
                <w:tcW w:w="1152" w:type="dxa"/>
                <w:vAlign w:val="center"/>
                <w:hideMark/>
              </w:tcPr>
            </w:tcPrChange>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2911" w:author="Brian Bohman" w:date="2021-10-27T05:58:00Z">
              <w:tcPr>
                <w:tcW w:w="1008" w:type="dxa"/>
                <w:vAlign w:val="center"/>
                <w:hideMark/>
              </w:tcPr>
            </w:tcPrChange>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4EDB10F9" w14:textId="77777777" w:rsidTr="00E419CD">
        <w:trPr>
          <w:trHeight w:val="165"/>
          <w:trPrChange w:id="12912" w:author="Brian Bohman" w:date="2021-10-27T05:58:00Z">
            <w:trPr>
              <w:trHeight w:val="165"/>
            </w:trPr>
          </w:trPrChange>
        </w:trPr>
        <w:tc>
          <w:tcPr>
            <w:tcW w:w="360" w:type="dxa"/>
            <w:vAlign w:val="center"/>
            <w:hideMark/>
            <w:tcPrChange w:id="12913" w:author="Brian Bohman" w:date="2021-10-27T05:58:00Z">
              <w:tcPr>
                <w:tcW w:w="360" w:type="dxa"/>
                <w:vAlign w:val="center"/>
                <w:hideMark/>
              </w:tcPr>
            </w:tcPrChange>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Change w:id="12914" w:author="Brian Bohman" w:date="2021-10-27T05:58:00Z">
              <w:tcPr>
                <w:tcW w:w="864" w:type="dxa"/>
                <w:vAlign w:val="center"/>
                <w:hideMark/>
              </w:tcPr>
            </w:tcPrChange>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15" w:author="Brian Bohman" w:date="2021-10-27T05:58:00Z">
              <w:tcPr>
                <w:tcW w:w="1152" w:type="dxa"/>
                <w:vAlign w:val="center"/>
                <w:hideMark/>
              </w:tcPr>
            </w:tcPrChange>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16" w:author="Brian Bohman" w:date="2021-10-27T05:58:00Z">
              <w:tcPr>
                <w:tcW w:w="504" w:type="dxa"/>
                <w:vAlign w:val="center"/>
                <w:hideMark/>
              </w:tcPr>
            </w:tcPrChange>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Change w:id="12917" w:author="Brian Bohman" w:date="2021-10-27T05:58:00Z">
              <w:tcPr>
                <w:tcW w:w="1008" w:type="dxa"/>
                <w:vAlign w:val="center"/>
                <w:hideMark/>
              </w:tcPr>
            </w:tcPrChange>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2918" w:author="Brian Bohman" w:date="2021-10-27T05:58:00Z">
              <w:tcPr>
                <w:tcW w:w="1008" w:type="dxa"/>
                <w:hideMark/>
              </w:tcPr>
            </w:tcPrChange>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19" w:author="Brian Bohman" w:date="2021-10-27T05:58:00Z">
              <w:tcPr>
                <w:tcW w:w="720" w:type="dxa"/>
                <w:vAlign w:val="center"/>
                <w:hideMark/>
              </w:tcPr>
            </w:tcPrChange>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2920" w:author="Brian Bohman" w:date="2021-10-27T05:58:00Z">
              <w:tcPr>
                <w:tcW w:w="1008" w:type="dxa"/>
                <w:vAlign w:val="center"/>
                <w:hideMark/>
              </w:tcPr>
            </w:tcPrChange>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21" w:author="Brian Bohman" w:date="2021-10-27T05:58:00Z">
              <w:tcPr>
                <w:tcW w:w="1152" w:type="dxa"/>
                <w:vAlign w:val="center"/>
                <w:hideMark/>
              </w:tcPr>
            </w:tcPrChange>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440" w:type="dxa"/>
            <w:vAlign w:val="center"/>
            <w:hideMark/>
            <w:tcPrChange w:id="12922" w:author="Brian Bohman" w:date="2021-10-27T05:58:00Z">
              <w:tcPr>
                <w:tcW w:w="1008" w:type="dxa"/>
                <w:vAlign w:val="center"/>
                <w:hideMark/>
              </w:tcPr>
            </w:tcPrChange>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7C7D888F" w14:textId="77777777" w:rsidTr="00E419CD">
        <w:trPr>
          <w:trHeight w:val="165"/>
          <w:trPrChange w:id="12923" w:author="Brian Bohman" w:date="2021-10-27T05:58:00Z">
            <w:trPr>
              <w:trHeight w:val="165"/>
            </w:trPr>
          </w:trPrChange>
        </w:trPr>
        <w:tc>
          <w:tcPr>
            <w:tcW w:w="360" w:type="dxa"/>
            <w:vAlign w:val="center"/>
            <w:hideMark/>
            <w:tcPrChange w:id="12924" w:author="Brian Bohman" w:date="2021-10-27T05:58:00Z">
              <w:tcPr>
                <w:tcW w:w="360" w:type="dxa"/>
                <w:vAlign w:val="center"/>
                <w:hideMark/>
              </w:tcPr>
            </w:tcPrChange>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Change w:id="12925" w:author="Brian Bohman" w:date="2021-10-27T05:58:00Z">
              <w:tcPr>
                <w:tcW w:w="864" w:type="dxa"/>
                <w:vAlign w:val="center"/>
                <w:hideMark/>
              </w:tcPr>
            </w:tcPrChange>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26" w:author="Brian Bohman" w:date="2021-10-27T05:58:00Z">
              <w:tcPr>
                <w:tcW w:w="1152" w:type="dxa"/>
                <w:vAlign w:val="center"/>
                <w:hideMark/>
              </w:tcPr>
            </w:tcPrChange>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27" w:author="Brian Bohman" w:date="2021-10-27T05:58:00Z">
              <w:tcPr>
                <w:tcW w:w="504" w:type="dxa"/>
                <w:vAlign w:val="center"/>
                <w:hideMark/>
              </w:tcPr>
            </w:tcPrChange>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28" w:author="Brian Bohman" w:date="2021-10-27T05:58:00Z">
              <w:tcPr>
                <w:tcW w:w="1008" w:type="dxa"/>
                <w:vAlign w:val="center"/>
                <w:hideMark/>
              </w:tcPr>
            </w:tcPrChange>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29" w:author="Brian Bohman" w:date="2021-10-27T05:58:00Z">
              <w:tcPr>
                <w:tcW w:w="1008" w:type="dxa"/>
                <w:hideMark/>
              </w:tcPr>
            </w:tcPrChange>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30" w:author="Brian Bohman" w:date="2021-10-27T05:58:00Z">
              <w:tcPr>
                <w:tcW w:w="720" w:type="dxa"/>
                <w:vAlign w:val="center"/>
                <w:hideMark/>
              </w:tcPr>
            </w:tcPrChange>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31" w:author="Brian Bohman" w:date="2021-10-27T05:58:00Z">
              <w:tcPr>
                <w:tcW w:w="1008" w:type="dxa"/>
                <w:vAlign w:val="center"/>
                <w:hideMark/>
              </w:tcPr>
            </w:tcPrChange>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32" w:author="Brian Bohman" w:date="2021-10-27T05:58:00Z">
              <w:tcPr>
                <w:tcW w:w="1152" w:type="dxa"/>
                <w:vAlign w:val="center"/>
                <w:hideMark/>
              </w:tcPr>
            </w:tcPrChange>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440" w:type="dxa"/>
            <w:vAlign w:val="center"/>
            <w:hideMark/>
            <w:tcPrChange w:id="12933" w:author="Brian Bohman" w:date="2021-10-27T05:58:00Z">
              <w:tcPr>
                <w:tcW w:w="1008" w:type="dxa"/>
                <w:vAlign w:val="center"/>
                <w:hideMark/>
              </w:tcPr>
            </w:tcPrChange>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0C15D1" w14:textId="77777777" w:rsidTr="00E419CD">
        <w:trPr>
          <w:trHeight w:val="165"/>
          <w:trPrChange w:id="12934" w:author="Brian Bohman" w:date="2021-10-27T05:58:00Z">
            <w:trPr>
              <w:trHeight w:val="165"/>
            </w:trPr>
          </w:trPrChange>
        </w:trPr>
        <w:tc>
          <w:tcPr>
            <w:tcW w:w="360" w:type="dxa"/>
            <w:vAlign w:val="center"/>
            <w:hideMark/>
            <w:tcPrChange w:id="12935" w:author="Brian Bohman" w:date="2021-10-27T05:58:00Z">
              <w:tcPr>
                <w:tcW w:w="360" w:type="dxa"/>
                <w:vAlign w:val="center"/>
                <w:hideMark/>
              </w:tcPr>
            </w:tcPrChange>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Change w:id="12936" w:author="Brian Bohman" w:date="2021-10-27T05:58:00Z">
              <w:tcPr>
                <w:tcW w:w="864" w:type="dxa"/>
                <w:vAlign w:val="center"/>
                <w:hideMark/>
              </w:tcPr>
            </w:tcPrChange>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37" w:author="Brian Bohman" w:date="2021-10-27T05:58:00Z">
              <w:tcPr>
                <w:tcW w:w="1152" w:type="dxa"/>
                <w:vAlign w:val="center"/>
                <w:hideMark/>
              </w:tcPr>
            </w:tcPrChange>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38" w:author="Brian Bohman" w:date="2021-10-27T05:58:00Z">
              <w:tcPr>
                <w:tcW w:w="504" w:type="dxa"/>
                <w:vAlign w:val="center"/>
                <w:hideMark/>
              </w:tcPr>
            </w:tcPrChange>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39" w:author="Brian Bohman" w:date="2021-10-27T05:58:00Z">
              <w:tcPr>
                <w:tcW w:w="1008" w:type="dxa"/>
                <w:vAlign w:val="center"/>
                <w:hideMark/>
              </w:tcPr>
            </w:tcPrChange>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40" w:author="Brian Bohman" w:date="2021-10-27T05:58:00Z">
              <w:tcPr>
                <w:tcW w:w="1008" w:type="dxa"/>
                <w:hideMark/>
              </w:tcPr>
            </w:tcPrChange>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41" w:author="Brian Bohman" w:date="2021-10-27T05:58:00Z">
              <w:tcPr>
                <w:tcW w:w="720" w:type="dxa"/>
                <w:vAlign w:val="center"/>
                <w:hideMark/>
              </w:tcPr>
            </w:tcPrChange>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42" w:author="Brian Bohman" w:date="2021-10-27T05:58:00Z">
              <w:tcPr>
                <w:tcW w:w="1008" w:type="dxa"/>
                <w:vAlign w:val="center"/>
                <w:hideMark/>
              </w:tcPr>
            </w:tcPrChange>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43" w:author="Brian Bohman" w:date="2021-10-27T05:58:00Z">
              <w:tcPr>
                <w:tcW w:w="1152" w:type="dxa"/>
                <w:vAlign w:val="center"/>
                <w:hideMark/>
              </w:tcPr>
            </w:tcPrChange>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440" w:type="dxa"/>
            <w:vAlign w:val="center"/>
            <w:hideMark/>
            <w:tcPrChange w:id="12944" w:author="Brian Bohman" w:date="2021-10-27T05:58:00Z">
              <w:tcPr>
                <w:tcW w:w="1008" w:type="dxa"/>
                <w:vAlign w:val="center"/>
                <w:hideMark/>
              </w:tcPr>
            </w:tcPrChange>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6FD770E" w14:textId="77777777" w:rsidTr="00E419CD">
        <w:trPr>
          <w:trHeight w:val="165"/>
          <w:trPrChange w:id="12945" w:author="Brian Bohman" w:date="2021-10-27T05:58:00Z">
            <w:trPr>
              <w:trHeight w:val="165"/>
            </w:trPr>
          </w:trPrChange>
        </w:trPr>
        <w:tc>
          <w:tcPr>
            <w:tcW w:w="360" w:type="dxa"/>
            <w:vAlign w:val="center"/>
            <w:hideMark/>
            <w:tcPrChange w:id="12946" w:author="Brian Bohman" w:date="2021-10-27T05:58:00Z">
              <w:tcPr>
                <w:tcW w:w="360" w:type="dxa"/>
                <w:vAlign w:val="center"/>
                <w:hideMark/>
              </w:tcPr>
            </w:tcPrChange>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Change w:id="12947" w:author="Brian Bohman" w:date="2021-10-27T05:58:00Z">
              <w:tcPr>
                <w:tcW w:w="864" w:type="dxa"/>
                <w:vAlign w:val="center"/>
                <w:hideMark/>
              </w:tcPr>
            </w:tcPrChange>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48" w:author="Brian Bohman" w:date="2021-10-27T05:58:00Z">
              <w:tcPr>
                <w:tcW w:w="1152" w:type="dxa"/>
                <w:vAlign w:val="center"/>
                <w:hideMark/>
              </w:tcPr>
            </w:tcPrChange>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49" w:author="Brian Bohman" w:date="2021-10-27T05:58:00Z">
              <w:tcPr>
                <w:tcW w:w="504" w:type="dxa"/>
                <w:vAlign w:val="center"/>
                <w:hideMark/>
              </w:tcPr>
            </w:tcPrChange>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50" w:author="Brian Bohman" w:date="2021-10-27T05:58:00Z">
              <w:tcPr>
                <w:tcW w:w="1008" w:type="dxa"/>
                <w:vAlign w:val="center"/>
                <w:hideMark/>
              </w:tcPr>
            </w:tcPrChange>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51" w:author="Brian Bohman" w:date="2021-10-27T05:58:00Z">
              <w:tcPr>
                <w:tcW w:w="1008" w:type="dxa"/>
                <w:hideMark/>
              </w:tcPr>
            </w:tcPrChange>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52" w:author="Brian Bohman" w:date="2021-10-27T05:58:00Z">
              <w:tcPr>
                <w:tcW w:w="720" w:type="dxa"/>
                <w:vAlign w:val="center"/>
                <w:hideMark/>
              </w:tcPr>
            </w:tcPrChange>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53" w:author="Brian Bohman" w:date="2021-10-27T05:58:00Z">
              <w:tcPr>
                <w:tcW w:w="1008" w:type="dxa"/>
                <w:vAlign w:val="center"/>
                <w:hideMark/>
              </w:tcPr>
            </w:tcPrChange>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54" w:author="Brian Bohman" w:date="2021-10-27T05:58:00Z">
              <w:tcPr>
                <w:tcW w:w="1152" w:type="dxa"/>
                <w:vAlign w:val="center"/>
                <w:hideMark/>
              </w:tcPr>
            </w:tcPrChange>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440" w:type="dxa"/>
            <w:vAlign w:val="center"/>
            <w:hideMark/>
            <w:tcPrChange w:id="12955" w:author="Brian Bohman" w:date="2021-10-27T05:58:00Z">
              <w:tcPr>
                <w:tcW w:w="1008" w:type="dxa"/>
                <w:vAlign w:val="center"/>
                <w:hideMark/>
              </w:tcPr>
            </w:tcPrChange>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3046F44" w14:textId="77777777" w:rsidTr="00E419CD">
        <w:trPr>
          <w:trHeight w:val="165"/>
          <w:trPrChange w:id="12956" w:author="Brian Bohman" w:date="2021-10-27T05:58:00Z">
            <w:trPr>
              <w:trHeight w:val="165"/>
            </w:trPr>
          </w:trPrChange>
        </w:trPr>
        <w:tc>
          <w:tcPr>
            <w:tcW w:w="360" w:type="dxa"/>
            <w:vAlign w:val="center"/>
            <w:hideMark/>
            <w:tcPrChange w:id="12957" w:author="Brian Bohman" w:date="2021-10-27T05:58:00Z">
              <w:tcPr>
                <w:tcW w:w="360" w:type="dxa"/>
                <w:vAlign w:val="center"/>
                <w:hideMark/>
              </w:tcPr>
            </w:tcPrChange>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Change w:id="12958" w:author="Brian Bohman" w:date="2021-10-27T05:58:00Z">
              <w:tcPr>
                <w:tcW w:w="864" w:type="dxa"/>
                <w:vAlign w:val="center"/>
                <w:hideMark/>
              </w:tcPr>
            </w:tcPrChange>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59" w:author="Brian Bohman" w:date="2021-10-27T05:58:00Z">
              <w:tcPr>
                <w:tcW w:w="1152" w:type="dxa"/>
                <w:vAlign w:val="center"/>
                <w:hideMark/>
              </w:tcPr>
            </w:tcPrChange>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Change w:id="12960" w:author="Brian Bohman" w:date="2021-10-27T05:58:00Z">
              <w:tcPr>
                <w:tcW w:w="504" w:type="dxa"/>
                <w:vAlign w:val="center"/>
                <w:hideMark/>
              </w:tcPr>
            </w:tcPrChange>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Change w:id="12961" w:author="Brian Bohman" w:date="2021-10-27T05:58:00Z">
              <w:tcPr>
                <w:tcW w:w="1008" w:type="dxa"/>
                <w:vAlign w:val="center"/>
                <w:hideMark/>
              </w:tcPr>
            </w:tcPrChange>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2962" w:author="Brian Bohman" w:date="2021-10-27T05:58:00Z">
              <w:tcPr>
                <w:tcW w:w="1008" w:type="dxa"/>
                <w:hideMark/>
              </w:tcPr>
            </w:tcPrChange>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63" w:author="Brian Bohman" w:date="2021-10-27T05:58:00Z">
              <w:tcPr>
                <w:tcW w:w="720" w:type="dxa"/>
                <w:vAlign w:val="center"/>
                <w:hideMark/>
              </w:tcPr>
            </w:tcPrChange>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2964" w:author="Brian Bohman" w:date="2021-10-27T05:58:00Z">
              <w:tcPr>
                <w:tcW w:w="1008" w:type="dxa"/>
                <w:vAlign w:val="center"/>
                <w:hideMark/>
              </w:tcPr>
            </w:tcPrChange>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2965" w:author="Brian Bohman" w:date="2021-10-27T05:58:00Z">
              <w:tcPr>
                <w:tcW w:w="1152" w:type="dxa"/>
                <w:vAlign w:val="center"/>
                <w:hideMark/>
              </w:tcPr>
            </w:tcPrChange>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440" w:type="dxa"/>
            <w:vAlign w:val="center"/>
            <w:hideMark/>
            <w:tcPrChange w:id="12966" w:author="Brian Bohman" w:date="2021-10-27T05:58:00Z">
              <w:tcPr>
                <w:tcW w:w="1008" w:type="dxa"/>
                <w:vAlign w:val="center"/>
                <w:hideMark/>
              </w:tcPr>
            </w:tcPrChange>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7D16D3B0" w14:textId="77777777" w:rsidTr="00E419CD">
        <w:trPr>
          <w:trHeight w:val="165"/>
          <w:trPrChange w:id="12967" w:author="Brian Bohman" w:date="2021-10-27T05:58:00Z">
            <w:trPr>
              <w:trHeight w:val="165"/>
            </w:trPr>
          </w:trPrChange>
        </w:trPr>
        <w:tc>
          <w:tcPr>
            <w:tcW w:w="360" w:type="dxa"/>
            <w:vAlign w:val="center"/>
            <w:hideMark/>
            <w:tcPrChange w:id="12968" w:author="Brian Bohman" w:date="2021-10-27T05:58:00Z">
              <w:tcPr>
                <w:tcW w:w="360" w:type="dxa"/>
                <w:vAlign w:val="center"/>
                <w:hideMark/>
              </w:tcPr>
            </w:tcPrChange>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Change w:id="12969" w:author="Brian Bohman" w:date="2021-10-27T05:58:00Z">
              <w:tcPr>
                <w:tcW w:w="864" w:type="dxa"/>
                <w:vAlign w:val="center"/>
                <w:hideMark/>
              </w:tcPr>
            </w:tcPrChange>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70" w:author="Brian Bohman" w:date="2021-10-27T05:58:00Z">
              <w:tcPr>
                <w:tcW w:w="1152" w:type="dxa"/>
                <w:vAlign w:val="center"/>
                <w:hideMark/>
              </w:tcPr>
            </w:tcPrChange>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71" w:author="Brian Bohman" w:date="2021-10-27T05:58:00Z">
              <w:tcPr>
                <w:tcW w:w="504" w:type="dxa"/>
                <w:vAlign w:val="center"/>
                <w:hideMark/>
              </w:tcPr>
            </w:tcPrChange>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72" w:author="Brian Bohman" w:date="2021-10-27T05:58:00Z">
              <w:tcPr>
                <w:tcW w:w="1008" w:type="dxa"/>
                <w:vAlign w:val="center"/>
                <w:hideMark/>
              </w:tcPr>
            </w:tcPrChange>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73" w:author="Brian Bohman" w:date="2021-10-27T05:58:00Z">
              <w:tcPr>
                <w:tcW w:w="1008" w:type="dxa"/>
                <w:hideMark/>
              </w:tcPr>
            </w:tcPrChange>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74" w:author="Brian Bohman" w:date="2021-10-27T05:58:00Z">
              <w:tcPr>
                <w:tcW w:w="720" w:type="dxa"/>
                <w:vAlign w:val="center"/>
                <w:hideMark/>
              </w:tcPr>
            </w:tcPrChange>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75" w:author="Brian Bohman" w:date="2021-10-27T05:58:00Z">
              <w:tcPr>
                <w:tcW w:w="1008" w:type="dxa"/>
                <w:vAlign w:val="center"/>
                <w:hideMark/>
              </w:tcPr>
            </w:tcPrChange>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2976" w:author="Brian Bohman" w:date="2021-10-27T05:58:00Z">
              <w:tcPr>
                <w:tcW w:w="1152" w:type="dxa"/>
                <w:vAlign w:val="center"/>
                <w:hideMark/>
              </w:tcPr>
            </w:tcPrChange>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2977" w:author="Brian Bohman" w:date="2021-10-27T05:58:00Z">
              <w:tcPr>
                <w:tcW w:w="1008" w:type="dxa"/>
                <w:vAlign w:val="center"/>
                <w:hideMark/>
              </w:tcPr>
            </w:tcPrChange>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12153FB" w14:textId="77777777" w:rsidTr="00E419CD">
        <w:trPr>
          <w:trHeight w:val="165"/>
          <w:trPrChange w:id="12978" w:author="Brian Bohman" w:date="2021-10-27T05:58:00Z">
            <w:trPr>
              <w:trHeight w:val="165"/>
            </w:trPr>
          </w:trPrChange>
        </w:trPr>
        <w:tc>
          <w:tcPr>
            <w:tcW w:w="360" w:type="dxa"/>
            <w:vAlign w:val="center"/>
            <w:hideMark/>
            <w:tcPrChange w:id="12979" w:author="Brian Bohman" w:date="2021-10-27T05:58:00Z">
              <w:tcPr>
                <w:tcW w:w="360" w:type="dxa"/>
                <w:vAlign w:val="center"/>
                <w:hideMark/>
              </w:tcPr>
            </w:tcPrChange>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Change w:id="12980" w:author="Brian Bohman" w:date="2021-10-27T05:58:00Z">
              <w:tcPr>
                <w:tcW w:w="864" w:type="dxa"/>
                <w:vAlign w:val="center"/>
                <w:hideMark/>
              </w:tcPr>
            </w:tcPrChange>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81" w:author="Brian Bohman" w:date="2021-10-27T05:58:00Z">
              <w:tcPr>
                <w:tcW w:w="1152" w:type="dxa"/>
                <w:vAlign w:val="center"/>
                <w:hideMark/>
              </w:tcPr>
            </w:tcPrChange>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82" w:author="Brian Bohman" w:date="2021-10-27T05:58:00Z">
              <w:tcPr>
                <w:tcW w:w="504" w:type="dxa"/>
                <w:vAlign w:val="center"/>
                <w:hideMark/>
              </w:tcPr>
            </w:tcPrChange>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83" w:author="Brian Bohman" w:date="2021-10-27T05:58:00Z">
              <w:tcPr>
                <w:tcW w:w="1008" w:type="dxa"/>
                <w:vAlign w:val="center"/>
                <w:hideMark/>
              </w:tcPr>
            </w:tcPrChange>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84" w:author="Brian Bohman" w:date="2021-10-27T05:58:00Z">
              <w:tcPr>
                <w:tcW w:w="1008" w:type="dxa"/>
                <w:hideMark/>
              </w:tcPr>
            </w:tcPrChange>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85" w:author="Brian Bohman" w:date="2021-10-27T05:58:00Z">
              <w:tcPr>
                <w:tcW w:w="720" w:type="dxa"/>
                <w:vAlign w:val="center"/>
                <w:hideMark/>
              </w:tcPr>
            </w:tcPrChange>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86" w:author="Brian Bohman" w:date="2021-10-27T05:58:00Z">
              <w:tcPr>
                <w:tcW w:w="1008" w:type="dxa"/>
                <w:vAlign w:val="center"/>
                <w:hideMark/>
              </w:tcPr>
            </w:tcPrChange>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2987" w:author="Brian Bohman" w:date="2021-10-27T05:58:00Z">
              <w:tcPr>
                <w:tcW w:w="1152" w:type="dxa"/>
                <w:vAlign w:val="center"/>
                <w:hideMark/>
              </w:tcPr>
            </w:tcPrChange>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2988" w:author="Brian Bohman" w:date="2021-10-27T05:58:00Z">
              <w:tcPr>
                <w:tcW w:w="1008" w:type="dxa"/>
                <w:vAlign w:val="center"/>
                <w:hideMark/>
              </w:tcPr>
            </w:tcPrChange>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7F37EC72" w14:textId="77777777" w:rsidTr="00E419CD">
        <w:trPr>
          <w:trHeight w:val="165"/>
          <w:trPrChange w:id="12989" w:author="Brian Bohman" w:date="2021-10-27T05:58:00Z">
            <w:trPr>
              <w:trHeight w:val="165"/>
            </w:trPr>
          </w:trPrChange>
        </w:trPr>
        <w:tc>
          <w:tcPr>
            <w:tcW w:w="360" w:type="dxa"/>
            <w:vAlign w:val="center"/>
            <w:hideMark/>
            <w:tcPrChange w:id="12990" w:author="Brian Bohman" w:date="2021-10-27T05:58:00Z">
              <w:tcPr>
                <w:tcW w:w="360" w:type="dxa"/>
                <w:vAlign w:val="center"/>
                <w:hideMark/>
              </w:tcPr>
            </w:tcPrChange>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Change w:id="12991" w:author="Brian Bohman" w:date="2021-10-27T05:58:00Z">
              <w:tcPr>
                <w:tcW w:w="864" w:type="dxa"/>
                <w:vAlign w:val="center"/>
                <w:hideMark/>
              </w:tcPr>
            </w:tcPrChange>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2992" w:author="Brian Bohman" w:date="2021-10-27T05:58:00Z">
              <w:tcPr>
                <w:tcW w:w="1152" w:type="dxa"/>
                <w:vAlign w:val="center"/>
                <w:hideMark/>
              </w:tcPr>
            </w:tcPrChange>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2993" w:author="Brian Bohman" w:date="2021-10-27T05:58:00Z">
              <w:tcPr>
                <w:tcW w:w="504" w:type="dxa"/>
                <w:vAlign w:val="center"/>
                <w:hideMark/>
              </w:tcPr>
            </w:tcPrChange>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2994" w:author="Brian Bohman" w:date="2021-10-27T05:58:00Z">
              <w:tcPr>
                <w:tcW w:w="1008" w:type="dxa"/>
                <w:vAlign w:val="center"/>
                <w:hideMark/>
              </w:tcPr>
            </w:tcPrChange>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2995" w:author="Brian Bohman" w:date="2021-10-27T05:58:00Z">
              <w:tcPr>
                <w:tcW w:w="1008" w:type="dxa"/>
                <w:hideMark/>
              </w:tcPr>
            </w:tcPrChange>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2996" w:author="Brian Bohman" w:date="2021-10-27T05:58:00Z">
              <w:tcPr>
                <w:tcW w:w="720" w:type="dxa"/>
                <w:vAlign w:val="center"/>
                <w:hideMark/>
              </w:tcPr>
            </w:tcPrChange>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2997" w:author="Brian Bohman" w:date="2021-10-27T05:58:00Z">
              <w:tcPr>
                <w:tcW w:w="1008" w:type="dxa"/>
                <w:vAlign w:val="center"/>
                <w:hideMark/>
              </w:tcPr>
            </w:tcPrChange>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2998" w:author="Brian Bohman" w:date="2021-10-27T05:58:00Z">
              <w:tcPr>
                <w:tcW w:w="1152" w:type="dxa"/>
                <w:vAlign w:val="center"/>
                <w:hideMark/>
              </w:tcPr>
            </w:tcPrChange>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2999" w:author="Brian Bohman" w:date="2021-10-27T05:58:00Z">
              <w:tcPr>
                <w:tcW w:w="1008" w:type="dxa"/>
                <w:vAlign w:val="center"/>
                <w:hideMark/>
              </w:tcPr>
            </w:tcPrChange>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3C97A95" w14:textId="77777777" w:rsidTr="00E419CD">
        <w:trPr>
          <w:trHeight w:val="165"/>
          <w:trPrChange w:id="13000" w:author="Brian Bohman" w:date="2021-10-27T05:58:00Z">
            <w:trPr>
              <w:trHeight w:val="165"/>
            </w:trPr>
          </w:trPrChange>
        </w:trPr>
        <w:tc>
          <w:tcPr>
            <w:tcW w:w="360" w:type="dxa"/>
            <w:vAlign w:val="center"/>
            <w:hideMark/>
            <w:tcPrChange w:id="13001" w:author="Brian Bohman" w:date="2021-10-27T05:58:00Z">
              <w:tcPr>
                <w:tcW w:w="360" w:type="dxa"/>
                <w:vAlign w:val="center"/>
                <w:hideMark/>
              </w:tcPr>
            </w:tcPrChange>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Change w:id="13002" w:author="Brian Bohman" w:date="2021-10-27T05:58:00Z">
              <w:tcPr>
                <w:tcW w:w="864" w:type="dxa"/>
                <w:vAlign w:val="center"/>
                <w:hideMark/>
              </w:tcPr>
            </w:tcPrChange>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03" w:author="Brian Bohman" w:date="2021-10-27T05:58:00Z">
              <w:tcPr>
                <w:tcW w:w="1152" w:type="dxa"/>
                <w:vAlign w:val="center"/>
                <w:hideMark/>
              </w:tcPr>
            </w:tcPrChange>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04" w:author="Brian Bohman" w:date="2021-10-27T05:58:00Z">
              <w:tcPr>
                <w:tcW w:w="504" w:type="dxa"/>
                <w:vAlign w:val="center"/>
                <w:hideMark/>
              </w:tcPr>
            </w:tcPrChange>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Change w:id="13005" w:author="Brian Bohman" w:date="2021-10-27T05:58:00Z">
              <w:tcPr>
                <w:tcW w:w="1008" w:type="dxa"/>
                <w:vAlign w:val="center"/>
                <w:hideMark/>
              </w:tcPr>
            </w:tcPrChange>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006" w:author="Brian Bohman" w:date="2021-10-27T05:58:00Z">
              <w:tcPr>
                <w:tcW w:w="1008" w:type="dxa"/>
                <w:hideMark/>
              </w:tcPr>
            </w:tcPrChange>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07" w:author="Brian Bohman" w:date="2021-10-27T05:58:00Z">
              <w:tcPr>
                <w:tcW w:w="720" w:type="dxa"/>
                <w:vAlign w:val="center"/>
                <w:hideMark/>
              </w:tcPr>
            </w:tcPrChange>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008" w:author="Brian Bohman" w:date="2021-10-27T05:58:00Z">
              <w:tcPr>
                <w:tcW w:w="1008" w:type="dxa"/>
                <w:vAlign w:val="center"/>
                <w:hideMark/>
              </w:tcPr>
            </w:tcPrChange>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09" w:author="Brian Bohman" w:date="2021-10-27T05:58:00Z">
              <w:tcPr>
                <w:tcW w:w="1152" w:type="dxa"/>
                <w:vAlign w:val="center"/>
                <w:hideMark/>
              </w:tcPr>
            </w:tcPrChange>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440" w:type="dxa"/>
            <w:vAlign w:val="center"/>
            <w:hideMark/>
            <w:tcPrChange w:id="13010" w:author="Brian Bohman" w:date="2021-10-27T05:58:00Z">
              <w:tcPr>
                <w:tcW w:w="1008" w:type="dxa"/>
                <w:vAlign w:val="center"/>
                <w:hideMark/>
              </w:tcPr>
            </w:tcPrChange>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93E687D" w14:textId="77777777" w:rsidTr="00E419CD">
        <w:trPr>
          <w:trHeight w:val="165"/>
          <w:trPrChange w:id="13011" w:author="Brian Bohman" w:date="2021-10-27T05:58:00Z">
            <w:trPr>
              <w:trHeight w:val="165"/>
            </w:trPr>
          </w:trPrChange>
        </w:trPr>
        <w:tc>
          <w:tcPr>
            <w:tcW w:w="360" w:type="dxa"/>
            <w:vAlign w:val="center"/>
            <w:hideMark/>
            <w:tcPrChange w:id="13012" w:author="Brian Bohman" w:date="2021-10-27T05:58:00Z">
              <w:tcPr>
                <w:tcW w:w="360" w:type="dxa"/>
                <w:vAlign w:val="center"/>
                <w:hideMark/>
              </w:tcPr>
            </w:tcPrChange>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Change w:id="13013" w:author="Brian Bohman" w:date="2021-10-27T05:58:00Z">
              <w:tcPr>
                <w:tcW w:w="864" w:type="dxa"/>
                <w:vAlign w:val="center"/>
                <w:hideMark/>
              </w:tcPr>
            </w:tcPrChange>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14" w:author="Brian Bohman" w:date="2021-10-27T05:58:00Z">
              <w:tcPr>
                <w:tcW w:w="1152" w:type="dxa"/>
                <w:vAlign w:val="center"/>
                <w:hideMark/>
              </w:tcPr>
            </w:tcPrChange>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15" w:author="Brian Bohman" w:date="2021-10-27T05:58:00Z">
              <w:tcPr>
                <w:tcW w:w="504" w:type="dxa"/>
                <w:vAlign w:val="center"/>
                <w:hideMark/>
              </w:tcPr>
            </w:tcPrChange>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16" w:author="Brian Bohman" w:date="2021-10-27T05:58:00Z">
              <w:tcPr>
                <w:tcW w:w="1008" w:type="dxa"/>
                <w:vAlign w:val="center"/>
                <w:hideMark/>
              </w:tcPr>
            </w:tcPrChange>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17" w:author="Brian Bohman" w:date="2021-10-27T05:58:00Z">
              <w:tcPr>
                <w:tcW w:w="1008" w:type="dxa"/>
                <w:hideMark/>
              </w:tcPr>
            </w:tcPrChange>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18" w:author="Brian Bohman" w:date="2021-10-27T05:58:00Z">
              <w:tcPr>
                <w:tcW w:w="720" w:type="dxa"/>
                <w:vAlign w:val="center"/>
                <w:hideMark/>
              </w:tcPr>
            </w:tcPrChange>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19" w:author="Brian Bohman" w:date="2021-10-27T05:58:00Z">
              <w:tcPr>
                <w:tcW w:w="1008" w:type="dxa"/>
                <w:vAlign w:val="center"/>
                <w:hideMark/>
              </w:tcPr>
            </w:tcPrChange>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20" w:author="Brian Bohman" w:date="2021-10-27T05:58:00Z">
              <w:tcPr>
                <w:tcW w:w="1152" w:type="dxa"/>
                <w:vAlign w:val="center"/>
                <w:hideMark/>
              </w:tcPr>
            </w:tcPrChange>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440" w:type="dxa"/>
            <w:vAlign w:val="center"/>
            <w:hideMark/>
            <w:tcPrChange w:id="13021" w:author="Brian Bohman" w:date="2021-10-27T05:58:00Z">
              <w:tcPr>
                <w:tcW w:w="1008" w:type="dxa"/>
                <w:vAlign w:val="center"/>
                <w:hideMark/>
              </w:tcPr>
            </w:tcPrChange>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797F593" w14:textId="77777777" w:rsidTr="00E419CD">
        <w:trPr>
          <w:trHeight w:val="165"/>
          <w:trPrChange w:id="13022" w:author="Brian Bohman" w:date="2021-10-27T05:58:00Z">
            <w:trPr>
              <w:trHeight w:val="165"/>
            </w:trPr>
          </w:trPrChange>
        </w:trPr>
        <w:tc>
          <w:tcPr>
            <w:tcW w:w="360" w:type="dxa"/>
            <w:vAlign w:val="center"/>
            <w:hideMark/>
            <w:tcPrChange w:id="13023" w:author="Brian Bohman" w:date="2021-10-27T05:58:00Z">
              <w:tcPr>
                <w:tcW w:w="360" w:type="dxa"/>
                <w:vAlign w:val="center"/>
                <w:hideMark/>
              </w:tcPr>
            </w:tcPrChange>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Change w:id="13024" w:author="Brian Bohman" w:date="2021-10-27T05:58:00Z">
              <w:tcPr>
                <w:tcW w:w="864" w:type="dxa"/>
                <w:vAlign w:val="center"/>
                <w:hideMark/>
              </w:tcPr>
            </w:tcPrChange>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25" w:author="Brian Bohman" w:date="2021-10-27T05:58:00Z">
              <w:tcPr>
                <w:tcW w:w="1152" w:type="dxa"/>
                <w:vAlign w:val="center"/>
                <w:hideMark/>
              </w:tcPr>
            </w:tcPrChange>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26" w:author="Brian Bohman" w:date="2021-10-27T05:58:00Z">
              <w:tcPr>
                <w:tcW w:w="504" w:type="dxa"/>
                <w:vAlign w:val="center"/>
                <w:hideMark/>
              </w:tcPr>
            </w:tcPrChange>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27" w:author="Brian Bohman" w:date="2021-10-27T05:58:00Z">
              <w:tcPr>
                <w:tcW w:w="1008" w:type="dxa"/>
                <w:vAlign w:val="center"/>
                <w:hideMark/>
              </w:tcPr>
            </w:tcPrChange>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28" w:author="Brian Bohman" w:date="2021-10-27T05:58:00Z">
              <w:tcPr>
                <w:tcW w:w="1008" w:type="dxa"/>
                <w:hideMark/>
              </w:tcPr>
            </w:tcPrChange>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29" w:author="Brian Bohman" w:date="2021-10-27T05:58:00Z">
              <w:tcPr>
                <w:tcW w:w="720" w:type="dxa"/>
                <w:vAlign w:val="center"/>
                <w:hideMark/>
              </w:tcPr>
            </w:tcPrChange>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30" w:author="Brian Bohman" w:date="2021-10-27T05:58:00Z">
              <w:tcPr>
                <w:tcW w:w="1008" w:type="dxa"/>
                <w:vAlign w:val="center"/>
                <w:hideMark/>
              </w:tcPr>
            </w:tcPrChange>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31" w:author="Brian Bohman" w:date="2021-10-27T05:58:00Z">
              <w:tcPr>
                <w:tcW w:w="1152" w:type="dxa"/>
                <w:vAlign w:val="center"/>
                <w:hideMark/>
              </w:tcPr>
            </w:tcPrChange>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032" w:author="Brian Bohman" w:date="2021-10-27T05:58:00Z">
              <w:tcPr>
                <w:tcW w:w="1008" w:type="dxa"/>
                <w:vAlign w:val="center"/>
                <w:hideMark/>
              </w:tcPr>
            </w:tcPrChange>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44158818" w14:textId="77777777" w:rsidTr="00E419CD">
        <w:trPr>
          <w:trHeight w:val="165"/>
          <w:trPrChange w:id="13033" w:author="Brian Bohman" w:date="2021-10-27T05:58:00Z">
            <w:trPr>
              <w:trHeight w:val="165"/>
            </w:trPr>
          </w:trPrChange>
        </w:trPr>
        <w:tc>
          <w:tcPr>
            <w:tcW w:w="360" w:type="dxa"/>
            <w:vAlign w:val="center"/>
            <w:hideMark/>
            <w:tcPrChange w:id="13034" w:author="Brian Bohman" w:date="2021-10-27T05:58:00Z">
              <w:tcPr>
                <w:tcW w:w="360" w:type="dxa"/>
                <w:vAlign w:val="center"/>
                <w:hideMark/>
              </w:tcPr>
            </w:tcPrChange>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Change w:id="13035" w:author="Brian Bohman" w:date="2021-10-27T05:58:00Z">
              <w:tcPr>
                <w:tcW w:w="864" w:type="dxa"/>
                <w:vAlign w:val="center"/>
                <w:hideMark/>
              </w:tcPr>
            </w:tcPrChange>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36" w:author="Brian Bohman" w:date="2021-10-27T05:58:00Z">
              <w:tcPr>
                <w:tcW w:w="1152" w:type="dxa"/>
                <w:vAlign w:val="center"/>
                <w:hideMark/>
              </w:tcPr>
            </w:tcPrChange>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37" w:author="Brian Bohman" w:date="2021-10-27T05:58:00Z">
              <w:tcPr>
                <w:tcW w:w="504" w:type="dxa"/>
                <w:vAlign w:val="center"/>
                <w:hideMark/>
              </w:tcPr>
            </w:tcPrChange>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38" w:author="Brian Bohman" w:date="2021-10-27T05:58:00Z">
              <w:tcPr>
                <w:tcW w:w="1008" w:type="dxa"/>
                <w:vAlign w:val="center"/>
                <w:hideMark/>
              </w:tcPr>
            </w:tcPrChange>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39" w:author="Brian Bohman" w:date="2021-10-27T05:58:00Z">
              <w:tcPr>
                <w:tcW w:w="1008" w:type="dxa"/>
                <w:hideMark/>
              </w:tcPr>
            </w:tcPrChange>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40" w:author="Brian Bohman" w:date="2021-10-27T05:58:00Z">
              <w:tcPr>
                <w:tcW w:w="720" w:type="dxa"/>
                <w:vAlign w:val="center"/>
                <w:hideMark/>
              </w:tcPr>
            </w:tcPrChange>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41" w:author="Brian Bohman" w:date="2021-10-27T05:58:00Z">
              <w:tcPr>
                <w:tcW w:w="1008" w:type="dxa"/>
                <w:vAlign w:val="center"/>
                <w:hideMark/>
              </w:tcPr>
            </w:tcPrChange>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42" w:author="Brian Bohman" w:date="2021-10-27T05:58:00Z">
              <w:tcPr>
                <w:tcW w:w="1152" w:type="dxa"/>
                <w:vAlign w:val="center"/>
                <w:hideMark/>
              </w:tcPr>
            </w:tcPrChange>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440" w:type="dxa"/>
            <w:vAlign w:val="center"/>
            <w:hideMark/>
            <w:tcPrChange w:id="13043" w:author="Brian Bohman" w:date="2021-10-27T05:58:00Z">
              <w:tcPr>
                <w:tcW w:w="1008" w:type="dxa"/>
                <w:vAlign w:val="center"/>
                <w:hideMark/>
              </w:tcPr>
            </w:tcPrChange>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178E03" w14:textId="77777777" w:rsidTr="00E419CD">
        <w:trPr>
          <w:trHeight w:val="180"/>
          <w:trPrChange w:id="13044" w:author="Brian Bohman" w:date="2021-10-27T05:58:00Z">
            <w:trPr>
              <w:trHeight w:val="180"/>
            </w:trPr>
          </w:trPrChange>
        </w:trPr>
        <w:tc>
          <w:tcPr>
            <w:tcW w:w="360" w:type="dxa"/>
            <w:vAlign w:val="center"/>
            <w:hideMark/>
            <w:tcPrChange w:id="13045" w:author="Brian Bohman" w:date="2021-10-27T05:58:00Z">
              <w:tcPr>
                <w:tcW w:w="360" w:type="dxa"/>
                <w:vAlign w:val="center"/>
                <w:hideMark/>
              </w:tcPr>
            </w:tcPrChange>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Change w:id="13046" w:author="Brian Bohman" w:date="2021-10-27T05:58:00Z">
              <w:tcPr>
                <w:tcW w:w="864" w:type="dxa"/>
                <w:vAlign w:val="center"/>
                <w:hideMark/>
              </w:tcPr>
            </w:tcPrChange>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47" w:author="Brian Bohman" w:date="2021-10-27T05:58:00Z">
              <w:tcPr>
                <w:tcW w:w="1152" w:type="dxa"/>
                <w:vAlign w:val="center"/>
                <w:hideMark/>
              </w:tcPr>
            </w:tcPrChange>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48" w:author="Brian Bohman" w:date="2021-10-27T05:58:00Z">
              <w:tcPr>
                <w:tcW w:w="504" w:type="dxa"/>
                <w:vAlign w:val="center"/>
                <w:hideMark/>
              </w:tcPr>
            </w:tcPrChange>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Change w:id="13049" w:author="Brian Bohman" w:date="2021-10-27T05:58:00Z">
              <w:tcPr>
                <w:tcW w:w="1008" w:type="dxa"/>
                <w:vAlign w:val="center"/>
                <w:hideMark/>
              </w:tcPr>
            </w:tcPrChange>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050" w:author="Brian Bohman" w:date="2021-10-27T05:58:00Z">
              <w:tcPr>
                <w:tcW w:w="1008" w:type="dxa"/>
                <w:hideMark/>
              </w:tcPr>
            </w:tcPrChange>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51" w:author="Brian Bohman" w:date="2021-10-27T05:58:00Z">
              <w:tcPr>
                <w:tcW w:w="720" w:type="dxa"/>
                <w:vAlign w:val="center"/>
                <w:hideMark/>
              </w:tcPr>
            </w:tcPrChange>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52" w:author="Brian Bohman" w:date="2021-10-27T05:58:00Z">
              <w:tcPr>
                <w:tcW w:w="1008" w:type="dxa"/>
                <w:vAlign w:val="center"/>
                <w:hideMark/>
              </w:tcPr>
            </w:tcPrChange>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53" w:author="Brian Bohman" w:date="2021-10-27T05:58:00Z">
              <w:tcPr>
                <w:tcW w:w="1152" w:type="dxa"/>
                <w:vAlign w:val="center"/>
                <w:hideMark/>
              </w:tcPr>
            </w:tcPrChange>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440" w:type="dxa"/>
            <w:vAlign w:val="center"/>
            <w:hideMark/>
            <w:tcPrChange w:id="13054" w:author="Brian Bohman" w:date="2021-10-27T05:58:00Z">
              <w:tcPr>
                <w:tcW w:w="1008" w:type="dxa"/>
                <w:vAlign w:val="center"/>
                <w:hideMark/>
              </w:tcPr>
            </w:tcPrChange>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4C9375AA" w14:textId="77777777" w:rsidTr="00E419CD">
        <w:trPr>
          <w:trHeight w:val="165"/>
          <w:trPrChange w:id="13055" w:author="Brian Bohman" w:date="2021-10-27T05:58:00Z">
            <w:trPr>
              <w:trHeight w:val="165"/>
            </w:trPr>
          </w:trPrChange>
        </w:trPr>
        <w:tc>
          <w:tcPr>
            <w:tcW w:w="360" w:type="dxa"/>
            <w:vAlign w:val="center"/>
            <w:hideMark/>
            <w:tcPrChange w:id="13056" w:author="Brian Bohman" w:date="2021-10-27T05:58:00Z">
              <w:tcPr>
                <w:tcW w:w="360" w:type="dxa"/>
                <w:vAlign w:val="center"/>
                <w:hideMark/>
              </w:tcPr>
            </w:tcPrChange>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Change w:id="13057" w:author="Brian Bohman" w:date="2021-10-27T05:58:00Z">
              <w:tcPr>
                <w:tcW w:w="864" w:type="dxa"/>
                <w:vAlign w:val="center"/>
                <w:hideMark/>
              </w:tcPr>
            </w:tcPrChange>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58" w:author="Brian Bohman" w:date="2021-10-27T05:58:00Z">
              <w:tcPr>
                <w:tcW w:w="1152" w:type="dxa"/>
                <w:vAlign w:val="center"/>
                <w:hideMark/>
              </w:tcPr>
            </w:tcPrChange>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59" w:author="Brian Bohman" w:date="2021-10-27T05:58:00Z">
              <w:tcPr>
                <w:tcW w:w="504" w:type="dxa"/>
                <w:vAlign w:val="center"/>
                <w:hideMark/>
              </w:tcPr>
            </w:tcPrChange>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60" w:author="Brian Bohman" w:date="2021-10-27T05:58:00Z">
              <w:tcPr>
                <w:tcW w:w="1008" w:type="dxa"/>
                <w:vAlign w:val="center"/>
                <w:hideMark/>
              </w:tcPr>
            </w:tcPrChange>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61" w:author="Brian Bohman" w:date="2021-10-27T05:58:00Z">
              <w:tcPr>
                <w:tcW w:w="1008" w:type="dxa"/>
                <w:hideMark/>
              </w:tcPr>
            </w:tcPrChange>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62" w:author="Brian Bohman" w:date="2021-10-27T05:58:00Z">
              <w:tcPr>
                <w:tcW w:w="720" w:type="dxa"/>
                <w:vAlign w:val="center"/>
                <w:hideMark/>
              </w:tcPr>
            </w:tcPrChange>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63" w:author="Brian Bohman" w:date="2021-10-27T05:58:00Z">
              <w:tcPr>
                <w:tcW w:w="1008" w:type="dxa"/>
                <w:vAlign w:val="center"/>
                <w:hideMark/>
              </w:tcPr>
            </w:tcPrChange>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064" w:author="Brian Bohman" w:date="2021-10-27T05:58:00Z">
              <w:tcPr>
                <w:tcW w:w="1152" w:type="dxa"/>
                <w:vAlign w:val="center"/>
                <w:hideMark/>
              </w:tcPr>
            </w:tcPrChange>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065" w:author="Brian Bohman" w:date="2021-10-27T05:58:00Z">
              <w:tcPr>
                <w:tcW w:w="1008" w:type="dxa"/>
                <w:vAlign w:val="center"/>
                <w:hideMark/>
              </w:tcPr>
            </w:tcPrChange>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D07AAEA" w14:textId="77777777" w:rsidTr="00E419CD">
        <w:trPr>
          <w:trHeight w:val="165"/>
          <w:trPrChange w:id="13066" w:author="Brian Bohman" w:date="2021-10-27T05:58:00Z">
            <w:trPr>
              <w:trHeight w:val="165"/>
            </w:trPr>
          </w:trPrChange>
        </w:trPr>
        <w:tc>
          <w:tcPr>
            <w:tcW w:w="360" w:type="dxa"/>
            <w:vAlign w:val="center"/>
            <w:hideMark/>
            <w:tcPrChange w:id="13067" w:author="Brian Bohman" w:date="2021-10-27T05:58:00Z">
              <w:tcPr>
                <w:tcW w:w="360" w:type="dxa"/>
                <w:vAlign w:val="center"/>
                <w:hideMark/>
              </w:tcPr>
            </w:tcPrChange>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Change w:id="13068" w:author="Brian Bohman" w:date="2021-10-27T05:58:00Z">
              <w:tcPr>
                <w:tcW w:w="864" w:type="dxa"/>
                <w:vAlign w:val="center"/>
                <w:hideMark/>
              </w:tcPr>
            </w:tcPrChange>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69" w:author="Brian Bohman" w:date="2021-10-27T05:58:00Z">
              <w:tcPr>
                <w:tcW w:w="1152" w:type="dxa"/>
                <w:vAlign w:val="center"/>
                <w:hideMark/>
              </w:tcPr>
            </w:tcPrChange>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70" w:author="Brian Bohman" w:date="2021-10-27T05:58:00Z">
              <w:tcPr>
                <w:tcW w:w="504" w:type="dxa"/>
                <w:vAlign w:val="center"/>
                <w:hideMark/>
              </w:tcPr>
            </w:tcPrChange>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71" w:author="Brian Bohman" w:date="2021-10-27T05:58:00Z">
              <w:tcPr>
                <w:tcW w:w="1008" w:type="dxa"/>
                <w:vAlign w:val="center"/>
                <w:hideMark/>
              </w:tcPr>
            </w:tcPrChange>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72" w:author="Brian Bohman" w:date="2021-10-27T05:58:00Z">
              <w:tcPr>
                <w:tcW w:w="1008" w:type="dxa"/>
                <w:hideMark/>
              </w:tcPr>
            </w:tcPrChange>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73" w:author="Brian Bohman" w:date="2021-10-27T05:58:00Z">
              <w:tcPr>
                <w:tcW w:w="720" w:type="dxa"/>
                <w:vAlign w:val="center"/>
                <w:hideMark/>
              </w:tcPr>
            </w:tcPrChange>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74" w:author="Brian Bohman" w:date="2021-10-27T05:58:00Z">
              <w:tcPr>
                <w:tcW w:w="1008" w:type="dxa"/>
                <w:vAlign w:val="center"/>
                <w:hideMark/>
              </w:tcPr>
            </w:tcPrChange>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075" w:author="Brian Bohman" w:date="2021-10-27T05:58:00Z">
              <w:tcPr>
                <w:tcW w:w="1152" w:type="dxa"/>
                <w:vAlign w:val="center"/>
                <w:hideMark/>
              </w:tcPr>
            </w:tcPrChange>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440" w:type="dxa"/>
            <w:vAlign w:val="center"/>
            <w:hideMark/>
            <w:tcPrChange w:id="13076" w:author="Brian Bohman" w:date="2021-10-27T05:58:00Z">
              <w:tcPr>
                <w:tcW w:w="1008" w:type="dxa"/>
                <w:vAlign w:val="center"/>
                <w:hideMark/>
              </w:tcPr>
            </w:tcPrChange>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38A944A" w14:textId="77777777" w:rsidTr="00E419CD">
        <w:trPr>
          <w:trHeight w:val="165"/>
          <w:trPrChange w:id="13077" w:author="Brian Bohman" w:date="2021-10-27T05:58:00Z">
            <w:trPr>
              <w:trHeight w:val="165"/>
            </w:trPr>
          </w:trPrChange>
        </w:trPr>
        <w:tc>
          <w:tcPr>
            <w:tcW w:w="360" w:type="dxa"/>
            <w:vAlign w:val="center"/>
            <w:hideMark/>
            <w:tcPrChange w:id="13078" w:author="Brian Bohman" w:date="2021-10-27T05:58:00Z">
              <w:tcPr>
                <w:tcW w:w="360" w:type="dxa"/>
                <w:vAlign w:val="center"/>
                <w:hideMark/>
              </w:tcPr>
            </w:tcPrChange>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Change w:id="13079" w:author="Brian Bohman" w:date="2021-10-27T05:58:00Z">
              <w:tcPr>
                <w:tcW w:w="864" w:type="dxa"/>
                <w:vAlign w:val="center"/>
                <w:hideMark/>
              </w:tcPr>
            </w:tcPrChange>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80" w:author="Brian Bohman" w:date="2021-10-27T05:58:00Z">
              <w:tcPr>
                <w:tcW w:w="1152" w:type="dxa"/>
                <w:vAlign w:val="center"/>
                <w:hideMark/>
              </w:tcPr>
            </w:tcPrChange>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81" w:author="Brian Bohman" w:date="2021-10-27T05:58:00Z">
              <w:tcPr>
                <w:tcW w:w="504" w:type="dxa"/>
                <w:vAlign w:val="center"/>
                <w:hideMark/>
              </w:tcPr>
            </w:tcPrChange>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82" w:author="Brian Bohman" w:date="2021-10-27T05:58:00Z">
              <w:tcPr>
                <w:tcW w:w="1008" w:type="dxa"/>
                <w:vAlign w:val="center"/>
                <w:hideMark/>
              </w:tcPr>
            </w:tcPrChange>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83" w:author="Brian Bohman" w:date="2021-10-27T05:58:00Z">
              <w:tcPr>
                <w:tcW w:w="1008" w:type="dxa"/>
                <w:hideMark/>
              </w:tcPr>
            </w:tcPrChange>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84" w:author="Brian Bohman" w:date="2021-10-27T05:58:00Z">
              <w:tcPr>
                <w:tcW w:w="720" w:type="dxa"/>
                <w:vAlign w:val="center"/>
                <w:hideMark/>
              </w:tcPr>
            </w:tcPrChange>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85" w:author="Brian Bohman" w:date="2021-10-27T05:58:00Z">
              <w:tcPr>
                <w:tcW w:w="1008" w:type="dxa"/>
                <w:vAlign w:val="center"/>
                <w:hideMark/>
              </w:tcPr>
            </w:tcPrChange>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086" w:author="Brian Bohman" w:date="2021-10-27T05:58:00Z">
              <w:tcPr>
                <w:tcW w:w="1152" w:type="dxa"/>
                <w:vAlign w:val="center"/>
                <w:hideMark/>
              </w:tcPr>
            </w:tcPrChange>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440" w:type="dxa"/>
            <w:vAlign w:val="center"/>
            <w:hideMark/>
            <w:tcPrChange w:id="13087" w:author="Brian Bohman" w:date="2021-10-27T05:58:00Z">
              <w:tcPr>
                <w:tcW w:w="1008" w:type="dxa"/>
                <w:vAlign w:val="center"/>
                <w:hideMark/>
              </w:tcPr>
            </w:tcPrChange>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5C6324C" w14:textId="77777777" w:rsidTr="00E419CD">
        <w:trPr>
          <w:trHeight w:val="165"/>
          <w:trPrChange w:id="13088" w:author="Brian Bohman" w:date="2021-10-27T05:58:00Z">
            <w:trPr>
              <w:trHeight w:val="165"/>
            </w:trPr>
          </w:trPrChange>
        </w:trPr>
        <w:tc>
          <w:tcPr>
            <w:tcW w:w="360" w:type="dxa"/>
            <w:vAlign w:val="center"/>
            <w:hideMark/>
            <w:tcPrChange w:id="13089" w:author="Brian Bohman" w:date="2021-10-27T05:58:00Z">
              <w:tcPr>
                <w:tcW w:w="360" w:type="dxa"/>
                <w:vAlign w:val="center"/>
                <w:hideMark/>
              </w:tcPr>
            </w:tcPrChange>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Change w:id="13090" w:author="Brian Bohman" w:date="2021-10-27T05:58:00Z">
              <w:tcPr>
                <w:tcW w:w="864" w:type="dxa"/>
                <w:vAlign w:val="center"/>
                <w:hideMark/>
              </w:tcPr>
            </w:tcPrChange>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091" w:author="Brian Bohman" w:date="2021-10-27T05:58:00Z">
              <w:tcPr>
                <w:tcW w:w="1152" w:type="dxa"/>
                <w:vAlign w:val="center"/>
                <w:hideMark/>
              </w:tcPr>
            </w:tcPrChange>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092" w:author="Brian Bohman" w:date="2021-10-27T05:58:00Z">
              <w:tcPr>
                <w:tcW w:w="504" w:type="dxa"/>
                <w:vAlign w:val="center"/>
                <w:hideMark/>
              </w:tcPr>
            </w:tcPrChange>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Change w:id="13093" w:author="Brian Bohman" w:date="2021-10-27T05:58:00Z">
              <w:tcPr>
                <w:tcW w:w="1008" w:type="dxa"/>
                <w:vAlign w:val="center"/>
                <w:hideMark/>
              </w:tcPr>
            </w:tcPrChange>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094" w:author="Brian Bohman" w:date="2021-10-27T05:58:00Z">
              <w:tcPr>
                <w:tcW w:w="1008" w:type="dxa"/>
                <w:hideMark/>
              </w:tcPr>
            </w:tcPrChange>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095" w:author="Brian Bohman" w:date="2021-10-27T05:58:00Z">
              <w:tcPr>
                <w:tcW w:w="720" w:type="dxa"/>
                <w:vAlign w:val="center"/>
                <w:hideMark/>
              </w:tcPr>
            </w:tcPrChange>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096" w:author="Brian Bohman" w:date="2021-10-27T05:58:00Z">
              <w:tcPr>
                <w:tcW w:w="1008" w:type="dxa"/>
                <w:vAlign w:val="center"/>
                <w:hideMark/>
              </w:tcPr>
            </w:tcPrChange>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097" w:author="Brian Bohman" w:date="2021-10-27T05:58:00Z">
              <w:tcPr>
                <w:tcW w:w="1152" w:type="dxa"/>
                <w:vAlign w:val="center"/>
                <w:hideMark/>
              </w:tcPr>
            </w:tcPrChange>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440" w:type="dxa"/>
            <w:vAlign w:val="center"/>
            <w:hideMark/>
            <w:tcPrChange w:id="13098" w:author="Brian Bohman" w:date="2021-10-27T05:58:00Z">
              <w:tcPr>
                <w:tcW w:w="1008" w:type="dxa"/>
                <w:vAlign w:val="center"/>
                <w:hideMark/>
              </w:tcPr>
            </w:tcPrChange>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544EA91" w14:textId="77777777" w:rsidTr="00E419CD">
        <w:trPr>
          <w:trHeight w:val="165"/>
          <w:trPrChange w:id="13099" w:author="Brian Bohman" w:date="2021-10-27T05:58:00Z">
            <w:trPr>
              <w:trHeight w:val="165"/>
            </w:trPr>
          </w:trPrChange>
        </w:trPr>
        <w:tc>
          <w:tcPr>
            <w:tcW w:w="360" w:type="dxa"/>
            <w:vAlign w:val="center"/>
            <w:hideMark/>
            <w:tcPrChange w:id="13100" w:author="Brian Bohman" w:date="2021-10-27T05:58:00Z">
              <w:tcPr>
                <w:tcW w:w="360" w:type="dxa"/>
                <w:vAlign w:val="center"/>
                <w:hideMark/>
              </w:tcPr>
            </w:tcPrChange>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Change w:id="13101" w:author="Brian Bohman" w:date="2021-10-27T05:58:00Z">
              <w:tcPr>
                <w:tcW w:w="864" w:type="dxa"/>
                <w:vAlign w:val="center"/>
                <w:hideMark/>
              </w:tcPr>
            </w:tcPrChange>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02" w:author="Brian Bohman" w:date="2021-10-27T05:58:00Z">
              <w:tcPr>
                <w:tcW w:w="1152" w:type="dxa"/>
                <w:vAlign w:val="center"/>
                <w:hideMark/>
              </w:tcPr>
            </w:tcPrChange>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03" w:author="Brian Bohman" w:date="2021-10-27T05:58:00Z">
              <w:tcPr>
                <w:tcW w:w="504" w:type="dxa"/>
                <w:vAlign w:val="center"/>
                <w:hideMark/>
              </w:tcPr>
            </w:tcPrChange>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04" w:author="Brian Bohman" w:date="2021-10-27T05:58:00Z">
              <w:tcPr>
                <w:tcW w:w="1008" w:type="dxa"/>
                <w:vAlign w:val="center"/>
                <w:hideMark/>
              </w:tcPr>
            </w:tcPrChange>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05" w:author="Brian Bohman" w:date="2021-10-27T05:58:00Z">
              <w:tcPr>
                <w:tcW w:w="1008" w:type="dxa"/>
                <w:hideMark/>
              </w:tcPr>
            </w:tcPrChange>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06" w:author="Brian Bohman" w:date="2021-10-27T05:58:00Z">
              <w:tcPr>
                <w:tcW w:w="720" w:type="dxa"/>
                <w:vAlign w:val="center"/>
                <w:hideMark/>
              </w:tcPr>
            </w:tcPrChange>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07" w:author="Brian Bohman" w:date="2021-10-27T05:58:00Z">
              <w:tcPr>
                <w:tcW w:w="1008" w:type="dxa"/>
                <w:vAlign w:val="center"/>
                <w:hideMark/>
              </w:tcPr>
            </w:tcPrChange>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08" w:author="Brian Bohman" w:date="2021-10-27T05:58:00Z">
              <w:tcPr>
                <w:tcW w:w="1152" w:type="dxa"/>
                <w:vAlign w:val="center"/>
                <w:hideMark/>
              </w:tcPr>
            </w:tcPrChange>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440" w:type="dxa"/>
            <w:vAlign w:val="center"/>
            <w:hideMark/>
            <w:tcPrChange w:id="13109" w:author="Brian Bohman" w:date="2021-10-27T05:58:00Z">
              <w:tcPr>
                <w:tcW w:w="1008" w:type="dxa"/>
                <w:vAlign w:val="center"/>
                <w:hideMark/>
              </w:tcPr>
            </w:tcPrChange>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49D3AA8D" w14:textId="77777777" w:rsidTr="00E419CD">
        <w:trPr>
          <w:trHeight w:val="165"/>
          <w:trPrChange w:id="13110" w:author="Brian Bohman" w:date="2021-10-27T05:58:00Z">
            <w:trPr>
              <w:trHeight w:val="165"/>
            </w:trPr>
          </w:trPrChange>
        </w:trPr>
        <w:tc>
          <w:tcPr>
            <w:tcW w:w="360" w:type="dxa"/>
            <w:vAlign w:val="center"/>
            <w:hideMark/>
            <w:tcPrChange w:id="13111" w:author="Brian Bohman" w:date="2021-10-27T05:58:00Z">
              <w:tcPr>
                <w:tcW w:w="360" w:type="dxa"/>
                <w:vAlign w:val="center"/>
                <w:hideMark/>
              </w:tcPr>
            </w:tcPrChange>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Change w:id="13112" w:author="Brian Bohman" w:date="2021-10-27T05:58:00Z">
              <w:tcPr>
                <w:tcW w:w="864" w:type="dxa"/>
                <w:vAlign w:val="center"/>
                <w:hideMark/>
              </w:tcPr>
            </w:tcPrChange>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13" w:author="Brian Bohman" w:date="2021-10-27T05:58:00Z">
              <w:tcPr>
                <w:tcW w:w="1152" w:type="dxa"/>
                <w:vAlign w:val="center"/>
                <w:hideMark/>
              </w:tcPr>
            </w:tcPrChange>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14" w:author="Brian Bohman" w:date="2021-10-27T05:58:00Z">
              <w:tcPr>
                <w:tcW w:w="504" w:type="dxa"/>
                <w:vAlign w:val="center"/>
                <w:hideMark/>
              </w:tcPr>
            </w:tcPrChange>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15" w:author="Brian Bohman" w:date="2021-10-27T05:58:00Z">
              <w:tcPr>
                <w:tcW w:w="1008" w:type="dxa"/>
                <w:vAlign w:val="center"/>
                <w:hideMark/>
              </w:tcPr>
            </w:tcPrChange>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16" w:author="Brian Bohman" w:date="2021-10-27T05:58:00Z">
              <w:tcPr>
                <w:tcW w:w="1008" w:type="dxa"/>
                <w:hideMark/>
              </w:tcPr>
            </w:tcPrChange>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17" w:author="Brian Bohman" w:date="2021-10-27T05:58:00Z">
              <w:tcPr>
                <w:tcW w:w="720" w:type="dxa"/>
                <w:vAlign w:val="center"/>
                <w:hideMark/>
              </w:tcPr>
            </w:tcPrChange>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18" w:author="Brian Bohman" w:date="2021-10-27T05:58:00Z">
              <w:tcPr>
                <w:tcW w:w="1008" w:type="dxa"/>
                <w:vAlign w:val="center"/>
                <w:hideMark/>
              </w:tcPr>
            </w:tcPrChange>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19" w:author="Brian Bohman" w:date="2021-10-27T05:58:00Z">
              <w:tcPr>
                <w:tcW w:w="1152" w:type="dxa"/>
                <w:vAlign w:val="center"/>
                <w:hideMark/>
              </w:tcPr>
            </w:tcPrChange>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440" w:type="dxa"/>
            <w:vAlign w:val="center"/>
            <w:hideMark/>
            <w:tcPrChange w:id="13120" w:author="Brian Bohman" w:date="2021-10-27T05:58:00Z">
              <w:tcPr>
                <w:tcW w:w="1008" w:type="dxa"/>
                <w:vAlign w:val="center"/>
                <w:hideMark/>
              </w:tcPr>
            </w:tcPrChange>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573A851" w14:textId="77777777" w:rsidTr="00E419CD">
        <w:trPr>
          <w:trHeight w:val="165"/>
          <w:trPrChange w:id="13121" w:author="Brian Bohman" w:date="2021-10-27T05:58:00Z">
            <w:trPr>
              <w:trHeight w:val="165"/>
            </w:trPr>
          </w:trPrChange>
        </w:trPr>
        <w:tc>
          <w:tcPr>
            <w:tcW w:w="360" w:type="dxa"/>
            <w:vAlign w:val="center"/>
            <w:hideMark/>
            <w:tcPrChange w:id="13122" w:author="Brian Bohman" w:date="2021-10-27T05:58:00Z">
              <w:tcPr>
                <w:tcW w:w="360" w:type="dxa"/>
                <w:vAlign w:val="center"/>
                <w:hideMark/>
              </w:tcPr>
            </w:tcPrChange>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Change w:id="13123" w:author="Brian Bohman" w:date="2021-10-27T05:58:00Z">
              <w:tcPr>
                <w:tcW w:w="864" w:type="dxa"/>
                <w:vAlign w:val="center"/>
                <w:hideMark/>
              </w:tcPr>
            </w:tcPrChange>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24" w:author="Brian Bohman" w:date="2021-10-27T05:58:00Z">
              <w:tcPr>
                <w:tcW w:w="1152" w:type="dxa"/>
                <w:vAlign w:val="center"/>
                <w:hideMark/>
              </w:tcPr>
            </w:tcPrChange>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25" w:author="Brian Bohman" w:date="2021-10-27T05:58:00Z">
              <w:tcPr>
                <w:tcW w:w="504" w:type="dxa"/>
                <w:vAlign w:val="center"/>
                <w:hideMark/>
              </w:tcPr>
            </w:tcPrChange>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26" w:author="Brian Bohman" w:date="2021-10-27T05:58:00Z">
              <w:tcPr>
                <w:tcW w:w="1008" w:type="dxa"/>
                <w:vAlign w:val="center"/>
                <w:hideMark/>
              </w:tcPr>
            </w:tcPrChange>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27" w:author="Brian Bohman" w:date="2021-10-27T05:58:00Z">
              <w:tcPr>
                <w:tcW w:w="1008" w:type="dxa"/>
                <w:hideMark/>
              </w:tcPr>
            </w:tcPrChange>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28" w:author="Brian Bohman" w:date="2021-10-27T05:58:00Z">
              <w:tcPr>
                <w:tcW w:w="720" w:type="dxa"/>
                <w:vAlign w:val="center"/>
                <w:hideMark/>
              </w:tcPr>
            </w:tcPrChange>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29" w:author="Brian Bohman" w:date="2021-10-27T05:58:00Z">
              <w:tcPr>
                <w:tcW w:w="1008" w:type="dxa"/>
                <w:vAlign w:val="center"/>
                <w:hideMark/>
              </w:tcPr>
            </w:tcPrChange>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30" w:author="Brian Bohman" w:date="2021-10-27T05:58:00Z">
              <w:tcPr>
                <w:tcW w:w="1152" w:type="dxa"/>
                <w:vAlign w:val="center"/>
                <w:hideMark/>
              </w:tcPr>
            </w:tcPrChange>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440" w:type="dxa"/>
            <w:vAlign w:val="center"/>
            <w:hideMark/>
            <w:tcPrChange w:id="13131" w:author="Brian Bohman" w:date="2021-10-27T05:58:00Z">
              <w:tcPr>
                <w:tcW w:w="1008" w:type="dxa"/>
                <w:vAlign w:val="center"/>
                <w:hideMark/>
              </w:tcPr>
            </w:tcPrChange>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725C7C6" w14:textId="77777777" w:rsidTr="00E419CD">
        <w:trPr>
          <w:trHeight w:val="165"/>
          <w:trPrChange w:id="13132" w:author="Brian Bohman" w:date="2021-10-27T05:58:00Z">
            <w:trPr>
              <w:trHeight w:val="165"/>
            </w:trPr>
          </w:trPrChange>
        </w:trPr>
        <w:tc>
          <w:tcPr>
            <w:tcW w:w="360" w:type="dxa"/>
            <w:vAlign w:val="center"/>
            <w:hideMark/>
            <w:tcPrChange w:id="13133" w:author="Brian Bohman" w:date="2021-10-27T05:58:00Z">
              <w:tcPr>
                <w:tcW w:w="360" w:type="dxa"/>
                <w:vAlign w:val="center"/>
                <w:hideMark/>
              </w:tcPr>
            </w:tcPrChange>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Change w:id="13134" w:author="Brian Bohman" w:date="2021-10-27T05:58:00Z">
              <w:tcPr>
                <w:tcW w:w="864" w:type="dxa"/>
                <w:vAlign w:val="center"/>
                <w:hideMark/>
              </w:tcPr>
            </w:tcPrChange>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35" w:author="Brian Bohman" w:date="2021-10-27T05:58:00Z">
              <w:tcPr>
                <w:tcW w:w="1152" w:type="dxa"/>
                <w:vAlign w:val="center"/>
                <w:hideMark/>
              </w:tcPr>
            </w:tcPrChange>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36" w:author="Brian Bohman" w:date="2021-10-27T05:58:00Z">
              <w:tcPr>
                <w:tcW w:w="504" w:type="dxa"/>
                <w:vAlign w:val="center"/>
                <w:hideMark/>
              </w:tcPr>
            </w:tcPrChange>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Change w:id="13137" w:author="Brian Bohman" w:date="2021-10-27T05:58:00Z">
              <w:tcPr>
                <w:tcW w:w="1008" w:type="dxa"/>
                <w:vAlign w:val="center"/>
                <w:hideMark/>
              </w:tcPr>
            </w:tcPrChange>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138" w:author="Brian Bohman" w:date="2021-10-27T05:58:00Z">
              <w:tcPr>
                <w:tcW w:w="1008" w:type="dxa"/>
                <w:hideMark/>
              </w:tcPr>
            </w:tcPrChange>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39" w:author="Brian Bohman" w:date="2021-10-27T05:58:00Z">
              <w:tcPr>
                <w:tcW w:w="720" w:type="dxa"/>
                <w:vAlign w:val="center"/>
                <w:hideMark/>
              </w:tcPr>
            </w:tcPrChange>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40" w:author="Brian Bohman" w:date="2021-10-27T05:58:00Z">
              <w:tcPr>
                <w:tcW w:w="1008" w:type="dxa"/>
                <w:vAlign w:val="center"/>
                <w:hideMark/>
              </w:tcPr>
            </w:tcPrChange>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41" w:author="Brian Bohman" w:date="2021-10-27T05:58:00Z">
              <w:tcPr>
                <w:tcW w:w="1152" w:type="dxa"/>
                <w:vAlign w:val="center"/>
                <w:hideMark/>
              </w:tcPr>
            </w:tcPrChange>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440" w:type="dxa"/>
            <w:vAlign w:val="center"/>
            <w:hideMark/>
            <w:tcPrChange w:id="13142" w:author="Brian Bohman" w:date="2021-10-27T05:58:00Z">
              <w:tcPr>
                <w:tcW w:w="1008" w:type="dxa"/>
                <w:vAlign w:val="center"/>
                <w:hideMark/>
              </w:tcPr>
            </w:tcPrChange>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68E2527D" w14:textId="77777777" w:rsidTr="00E419CD">
        <w:trPr>
          <w:trHeight w:val="165"/>
          <w:trPrChange w:id="13143" w:author="Brian Bohman" w:date="2021-10-27T05:58:00Z">
            <w:trPr>
              <w:trHeight w:val="165"/>
            </w:trPr>
          </w:trPrChange>
        </w:trPr>
        <w:tc>
          <w:tcPr>
            <w:tcW w:w="360" w:type="dxa"/>
            <w:vAlign w:val="center"/>
            <w:hideMark/>
            <w:tcPrChange w:id="13144" w:author="Brian Bohman" w:date="2021-10-27T05:58:00Z">
              <w:tcPr>
                <w:tcW w:w="360" w:type="dxa"/>
                <w:vAlign w:val="center"/>
                <w:hideMark/>
              </w:tcPr>
            </w:tcPrChange>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Change w:id="13145" w:author="Brian Bohman" w:date="2021-10-27T05:58:00Z">
              <w:tcPr>
                <w:tcW w:w="864" w:type="dxa"/>
                <w:vAlign w:val="center"/>
                <w:hideMark/>
              </w:tcPr>
            </w:tcPrChange>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46" w:author="Brian Bohman" w:date="2021-10-27T05:58:00Z">
              <w:tcPr>
                <w:tcW w:w="1152" w:type="dxa"/>
                <w:vAlign w:val="center"/>
                <w:hideMark/>
              </w:tcPr>
            </w:tcPrChange>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47" w:author="Brian Bohman" w:date="2021-10-27T05:58:00Z">
              <w:tcPr>
                <w:tcW w:w="504" w:type="dxa"/>
                <w:vAlign w:val="center"/>
                <w:hideMark/>
              </w:tcPr>
            </w:tcPrChange>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48" w:author="Brian Bohman" w:date="2021-10-27T05:58:00Z">
              <w:tcPr>
                <w:tcW w:w="1008" w:type="dxa"/>
                <w:vAlign w:val="center"/>
                <w:hideMark/>
              </w:tcPr>
            </w:tcPrChange>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49" w:author="Brian Bohman" w:date="2021-10-27T05:58:00Z">
              <w:tcPr>
                <w:tcW w:w="1008" w:type="dxa"/>
                <w:hideMark/>
              </w:tcPr>
            </w:tcPrChange>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50" w:author="Brian Bohman" w:date="2021-10-27T05:58:00Z">
              <w:tcPr>
                <w:tcW w:w="720" w:type="dxa"/>
                <w:vAlign w:val="center"/>
                <w:hideMark/>
              </w:tcPr>
            </w:tcPrChange>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51" w:author="Brian Bohman" w:date="2021-10-27T05:58:00Z">
              <w:tcPr>
                <w:tcW w:w="1008" w:type="dxa"/>
                <w:vAlign w:val="center"/>
                <w:hideMark/>
              </w:tcPr>
            </w:tcPrChange>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52" w:author="Brian Bohman" w:date="2021-10-27T05:58:00Z">
              <w:tcPr>
                <w:tcW w:w="1152" w:type="dxa"/>
                <w:vAlign w:val="center"/>
                <w:hideMark/>
              </w:tcPr>
            </w:tcPrChange>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3153" w:author="Brian Bohman" w:date="2021-10-27T05:58:00Z">
              <w:tcPr>
                <w:tcW w:w="1008" w:type="dxa"/>
                <w:vAlign w:val="center"/>
                <w:hideMark/>
              </w:tcPr>
            </w:tcPrChange>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3298A8C0" w14:textId="77777777" w:rsidTr="00E419CD">
        <w:trPr>
          <w:trHeight w:val="165"/>
          <w:trPrChange w:id="13154" w:author="Brian Bohman" w:date="2021-10-27T05:58:00Z">
            <w:trPr>
              <w:trHeight w:val="165"/>
            </w:trPr>
          </w:trPrChange>
        </w:trPr>
        <w:tc>
          <w:tcPr>
            <w:tcW w:w="360" w:type="dxa"/>
            <w:vAlign w:val="center"/>
            <w:hideMark/>
            <w:tcPrChange w:id="13155" w:author="Brian Bohman" w:date="2021-10-27T05:58:00Z">
              <w:tcPr>
                <w:tcW w:w="360" w:type="dxa"/>
                <w:vAlign w:val="center"/>
                <w:hideMark/>
              </w:tcPr>
            </w:tcPrChange>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Change w:id="13156" w:author="Brian Bohman" w:date="2021-10-27T05:58:00Z">
              <w:tcPr>
                <w:tcW w:w="864" w:type="dxa"/>
                <w:vAlign w:val="center"/>
                <w:hideMark/>
              </w:tcPr>
            </w:tcPrChange>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57" w:author="Brian Bohman" w:date="2021-10-27T05:58:00Z">
              <w:tcPr>
                <w:tcW w:w="1152" w:type="dxa"/>
                <w:vAlign w:val="center"/>
                <w:hideMark/>
              </w:tcPr>
            </w:tcPrChange>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58" w:author="Brian Bohman" w:date="2021-10-27T05:58:00Z">
              <w:tcPr>
                <w:tcW w:w="504" w:type="dxa"/>
                <w:vAlign w:val="center"/>
                <w:hideMark/>
              </w:tcPr>
            </w:tcPrChange>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59" w:author="Brian Bohman" w:date="2021-10-27T05:58:00Z">
              <w:tcPr>
                <w:tcW w:w="1008" w:type="dxa"/>
                <w:vAlign w:val="center"/>
                <w:hideMark/>
              </w:tcPr>
            </w:tcPrChange>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60" w:author="Brian Bohman" w:date="2021-10-27T05:58:00Z">
              <w:tcPr>
                <w:tcW w:w="1008" w:type="dxa"/>
                <w:hideMark/>
              </w:tcPr>
            </w:tcPrChange>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61" w:author="Brian Bohman" w:date="2021-10-27T05:58:00Z">
              <w:tcPr>
                <w:tcW w:w="720" w:type="dxa"/>
                <w:vAlign w:val="center"/>
                <w:hideMark/>
              </w:tcPr>
            </w:tcPrChange>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62" w:author="Brian Bohman" w:date="2021-10-27T05:58:00Z">
              <w:tcPr>
                <w:tcW w:w="1008" w:type="dxa"/>
                <w:vAlign w:val="center"/>
                <w:hideMark/>
              </w:tcPr>
            </w:tcPrChange>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163" w:author="Brian Bohman" w:date="2021-10-27T05:58:00Z">
              <w:tcPr>
                <w:tcW w:w="1152" w:type="dxa"/>
                <w:vAlign w:val="center"/>
                <w:hideMark/>
              </w:tcPr>
            </w:tcPrChange>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3164" w:author="Brian Bohman" w:date="2021-10-27T05:58:00Z">
              <w:tcPr>
                <w:tcW w:w="1008" w:type="dxa"/>
                <w:vAlign w:val="center"/>
                <w:hideMark/>
              </w:tcPr>
            </w:tcPrChange>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D54E960" w14:textId="77777777" w:rsidTr="00E419CD">
        <w:trPr>
          <w:trHeight w:val="165"/>
          <w:trPrChange w:id="13165" w:author="Brian Bohman" w:date="2021-10-27T05:58:00Z">
            <w:trPr>
              <w:trHeight w:val="165"/>
            </w:trPr>
          </w:trPrChange>
        </w:trPr>
        <w:tc>
          <w:tcPr>
            <w:tcW w:w="360" w:type="dxa"/>
            <w:vAlign w:val="center"/>
            <w:hideMark/>
            <w:tcPrChange w:id="13166" w:author="Brian Bohman" w:date="2021-10-27T05:58:00Z">
              <w:tcPr>
                <w:tcW w:w="360" w:type="dxa"/>
                <w:vAlign w:val="center"/>
                <w:hideMark/>
              </w:tcPr>
            </w:tcPrChange>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Change w:id="13167" w:author="Brian Bohman" w:date="2021-10-27T05:58:00Z">
              <w:tcPr>
                <w:tcW w:w="864" w:type="dxa"/>
                <w:vAlign w:val="center"/>
                <w:hideMark/>
              </w:tcPr>
            </w:tcPrChange>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68" w:author="Brian Bohman" w:date="2021-10-27T05:58:00Z">
              <w:tcPr>
                <w:tcW w:w="1152" w:type="dxa"/>
                <w:vAlign w:val="center"/>
                <w:hideMark/>
              </w:tcPr>
            </w:tcPrChange>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69" w:author="Brian Bohman" w:date="2021-10-27T05:58:00Z">
              <w:tcPr>
                <w:tcW w:w="504" w:type="dxa"/>
                <w:vAlign w:val="center"/>
                <w:hideMark/>
              </w:tcPr>
            </w:tcPrChange>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70" w:author="Brian Bohman" w:date="2021-10-27T05:58:00Z">
              <w:tcPr>
                <w:tcW w:w="1008" w:type="dxa"/>
                <w:vAlign w:val="center"/>
                <w:hideMark/>
              </w:tcPr>
            </w:tcPrChange>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71" w:author="Brian Bohman" w:date="2021-10-27T05:58:00Z">
              <w:tcPr>
                <w:tcW w:w="1008" w:type="dxa"/>
                <w:hideMark/>
              </w:tcPr>
            </w:tcPrChange>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72" w:author="Brian Bohman" w:date="2021-10-27T05:58:00Z">
              <w:tcPr>
                <w:tcW w:w="720" w:type="dxa"/>
                <w:vAlign w:val="center"/>
                <w:hideMark/>
              </w:tcPr>
            </w:tcPrChange>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73" w:author="Brian Bohman" w:date="2021-10-27T05:58:00Z">
              <w:tcPr>
                <w:tcW w:w="1008" w:type="dxa"/>
                <w:vAlign w:val="center"/>
                <w:hideMark/>
              </w:tcPr>
            </w:tcPrChange>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174" w:author="Brian Bohman" w:date="2021-10-27T05:58:00Z">
              <w:tcPr>
                <w:tcW w:w="1152" w:type="dxa"/>
                <w:vAlign w:val="center"/>
                <w:hideMark/>
              </w:tcPr>
            </w:tcPrChange>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75" w:author="Brian Bohman" w:date="2021-10-27T05:58:00Z">
              <w:tcPr>
                <w:tcW w:w="1008" w:type="dxa"/>
                <w:vAlign w:val="center"/>
                <w:hideMark/>
              </w:tcPr>
            </w:tcPrChange>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5BC232F9" w14:textId="77777777" w:rsidTr="00E419CD">
        <w:trPr>
          <w:trHeight w:val="165"/>
          <w:trPrChange w:id="13176" w:author="Brian Bohman" w:date="2021-10-27T05:58:00Z">
            <w:trPr>
              <w:trHeight w:val="165"/>
            </w:trPr>
          </w:trPrChange>
        </w:trPr>
        <w:tc>
          <w:tcPr>
            <w:tcW w:w="360" w:type="dxa"/>
            <w:vAlign w:val="center"/>
            <w:hideMark/>
            <w:tcPrChange w:id="13177" w:author="Brian Bohman" w:date="2021-10-27T05:58:00Z">
              <w:tcPr>
                <w:tcW w:w="360" w:type="dxa"/>
                <w:vAlign w:val="center"/>
                <w:hideMark/>
              </w:tcPr>
            </w:tcPrChange>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Change w:id="13178" w:author="Brian Bohman" w:date="2021-10-27T05:58:00Z">
              <w:tcPr>
                <w:tcW w:w="864" w:type="dxa"/>
                <w:vAlign w:val="center"/>
                <w:hideMark/>
              </w:tcPr>
            </w:tcPrChange>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79" w:author="Brian Bohman" w:date="2021-10-27T05:58:00Z">
              <w:tcPr>
                <w:tcW w:w="1152" w:type="dxa"/>
                <w:vAlign w:val="center"/>
                <w:hideMark/>
              </w:tcPr>
            </w:tcPrChange>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80" w:author="Brian Bohman" w:date="2021-10-27T05:58:00Z">
              <w:tcPr>
                <w:tcW w:w="504" w:type="dxa"/>
                <w:vAlign w:val="center"/>
                <w:hideMark/>
              </w:tcPr>
            </w:tcPrChange>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Change w:id="13181" w:author="Brian Bohman" w:date="2021-10-27T05:58:00Z">
              <w:tcPr>
                <w:tcW w:w="1008" w:type="dxa"/>
                <w:vAlign w:val="center"/>
                <w:hideMark/>
              </w:tcPr>
            </w:tcPrChange>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182" w:author="Brian Bohman" w:date="2021-10-27T05:58:00Z">
              <w:tcPr>
                <w:tcW w:w="1008" w:type="dxa"/>
                <w:hideMark/>
              </w:tcPr>
            </w:tcPrChange>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83" w:author="Brian Bohman" w:date="2021-10-27T05:58:00Z">
              <w:tcPr>
                <w:tcW w:w="720" w:type="dxa"/>
                <w:vAlign w:val="center"/>
                <w:hideMark/>
              </w:tcPr>
            </w:tcPrChange>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84" w:author="Brian Bohman" w:date="2021-10-27T05:58:00Z">
              <w:tcPr>
                <w:tcW w:w="1008" w:type="dxa"/>
                <w:vAlign w:val="center"/>
                <w:hideMark/>
              </w:tcPr>
            </w:tcPrChange>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185" w:author="Brian Bohman" w:date="2021-10-27T05:58:00Z">
              <w:tcPr>
                <w:tcW w:w="1152" w:type="dxa"/>
                <w:vAlign w:val="center"/>
                <w:hideMark/>
              </w:tcPr>
            </w:tcPrChange>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3186" w:author="Brian Bohman" w:date="2021-10-27T05:58:00Z">
              <w:tcPr>
                <w:tcW w:w="1008" w:type="dxa"/>
                <w:vAlign w:val="center"/>
                <w:hideMark/>
              </w:tcPr>
            </w:tcPrChange>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19CD" w:rsidRPr="009B3DCC" w14:paraId="2ECE4BB4" w14:textId="77777777" w:rsidTr="00E419CD">
        <w:trPr>
          <w:trHeight w:val="165"/>
          <w:trPrChange w:id="13187" w:author="Brian Bohman" w:date="2021-10-27T05:58:00Z">
            <w:trPr>
              <w:trHeight w:val="165"/>
            </w:trPr>
          </w:trPrChange>
        </w:trPr>
        <w:tc>
          <w:tcPr>
            <w:tcW w:w="360" w:type="dxa"/>
            <w:vAlign w:val="center"/>
            <w:hideMark/>
            <w:tcPrChange w:id="13188" w:author="Brian Bohman" w:date="2021-10-27T05:58:00Z">
              <w:tcPr>
                <w:tcW w:w="360" w:type="dxa"/>
                <w:vAlign w:val="center"/>
                <w:hideMark/>
              </w:tcPr>
            </w:tcPrChange>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Change w:id="13189" w:author="Brian Bohman" w:date="2021-10-27T05:58:00Z">
              <w:tcPr>
                <w:tcW w:w="864" w:type="dxa"/>
                <w:vAlign w:val="center"/>
                <w:hideMark/>
              </w:tcPr>
            </w:tcPrChange>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190" w:author="Brian Bohman" w:date="2021-10-27T05:58:00Z">
              <w:tcPr>
                <w:tcW w:w="1152" w:type="dxa"/>
                <w:vAlign w:val="center"/>
                <w:hideMark/>
              </w:tcPr>
            </w:tcPrChange>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191" w:author="Brian Bohman" w:date="2021-10-27T05:58:00Z">
              <w:tcPr>
                <w:tcW w:w="504" w:type="dxa"/>
                <w:vAlign w:val="center"/>
                <w:hideMark/>
              </w:tcPr>
            </w:tcPrChange>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192" w:author="Brian Bohman" w:date="2021-10-27T05:58:00Z">
              <w:tcPr>
                <w:tcW w:w="1008" w:type="dxa"/>
                <w:vAlign w:val="center"/>
                <w:hideMark/>
              </w:tcPr>
            </w:tcPrChange>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193" w:author="Brian Bohman" w:date="2021-10-27T05:58:00Z">
              <w:tcPr>
                <w:tcW w:w="1008" w:type="dxa"/>
                <w:hideMark/>
              </w:tcPr>
            </w:tcPrChange>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194" w:author="Brian Bohman" w:date="2021-10-27T05:58:00Z">
              <w:tcPr>
                <w:tcW w:w="720" w:type="dxa"/>
                <w:vAlign w:val="center"/>
                <w:hideMark/>
              </w:tcPr>
            </w:tcPrChange>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195" w:author="Brian Bohman" w:date="2021-10-27T05:58:00Z">
              <w:tcPr>
                <w:tcW w:w="1008" w:type="dxa"/>
                <w:vAlign w:val="center"/>
                <w:hideMark/>
              </w:tcPr>
            </w:tcPrChange>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196" w:author="Brian Bohman" w:date="2021-10-27T05:58:00Z">
              <w:tcPr>
                <w:tcW w:w="1152" w:type="dxa"/>
                <w:vAlign w:val="center"/>
                <w:hideMark/>
              </w:tcPr>
            </w:tcPrChange>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197" w:author="Brian Bohman" w:date="2021-10-27T05:58:00Z">
              <w:tcPr>
                <w:tcW w:w="1008" w:type="dxa"/>
                <w:vAlign w:val="center"/>
                <w:hideMark/>
              </w:tcPr>
            </w:tcPrChange>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55BF754" w14:textId="77777777" w:rsidTr="00E419CD">
        <w:trPr>
          <w:trHeight w:val="180"/>
          <w:trPrChange w:id="13198" w:author="Brian Bohman" w:date="2021-10-27T05:58:00Z">
            <w:trPr>
              <w:trHeight w:val="180"/>
            </w:trPr>
          </w:trPrChange>
        </w:trPr>
        <w:tc>
          <w:tcPr>
            <w:tcW w:w="360" w:type="dxa"/>
            <w:vAlign w:val="center"/>
            <w:hideMark/>
            <w:tcPrChange w:id="13199" w:author="Brian Bohman" w:date="2021-10-27T05:58:00Z">
              <w:tcPr>
                <w:tcW w:w="360" w:type="dxa"/>
                <w:vAlign w:val="center"/>
                <w:hideMark/>
              </w:tcPr>
            </w:tcPrChange>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Change w:id="13200" w:author="Brian Bohman" w:date="2021-10-27T05:58:00Z">
              <w:tcPr>
                <w:tcW w:w="864" w:type="dxa"/>
                <w:vAlign w:val="center"/>
                <w:hideMark/>
              </w:tcPr>
            </w:tcPrChange>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01" w:author="Brian Bohman" w:date="2021-10-27T05:58:00Z">
              <w:tcPr>
                <w:tcW w:w="1152" w:type="dxa"/>
                <w:vAlign w:val="center"/>
                <w:hideMark/>
              </w:tcPr>
            </w:tcPrChange>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02" w:author="Brian Bohman" w:date="2021-10-27T05:58:00Z">
              <w:tcPr>
                <w:tcW w:w="504" w:type="dxa"/>
                <w:vAlign w:val="center"/>
                <w:hideMark/>
              </w:tcPr>
            </w:tcPrChange>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03" w:author="Brian Bohman" w:date="2021-10-27T05:58:00Z">
              <w:tcPr>
                <w:tcW w:w="1008" w:type="dxa"/>
                <w:vAlign w:val="center"/>
                <w:hideMark/>
              </w:tcPr>
            </w:tcPrChange>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04" w:author="Brian Bohman" w:date="2021-10-27T05:58:00Z">
              <w:tcPr>
                <w:tcW w:w="1008" w:type="dxa"/>
                <w:hideMark/>
              </w:tcPr>
            </w:tcPrChange>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05" w:author="Brian Bohman" w:date="2021-10-27T05:58:00Z">
              <w:tcPr>
                <w:tcW w:w="720" w:type="dxa"/>
                <w:vAlign w:val="center"/>
                <w:hideMark/>
              </w:tcPr>
            </w:tcPrChange>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06" w:author="Brian Bohman" w:date="2021-10-27T05:58:00Z">
              <w:tcPr>
                <w:tcW w:w="1008" w:type="dxa"/>
                <w:vAlign w:val="center"/>
                <w:hideMark/>
              </w:tcPr>
            </w:tcPrChange>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07" w:author="Brian Bohman" w:date="2021-10-27T05:58:00Z">
              <w:tcPr>
                <w:tcW w:w="1152" w:type="dxa"/>
                <w:vAlign w:val="center"/>
                <w:hideMark/>
              </w:tcPr>
            </w:tcPrChange>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208" w:author="Brian Bohman" w:date="2021-10-27T05:58:00Z">
              <w:tcPr>
                <w:tcW w:w="1008" w:type="dxa"/>
                <w:vAlign w:val="center"/>
                <w:hideMark/>
              </w:tcPr>
            </w:tcPrChange>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764D793C" w14:textId="77777777" w:rsidTr="00E419CD">
        <w:trPr>
          <w:trHeight w:val="165"/>
          <w:trPrChange w:id="13209" w:author="Brian Bohman" w:date="2021-10-27T05:58:00Z">
            <w:trPr>
              <w:trHeight w:val="165"/>
            </w:trPr>
          </w:trPrChange>
        </w:trPr>
        <w:tc>
          <w:tcPr>
            <w:tcW w:w="360" w:type="dxa"/>
            <w:vAlign w:val="center"/>
            <w:hideMark/>
            <w:tcPrChange w:id="13210" w:author="Brian Bohman" w:date="2021-10-27T05:58:00Z">
              <w:tcPr>
                <w:tcW w:w="360" w:type="dxa"/>
                <w:vAlign w:val="center"/>
                <w:hideMark/>
              </w:tcPr>
            </w:tcPrChange>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Change w:id="13211" w:author="Brian Bohman" w:date="2021-10-27T05:58:00Z">
              <w:tcPr>
                <w:tcW w:w="864" w:type="dxa"/>
                <w:vAlign w:val="center"/>
                <w:hideMark/>
              </w:tcPr>
            </w:tcPrChange>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12" w:author="Brian Bohman" w:date="2021-10-27T05:58:00Z">
              <w:tcPr>
                <w:tcW w:w="1152" w:type="dxa"/>
                <w:vAlign w:val="center"/>
                <w:hideMark/>
              </w:tcPr>
            </w:tcPrChange>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13" w:author="Brian Bohman" w:date="2021-10-27T05:58:00Z">
              <w:tcPr>
                <w:tcW w:w="504" w:type="dxa"/>
                <w:vAlign w:val="center"/>
                <w:hideMark/>
              </w:tcPr>
            </w:tcPrChange>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14" w:author="Brian Bohman" w:date="2021-10-27T05:58:00Z">
              <w:tcPr>
                <w:tcW w:w="1008" w:type="dxa"/>
                <w:vAlign w:val="center"/>
                <w:hideMark/>
              </w:tcPr>
            </w:tcPrChange>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15" w:author="Brian Bohman" w:date="2021-10-27T05:58:00Z">
              <w:tcPr>
                <w:tcW w:w="1008" w:type="dxa"/>
                <w:hideMark/>
              </w:tcPr>
            </w:tcPrChange>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16" w:author="Brian Bohman" w:date="2021-10-27T05:58:00Z">
              <w:tcPr>
                <w:tcW w:w="720" w:type="dxa"/>
                <w:vAlign w:val="center"/>
                <w:hideMark/>
              </w:tcPr>
            </w:tcPrChange>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17" w:author="Brian Bohman" w:date="2021-10-27T05:58:00Z">
              <w:tcPr>
                <w:tcW w:w="1008" w:type="dxa"/>
                <w:vAlign w:val="center"/>
                <w:hideMark/>
              </w:tcPr>
            </w:tcPrChange>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18" w:author="Brian Bohman" w:date="2021-10-27T05:58:00Z">
              <w:tcPr>
                <w:tcW w:w="1152" w:type="dxa"/>
                <w:vAlign w:val="center"/>
                <w:hideMark/>
              </w:tcPr>
            </w:tcPrChange>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3219" w:author="Brian Bohman" w:date="2021-10-27T05:58:00Z">
              <w:tcPr>
                <w:tcW w:w="1008" w:type="dxa"/>
                <w:vAlign w:val="center"/>
                <w:hideMark/>
              </w:tcPr>
            </w:tcPrChange>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358325A" w14:textId="77777777" w:rsidTr="00E419CD">
        <w:trPr>
          <w:trHeight w:val="165"/>
          <w:trPrChange w:id="13220" w:author="Brian Bohman" w:date="2021-10-27T05:58:00Z">
            <w:trPr>
              <w:trHeight w:val="165"/>
            </w:trPr>
          </w:trPrChange>
        </w:trPr>
        <w:tc>
          <w:tcPr>
            <w:tcW w:w="360" w:type="dxa"/>
            <w:vAlign w:val="center"/>
            <w:hideMark/>
            <w:tcPrChange w:id="13221" w:author="Brian Bohman" w:date="2021-10-27T05:58:00Z">
              <w:tcPr>
                <w:tcW w:w="360" w:type="dxa"/>
                <w:vAlign w:val="center"/>
                <w:hideMark/>
              </w:tcPr>
            </w:tcPrChange>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Change w:id="13222" w:author="Brian Bohman" w:date="2021-10-27T05:58:00Z">
              <w:tcPr>
                <w:tcW w:w="864" w:type="dxa"/>
                <w:vAlign w:val="center"/>
                <w:hideMark/>
              </w:tcPr>
            </w:tcPrChange>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23" w:author="Brian Bohman" w:date="2021-10-27T05:58:00Z">
              <w:tcPr>
                <w:tcW w:w="1152" w:type="dxa"/>
                <w:vAlign w:val="center"/>
                <w:hideMark/>
              </w:tcPr>
            </w:tcPrChange>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24" w:author="Brian Bohman" w:date="2021-10-27T05:58:00Z">
              <w:tcPr>
                <w:tcW w:w="504" w:type="dxa"/>
                <w:vAlign w:val="center"/>
                <w:hideMark/>
              </w:tcPr>
            </w:tcPrChange>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Change w:id="13225" w:author="Brian Bohman" w:date="2021-10-27T05:58:00Z">
              <w:tcPr>
                <w:tcW w:w="1008" w:type="dxa"/>
                <w:vAlign w:val="center"/>
                <w:hideMark/>
              </w:tcPr>
            </w:tcPrChange>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226" w:author="Brian Bohman" w:date="2021-10-27T05:58:00Z">
              <w:tcPr>
                <w:tcW w:w="1008" w:type="dxa"/>
                <w:hideMark/>
              </w:tcPr>
            </w:tcPrChange>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27" w:author="Brian Bohman" w:date="2021-10-27T05:58:00Z">
              <w:tcPr>
                <w:tcW w:w="720" w:type="dxa"/>
                <w:vAlign w:val="center"/>
                <w:hideMark/>
              </w:tcPr>
            </w:tcPrChange>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28" w:author="Brian Bohman" w:date="2021-10-27T05:58:00Z">
              <w:tcPr>
                <w:tcW w:w="1008" w:type="dxa"/>
                <w:vAlign w:val="center"/>
                <w:hideMark/>
              </w:tcPr>
            </w:tcPrChange>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29" w:author="Brian Bohman" w:date="2021-10-27T05:58:00Z">
              <w:tcPr>
                <w:tcW w:w="1152" w:type="dxa"/>
                <w:vAlign w:val="center"/>
                <w:hideMark/>
              </w:tcPr>
            </w:tcPrChange>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3230" w:author="Brian Bohman" w:date="2021-10-27T05:58:00Z">
              <w:tcPr>
                <w:tcW w:w="1008" w:type="dxa"/>
                <w:vAlign w:val="center"/>
                <w:hideMark/>
              </w:tcPr>
            </w:tcPrChange>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48DAFF2" w14:textId="77777777" w:rsidTr="00E419CD">
        <w:trPr>
          <w:trHeight w:val="165"/>
          <w:trPrChange w:id="13231" w:author="Brian Bohman" w:date="2021-10-27T05:58:00Z">
            <w:trPr>
              <w:trHeight w:val="165"/>
            </w:trPr>
          </w:trPrChange>
        </w:trPr>
        <w:tc>
          <w:tcPr>
            <w:tcW w:w="360" w:type="dxa"/>
            <w:vAlign w:val="center"/>
            <w:hideMark/>
            <w:tcPrChange w:id="13232" w:author="Brian Bohman" w:date="2021-10-27T05:58:00Z">
              <w:tcPr>
                <w:tcW w:w="360" w:type="dxa"/>
                <w:vAlign w:val="center"/>
                <w:hideMark/>
              </w:tcPr>
            </w:tcPrChange>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Change w:id="13233" w:author="Brian Bohman" w:date="2021-10-27T05:58:00Z">
              <w:tcPr>
                <w:tcW w:w="864" w:type="dxa"/>
                <w:vAlign w:val="center"/>
                <w:hideMark/>
              </w:tcPr>
            </w:tcPrChange>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34" w:author="Brian Bohman" w:date="2021-10-27T05:58:00Z">
              <w:tcPr>
                <w:tcW w:w="1152" w:type="dxa"/>
                <w:vAlign w:val="center"/>
                <w:hideMark/>
              </w:tcPr>
            </w:tcPrChange>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35" w:author="Brian Bohman" w:date="2021-10-27T05:58:00Z">
              <w:tcPr>
                <w:tcW w:w="504" w:type="dxa"/>
                <w:vAlign w:val="center"/>
                <w:hideMark/>
              </w:tcPr>
            </w:tcPrChange>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36" w:author="Brian Bohman" w:date="2021-10-27T05:58:00Z">
              <w:tcPr>
                <w:tcW w:w="1008" w:type="dxa"/>
                <w:vAlign w:val="center"/>
                <w:hideMark/>
              </w:tcPr>
            </w:tcPrChange>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37" w:author="Brian Bohman" w:date="2021-10-27T05:58:00Z">
              <w:tcPr>
                <w:tcW w:w="1008" w:type="dxa"/>
                <w:hideMark/>
              </w:tcPr>
            </w:tcPrChange>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38" w:author="Brian Bohman" w:date="2021-10-27T05:58:00Z">
              <w:tcPr>
                <w:tcW w:w="720" w:type="dxa"/>
                <w:vAlign w:val="center"/>
                <w:hideMark/>
              </w:tcPr>
            </w:tcPrChange>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39" w:author="Brian Bohman" w:date="2021-10-27T05:58:00Z">
              <w:tcPr>
                <w:tcW w:w="1008" w:type="dxa"/>
                <w:vAlign w:val="center"/>
                <w:hideMark/>
              </w:tcPr>
            </w:tcPrChange>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40" w:author="Brian Bohman" w:date="2021-10-27T05:58:00Z">
              <w:tcPr>
                <w:tcW w:w="1152" w:type="dxa"/>
                <w:vAlign w:val="center"/>
                <w:hideMark/>
              </w:tcPr>
            </w:tcPrChange>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241" w:author="Brian Bohman" w:date="2021-10-27T05:58:00Z">
              <w:tcPr>
                <w:tcW w:w="1008" w:type="dxa"/>
                <w:vAlign w:val="center"/>
                <w:hideMark/>
              </w:tcPr>
            </w:tcPrChange>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0D8B7AA" w14:textId="77777777" w:rsidTr="00E419CD">
        <w:trPr>
          <w:trHeight w:val="165"/>
          <w:trPrChange w:id="13242" w:author="Brian Bohman" w:date="2021-10-27T05:58:00Z">
            <w:trPr>
              <w:trHeight w:val="165"/>
            </w:trPr>
          </w:trPrChange>
        </w:trPr>
        <w:tc>
          <w:tcPr>
            <w:tcW w:w="360" w:type="dxa"/>
            <w:vAlign w:val="center"/>
            <w:hideMark/>
            <w:tcPrChange w:id="13243" w:author="Brian Bohman" w:date="2021-10-27T05:58:00Z">
              <w:tcPr>
                <w:tcW w:w="360" w:type="dxa"/>
                <w:vAlign w:val="center"/>
                <w:hideMark/>
              </w:tcPr>
            </w:tcPrChange>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Change w:id="13244" w:author="Brian Bohman" w:date="2021-10-27T05:58:00Z">
              <w:tcPr>
                <w:tcW w:w="864" w:type="dxa"/>
                <w:vAlign w:val="center"/>
                <w:hideMark/>
              </w:tcPr>
            </w:tcPrChange>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45" w:author="Brian Bohman" w:date="2021-10-27T05:58:00Z">
              <w:tcPr>
                <w:tcW w:w="1152" w:type="dxa"/>
                <w:vAlign w:val="center"/>
                <w:hideMark/>
              </w:tcPr>
            </w:tcPrChange>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46" w:author="Brian Bohman" w:date="2021-10-27T05:58:00Z">
              <w:tcPr>
                <w:tcW w:w="504" w:type="dxa"/>
                <w:vAlign w:val="center"/>
                <w:hideMark/>
              </w:tcPr>
            </w:tcPrChange>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47" w:author="Brian Bohman" w:date="2021-10-27T05:58:00Z">
              <w:tcPr>
                <w:tcW w:w="1008" w:type="dxa"/>
                <w:vAlign w:val="center"/>
                <w:hideMark/>
              </w:tcPr>
            </w:tcPrChange>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48" w:author="Brian Bohman" w:date="2021-10-27T05:58:00Z">
              <w:tcPr>
                <w:tcW w:w="1008" w:type="dxa"/>
                <w:hideMark/>
              </w:tcPr>
            </w:tcPrChange>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49" w:author="Brian Bohman" w:date="2021-10-27T05:58:00Z">
              <w:tcPr>
                <w:tcW w:w="720" w:type="dxa"/>
                <w:vAlign w:val="center"/>
                <w:hideMark/>
              </w:tcPr>
            </w:tcPrChange>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50" w:author="Brian Bohman" w:date="2021-10-27T05:58:00Z">
              <w:tcPr>
                <w:tcW w:w="1008" w:type="dxa"/>
                <w:vAlign w:val="center"/>
                <w:hideMark/>
              </w:tcPr>
            </w:tcPrChange>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51" w:author="Brian Bohman" w:date="2021-10-27T05:58:00Z">
              <w:tcPr>
                <w:tcW w:w="1152" w:type="dxa"/>
                <w:vAlign w:val="center"/>
                <w:hideMark/>
              </w:tcPr>
            </w:tcPrChange>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252" w:author="Brian Bohman" w:date="2021-10-27T05:58:00Z">
              <w:tcPr>
                <w:tcW w:w="1008" w:type="dxa"/>
                <w:vAlign w:val="center"/>
                <w:hideMark/>
              </w:tcPr>
            </w:tcPrChange>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95B436" w14:textId="77777777" w:rsidTr="00E419CD">
        <w:trPr>
          <w:trHeight w:val="165"/>
          <w:trPrChange w:id="13253" w:author="Brian Bohman" w:date="2021-10-27T05:58:00Z">
            <w:trPr>
              <w:trHeight w:val="165"/>
            </w:trPr>
          </w:trPrChange>
        </w:trPr>
        <w:tc>
          <w:tcPr>
            <w:tcW w:w="360" w:type="dxa"/>
            <w:vAlign w:val="center"/>
            <w:hideMark/>
            <w:tcPrChange w:id="13254" w:author="Brian Bohman" w:date="2021-10-27T05:58:00Z">
              <w:tcPr>
                <w:tcW w:w="360" w:type="dxa"/>
                <w:vAlign w:val="center"/>
                <w:hideMark/>
              </w:tcPr>
            </w:tcPrChange>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Change w:id="13255" w:author="Brian Bohman" w:date="2021-10-27T05:58:00Z">
              <w:tcPr>
                <w:tcW w:w="864" w:type="dxa"/>
                <w:vAlign w:val="center"/>
                <w:hideMark/>
              </w:tcPr>
            </w:tcPrChange>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56" w:author="Brian Bohman" w:date="2021-10-27T05:58:00Z">
              <w:tcPr>
                <w:tcW w:w="1152" w:type="dxa"/>
                <w:vAlign w:val="center"/>
                <w:hideMark/>
              </w:tcPr>
            </w:tcPrChange>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57" w:author="Brian Bohman" w:date="2021-10-27T05:58:00Z">
              <w:tcPr>
                <w:tcW w:w="504" w:type="dxa"/>
                <w:vAlign w:val="center"/>
                <w:hideMark/>
              </w:tcPr>
            </w:tcPrChange>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58" w:author="Brian Bohman" w:date="2021-10-27T05:58:00Z">
              <w:tcPr>
                <w:tcW w:w="1008" w:type="dxa"/>
                <w:vAlign w:val="center"/>
                <w:hideMark/>
              </w:tcPr>
            </w:tcPrChange>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59" w:author="Brian Bohman" w:date="2021-10-27T05:58:00Z">
              <w:tcPr>
                <w:tcW w:w="1008" w:type="dxa"/>
                <w:hideMark/>
              </w:tcPr>
            </w:tcPrChange>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60" w:author="Brian Bohman" w:date="2021-10-27T05:58:00Z">
              <w:tcPr>
                <w:tcW w:w="720" w:type="dxa"/>
                <w:vAlign w:val="center"/>
                <w:hideMark/>
              </w:tcPr>
            </w:tcPrChange>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61" w:author="Brian Bohman" w:date="2021-10-27T05:58:00Z">
              <w:tcPr>
                <w:tcW w:w="1008" w:type="dxa"/>
                <w:vAlign w:val="center"/>
                <w:hideMark/>
              </w:tcPr>
            </w:tcPrChange>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262" w:author="Brian Bohman" w:date="2021-10-27T05:58:00Z">
              <w:tcPr>
                <w:tcW w:w="1152" w:type="dxa"/>
                <w:vAlign w:val="center"/>
                <w:hideMark/>
              </w:tcPr>
            </w:tcPrChange>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440" w:type="dxa"/>
            <w:vAlign w:val="center"/>
            <w:hideMark/>
            <w:tcPrChange w:id="13263" w:author="Brian Bohman" w:date="2021-10-27T05:58:00Z">
              <w:tcPr>
                <w:tcW w:w="1008" w:type="dxa"/>
                <w:vAlign w:val="center"/>
                <w:hideMark/>
              </w:tcPr>
            </w:tcPrChange>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F80CD7D" w14:textId="77777777" w:rsidTr="00E419CD">
        <w:trPr>
          <w:trHeight w:val="165"/>
          <w:trPrChange w:id="13264" w:author="Brian Bohman" w:date="2021-10-27T05:58:00Z">
            <w:trPr>
              <w:trHeight w:val="165"/>
            </w:trPr>
          </w:trPrChange>
        </w:trPr>
        <w:tc>
          <w:tcPr>
            <w:tcW w:w="360" w:type="dxa"/>
            <w:vAlign w:val="center"/>
            <w:hideMark/>
            <w:tcPrChange w:id="13265" w:author="Brian Bohman" w:date="2021-10-27T05:58:00Z">
              <w:tcPr>
                <w:tcW w:w="360" w:type="dxa"/>
                <w:vAlign w:val="center"/>
                <w:hideMark/>
              </w:tcPr>
            </w:tcPrChange>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Change w:id="13266" w:author="Brian Bohman" w:date="2021-10-27T05:58:00Z">
              <w:tcPr>
                <w:tcW w:w="864" w:type="dxa"/>
                <w:vAlign w:val="center"/>
                <w:hideMark/>
              </w:tcPr>
            </w:tcPrChange>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67" w:author="Brian Bohman" w:date="2021-10-27T05:58:00Z">
              <w:tcPr>
                <w:tcW w:w="1152" w:type="dxa"/>
                <w:vAlign w:val="center"/>
                <w:hideMark/>
              </w:tcPr>
            </w:tcPrChange>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68" w:author="Brian Bohman" w:date="2021-10-27T05:58:00Z">
              <w:tcPr>
                <w:tcW w:w="504" w:type="dxa"/>
                <w:vAlign w:val="center"/>
                <w:hideMark/>
              </w:tcPr>
            </w:tcPrChange>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Change w:id="13269" w:author="Brian Bohman" w:date="2021-10-27T05:58:00Z">
              <w:tcPr>
                <w:tcW w:w="1008" w:type="dxa"/>
                <w:vAlign w:val="center"/>
                <w:hideMark/>
              </w:tcPr>
            </w:tcPrChange>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3270" w:author="Brian Bohman" w:date="2021-10-27T05:58:00Z">
              <w:tcPr>
                <w:tcW w:w="1008" w:type="dxa"/>
                <w:hideMark/>
              </w:tcPr>
            </w:tcPrChange>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71" w:author="Brian Bohman" w:date="2021-10-27T05:58:00Z">
              <w:tcPr>
                <w:tcW w:w="720" w:type="dxa"/>
                <w:vAlign w:val="center"/>
                <w:hideMark/>
              </w:tcPr>
            </w:tcPrChange>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272" w:author="Brian Bohman" w:date="2021-10-27T05:58:00Z">
              <w:tcPr>
                <w:tcW w:w="1008" w:type="dxa"/>
                <w:vAlign w:val="center"/>
                <w:hideMark/>
              </w:tcPr>
            </w:tcPrChange>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273" w:author="Brian Bohman" w:date="2021-10-27T05:58:00Z">
              <w:tcPr>
                <w:tcW w:w="1152" w:type="dxa"/>
                <w:vAlign w:val="center"/>
                <w:hideMark/>
              </w:tcPr>
            </w:tcPrChange>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440" w:type="dxa"/>
            <w:vAlign w:val="center"/>
            <w:hideMark/>
            <w:tcPrChange w:id="13274" w:author="Brian Bohman" w:date="2021-10-27T05:58:00Z">
              <w:tcPr>
                <w:tcW w:w="1008" w:type="dxa"/>
                <w:vAlign w:val="center"/>
                <w:hideMark/>
              </w:tcPr>
            </w:tcPrChange>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995E94C" w14:textId="77777777" w:rsidTr="00E419CD">
        <w:trPr>
          <w:trHeight w:val="165"/>
          <w:trPrChange w:id="13275" w:author="Brian Bohman" w:date="2021-10-27T05:58:00Z">
            <w:trPr>
              <w:trHeight w:val="165"/>
            </w:trPr>
          </w:trPrChange>
        </w:trPr>
        <w:tc>
          <w:tcPr>
            <w:tcW w:w="360" w:type="dxa"/>
            <w:vAlign w:val="center"/>
            <w:hideMark/>
            <w:tcPrChange w:id="13276" w:author="Brian Bohman" w:date="2021-10-27T05:58:00Z">
              <w:tcPr>
                <w:tcW w:w="360" w:type="dxa"/>
                <w:vAlign w:val="center"/>
                <w:hideMark/>
              </w:tcPr>
            </w:tcPrChange>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Change w:id="13277" w:author="Brian Bohman" w:date="2021-10-27T05:58:00Z">
              <w:tcPr>
                <w:tcW w:w="864" w:type="dxa"/>
                <w:vAlign w:val="center"/>
                <w:hideMark/>
              </w:tcPr>
            </w:tcPrChange>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78" w:author="Brian Bohman" w:date="2021-10-27T05:58:00Z">
              <w:tcPr>
                <w:tcW w:w="1152" w:type="dxa"/>
                <w:vAlign w:val="center"/>
                <w:hideMark/>
              </w:tcPr>
            </w:tcPrChange>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79" w:author="Brian Bohman" w:date="2021-10-27T05:58:00Z">
              <w:tcPr>
                <w:tcW w:w="504" w:type="dxa"/>
                <w:vAlign w:val="center"/>
                <w:hideMark/>
              </w:tcPr>
            </w:tcPrChange>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80" w:author="Brian Bohman" w:date="2021-10-27T05:58:00Z">
              <w:tcPr>
                <w:tcW w:w="1008" w:type="dxa"/>
                <w:vAlign w:val="center"/>
                <w:hideMark/>
              </w:tcPr>
            </w:tcPrChange>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81" w:author="Brian Bohman" w:date="2021-10-27T05:58:00Z">
              <w:tcPr>
                <w:tcW w:w="1008" w:type="dxa"/>
                <w:hideMark/>
              </w:tcPr>
            </w:tcPrChange>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82" w:author="Brian Bohman" w:date="2021-10-27T05:58:00Z">
              <w:tcPr>
                <w:tcW w:w="720" w:type="dxa"/>
                <w:vAlign w:val="center"/>
                <w:hideMark/>
              </w:tcPr>
            </w:tcPrChange>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83" w:author="Brian Bohman" w:date="2021-10-27T05:58:00Z">
              <w:tcPr>
                <w:tcW w:w="1008" w:type="dxa"/>
                <w:vAlign w:val="center"/>
                <w:hideMark/>
              </w:tcPr>
            </w:tcPrChange>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284" w:author="Brian Bohman" w:date="2021-10-27T05:58:00Z">
              <w:tcPr>
                <w:tcW w:w="1152" w:type="dxa"/>
                <w:vAlign w:val="center"/>
                <w:hideMark/>
              </w:tcPr>
            </w:tcPrChange>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440" w:type="dxa"/>
            <w:vAlign w:val="center"/>
            <w:hideMark/>
            <w:tcPrChange w:id="13285" w:author="Brian Bohman" w:date="2021-10-27T05:58:00Z">
              <w:tcPr>
                <w:tcW w:w="1008" w:type="dxa"/>
                <w:vAlign w:val="center"/>
                <w:hideMark/>
              </w:tcPr>
            </w:tcPrChange>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445F92A8" w14:textId="77777777" w:rsidTr="00E419CD">
        <w:trPr>
          <w:trHeight w:val="165"/>
          <w:trPrChange w:id="13286" w:author="Brian Bohman" w:date="2021-10-27T05:58:00Z">
            <w:trPr>
              <w:trHeight w:val="165"/>
            </w:trPr>
          </w:trPrChange>
        </w:trPr>
        <w:tc>
          <w:tcPr>
            <w:tcW w:w="360" w:type="dxa"/>
            <w:vAlign w:val="center"/>
            <w:hideMark/>
            <w:tcPrChange w:id="13287" w:author="Brian Bohman" w:date="2021-10-27T05:58:00Z">
              <w:tcPr>
                <w:tcW w:w="360" w:type="dxa"/>
                <w:vAlign w:val="center"/>
                <w:hideMark/>
              </w:tcPr>
            </w:tcPrChange>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Change w:id="13288" w:author="Brian Bohman" w:date="2021-10-27T05:58:00Z">
              <w:tcPr>
                <w:tcW w:w="864" w:type="dxa"/>
                <w:vAlign w:val="center"/>
                <w:hideMark/>
              </w:tcPr>
            </w:tcPrChange>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289" w:author="Brian Bohman" w:date="2021-10-27T05:58:00Z">
              <w:tcPr>
                <w:tcW w:w="1152" w:type="dxa"/>
                <w:vAlign w:val="center"/>
                <w:hideMark/>
              </w:tcPr>
            </w:tcPrChange>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290" w:author="Brian Bohman" w:date="2021-10-27T05:58:00Z">
              <w:tcPr>
                <w:tcW w:w="504" w:type="dxa"/>
                <w:vAlign w:val="center"/>
                <w:hideMark/>
              </w:tcPr>
            </w:tcPrChange>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291" w:author="Brian Bohman" w:date="2021-10-27T05:58:00Z">
              <w:tcPr>
                <w:tcW w:w="1008" w:type="dxa"/>
                <w:vAlign w:val="center"/>
                <w:hideMark/>
              </w:tcPr>
            </w:tcPrChange>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292" w:author="Brian Bohman" w:date="2021-10-27T05:58:00Z">
              <w:tcPr>
                <w:tcW w:w="1008" w:type="dxa"/>
                <w:hideMark/>
              </w:tcPr>
            </w:tcPrChange>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293" w:author="Brian Bohman" w:date="2021-10-27T05:58:00Z">
              <w:tcPr>
                <w:tcW w:w="720" w:type="dxa"/>
                <w:vAlign w:val="center"/>
                <w:hideMark/>
              </w:tcPr>
            </w:tcPrChange>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294" w:author="Brian Bohman" w:date="2021-10-27T05:58:00Z">
              <w:tcPr>
                <w:tcW w:w="1008" w:type="dxa"/>
                <w:vAlign w:val="center"/>
                <w:hideMark/>
              </w:tcPr>
            </w:tcPrChange>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295" w:author="Brian Bohman" w:date="2021-10-27T05:58:00Z">
              <w:tcPr>
                <w:tcW w:w="1152" w:type="dxa"/>
                <w:vAlign w:val="center"/>
                <w:hideMark/>
              </w:tcPr>
            </w:tcPrChange>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440" w:type="dxa"/>
            <w:vAlign w:val="center"/>
            <w:hideMark/>
            <w:tcPrChange w:id="13296" w:author="Brian Bohman" w:date="2021-10-27T05:58:00Z">
              <w:tcPr>
                <w:tcW w:w="1008" w:type="dxa"/>
                <w:vAlign w:val="center"/>
                <w:hideMark/>
              </w:tcPr>
            </w:tcPrChange>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7CFA2042" w14:textId="77777777" w:rsidTr="00E419CD">
        <w:trPr>
          <w:trHeight w:val="165"/>
          <w:trPrChange w:id="13297" w:author="Brian Bohman" w:date="2021-10-27T05:58:00Z">
            <w:trPr>
              <w:trHeight w:val="165"/>
            </w:trPr>
          </w:trPrChange>
        </w:trPr>
        <w:tc>
          <w:tcPr>
            <w:tcW w:w="360" w:type="dxa"/>
            <w:vAlign w:val="center"/>
            <w:hideMark/>
            <w:tcPrChange w:id="13298" w:author="Brian Bohman" w:date="2021-10-27T05:58:00Z">
              <w:tcPr>
                <w:tcW w:w="360" w:type="dxa"/>
                <w:vAlign w:val="center"/>
                <w:hideMark/>
              </w:tcPr>
            </w:tcPrChange>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Change w:id="13299" w:author="Brian Bohman" w:date="2021-10-27T05:58:00Z">
              <w:tcPr>
                <w:tcW w:w="864" w:type="dxa"/>
                <w:vAlign w:val="center"/>
                <w:hideMark/>
              </w:tcPr>
            </w:tcPrChange>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00" w:author="Brian Bohman" w:date="2021-10-27T05:58:00Z">
              <w:tcPr>
                <w:tcW w:w="1152" w:type="dxa"/>
                <w:vAlign w:val="center"/>
                <w:hideMark/>
              </w:tcPr>
            </w:tcPrChange>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01" w:author="Brian Bohman" w:date="2021-10-27T05:58:00Z">
              <w:tcPr>
                <w:tcW w:w="504" w:type="dxa"/>
                <w:vAlign w:val="center"/>
                <w:hideMark/>
              </w:tcPr>
            </w:tcPrChange>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02" w:author="Brian Bohman" w:date="2021-10-27T05:58:00Z">
              <w:tcPr>
                <w:tcW w:w="1008" w:type="dxa"/>
                <w:vAlign w:val="center"/>
                <w:hideMark/>
              </w:tcPr>
            </w:tcPrChange>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03" w:author="Brian Bohman" w:date="2021-10-27T05:58:00Z">
              <w:tcPr>
                <w:tcW w:w="1008" w:type="dxa"/>
                <w:hideMark/>
              </w:tcPr>
            </w:tcPrChange>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04" w:author="Brian Bohman" w:date="2021-10-27T05:58:00Z">
              <w:tcPr>
                <w:tcW w:w="720" w:type="dxa"/>
                <w:vAlign w:val="center"/>
                <w:hideMark/>
              </w:tcPr>
            </w:tcPrChange>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05" w:author="Brian Bohman" w:date="2021-10-27T05:58:00Z">
              <w:tcPr>
                <w:tcW w:w="1008" w:type="dxa"/>
                <w:vAlign w:val="center"/>
                <w:hideMark/>
              </w:tcPr>
            </w:tcPrChange>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06" w:author="Brian Bohman" w:date="2021-10-27T05:58:00Z">
              <w:tcPr>
                <w:tcW w:w="1152" w:type="dxa"/>
                <w:vAlign w:val="center"/>
                <w:hideMark/>
              </w:tcPr>
            </w:tcPrChange>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440" w:type="dxa"/>
            <w:vAlign w:val="center"/>
            <w:hideMark/>
            <w:tcPrChange w:id="13307" w:author="Brian Bohman" w:date="2021-10-27T05:58:00Z">
              <w:tcPr>
                <w:tcW w:w="1008" w:type="dxa"/>
                <w:vAlign w:val="center"/>
                <w:hideMark/>
              </w:tcPr>
            </w:tcPrChange>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968F4BD" w14:textId="77777777" w:rsidTr="00E419CD">
        <w:trPr>
          <w:trHeight w:val="165"/>
          <w:trPrChange w:id="13308" w:author="Brian Bohman" w:date="2021-10-27T05:58:00Z">
            <w:trPr>
              <w:trHeight w:val="165"/>
            </w:trPr>
          </w:trPrChange>
        </w:trPr>
        <w:tc>
          <w:tcPr>
            <w:tcW w:w="360" w:type="dxa"/>
            <w:vAlign w:val="center"/>
            <w:hideMark/>
            <w:tcPrChange w:id="13309" w:author="Brian Bohman" w:date="2021-10-27T05:58:00Z">
              <w:tcPr>
                <w:tcW w:w="360" w:type="dxa"/>
                <w:vAlign w:val="center"/>
                <w:hideMark/>
              </w:tcPr>
            </w:tcPrChange>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Change w:id="13310" w:author="Brian Bohman" w:date="2021-10-27T05:58:00Z">
              <w:tcPr>
                <w:tcW w:w="864" w:type="dxa"/>
                <w:vAlign w:val="center"/>
                <w:hideMark/>
              </w:tcPr>
            </w:tcPrChange>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11" w:author="Brian Bohman" w:date="2021-10-27T05:58:00Z">
              <w:tcPr>
                <w:tcW w:w="1152" w:type="dxa"/>
                <w:vAlign w:val="center"/>
                <w:hideMark/>
              </w:tcPr>
            </w:tcPrChange>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12" w:author="Brian Bohman" w:date="2021-10-27T05:58:00Z">
              <w:tcPr>
                <w:tcW w:w="504" w:type="dxa"/>
                <w:vAlign w:val="center"/>
                <w:hideMark/>
              </w:tcPr>
            </w:tcPrChange>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Change w:id="13313" w:author="Brian Bohman" w:date="2021-10-27T05:58:00Z">
              <w:tcPr>
                <w:tcW w:w="1008" w:type="dxa"/>
                <w:vAlign w:val="center"/>
                <w:hideMark/>
              </w:tcPr>
            </w:tcPrChange>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3314" w:author="Brian Bohman" w:date="2021-10-27T05:58:00Z">
              <w:tcPr>
                <w:tcW w:w="1008" w:type="dxa"/>
                <w:hideMark/>
              </w:tcPr>
            </w:tcPrChange>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15" w:author="Brian Bohman" w:date="2021-10-27T05:58:00Z">
              <w:tcPr>
                <w:tcW w:w="720" w:type="dxa"/>
                <w:vAlign w:val="center"/>
                <w:hideMark/>
              </w:tcPr>
            </w:tcPrChange>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16" w:author="Brian Bohman" w:date="2021-10-27T05:58:00Z">
              <w:tcPr>
                <w:tcW w:w="1008" w:type="dxa"/>
                <w:vAlign w:val="center"/>
                <w:hideMark/>
              </w:tcPr>
            </w:tcPrChange>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17" w:author="Brian Bohman" w:date="2021-10-27T05:58:00Z">
              <w:tcPr>
                <w:tcW w:w="1152" w:type="dxa"/>
                <w:vAlign w:val="center"/>
                <w:hideMark/>
              </w:tcPr>
            </w:tcPrChange>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440" w:type="dxa"/>
            <w:vAlign w:val="center"/>
            <w:hideMark/>
            <w:tcPrChange w:id="13318" w:author="Brian Bohman" w:date="2021-10-27T05:58:00Z">
              <w:tcPr>
                <w:tcW w:w="1008" w:type="dxa"/>
                <w:vAlign w:val="center"/>
                <w:hideMark/>
              </w:tcPr>
            </w:tcPrChange>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15BE305D" w14:textId="77777777" w:rsidTr="00E419CD">
        <w:trPr>
          <w:trHeight w:val="165"/>
          <w:trPrChange w:id="13319" w:author="Brian Bohman" w:date="2021-10-27T05:58:00Z">
            <w:trPr>
              <w:trHeight w:val="165"/>
            </w:trPr>
          </w:trPrChange>
        </w:trPr>
        <w:tc>
          <w:tcPr>
            <w:tcW w:w="360" w:type="dxa"/>
            <w:vAlign w:val="center"/>
            <w:hideMark/>
            <w:tcPrChange w:id="13320" w:author="Brian Bohman" w:date="2021-10-27T05:58:00Z">
              <w:tcPr>
                <w:tcW w:w="360" w:type="dxa"/>
                <w:vAlign w:val="center"/>
                <w:hideMark/>
              </w:tcPr>
            </w:tcPrChange>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Change w:id="13321" w:author="Brian Bohman" w:date="2021-10-27T05:58:00Z">
              <w:tcPr>
                <w:tcW w:w="864" w:type="dxa"/>
                <w:vAlign w:val="center"/>
                <w:hideMark/>
              </w:tcPr>
            </w:tcPrChange>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22" w:author="Brian Bohman" w:date="2021-10-27T05:58:00Z">
              <w:tcPr>
                <w:tcW w:w="1152" w:type="dxa"/>
                <w:vAlign w:val="center"/>
                <w:hideMark/>
              </w:tcPr>
            </w:tcPrChange>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23" w:author="Brian Bohman" w:date="2021-10-27T05:58:00Z">
              <w:tcPr>
                <w:tcW w:w="504" w:type="dxa"/>
                <w:vAlign w:val="center"/>
                <w:hideMark/>
              </w:tcPr>
            </w:tcPrChange>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24" w:author="Brian Bohman" w:date="2021-10-27T05:58:00Z">
              <w:tcPr>
                <w:tcW w:w="1008" w:type="dxa"/>
                <w:vAlign w:val="center"/>
                <w:hideMark/>
              </w:tcPr>
            </w:tcPrChange>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25" w:author="Brian Bohman" w:date="2021-10-27T05:58:00Z">
              <w:tcPr>
                <w:tcW w:w="1008" w:type="dxa"/>
                <w:hideMark/>
              </w:tcPr>
            </w:tcPrChange>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26" w:author="Brian Bohman" w:date="2021-10-27T05:58:00Z">
              <w:tcPr>
                <w:tcW w:w="720" w:type="dxa"/>
                <w:vAlign w:val="center"/>
                <w:hideMark/>
              </w:tcPr>
            </w:tcPrChange>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27" w:author="Brian Bohman" w:date="2021-10-27T05:58:00Z">
              <w:tcPr>
                <w:tcW w:w="1008" w:type="dxa"/>
                <w:vAlign w:val="center"/>
                <w:hideMark/>
              </w:tcPr>
            </w:tcPrChange>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28" w:author="Brian Bohman" w:date="2021-10-27T05:58:00Z">
              <w:tcPr>
                <w:tcW w:w="1152" w:type="dxa"/>
                <w:vAlign w:val="center"/>
                <w:hideMark/>
              </w:tcPr>
            </w:tcPrChange>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29" w:author="Brian Bohman" w:date="2021-10-27T05:58:00Z">
              <w:tcPr>
                <w:tcW w:w="1008" w:type="dxa"/>
                <w:vAlign w:val="center"/>
                <w:hideMark/>
              </w:tcPr>
            </w:tcPrChange>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302A7150" w14:textId="77777777" w:rsidTr="00E419CD">
        <w:trPr>
          <w:trHeight w:val="165"/>
          <w:trPrChange w:id="13330" w:author="Brian Bohman" w:date="2021-10-27T05:58:00Z">
            <w:trPr>
              <w:trHeight w:val="165"/>
            </w:trPr>
          </w:trPrChange>
        </w:trPr>
        <w:tc>
          <w:tcPr>
            <w:tcW w:w="360" w:type="dxa"/>
            <w:vAlign w:val="center"/>
            <w:hideMark/>
            <w:tcPrChange w:id="13331" w:author="Brian Bohman" w:date="2021-10-27T05:58:00Z">
              <w:tcPr>
                <w:tcW w:w="360" w:type="dxa"/>
                <w:vAlign w:val="center"/>
                <w:hideMark/>
              </w:tcPr>
            </w:tcPrChange>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Change w:id="13332" w:author="Brian Bohman" w:date="2021-10-27T05:58:00Z">
              <w:tcPr>
                <w:tcW w:w="864" w:type="dxa"/>
                <w:vAlign w:val="center"/>
                <w:hideMark/>
              </w:tcPr>
            </w:tcPrChange>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33" w:author="Brian Bohman" w:date="2021-10-27T05:58:00Z">
              <w:tcPr>
                <w:tcW w:w="1152" w:type="dxa"/>
                <w:vAlign w:val="center"/>
                <w:hideMark/>
              </w:tcPr>
            </w:tcPrChange>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34" w:author="Brian Bohman" w:date="2021-10-27T05:58:00Z">
              <w:tcPr>
                <w:tcW w:w="504" w:type="dxa"/>
                <w:vAlign w:val="center"/>
                <w:hideMark/>
              </w:tcPr>
            </w:tcPrChange>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35" w:author="Brian Bohman" w:date="2021-10-27T05:58:00Z">
              <w:tcPr>
                <w:tcW w:w="1008" w:type="dxa"/>
                <w:vAlign w:val="center"/>
                <w:hideMark/>
              </w:tcPr>
            </w:tcPrChange>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36" w:author="Brian Bohman" w:date="2021-10-27T05:58:00Z">
              <w:tcPr>
                <w:tcW w:w="1008" w:type="dxa"/>
                <w:hideMark/>
              </w:tcPr>
            </w:tcPrChange>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37" w:author="Brian Bohman" w:date="2021-10-27T05:58:00Z">
              <w:tcPr>
                <w:tcW w:w="720" w:type="dxa"/>
                <w:vAlign w:val="center"/>
                <w:hideMark/>
              </w:tcPr>
            </w:tcPrChange>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38" w:author="Brian Bohman" w:date="2021-10-27T05:58:00Z">
              <w:tcPr>
                <w:tcW w:w="1008" w:type="dxa"/>
                <w:vAlign w:val="center"/>
                <w:hideMark/>
              </w:tcPr>
            </w:tcPrChange>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39" w:author="Brian Bohman" w:date="2021-10-27T05:58:00Z">
              <w:tcPr>
                <w:tcW w:w="1152" w:type="dxa"/>
                <w:vAlign w:val="center"/>
                <w:hideMark/>
              </w:tcPr>
            </w:tcPrChange>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3340" w:author="Brian Bohman" w:date="2021-10-27T05:58:00Z">
              <w:tcPr>
                <w:tcW w:w="1008" w:type="dxa"/>
                <w:vAlign w:val="center"/>
                <w:hideMark/>
              </w:tcPr>
            </w:tcPrChange>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2C79D0D" w14:textId="77777777" w:rsidTr="00E419CD">
        <w:trPr>
          <w:trHeight w:val="165"/>
          <w:trPrChange w:id="13341" w:author="Brian Bohman" w:date="2021-10-27T05:58:00Z">
            <w:trPr>
              <w:trHeight w:val="165"/>
            </w:trPr>
          </w:trPrChange>
        </w:trPr>
        <w:tc>
          <w:tcPr>
            <w:tcW w:w="360" w:type="dxa"/>
            <w:vAlign w:val="center"/>
            <w:hideMark/>
            <w:tcPrChange w:id="13342" w:author="Brian Bohman" w:date="2021-10-27T05:58:00Z">
              <w:tcPr>
                <w:tcW w:w="360" w:type="dxa"/>
                <w:vAlign w:val="center"/>
                <w:hideMark/>
              </w:tcPr>
            </w:tcPrChange>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Change w:id="13343" w:author="Brian Bohman" w:date="2021-10-27T05:58:00Z">
              <w:tcPr>
                <w:tcW w:w="864" w:type="dxa"/>
                <w:vAlign w:val="center"/>
                <w:hideMark/>
              </w:tcPr>
            </w:tcPrChange>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44" w:author="Brian Bohman" w:date="2021-10-27T05:58:00Z">
              <w:tcPr>
                <w:tcW w:w="1152" w:type="dxa"/>
                <w:vAlign w:val="center"/>
                <w:hideMark/>
              </w:tcPr>
            </w:tcPrChange>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45" w:author="Brian Bohman" w:date="2021-10-27T05:58:00Z">
              <w:tcPr>
                <w:tcW w:w="504" w:type="dxa"/>
                <w:vAlign w:val="center"/>
                <w:hideMark/>
              </w:tcPr>
            </w:tcPrChange>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46" w:author="Brian Bohman" w:date="2021-10-27T05:58:00Z">
              <w:tcPr>
                <w:tcW w:w="1008" w:type="dxa"/>
                <w:vAlign w:val="center"/>
                <w:hideMark/>
              </w:tcPr>
            </w:tcPrChange>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47" w:author="Brian Bohman" w:date="2021-10-27T05:58:00Z">
              <w:tcPr>
                <w:tcW w:w="1008" w:type="dxa"/>
                <w:hideMark/>
              </w:tcPr>
            </w:tcPrChange>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48" w:author="Brian Bohman" w:date="2021-10-27T05:58:00Z">
              <w:tcPr>
                <w:tcW w:w="720" w:type="dxa"/>
                <w:vAlign w:val="center"/>
                <w:hideMark/>
              </w:tcPr>
            </w:tcPrChange>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49" w:author="Brian Bohman" w:date="2021-10-27T05:58:00Z">
              <w:tcPr>
                <w:tcW w:w="1008" w:type="dxa"/>
                <w:vAlign w:val="center"/>
                <w:hideMark/>
              </w:tcPr>
            </w:tcPrChange>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50" w:author="Brian Bohman" w:date="2021-10-27T05:58:00Z">
              <w:tcPr>
                <w:tcW w:w="1152" w:type="dxa"/>
                <w:vAlign w:val="center"/>
                <w:hideMark/>
              </w:tcPr>
            </w:tcPrChange>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51" w:author="Brian Bohman" w:date="2021-10-27T05:58:00Z">
              <w:tcPr>
                <w:tcW w:w="1008" w:type="dxa"/>
                <w:vAlign w:val="center"/>
                <w:hideMark/>
              </w:tcPr>
            </w:tcPrChange>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61BDAE67" w14:textId="77777777" w:rsidTr="00E419CD">
        <w:trPr>
          <w:trHeight w:val="165"/>
          <w:trPrChange w:id="13352" w:author="Brian Bohman" w:date="2021-10-27T05:58:00Z">
            <w:trPr>
              <w:trHeight w:val="165"/>
            </w:trPr>
          </w:trPrChange>
        </w:trPr>
        <w:tc>
          <w:tcPr>
            <w:tcW w:w="360" w:type="dxa"/>
            <w:vAlign w:val="center"/>
            <w:hideMark/>
            <w:tcPrChange w:id="13353" w:author="Brian Bohman" w:date="2021-10-27T05:58:00Z">
              <w:tcPr>
                <w:tcW w:w="360" w:type="dxa"/>
                <w:vAlign w:val="center"/>
                <w:hideMark/>
              </w:tcPr>
            </w:tcPrChange>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Change w:id="13354" w:author="Brian Bohman" w:date="2021-10-27T05:58:00Z">
              <w:tcPr>
                <w:tcW w:w="864" w:type="dxa"/>
                <w:vAlign w:val="center"/>
                <w:hideMark/>
              </w:tcPr>
            </w:tcPrChange>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55" w:author="Brian Bohman" w:date="2021-10-27T05:58:00Z">
              <w:tcPr>
                <w:tcW w:w="1152" w:type="dxa"/>
                <w:vAlign w:val="center"/>
                <w:hideMark/>
              </w:tcPr>
            </w:tcPrChange>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56" w:author="Brian Bohman" w:date="2021-10-27T05:58:00Z">
              <w:tcPr>
                <w:tcW w:w="504" w:type="dxa"/>
                <w:vAlign w:val="center"/>
                <w:hideMark/>
              </w:tcPr>
            </w:tcPrChange>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Change w:id="13357" w:author="Brian Bohman" w:date="2021-10-27T05:58:00Z">
              <w:tcPr>
                <w:tcW w:w="1008" w:type="dxa"/>
                <w:vAlign w:val="center"/>
                <w:hideMark/>
              </w:tcPr>
            </w:tcPrChange>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3358" w:author="Brian Bohman" w:date="2021-10-27T05:58:00Z">
              <w:tcPr>
                <w:tcW w:w="1008" w:type="dxa"/>
                <w:hideMark/>
              </w:tcPr>
            </w:tcPrChange>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59" w:author="Brian Bohman" w:date="2021-10-27T05:58:00Z">
              <w:tcPr>
                <w:tcW w:w="720" w:type="dxa"/>
                <w:vAlign w:val="center"/>
                <w:hideMark/>
              </w:tcPr>
            </w:tcPrChange>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60" w:author="Brian Bohman" w:date="2021-10-27T05:58:00Z">
              <w:tcPr>
                <w:tcW w:w="1008" w:type="dxa"/>
                <w:vAlign w:val="center"/>
                <w:hideMark/>
              </w:tcPr>
            </w:tcPrChange>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361" w:author="Brian Bohman" w:date="2021-10-27T05:58:00Z">
              <w:tcPr>
                <w:tcW w:w="1152" w:type="dxa"/>
                <w:vAlign w:val="center"/>
                <w:hideMark/>
              </w:tcPr>
            </w:tcPrChange>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3362" w:author="Brian Bohman" w:date="2021-10-27T05:58:00Z">
              <w:tcPr>
                <w:tcW w:w="1008" w:type="dxa"/>
                <w:vAlign w:val="center"/>
                <w:hideMark/>
              </w:tcPr>
            </w:tcPrChange>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5ABE27FB" w14:textId="77777777" w:rsidTr="00E419CD">
        <w:trPr>
          <w:trHeight w:val="180"/>
          <w:trPrChange w:id="13363" w:author="Brian Bohman" w:date="2021-10-27T05:58:00Z">
            <w:trPr>
              <w:trHeight w:val="180"/>
            </w:trPr>
          </w:trPrChange>
        </w:trPr>
        <w:tc>
          <w:tcPr>
            <w:tcW w:w="360" w:type="dxa"/>
            <w:vAlign w:val="center"/>
            <w:hideMark/>
            <w:tcPrChange w:id="13364" w:author="Brian Bohman" w:date="2021-10-27T05:58:00Z">
              <w:tcPr>
                <w:tcW w:w="360" w:type="dxa"/>
                <w:vAlign w:val="center"/>
                <w:hideMark/>
              </w:tcPr>
            </w:tcPrChange>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Change w:id="13365" w:author="Brian Bohman" w:date="2021-10-27T05:58:00Z">
              <w:tcPr>
                <w:tcW w:w="864" w:type="dxa"/>
                <w:vAlign w:val="center"/>
                <w:hideMark/>
              </w:tcPr>
            </w:tcPrChange>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66" w:author="Brian Bohman" w:date="2021-10-27T05:58:00Z">
              <w:tcPr>
                <w:tcW w:w="1152" w:type="dxa"/>
                <w:vAlign w:val="center"/>
                <w:hideMark/>
              </w:tcPr>
            </w:tcPrChange>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67" w:author="Brian Bohman" w:date="2021-10-27T05:58:00Z">
              <w:tcPr>
                <w:tcW w:w="504" w:type="dxa"/>
                <w:vAlign w:val="center"/>
                <w:hideMark/>
              </w:tcPr>
            </w:tcPrChange>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68" w:author="Brian Bohman" w:date="2021-10-27T05:58:00Z">
              <w:tcPr>
                <w:tcW w:w="1008" w:type="dxa"/>
                <w:vAlign w:val="center"/>
                <w:hideMark/>
              </w:tcPr>
            </w:tcPrChange>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69" w:author="Brian Bohman" w:date="2021-10-27T05:58:00Z">
              <w:tcPr>
                <w:tcW w:w="1008" w:type="dxa"/>
                <w:hideMark/>
              </w:tcPr>
            </w:tcPrChange>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70" w:author="Brian Bohman" w:date="2021-10-27T05:58:00Z">
              <w:tcPr>
                <w:tcW w:w="720" w:type="dxa"/>
                <w:vAlign w:val="center"/>
                <w:hideMark/>
              </w:tcPr>
            </w:tcPrChange>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71" w:author="Brian Bohman" w:date="2021-10-27T05:58:00Z">
              <w:tcPr>
                <w:tcW w:w="1008" w:type="dxa"/>
                <w:vAlign w:val="center"/>
                <w:hideMark/>
              </w:tcPr>
            </w:tcPrChange>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372" w:author="Brian Bohman" w:date="2021-10-27T05:58:00Z">
              <w:tcPr>
                <w:tcW w:w="1152" w:type="dxa"/>
                <w:vAlign w:val="center"/>
                <w:hideMark/>
              </w:tcPr>
            </w:tcPrChange>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3373" w:author="Brian Bohman" w:date="2021-10-27T05:58:00Z">
              <w:tcPr>
                <w:tcW w:w="1008" w:type="dxa"/>
                <w:vAlign w:val="center"/>
                <w:hideMark/>
              </w:tcPr>
            </w:tcPrChange>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77C11DC" w14:textId="77777777" w:rsidTr="00E419CD">
        <w:trPr>
          <w:trHeight w:val="165"/>
          <w:trPrChange w:id="13374" w:author="Brian Bohman" w:date="2021-10-27T05:58:00Z">
            <w:trPr>
              <w:trHeight w:val="165"/>
            </w:trPr>
          </w:trPrChange>
        </w:trPr>
        <w:tc>
          <w:tcPr>
            <w:tcW w:w="360" w:type="dxa"/>
            <w:vAlign w:val="center"/>
            <w:hideMark/>
            <w:tcPrChange w:id="13375" w:author="Brian Bohman" w:date="2021-10-27T05:58:00Z">
              <w:tcPr>
                <w:tcW w:w="360" w:type="dxa"/>
                <w:vAlign w:val="center"/>
                <w:hideMark/>
              </w:tcPr>
            </w:tcPrChange>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Change w:id="13376" w:author="Brian Bohman" w:date="2021-10-27T05:58:00Z">
              <w:tcPr>
                <w:tcW w:w="864" w:type="dxa"/>
                <w:vAlign w:val="center"/>
                <w:hideMark/>
              </w:tcPr>
            </w:tcPrChange>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77" w:author="Brian Bohman" w:date="2021-10-27T05:58:00Z">
              <w:tcPr>
                <w:tcW w:w="1152" w:type="dxa"/>
                <w:vAlign w:val="center"/>
                <w:hideMark/>
              </w:tcPr>
            </w:tcPrChange>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78" w:author="Brian Bohman" w:date="2021-10-27T05:58:00Z">
              <w:tcPr>
                <w:tcW w:w="504" w:type="dxa"/>
                <w:vAlign w:val="center"/>
                <w:hideMark/>
              </w:tcPr>
            </w:tcPrChange>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79" w:author="Brian Bohman" w:date="2021-10-27T05:58:00Z">
              <w:tcPr>
                <w:tcW w:w="1008" w:type="dxa"/>
                <w:vAlign w:val="center"/>
                <w:hideMark/>
              </w:tcPr>
            </w:tcPrChange>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80" w:author="Brian Bohman" w:date="2021-10-27T05:58:00Z">
              <w:tcPr>
                <w:tcW w:w="1008" w:type="dxa"/>
                <w:hideMark/>
              </w:tcPr>
            </w:tcPrChange>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81" w:author="Brian Bohman" w:date="2021-10-27T05:58:00Z">
              <w:tcPr>
                <w:tcW w:w="720" w:type="dxa"/>
                <w:vAlign w:val="center"/>
                <w:hideMark/>
              </w:tcPr>
            </w:tcPrChange>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82" w:author="Brian Bohman" w:date="2021-10-27T05:58:00Z">
              <w:tcPr>
                <w:tcW w:w="1008" w:type="dxa"/>
                <w:vAlign w:val="center"/>
                <w:hideMark/>
              </w:tcPr>
            </w:tcPrChange>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383" w:author="Brian Bohman" w:date="2021-10-27T05:58:00Z">
              <w:tcPr>
                <w:tcW w:w="1152" w:type="dxa"/>
                <w:vAlign w:val="center"/>
                <w:hideMark/>
              </w:tcPr>
            </w:tcPrChange>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3384" w:author="Brian Bohman" w:date="2021-10-27T05:58:00Z">
              <w:tcPr>
                <w:tcW w:w="1008" w:type="dxa"/>
                <w:vAlign w:val="center"/>
                <w:hideMark/>
              </w:tcPr>
            </w:tcPrChange>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49FABA09" w14:textId="77777777" w:rsidTr="00E419CD">
        <w:trPr>
          <w:trHeight w:val="165"/>
          <w:trPrChange w:id="13385" w:author="Brian Bohman" w:date="2021-10-27T05:58:00Z">
            <w:trPr>
              <w:trHeight w:val="165"/>
            </w:trPr>
          </w:trPrChange>
        </w:trPr>
        <w:tc>
          <w:tcPr>
            <w:tcW w:w="360" w:type="dxa"/>
            <w:vAlign w:val="center"/>
            <w:hideMark/>
            <w:tcPrChange w:id="13386" w:author="Brian Bohman" w:date="2021-10-27T05:58:00Z">
              <w:tcPr>
                <w:tcW w:w="360" w:type="dxa"/>
                <w:vAlign w:val="center"/>
                <w:hideMark/>
              </w:tcPr>
            </w:tcPrChange>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Change w:id="13387" w:author="Brian Bohman" w:date="2021-10-27T05:58:00Z">
              <w:tcPr>
                <w:tcW w:w="864" w:type="dxa"/>
                <w:vAlign w:val="center"/>
                <w:hideMark/>
              </w:tcPr>
            </w:tcPrChange>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88" w:author="Brian Bohman" w:date="2021-10-27T05:58:00Z">
              <w:tcPr>
                <w:tcW w:w="1152" w:type="dxa"/>
                <w:vAlign w:val="center"/>
                <w:hideMark/>
              </w:tcPr>
            </w:tcPrChange>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389" w:author="Brian Bohman" w:date="2021-10-27T05:58:00Z">
              <w:tcPr>
                <w:tcW w:w="504" w:type="dxa"/>
                <w:vAlign w:val="center"/>
                <w:hideMark/>
              </w:tcPr>
            </w:tcPrChange>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390" w:author="Brian Bohman" w:date="2021-10-27T05:58:00Z">
              <w:tcPr>
                <w:tcW w:w="1008" w:type="dxa"/>
                <w:vAlign w:val="center"/>
                <w:hideMark/>
              </w:tcPr>
            </w:tcPrChange>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391" w:author="Brian Bohman" w:date="2021-10-27T05:58:00Z">
              <w:tcPr>
                <w:tcW w:w="1008" w:type="dxa"/>
                <w:hideMark/>
              </w:tcPr>
            </w:tcPrChange>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392" w:author="Brian Bohman" w:date="2021-10-27T05:58:00Z">
              <w:tcPr>
                <w:tcW w:w="720" w:type="dxa"/>
                <w:vAlign w:val="center"/>
                <w:hideMark/>
              </w:tcPr>
            </w:tcPrChange>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393" w:author="Brian Bohman" w:date="2021-10-27T05:58:00Z">
              <w:tcPr>
                <w:tcW w:w="1008" w:type="dxa"/>
                <w:vAlign w:val="center"/>
                <w:hideMark/>
              </w:tcPr>
            </w:tcPrChange>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394" w:author="Brian Bohman" w:date="2021-10-27T05:58:00Z">
              <w:tcPr>
                <w:tcW w:w="1152" w:type="dxa"/>
                <w:vAlign w:val="center"/>
                <w:hideMark/>
              </w:tcPr>
            </w:tcPrChange>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395" w:author="Brian Bohman" w:date="2021-10-27T05:58:00Z">
              <w:tcPr>
                <w:tcW w:w="1008" w:type="dxa"/>
                <w:vAlign w:val="center"/>
                <w:hideMark/>
              </w:tcPr>
            </w:tcPrChange>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401531A" w14:textId="77777777" w:rsidTr="00E419CD">
        <w:trPr>
          <w:trHeight w:val="165"/>
          <w:trPrChange w:id="13396" w:author="Brian Bohman" w:date="2021-10-27T05:58:00Z">
            <w:trPr>
              <w:trHeight w:val="165"/>
            </w:trPr>
          </w:trPrChange>
        </w:trPr>
        <w:tc>
          <w:tcPr>
            <w:tcW w:w="360" w:type="dxa"/>
            <w:vAlign w:val="center"/>
            <w:hideMark/>
            <w:tcPrChange w:id="13397" w:author="Brian Bohman" w:date="2021-10-27T05:58:00Z">
              <w:tcPr>
                <w:tcW w:w="360" w:type="dxa"/>
                <w:vAlign w:val="center"/>
                <w:hideMark/>
              </w:tcPr>
            </w:tcPrChange>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Change w:id="13398" w:author="Brian Bohman" w:date="2021-10-27T05:58:00Z">
              <w:tcPr>
                <w:tcW w:w="864" w:type="dxa"/>
                <w:vAlign w:val="center"/>
                <w:hideMark/>
              </w:tcPr>
            </w:tcPrChange>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399" w:author="Brian Bohman" w:date="2021-10-27T05:58:00Z">
              <w:tcPr>
                <w:tcW w:w="1152" w:type="dxa"/>
                <w:vAlign w:val="center"/>
                <w:hideMark/>
              </w:tcPr>
            </w:tcPrChange>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00" w:author="Brian Bohman" w:date="2021-10-27T05:58:00Z">
              <w:tcPr>
                <w:tcW w:w="504" w:type="dxa"/>
                <w:vAlign w:val="center"/>
                <w:hideMark/>
              </w:tcPr>
            </w:tcPrChange>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Change w:id="13401" w:author="Brian Bohman" w:date="2021-10-27T05:58:00Z">
              <w:tcPr>
                <w:tcW w:w="1008" w:type="dxa"/>
                <w:vAlign w:val="center"/>
                <w:hideMark/>
              </w:tcPr>
            </w:tcPrChange>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3402" w:author="Brian Bohman" w:date="2021-10-27T05:58:00Z">
              <w:tcPr>
                <w:tcW w:w="1008" w:type="dxa"/>
                <w:hideMark/>
              </w:tcPr>
            </w:tcPrChange>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03" w:author="Brian Bohman" w:date="2021-10-27T05:58:00Z">
              <w:tcPr>
                <w:tcW w:w="720" w:type="dxa"/>
                <w:vAlign w:val="center"/>
                <w:hideMark/>
              </w:tcPr>
            </w:tcPrChange>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04" w:author="Brian Bohman" w:date="2021-10-27T05:58:00Z">
              <w:tcPr>
                <w:tcW w:w="1008" w:type="dxa"/>
                <w:vAlign w:val="center"/>
                <w:hideMark/>
              </w:tcPr>
            </w:tcPrChange>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05" w:author="Brian Bohman" w:date="2021-10-27T05:58:00Z">
              <w:tcPr>
                <w:tcW w:w="1152" w:type="dxa"/>
                <w:vAlign w:val="center"/>
                <w:hideMark/>
              </w:tcPr>
            </w:tcPrChange>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3406" w:author="Brian Bohman" w:date="2021-10-27T05:58:00Z">
              <w:tcPr>
                <w:tcW w:w="1008" w:type="dxa"/>
                <w:vAlign w:val="center"/>
                <w:hideMark/>
              </w:tcPr>
            </w:tcPrChange>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3E646DBA" w14:textId="77777777" w:rsidTr="00E419CD">
        <w:trPr>
          <w:trHeight w:val="165"/>
          <w:trPrChange w:id="13407" w:author="Brian Bohman" w:date="2021-10-27T05:58:00Z">
            <w:trPr>
              <w:trHeight w:val="165"/>
            </w:trPr>
          </w:trPrChange>
        </w:trPr>
        <w:tc>
          <w:tcPr>
            <w:tcW w:w="360" w:type="dxa"/>
            <w:vAlign w:val="center"/>
            <w:hideMark/>
            <w:tcPrChange w:id="13408" w:author="Brian Bohman" w:date="2021-10-27T05:58:00Z">
              <w:tcPr>
                <w:tcW w:w="360" w:type="dxa"/>
                <w:vAlign w:val="center"/>
                <w:hideMark/>
              </w:tcPr>
            </w:tcPrChange>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Change w:id="13409" w:author="Brian Bohman" w:date="2021-10-27T05:58:00Z">
              <w:tcPr>
                <w:tcW w:w="864" w:type="dxa"/>
                <w:vAlign w:val="center"/>
                <w:hideMark/>
              </w:tcPr>
            </w:tcPrChange>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10" w:author="Brian Bohman" w:date="2021-10-27T05:58:00Z">
              <w:tcPr>
                <w:tcW w:w="1152" w:type="dxa"/>
                <w:vAlign w:val="center"/>
                <w:hideMark/>
              </w:tcPr>
            </w:tcPrChange>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11" w:author="Brian Bohman" w:date="2021-10-27T05:58:00Z">
              <w:tcPr>
                <w:tcW w:w="504" w:type="dxa"/>
                <w:vAlign w:val="center"/>
                <w:hideMark/>
              </w:tcPr>
            </w:tcPrChange>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12" w:author="Brian Bohman" w:date="2021-10-27T05:58:00Z">
              <w:tcPr>
                <w:tcW w:w="1008" w:type="dxa"/>
                <w:vAlign w:val="center"/>
                <w:hideMark/>
              </w:tcPr>
            </w:tcPrChange>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13" w:author="Brian Bohman" w:date="2021-10-27T05:58:00Z">
              <w:tcPr>
                <w:tcW w:w="1008" w:type="dxa"/>
                <w:hideMark/>
              </w:tcPr>
            </w:tcPrChange>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14" w:author="Brian Bohman" w:date="2021-10-27T05:58:00Z">
              <w:tcPr>
                <w:tcW w:w="720" w:type="dxa"/>
                <w:vAlign w:val="center"/>
                <w:hideMark/>
              </w:tcPr>
            </w:tcPrChange>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15" w:author="Brian Bohman" w:date="2021-10-27T05:58:00Z">
              <w:tcPr>
                <w:tcW w:w="1008" w:type="dxa"/>
                <w:vAlign w:val="center"/>
                <w:hideMark/>
              </w:tcPr>
            </w:tcPrChange>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16" w:author="Brian Bohman" w:date="2021-10-27T05:58:00Z">
              <w:tcPr>
                <w:tcW w:w="1152" w:type="dxa"/>
                <w:vAlign w:val="center"/>
                <w:hideMark/>
              </w:tcPr>
            </w:tcPrChange>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417" w:author="Brian Bohman" w:date="2021-10-27T05:58:00Z">
              <w:tcPr>
                <w:tcW w:w="1008" w:type="dxa"/>
                <w:vAlign w:val="center"/>
                <w:hideMark/>
              </w:tcPr>
            </w:tcPrChange>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5AEE96" w14:textId="77777777" w:rsidTr="00E419CD">
        <w:trPr>
          <w:trHeight w:val="165"/>
          <w:trPrChange w:id="13418" w:author="Brian Bohman" w:date="2021-10-27T05:58:00Z">
            <w:trPr>
              <w:trHeight w:val="165"/>
            </w:trPr>
          </w:trPrChange>
        </w:trPr>
        <w:tc>
          <w:tcPr>
            <w:tcW w:w="360" w:type="dxa"/>
            <w:vAlign w:val="center"/>
            <w:hideMark/>
            <w:tcPrChange w:id="13419" w:author="Brian Bohman" w:date="2021-10-27T05:58:00Z">
              <w:tcPr>
                <w:tcW w:w="360" w:type="dxa"/>
                <w:vAlign w:val="center"/>
                <w:hideMark/>
              </w:tcPr>
            </w:tcPrChange>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Change w:id="13420" w:author="Brian Bohman" w:date="2021-10-27T05:58:00Z">
              <w:tcPr>
                <w:tcW w:w="864" w:type="dxa"/>
                <w:vAlign w:val="center"/>
                <w:hideMark/>
              </w:tcPr>
            </w:tcPrChange>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21" w:author="Brian Bohman" w:date="2021-10-27T05:58:00Z">
              <w:tcPr>
                <w:tcW w:w="1152" w:type="dxa"/>
                <w:vAlign w:val="center"/>
                <w:hideMark/>
              </w:tcPr>
            </w:tcPrChange>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22" w:author="Brian Bohman" w:date="2021-10-27T05:58:00Z">
              <w:tcPr>
                <w:tcW w:w="504" w:type="dxa"/>
                <w:vAlign w:val="center"/>
                <w:hideMark/>
              </w:tcPr>
            </w:tcPrChange>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23" w:author="Brian Bohman" w:date="2021-10-27T05:58:00Z">
              <w:tcPr>
                <w:tcW w:w="1008" w:type="dxa"/>
                <w:vAlign w:val="center"/>
                <w:hideMark/>
              </w:tcPr>
            </w:tcPrChange>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24" w:author="Brian Bohman" w:date="2021-10-27T05:58:00Z">
              <w:tcPr>
                <w:tcW w:w="1008" w:type="dxa"/>
                <w:hideMark/>
              </w:tcPr>
            </w:tcPrChange>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25" w:author="Brian Bohman" w:date="2021-10-27T05:58:00Z">
              <w:tcPr>
                <w:tcW w:w="720" w:type="dxa"/>
                <w:vAlign w:val="center"/>
                <w:hideMark/>
              </w:tcPr>
            </w:tcPrChange>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26" w:author="Brian Bohman" w:date="2021-10-27T05:58:00Z">
              <w:tcPr>
                <w:tcW w:w="1008" w:type="dxa"/>
                <w:vAlign w:val="center"/>
                <w:hideMark/>
              </w:tcPr>
            </w:tcPrChange>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27" w:author="Brian Bohman" w:date="2021-10-27T05:58:00Z">
              <w:tcPr>
                <w:tcW w:w="1152" w:type="dxa"/>
                <w:vAlign w:val="center"/>
                <w:hideMark/>
              </w:tcPr>
            </w:tcPrChange>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3428" w:author="Brian Bohman" w:date="2021-10-27T05:58:00Z">
              <w:tcPr>
                <w:tcW w:w="1008" w:type="dxa"/>
                <w:vAlign w:val="center"/>
                <w:hideMark/>
              </w:tcPr>
            </w:tcPrChange>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A21C3CD" w14:textId="77777777" w:rsidTr="00E419CD">
        <w:trPr>
          <w:trHeight w:val="165"/>
          <w:trPrChange w:id="13429" w:author="Brian Bohman" w:date="2021-10-27T05:58:00Z">
            <w:trPr>
              <w:trHeight w:val="165"/>
            </w:trPr>
          </w:trPrChange>
        </w:trPr>
        <w:tc>
          <w:tcPr>
            <w:tcW w:w="360" w:type="dxa"/>
            <w:vAlign w:val="center"/>
            <w:hideMark/>
            <w:tcPrChange w:id="13430" w:author="Brian Bohman" w:date="2021-10-27T05:58:00Z">
              <w:tcPr>
                <w:tcW w:w="360" w:type="dxa"/>
                <w:vAlign w:val="center"/>
                <w:hideMark/>
              </w:tcPr>
            </w:tcPrChange>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Change w:id="13431" w:author="Brian Bohman" w:date="2021-10-27T05:58:00Z">
              <w:tcPr>
                <w:tcW w:w="864" w:type="dxa"/>
                <w:vAlign w:val="center"/>
                <w:hideMark/>
              </w:tcPr>
            </w:tcPrChange>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32" w:author="Brian Bohman" w:date="2021-10-27T05:58:00Z">
              <w:tcPr>
                <w:tcW w:w="1152" w:type="dxa"/>
                <w:vAlign w:val="center"/>
                <w:hideMark/>
              </w:tcPr>
            </w:tcPrChange>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33" w:author="Brian Bohman" w:date="2021-10-27T05:58:00Z">
              <w:tcPr>
                <w:tcW w:w="504" w:type="dxa"/>
                <w:vAlign w:val="center"/>
                <w:hideMark/>
              </w:tcPr>
            </w:tcPrChange>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34" w:author="Brian Bohman" w:date="2021-10-27T05:58:00Z">
              <w:tcPr>
                <w:tcW w:w="1008" w:type="dxa"/>
                <w:vAlign w:val="center"/>
                <w:hideMark/>
              </w:tcPr>
            </w:tcPrChange>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35" w:author="Brian Bohman" w:date="2021-10-27T05:58:00Z">
              <w:tcPr>
                <w:tcW w:w="1008" w:type="dxa"/>
                <w:hideMark/>
              </w:tcPr>
            </w:tcPrChange>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36" w:author="Brian Bohman" w:date="2021-10-27T05:58:00Z">
              <w:tcPr>
                <w:tcW w:w="720" w:type="dxa"/>
                <w:vAlign w:val="center"/>
                <w:hideMark/>
              </w:tcPr>
            </w:tcPrChange>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37" w:author="Brian Bohman" w:date="2021-10-27T05:58:00Z">
              <w:tcPr>
                <w:tcW w:w="1008" w:type="dxa"/>
                <w:vAlign w:val="center"/>
                <w:hideMark/>
              </w:tcPr>
            </w:tcPrChange>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38" w:author="Brian Bohman" w:date="2021-10-27T05:58:00Z">
              <w:tcPr>
                <w:tcW w:w="1152" w:type="dxa"/>
                <w:vAlign w:val="center"/>
                <w:hideMark/>
              </w:tcPr>
            </w:tcPrChange>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3439" w:author="Brian Bohman" w:date="2021-10-27T05:58:00Z">
              <w:tcPr>
                <w:tcW w:w="1008" w:type="dxa"/>
                <w:vAlign w:val="center"/>
                <w:hideMark/>
              </w:tcPr>
            </w:tcPrChange>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494FED3E" w14:textId="77777777" w:rsidTr="00E419CD">
        <w:trPr>
          <w:trHeight w:val="165"/>
          <w:trPrChange w:id="13440" w:author="Brian Bohman" w:date="2021-10-27T05:58:00Z">
            <w:trPr>
              <w:trHeight w:val="165"/>
            </w:trPr>
          </w:trPrChange>
        </w:trPr>
        <w:tc>
          <w:tcPr>
            <w:tcW w:w="360" w:type="dxa"/>
            <w:vAlign w:val="center"/>
            <w:hideMark/>
            <w:tcPrChange w:id="13441" w:author="Brian Bohman" w:date="2021-10-27T05:58:00Z">
              <w:tcPr>
                <w:tcW w:w="360" w:type="dxa"/>
                <w:vAlign w:val="center"/>
                <w:hideMark/>
              </w:tcPr>
            </w:tcPrChange>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Change w:id="13442" w:author="Brian Bohman" w:date="2021-10-27T05:58:00Z">
              <w:tcPr>
                <w:tcW w:w="864" w:type="dxa"/>
                <w:vAlign w:val="center"/>
                <w:hideMark/>
              </w:tcPr>
            </w:tcPrChange>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43" w:author="Brian Bohman" w:date="2021-10-27T05:58:00Z">
              <w:tcPr>
                <w:tcW w:w="1152" w:type="dxa"/>
                <w:vAlign w:val="center"/>
                <w:hideMark/>
              </w:tcPr>
            </w:tcPrChange>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44" w:author="Brian Bohman" w:date="2021-10-27T05:58:00Z">
              <w:tcPr>
                <w:tcW w:w="504" w:type="dxa"/>
                <w:vAlign w:val="center"/>
                <w:hideMark/>
              </w:tcPr>
            </w:tcPrChange>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Change w:id="13445" w:author="Brian Bohman" w:date="2021-10-27T05:58:00Z">
              <w:tcPr>
                <w:tcW w:w="1008" w:type="dxa"/>
                <w:vAlign w:val="center"/>
                <w:hideMark/>
              </w:tcPr>
            </w:tcPrChange>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3446" w:author="Brian Bohman" w:date="2021-10-27T05:58:00Z">
              <w:tcPr>
                <w:tcW w:w="1008" w:type="dxa"/>
                <w:hideMark/>
              </w:tcPr>
            </w:tcPrChange>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47" w:author="Brian Bohman" w:date="2021-10-27T05:58:00Z">
              <w:tcPr>
                <w:tcW w:w="720" w:type="dxa"/>
                <w:vAlign w:val="center"/>
                <w:hideMark/>
              </w:tcPr>
            </w:tcPrChange>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48" w:author="Brian Bohman" w:date="2021-10-27T05:58:00Z">
              <w:tcPr>
                <w:tcW w:w="1008" w:type="dxa"/>
                <w:vAlign w:val="center"/>
                <w:hideMark/>
              </w:tcPr>
            </w:tcPrChange>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49" w:author="Brian Bohman" w:date="2021-10-27T05:58:00Z">
              <w:tcPr>
                <w:tcW w:w="1152" w:type="dxa"/>
                <w:vAlign w:val="center"/>
                <w:hideMark/>
              </w:tcPr>
            </w:tcPrChange>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440" w:type="dxa"/>
            <w:vAlign w:val="center"/>
            <w:hideMark/>
            <w:tcPrChange w:id="13450" w:author="Brian Bohman" w:date="2021-10-27T05:58:00Z">
              <w:tcPr>
                <w:tcW w:w="1008" w:type="dxa"/>
                <w:vAlign w:val="center"/>
                <w:hideMark/>
              </w:tcPr>
            </w:tcPrChange>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C17465C" w14:textId="77777777" w:rsidTr="00E419CD">
        <w:trPr>
          <w:trHeight w:val="165"/>
          <w:trPrChange w:id="13451" w:author="Brian Bohman" w:date="2021-10-27T05:58:00Z">
            <w:trPr>
              <w:trHeight w:val="165"/>
            </w:trPr>
          </w:trPrChange>
        </w:trPr>
        <w:tc>
          <w:tcPr>
            <w:tcW w:w="360" w:type="dxa"/>
            <w:vAlign w:val="center"/>
            <w:hideMark/>
            <w:tcPrChange w:id="13452" w:author="Brian Bohman" w:date="2021-10-27T05:58:00Z">
              <w:tcPr>
                <w:tcW w:w="360" w:type="dxa"/>
                <w:vAlign w:val="center"/>
                <w:hideMark/>
              </w:tcPr>
            </w:tcPrChange>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Change w:id="13453" w:author="Brian Bohman" w:date="2021-10-27T05:58:00Z">
              <w:tcPr>
                <w:tcW w:w="864" w:type="dxa"/>
                <w:vAlign w:val="center"/>
                <w:hideMark/>
              </w:tcPr>
            </w:tcPrChange>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54" w:author="Brian Bohman" w:date="2021-10-27T05:58:00Z">
              <w:tcPr>
                <w:tcW w:w="1152" w:type="dxa"/>
                <w:vAlign w:val="center"/>
                <w:hideMark/>
              </w:tcPr>
            </w:tcPrChange>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55" w:author="Brian Bohman" w:date="2021-10-27T05:58:00Z">
              <w:tcPr>
                <w:tcW w:w="504" w:type="dxa"/>
                <w:vAlign w:val="center"/>
                <w:hideMark/>
              </w:tcPr>
            </w:tcPrChange>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56" w:author="Brian Bohman" w:date="2021-10-27T05:58:00Z">
              <w:tcPr>
                <w:tcW w:w="1008" w:type="dxa"/>
                <w:vAlign w:val="center"/>
                <w:hideMark/>
              </w:tcPr>
            </w:tcPrChange>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57" w:author="Brian Bohman" w:date="2021-10-27T05:58:00Z">
              <w:tcPr>
                <w:tcW w:w="1008" w:type="dxa"/>
                <w:hideMark/>
              </w:tcPr>
            </w:tcPrChange>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58" w:author="Brian Bohman" w:date="2021-10-27T05:58:00Z">
              <w:tcPr>
                <w:tcW w:w="720" w:type="dxa"/>
                <w:vAlign w:val="center"/>
                <w:hideMark/>
              </w:tcPr>
            </w:tcPrChange>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59" w:author="Brian Bohman" w:date="2021-10-27T05:58:00Z">
              <w:tcPr>
                <w:tcW w:w="1008" w:type="dxa"/>
                <w:vAlign w:val="center"/>
                <w:hideMark/>
              </w:tcPr>
            </w:tcPrChange>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460" w:author="Brian Bohman" w:date="2021-10-27T05:58:00Z">
              <w:tcPr>
                <w:tcW w:w="1152" w:type="dxa"/>
                <w:vAlign w:val="center"/>
                <w:hideMark/>
              </w:tcPr>
            </w:tcPrChange>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440" w:type="dxa"/>
            <w:vAlign w:val="center"/>
            <w:hideMark/>
            <w:tcPrChange w:id="13461" w:author="Brian Bohman" w:date="2021-10-27T05:58:00Z">
              <w:tcPr>
                <w:tcW w:w="1008" w:type="dxa"/>
                <w:vAlign w:val="center"/>
                <w:hideMark/>
              </w:tcPr>
            </w:tcPrChange>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7FA74543" w14:textId="77777777" w:rsidTr="00E419CD">
        <w:trPr>
          <w:trHeight w:val="165"/>
          <w:trPrChange w:id="13462" w:author="Brian Bohman" w:date="2021-10-27T05:58:00Z">
            <w:trPr>
              <w:trHeight w:val="165"/>
            </w:trPr>
          </w:trPrChange>
        </w:trPr>
        <w:tc>
          <w:tcPr>
            <w:tcW w:w="360" w:type="dxa"/>
            <w:vAlign w:val="center"/>
            <w:hideMark/>
            <w:tcPrChange w:id="13463" w:author="Brian Bohman" w:date="2021-10-27T05:58:00Z">
              <w:tcPr>
                <w:tcW w:w="360" w:type="dxa"/>
                <w:vAlign w:val="center"/>
                <w:hideMark/>
              </w:tcPr>
            </w:tcPrChange>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Change w:id="13464" w:author="Brian Bohman" w:date="2021-10-27T05:58:00Z">
              <w:tcPr>
                <w:tcW w:w="864" w:type="dxa"/>
                <w:vAlign w:val="center"/>
                <w:hideMark/>
              </w:tcPr>
            </w:tcPrChange>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65" w:author="Brian Bohman" w:date="2021-10-27T05:58:00Z">
              <w:tcPr>
                <w:tcW w:w="1152" w:type="dxa"/>
                <w:vAlign w:val="center"/>
                <w:hideMark/>
              </w:tcPr>
            </w:tcPrChange>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66" w:author="Brian Bohman" w:date="2021-10-27T05:58:00Z">
              <w:tcPr>
                <w:tcW w:w="504" w:type="dxa"/>
                <w:vAlign w:val="center"/>
                <w:hideMark/>
              </w:tcPr>
            </w:tcPrChange>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67" w:author="Brian Bohman" w:date="2021-10-27T05:58:00Z">
              <w:tcPr>
                <w:tcW w:w="1008" w:type="dxa"/>
                <w:vAlign w:val="center"/>
                <w:hideMark/>
              </w:tcPr>
            </w:tcPrChange>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68" w:author="Brian Bohman" w:date="2021-10-27T05:58:00Z">
              <w:tcPr>
                <w:tcW w:w="1008" w:type="dxa"/>
                <w:hideMark/>
              </w:tcPr>
            </w:tcPrChange>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69" w:author="Brian Bohman" w:date="2021-10-27T05:58:00Z">
              <w:tcPr>
                <w:tcW w:w="720" w:type="dxa"/>
                <w:vAlign w:val="center"/>
                <w:hideMark/>
              </w:tcPr>
            </w:tcPrChange>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70" w:author="Brian Bohman" w:date="2021-10-27T05:58:00Z">
              <w:tcPr>
                <w:tcW w:w="1008" w:type="dxa"/>
                <w:vAlign w:val="center"/>
                <w:hideMark/>
              </w:tcPr>
            </w:tcPrChange>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471" w:author="Brian Bohman" w:date="2021-10-27T05:58:00Z">
              <w:tcPr>
                <w:tcW w:w="1152" w:type="dxa"/>
                <w:vAlign w:val="center"/>
                <w:hideMark/>
              </w:tcPr>
            </w:tcPrChange>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440" w:type="dxa"/>
            <w:vAlign w:val="center"/>
            <w:hideMark/>
            <w:tcPrChange w:id="13472" w:author="Brian Bohman" w:date="2021-10-27T05:58:00Z">
              <w:tcPr>
                <w:tcW w:w="1008" w:type="dxa"/>
                <w:vAlign w:val="center"/>
                <w:hideMark/>
              </w:tcPr>
            </w:tcPrChange>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0A4002" w14:textId="77777777" w:rsidTr="00E419CD">
        <w:trPr>
          <w:trHeight w:val="165"/>
          <w:trPrChange w:id="13473" w:author="Brian Bohman" w:date="2021-10-27T05:58:00Z">
            <w:trPr>
              <w:trHeight w:val="165"/>
            </w:trPr>
          </w:trPrChange>
        </w:trPr>
        <w:tc>
          <w:tcPr>
            <w:tcW w:w="360" w:type="dxa"/>
            <w:vAlign w:val="center"/>
            <w:hideMark/>
            <w:tcPrChange w:id="13474" w:author="Brian Bohman" w:date="2021-10-27T05:58:00Z">
              <w:tcPr>
                <w:tcW w:w="360" w:type="dxa"/>
                <w:vAlign w:val="center"/>
                <w:hideMark/>
              </w:tcPr>
            </w:tcPrChange>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Change w:id="13475" w:author="Brian Bohman" w:date="2021-10-27T05:58:00Z">
              <w:tcPr>
                <w:tcW w:w="864" w:type="dxa"/>
                <w:vAlign w:val="center"/>
                <w:hideMark/>
              </w:tcPr>
            </w:tcPrChange>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76" w:author="Brian Bohman" w:date="2021-10-27T05:58:00Z">
              <w:tcPr>
                <w:tcW w:w="1152" w:type="dxa"/>
                <w:vAlign w:val="center"/>
                <w:hideMark/>
              </w:tcPr>
            </w:tcPrChange>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77" w:author="Brian Bohman" w:date="2021-10-27T05:58:00Z">
              <w:tcPr>
                <w:tcW w:w="504" w:type="dxa"/>
                <w:vAlign w:val="center"/>
                <w:hideMark/>
              </w:tcPr>
            </w:tcPrChange>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78" w:author="Brian Bohman" w:date="2021-10-27T05:58:00Z">
              <w:tcPr>
                <w:tcW w:w="1008" w:type="dxa"/>
                <w:vAlign w:val="center"/>
                <w:hideMark/>
              </w:tcPr>
            </w:tcPrChange>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79" w:author="Brian Bohman" w:date="2021-10-27T05:58:00Z">
              <w:tcPr>
                <w:tcW w:w="1008" w:type="dxa"/>
                <w:hideMark/>
              </w:tcPr>
            </w:tcPrChange>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80" w:author="Brian Bohman" w:date="2021-10-27T05:58:00Z">
              <w:tcPr>
                <w:tcW w:w="720" w:type="dxa"/>
                <w:vAlign w:val="center"/>
                <w:hideMark/>
              </w:tcPr>
            </w:tcPrChange>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81" w:author="Brian Bohman" w:date="2021-10-27T05:58:00Z">
              <w:tcPr>
                <w:tcW w:w="1008" w:type="dxa"/>
                <w:vAlign w:val="center"/>
                <w:hideMark/>
              </w:tcPr>
            </w:tcPrChange>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482" w:author="Brian Bohman" w:date="2021-10-27T05:58:00Z">
              <w:tcPr>
                <w:tcW w:w="1152" w:type="dxa"/>
                <w:vAlign w:val="center"/>
                <w:hideMark/>
              </w:tcPr>
            </w:tcPrChange>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440" w:type="dxa"/>
            <w:vAlign w:val="center"/>
            <w:hideMark/>
            <w:tcPrChange w:id="13483" w:author="Brian Bohman" w:date="2021-10-27T05:58:00Z">
              <w:tcPr>
                <w:tcW w:w="1008" w:type="dxa"/>
                <w:vAlign w:val="center"/>
                <w:hideMark/>
              </w:tcPr>
            </w:tcPrChange>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3289135" w14:textId="77777777" w:rsidTr="00E419CD">
        <w:trPr>
          <w:trHeight w:val="165"/>
          <w:trPrChange w:id="13484" w:author="Brian Bohman" w:date="2021-10-27T05:58:00Z">
            <w:trPr>
              <w:trHeight w:val="165"/>
            </w:trPr>
          </w:trPrChange>
        </w:trPr>
        <w:tc>
          <w:tcPr>
            <w:tcW w:w="360" w:type="dxa"/>
            <w:vAlign w:val="center"/>
            <w:hideMark/>
            <w:tcPrChange w:id="13485" w:author="Brian Bohman" w:date="2021-10-27T05:58:00Z">
              <w:tcPr>
                <w:tcW w:w="360" w:type="dxa"/>
                <w:vAlign w:val="center"/>
                <w:hideMark/>
              </w:tcPr>
            </w:tcPrChange>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Change w:id="13486" w:author="Brian Bohman" w:date="2021-10-27T05:58:00Z">
              <w:tcPr>
                <w:tcW w:w="864" w:type="dxa"/>
                <w:vAlign w:val="center"/>
                <w:hideMark/>
              </w:tcPr>
            </w:tcPrChange>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87" w:author="Brian Bohman" w:date="2021-10-27T05:58:00Z">
              <w:tcPr>
                <w:tcW w:w="1152" w:type="dxa"/>
                <w:vAlign w:val="center"/>
                <w:hideMark/>
              </w:tcPr>
            </w:tcPrChange>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88" w:author="Brian Bohman" w:date="2021-10-27T05:58:00Z">
              <w:tcPr>
                <w:tcW w:w="504" w:type="dxa"/>
                <w:vAlign w:val="center"/>
                <w:hideMark/>
              </w:tcPr>
            </w:tcPrChange>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Change w:id="13489" w:author="Brian Bohman" w:date="2021-10-27T05:58:00Z">
              <w:tcPr>
                <w:tcW w:w="1008" w:type="dxa"/>
                <w:vAlign w:val="center"/>
                <w:hideMark/>
              </w:tcPr>
            </w:tcPrChange>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3490" w:author="Brian Bohman" w:date="2021-10-27T05:58:00Z">
              <w:tcPr>
                <w:tcW w:w="1008" w:type="dxa"/>
                <w:hideMark/>
              </w:tcPr>
            </w:tcPrChange>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491" w:author="Brian Bohman" w:date="2021-10-27T05:58:00Z">
              <w:tcPr>
                <w:tcW w:w="720" w:type="dxa"/>
                <w:vAlign w:val="center"/>
                <w:hideMark/>
              </w:tcPr>
            </w:tcPrChange>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3492" w:author="Brian Bohman" w:date="2021-10-27T05:58:00Z">
              <w:tcPr>
                <w:tcW w:w="1008" w:type="dxa"/>
                <w:vAlign w:val="center"/>
                <w:hideMark/>
              </w:tcPr>
            </w:tcPrChange>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493" w:author="Brian Bohman" w:date="2021-10-27T05:58:00Z">
              <w:tcPr>
                <w:tcW w:w="1152" w:type="dxa"/>
                <w:vAlign w:val="center"/>
                <w:hideMark/>
              </w:tcPr>
            </w:tcPrChange>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440" w:type="dxa"/>
            <w:vAlign w:val="center"/>
            <w:hideMark/>
            <w:tcPrChange w:id="13494" w:author="Brian Bohman" w:date="2021-10-27T05:58:00Z">
              <w:tcPr>
                <w:tcW w:w="1008" w:type="dxa"/>
                <w:vAlign w:val="center"/>
                <w:hideMark/>
              </w:tcPr>
            </w:tcPrChange>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BCF9F3B" w14:textId="77777777" w:rsidTr="00E419CD">
        <w:trPr>
          <w:trHeight w:val="165"/>
          <w:trPrChange w:id="13495" w:author="Brian Bohman" w:date="2021-10-27T05:58:00Z">
            <w:trPr>
              <w:trHeight w:val="165"/>
            </w:trPr>
          </w:trPrChange>
        </w:trPr>
        <w:tc>
          <w:tcPr>
            <w:tcW w:w="360" w:type="dxa"/>
            <w:vAlign w:val="center"/>
            <w:hideMark/>
            <w:tcPrChange w:id="13496" w:author="Brian Bohman" w:date="2021-10-27T05:58:00Z">
              <w:tcPr>
                <w:tcW w:w="360" w:type="dxa"/>
                <w:vAlign w:val="center"/>
                <w:hideMark/>
              </w:tcPr>
            </w:tcPrChange>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Change w:id="13497" w:author="Brian Bohman" w:date="2021-10-27T05:58:00Z">
              <w:tcPr>
                <w:tcW w:w="864" w:type="dxa"/>
                <w:vAlign w:val="center"/>
                <w:hideMark/>
              </w:tcPr>
            </w:tcPrChange>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498" w:author="Brian Bohman" w:date="2021-10-27T05:58:00Z">
              <w:tcPr>
                <w:tcW w:w="1152" w:type="dxa"/>
                <w:vAlign w:val="center"/>
                <w:hideMark/>
              </w:tcPr>
            </w:tcPrChange>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499" w:author="Brian Bohman" w:date="2021-10-27T05:58:00Z">
              <w:tcPr>
                <w:tcW w:w="504" w:type="dxa"/>
                <w:vAlign w:val="center"/>
                <w:hideMark/>
              </w:tcPr>
            </w:tcPrChange>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00" w:author="Brian Bohman" w:date="2021-10-27T05:58:00Z">
              <w:tcPr>
                <w:tcW w:w="1008" w:type="dxa"/>
                <w:vAlign w:val="center"/>
                <w:hideMark/>
              </w:tcPr>
            </w:tcPrChange>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01" w:author="Brian Bohman" w:date="2021-10-27T05:58:00Z">
              <w:tcPr>
                <w:tcW w:w="1008" w:type="dxa"/>
                <w:hideMark/>
              </w:tcPr>
            </w:tcPrChange>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02" w:author="Brian Bohman" w:date="2021-10-27T05:58:00Z">
              <w:tcPr>
                <w:tcW w:w="720" w:type="dxa"/>
                <w:vAlign w:val="center"/>
                <w:hideMark/>
              </w:tcPr>
            </w:tcPrChange>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03" w:author="Brian Bohman" w:date="2021-10-27T05:58:00Z">
              <w:tcPr>
                <w:tcW w:w="1008" w:type="dxa"/>
                <w:vAlign w:val="center"/>
                <w:hideMark/>
              </w:tcPr>
            </w:tcPrChange>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04" w:author="Brian Bohman" w:date="2021-10-27T05:58:00Z">
              <w:tcPr>
                <w:tcW w:w="1152" w:type="dxa"/>
                <w:vAlign w:val="center"/>
                <w:hideMark/>
              </w:tcPr>
            </w:tcPrChange>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3505" w:author="Brian Bohman" w:date="2021-10-27T05:58:00Z">
              <w:tcPr>
                <w:tcW w:w="1008" w:type="dxa"/>
                <w:vAlign w:val="center"/>
                <w:hideMark/>
              </w:tcPr>
            </w:tcPrChange>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7B550A5" w14:textId="77777777" w:rsidTr="00E419CD">
        <w:trPr>
          <w:trHeight w:val="165"/>
          <w:trPrChange w:id="13506" w:author="Brian Bohman" w:date="2021-10-27T05:58:00Z">
            <w:trPr>
              <w:trHeight w:val="165"/>
            </w:trPr>
          </w:trPrChange>
        </w:trPr>
        <w:tc>
          <w:tcPr>
            <w:tcW w:w="360" w:type="dxa"/>
            <w:vAlign w:val="center"/>
            <w:hideMark/>
            <w:tcPrChange w:id="13507" w:author="Brian Bohman" w:date="2021-10-27T05:58:00Z">
              <w:tcPr>
                <w:tcW w:w="360" w:type="dxa"/>
                <w:vAlign w:val="center"/>
                <w:hideMark/>
              </w:tcPr>
            </w:tcPrChange>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Change w:id="13508" w:author="Brian Bohman" w:date="2021-10-27T05:58:00Z">
              <w:tcPr>
                <w:tcW w:w="864" w:type="dxa"/>
                <w:vAlign w:val="center"/>
                <w:hideMark/>
              </w:tcPr>
            </w:tcPrChange>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09" w:author="Brian Bohman" w:date="2021-10-27T05:58:00Z">
              <w:tcPr>
                <w:tcW w:w="1152" w:type="dxa"/>
                <w:vAlign w:val="center"/>
                <w:hideMark/>
              </w:tcPr>
            </w:tcPrChange>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10" w:author="Brian Bohman" w:date="2021-10-27T05:58:00Z">
              <w:tcPr>
                <w:tcW w:w="504" w:type="dxa"/>
                <w:vAlign w:val="center"/>
                <w:hideMark/>
              </w:tcPr>
            </w:tcPrChange>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11" w:author="Brian Bohman" w:date="2021-10-27T05:58:00Z">
              <w:tcPr>
                <w:tcW w:w="1008" w:type="dxa"/>
                <w:vAlign w:val="center"/>
                <w:hideMark/>
              </w:tcPr>
            </w:tcPrChange>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12" w:author="Brian Bohman" w:date="2021-10-27T05:58:00Z">
              <w:tcPr>
                <w:tcW w:w="1008" w:type="dxa"/>
                <w:hideMark/>
              </w:tcPr>
            </w:tcPrChange>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13" w:author="Brian Bohman" w:date="2021-10-27T05:58:00Z">
              <w:tcPr>
                <w:tcW w:w="720" w:type="dxa"/>
                <w:vAlign w:val="center"/>
                <w:hideMark/>
              </w:tcPr>
            </w:tcPrChange>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14" w:author="Brian Bohman" w:date="2021-10-27T05:58:00Z">
              <w:tcPr>
                <w:tcW w:w="1008" w:type="dxa"/>
                <w:vAlign w:val="center"/>
                <w:hideMark/>
              </w:tcPr>
            </w:tcPrChange>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15" w:author="Brian Bohman" w:date="2021-10-27T05:58:00Z">
              <w:tcPr>
                <w:tcW w:w="1152" w:type="dxa"/>
                <w:vAlign w:val="center"/>
                <w:hideMark/>
              </w:tcPr>
            </w:tcPrChange>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440" w:type="dxa"/>
            <w:vAlign w:val="center"/>
            <w:hideMark/>
            <w:tcPrChange w:id="13516" w:author="Brian Bohman" w:date="2021-10-27T05:58:00Z">
              <w:tcPr>
                <w:tcW w:w="1008" w:type="dxa"/>
                <w:vAlign w:val="center"/>
                <w:hideMark/>
              </w:tcPr>
            </w:tcPrChange>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2BC9279" w14:textId="77777777" w:rsidTr="00E419CD">
        <w:trPr>
          <w:trHeight w:val="180"/>
          <w:trPrChange w:id="13517" w:author="Brian Bohman" w:date="2021-10-27T05:58:00Z">
            <w:trPr>
              <w:trHeight w:val="180"/>
            </w:trPr>
          </w:trPrChange>
        </w:trPr>
        <w:tc>
          <w:tcPr>
            <w:tcW w:w="360" w:type="dxa"/>
            <w:vAlign w:val="center"/>
            <w:hideMark/>
            <w:tcPrChange w:id="13518" w:author="Brian Bohman" w:date="2021-10-27T05:58:00Z">
              <w:tcPr>
                <w:tcW w:w="360" w:type="dxa"/>
                <w:vAlign w:val="center"/>
                <w:hideMark/>
              </w:tcPr>
            </w:tcPrChange>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Change w:id="13519" w:author="Brian Bohman" w:date="2021-10-27T05:58:00Z">
              <w:tcPr>
                <w:tcW w:w="864" w:type="dxa"/>
                <w:vAlign w:val="center"/>
                <w:hideMark/>
              </w:tcPr>
            </w:tcPrChange>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20" w:author="Brian Bohman" w:date="2021-10-27T05:58:00Z">
              <w:tcPr>
                <w:tcW w:w="1152" w:type="dxa"/>
                <w:vAlign w:val="center"/>
                <w:hideMark/>
              </w:tcPr>
            </w:tcPrChange>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21" w:author="Brian Bohman" w:date="2021-10-27T05:58:00Z">
              <w:tcPr>
                <w:tcW w:w="504" w:type="dxa"/>
                <w:vAlign w:val="center"/>
                <w:hideMark/>
              </w:tcPr>
            </w:tcPrChange>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22" w:author="Brian Bohman" w:date="2021-10-27T05:58:00Z">
              <w:tcPr>
                <w:tcW w:w="1008" w:type="dxa"/>
                <w:vAlign w:val="center"/>
                <w:hideMark/>
              </w:tcPr>
            </w:tcPrChange>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23" w:author="Brian Bohman" w:date="2021-10-27T05:58:00Z">
              <w:tcPr>
                <w:tcW w:w="1008" w:type="dxa"/>
                <w:hideMark/>
              </w:tcPr>
            </w:tcPrChange>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24" w:author="Brian Bohman" w:date="2021-10-27T05:58:00Z">
              <w:tcPr>
                <w:tcW w:w="720" w:type="dxa"/>
                <w:vAlign w:val="center"/>
                <w:hideMark/>
              </w:tcPr>
            </w:tcPrChange>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25" w:author="Brian Bohman" w:date="2021-10-27T05:58:00Z">
              <w:tcPr>
                <w:tcW w:w="1008" w:type="dxa"/>
                <w:vAlign w:val="center"/>
                <w:hideMark/>
              </w:tcPr>
            </w:tcPrChange>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26" w:author="Brian Bohman" w:date="2021-10-27T05:58:00Z">
              <w:tcPr>
                <w:tcW w:w="1152" w:type="dxa"/>
                <w:vAlign w:val="center"/>
                <w:hideMark/>
              </w:tcPr>
            </w:tcPrChange>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3527" w:author="Brian Bohman" w:date="2021-10-27T05:58:00Z">
              <w:tcPr>
                <w:tcW w:w="1008" w:type="dxa"/>
                <w:vAlign w:val="center"/>
                <w:hideMark/>
              </w:tcPr>
            </w:tcPrChange>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0840BE7E" w14:textId="77777777" w:rsidTr="00E419CD">
        <w:trPr>
          <w:trHeight w:val="165"/>
          <w:trPrChange w:id="13528" w:author="Brian Bohman" w:date="2021-10-27T05:58:00Z">
            <w:trPr>
              <w:trHeight w:val="165"/>
            </w:trPr>
          </w:trPrChange>
        </w:trPr>
        <w:tc>
          <w:tcPr>
            <w:tcW w:w="360" w:type="dxa"/>
            <w:vAlign w:val="center"/>
            <w:hideMark/>
            <w:tcPrChange w:id="13529" w:author="Brian Bohman" w:date="2021-10-27T05:58:00Z">
              <w:tcPr>
                <w:tcW w:w="360" w:type="dxa"/>
                <w:vAlign w:val="center"/>
                <w:hideMark/>
              </w:tcPr>
            </w:tcPrChange>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Change w:id="13530" w:author="Brian Bohman" w:date="2021-10-27T05:58:00Z">
              <w:tcPr>
                <w:tcW w:w="864" w:type="dxa"/>
                <w:vAlign w:val="center"/>
                <w:hideMark/>
              </w:tcPr>
            </w:tcPrChange>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31" w:author="Brian Bohman" w:date="2021-10-27T05:58:00Z">
              <w:tcPr>
                <w:tcW w:w="1152" w:type="dxa"/>
                <w:vAlign w:val="center"/>
                <w:hideMark/>
              </w:tcPr>
            </w:tcPrChange>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32" w:author="Brian Bohman" w:date="2021-10-27T05:58:00Z">
              <w:tcPr>
                <w:tcW w:w="504" w:type="dxa"/>
                <w:vAlign w:val="center"/>
                <w:hideMark/>
              </w:tcPr>
            </w:tcPrChange>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Change w:id="13533" w:author="Brian Bohman" w:date="2021-10-27T05:58:00Z">
              <w:tcPr>
                <w:tcW w:w="1008" w:type="dxa"/>
                <w:vAlign w:val="center"/>
                <w:hideMark/>
              </w:tcPr>
            </w:tcPrChange>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3534" w:author="Brian Bohman" w:date="2021-10-27T05:58:00Z">
              <w:tcPr>
                <w:tcW w:w="1008" w:type="dxa"/>
                <w:hideMark/>
              </w:tcPr>
            </w:tcPrChange>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35" w:author="Brian Bohman" w:date="2021-10-27T05:58:00Z">
              <w:tcPr>
                <w:tcW w:w="720" w:type="dxa"/>
                <w:vAlign w:val="center"/>
                <w:hideMark/>
              </w:tcPr>
            </w:tcPrChange>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36" w:author="Brian Bohman" w:date="2021-10-27T05:58:00Z">
              <w:tcPr>
                <w:tcW w:w="1008" w:type="dxa"/>
                <w:vAlign w:val="center"/>
                <w:hideMark/>
              </w:tcPr>
            </w:tcPrChange>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37" w:author="Brian Bohman" w:date="2021-10-27T05:58:00Z">
              <w:tcPr>
                <w:tcW w:w="1152" w:type="dxa"/>
                <w:vAlign w:val="center"/>
                <w:hideMark/>
              </w:tcPr>
            </w:tcPrChange>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440" w:type="dxa"/>
            <w:vAlign w:val="center"/>
            <w:hideMark/>
            <w:tcPrChange w:id="13538" w:author="Brian Bohman" w:date="2021-10-27T05:58:00Z">
              <w:tcPr>
                <w:tcW w:w="1008" w:type="dxa"/>
                <w:vAlign w:val="center"/>
                <w:hideMark/>
              </w:tcPr>
            </w:tcPrChange>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9AA8A4C" w14:textId="77777777" w:rsidTr="00E419CD">
        <w:trPr>
          <w:trHeight w:val="165"/>
          <w:trPrChange w:id="13539" w:author="Brian Bohman" w:date="2021-10-27T05:58:00Z">
            <w:trPr>
              <w:trHeight w:val="165"/>
            </w:trPr>
          </w:trPrChange>
        </w:trPr>
        <w:tc>
          <w:tcPr>
            <w:tcW w:w="360" w:type="dxa"/>
            <w:vAlign w:val="center"/>
            <w:hideMark/>
            <w:tcPrChange w:id="13540" w:author="Brian Bohman" w:date="2021-10-27T05:58:00Z">
              <w:tcPr>
                <w:tcW w:w="360" w:type="dxa"/>
                <w:vAlign w:val="center"/>
                <w:hideMark/>
              </w:tcPr>
            </w:tcPrChange>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Change w:id="13541" w:author="Brian Bohman" w:date="2021-10-27T05:58:00Z">
              <w:tcPr>
                <w:tcW w:w="864" w:type="dxa"/>
                <w:vAlign w:val="center"/>
                <w:hideMark/>
              </w:tcPr>
            </w:tcPrChange>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42" w:author="Brian Bohman" w:date="2021-10-27T05:58:00Z">
              <w:tcPr>
                <w:tcW w:w="1152" w:type="dxa"/>
                <w:vAlign w:val="center"/>
                <w:hideMark/>
              </w:tcPr>
            </w:tcPrChange>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43" w:author="Brian Bohman" w:date="2021-10-27T05:58:00Z">
              <w:tcPr>
                <w:tcW w:w="504" w:type="dxa"/>
                <w:vAlign w:val="center"/>
                <w:hideMark/>
              </w:tcPr>
            </w:tcPrChange>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44" w:author="Brian Bohman" w:date="2021-10-27T05:58:00Z">
              <w:tcPr>
                <w:tcW w:w="1008" w:type="dxa"/>
                <w:vAlign w:val="center"/>
                <w:hideMark/>
              </w:tcPr>
            </w:tcPrChange>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45" w:author="Brian Bohman" w:date="2021-10-27T05:58:00Z">
              <w:tcPr>
                <w:tcW w:w="1008" w:type="dxa"/>
                <w:hideMark/>
              </w:tcPr>
            </w:tcPrChange>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46" w:author="Brian Bohman" w:date="2021-10-27T05:58:00Z">
              <w:tcPr>
                <w:tcW w:w="720" w:type="dxa"/>
                <w:vAlign w:val="center"/>
                <w:hideMark/>
              </w:tcPr>
            </w:tcPrChange>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47" w:author="Brian Bohman" w:date="2021-10-27T05:58:00Z">
              <w:tcPr>
                <w:tcW w:w="1008" w:type="dxa"/>
                <w:vAlign w:val="center"/>
                <w:hideMark/>
              </w:tcPr>
            </w:tcPrChange>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48" w:author="Brian Bohman" w:date="2021-10-27T05:58:00Z">
              <w:tcPr>
                <w:tcW w:w="1152" w:type="dxa"/>
                <w:vAlign w:val="center"/>
                <w:hideMark/>
              </w:tcPr>
            </w:tcPrChange>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49" w:author="Brian Bohman" w:date="2021-10-27T05:58:00Z">
              <w:tcPr>
                <w:tcW w:w="1008" w:type="dxa"/>
                <w:vAlign w:val="center"/>
                <w:hideMark/>
              </w:tcPr>
            </w:tcPrChange>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0A3877EE" w14:textId="77777777" w:rsidTr="00E419CD">
        <w:trPr>
          <w:trHeight w:val="165"/>
          <w:trPrChange w:id="13550" w:author="Brian Bohman" w:date="2021-10-27T05:58:00Z">
            <w:trPr>
              <w:trHeight w:val="165"/>
            </w:trPr>
          </w:trPrChange>
        </w:trPr>
        <w:tc>
          <w:tcPr>
            <w:tcW w:w="360" w:type="dxa"/>
            <w:vAlign w:val="center"/>
            <w:hideMark/>
            <w:tcPrChange w:id="13551" w:author="Brian Bohman" w:date="2021-10-27T05:58:00Z">
              <w:tcPr>
                <w:tcW w:w="360" w:type="dxa"/>
                <w:vAlign w:val="center"/>
                <w:hideMark/>
              </w:tcPr>
            </w:tcPrChange>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Change w:id="13552" w:author="Brian Bohman" w:date="2021-10-27T05:58:00Z">
              <w:tcPr>
                <w:tcW w:w="864" w:type="dxa"/>
                <w:vAlign w:val="center"/>
                <w:hideMark/>
              </w:tcPr>
            </w:tcPrChange>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53" w:author="Brian Bohman" w:date="2021-10-27T05:58:00Z">
              <w:tcPr>
                <w:tcW w:w="1152" w:type="dxa"/>
                <w:vAlign w:val="center"/>
                <w:hideMark/>
              </w:tcPr>
            </w:tcPrChange>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54" w:author="Brian Bohman" w:date="2021-10-27T05:58:00Z">
              <w:tcPr>
                <w:tcW w:w="504" w:type="dxa"/>
                <w:vAlign w:val="center"/>
                <w:hideMark/>
              </w:tcPr>
            </w:tcPrChange>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55" w:author="Brian Bohman" w:date="2021-10-27T05:58:00Z">
              <w:tcPr>
                <w:tcW w:w="1008" w:type="dxa"/>
                <w:vAlign w:val="center"/>
                <w:hideMark/>
              </w:tcPr>
            </w:tcPrChange>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56" w:author="Brian Bohman" w:date="2021-10-27T05:58:00Z">
              <w:tcPr>
                <w:tcW w:w="1008" w:type="dxa"/>
                <w:hideMark/>
              </w:tcPr>
            </w:tcPrChange>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57" w:author="Brian Bohman" w:date="2021-10-27T05:58:00Z">
              <w:tcPr>
                <w:tcW w:w="720" w:type="dxa"/>
                <w:vAlign w:val="center"/>
                <w:hideMark/>
              </w:tcPr>
            </w:tcPrChange>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58" w:author="Brian Bohman" w:date="2021-10-27T05:58:00Z">
              <w:tcPr>
                <w:tcW w:w="1008" w:type="dxa"/>
                <w:vAlign w:val="center"/>
                <w:hideMark/>
              </w:tcPr>
            </w:tcPrChange>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559" w:author="Brian Bohman" w:date="2021-10-27T05:58:00Z">
              <w:tcPr>
                <w:tcW w:w="1152" w:type="dxa"/>
                <w:vAlign w:val="center"/>
                <w:hideMark/>
              </w:tcPr>
            </w:tcPrChange>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60" w:author="Brian Bohman" w:date="2021-10-27T05:58:00Z">
              <w:tcPr>
                <w:tcW w:w="1008" w:type="dxa"/>
                <w:vAlign w:val="center"/>
                <w:hideMark/>
              </w:tcPr>
            </w:tcPrChange>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75666139" w14:textId="77777777" w:rsidTr="00E419CD">
        <w:trPr>
          <w:trHeight w:val="165"/>
          <w:trPrChange w:id="13561" w:author="Brian Bohman" w:date="2021-10-27T05:58:00Z">
            <w:trPr>
              <w:trHeight w:val="165"/>
            </w:trPr>
          </w:trPrChange>
        </w:trPr>
        <w:tc>
          <w:tcPr>
            <w:tcW w:w="360" w:type="dxa"/>
            <w:vAlign w:val="center"/>
            <w:hideMark/>
            <w:tcPrChange w:id="13562" w:author="Brian Bohman" w:date="2021-10-27T05:58:00Z">
              <w:tcPr>
                <w:tcW w:w="360" w:type="dxa"/>
                <w:vAlign w:val="center"/>
                <w:hideMark/>
              </w:tcPr>
            </w:tcPrChange>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Change w:id="13563" w:author="Brian Bohman" w:date="2021-10-27T05:58:00Z">
              <w:tcPr>
                <w:tcW w:w="864" w:type="dxa"/>
                <w:vAlign w:val="center"/>
                <w:hideMark/>
              </w:tcPr>
            </w:tcPrChange>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64" w:author="Brian Bohman" w:date="2021-10-27T05:58:00Z">
              <w:tcPr>
                <w:tcW w:w="1152" w:type="dxa"/>
                <w:vAlign w:val="center"/>
                <w:hideMark/>
              </w:tcPr>
            </w:tcPrChange>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65" w:author="Brian Bohman" w:date="2021-10-27T05:58:00Z">
              <w:tcPr>
                <w:tcW w:w="504" w:type="dxa"/>
                <w:vAlign w:val="center"/>
                <w:hideMark/>
              </w:tcPr>
            </w:tcPrChange>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66" w:author="Brian Bohman" w:date="2021-10-27T05:58:00Z">
              <w:tcPr>
                <w:tcW w:w="1008" w:type="dxa"/>
                <w:vAlign w:val="center"/>
                <w:hideMark/>
              </w:tcPr>
            </w:tcPrChange>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67" w:author="Brian Bohman" w:date="2021-10-27T05:58:00Z">
              <w:tcPr>
                <w:tcW w:w="1008" w:type="dxa"/>
                <w:hideMark/>
              </w:tcPr>
            </w:tcPrChange>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68" w:author="Brian Bohman" w:date="2021-10-27T05:58:00Z">
              <w:tcPr>
                <w:tcW w:w="720" w:type="dxa"/>
                <w:vAlign w:val="center"/>
                <w:hideMark/>
              </w:tcPr>
            </w:tcPrChange>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69" w:author="Brian Bohman" w:date="2021-10-27T05:58:00Z">
              <w:tcPr>
                <w:tcW w:w="1008" w:type="dxa"/>
                <w:vAlign w:val="center"/>
                <w:hideMark/>
              </w:tcPr>
            </w:tcPrChange>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570" w:author="Brian Bohman" w:date="2021-10-27T05:58:00Z">
              <w:tcPr>
                <w:tcW w:w="1152" w:type="dxa"/>
                <w:vAlign w:val="center"/>
                <w:hideMark/>
              </w:tcPr>
            </w:tcPrChange>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3571" w:author="Brian Bohman" w:date="2021-10-27T05:58:00Z">
              <w:tcPr>
                <w:tcW w:w="1008" w:type="dxa"/>
                <w:vAlign w:val="center"/>
                <w:hideMark/>
              </w:tcPr>
            </w:tcPrChange>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C79F930" w14:textId="77777777" w:rsidTr="00E419CD">
        <w:trPr>
          <w:trHeight w:val="165"/>
          <w:trPrChange w:id="13572" w:author="Brian Bohman" w:date="2021-10-27T05:58:00Z">
            <w:trPr>
              <w:trHeight w:val="165"/>
            </w:trPr>
          </w:trPrChange>
        </w:trPr>
        <w:tc>
          <w:tcPr>
            <w:tcW w:w="360" w:type="dxa"/>
            <w:vAlign w:val="center"/>
            <w:hideMark/>
            <w:tcPrChange w:id="13573" w:author="Brian Bohman" w:date="2021-10-27T05:58:00Z">
              <w:tcPr>
                <w:tcW w:w="360" w:type="dxa"/>
                <w:vAlign w:val="center"/>
                <w:hideMark/>
              </w:tcPr>
            </w:tcPrChange>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Change w:id="13574" w:author="Brian Bohman" w:date="2021-10-27T05:58:00Z">
              <w:tcPr>
                <w:tcW w:w="864" w:type="dxa"/>
                <w:vAlign w:val="center"/>
                <w:hideMark/>
              </w:tcPr>
            </w:tcPrChange>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75" w:author="Brian Bohman" w:date="2021-10-27T05:58:00Z">
              <w:tcPr>
                <w:tcW w:w="1152" w:type="dxa"/>
                <w:vAlign w:val="center"/>
                <w:hideMark/>
              </w:tcPr>
            </w:tcPrChange>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76" w:author="Brian Bohman" w:date="2021-10-27T05:58:00Z">
              <w:tcPr>
                <w:tcW w:w="504" w:type="dxa"/>
                <w:vAlign w:val="center"/>
                <w:hideMark/>
              </w:tcPr>
            </w:tcPrChange>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Change w:id="13577" w:author="Brian Bohman" w:date="2021-10-27T05:58:00Z">
              <w:tcPr>
                <w:tcW w:w="1008" w:type="dxa"/>
                <w:vAlign w:val="center"/>
                <w:hideMark/>
              </w:tcPr>
            </w:tcPrChange>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3578" w:author="Brian Bohman" w:date="2021-10-27T05:58:00Z">
              <w:tcPr>
                <w:tcW w:w="1008" w:type="dxa"/>
                <w:hideMark/>
              </w:tcPr>
            </w:tcPrChange>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79" w:author="Brian Bohman" w:date="2021-10-27T05:58:00Z">
              <w:tcPr>
                <w:tcW w:w="720" w:type="dxa"/>
                <w:vAlign w:val="center"/>
                <w:hideMark/>
              </w:tcPr>
            </w:tcPrChange>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80" w:author="Brian Bohman" w:date="2021-10-27T05:58:00Z">
              <w:tcPr>
                <w:tcW w:w="1008" w:type="dxa"/>
                <w:vAlign w:val="center"/>
                <w:hideMark/>
              </w:tcPr>
            </w:tcPrChange>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581" w:author="Brian Bohman" w:date="2021-10-27T05:58:00Z">
              <w:tcPr>
                <w:tcW w:w="1152" w:type="dxa"/>
                <w:vAlign w:val="center"/>
                <w:hideMark/>
              </w:tcPr>
            </w:tcPrChange>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3582" w:author="Brian Bohman" w:date="2021-10-27T05:58:00Z">
              <w:tcPr>
                <w:tcW w:w="1008" w:type="dxa"/>
                <w:vAlign w:val="center"/>
                <w:hideMark/>
              </w:tcPr>
            </w:tcPrChange>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3C2CB49" w14:textId="77777777" w:rsidTr="00E419CD">
        <w:trPr>
          <w:trHeight w:val="165"/>
          <w:trPrChange w:id="13583" w:author="Brian Bohman" w:date="2021-10-27T05:58:00Z">
            <w:trPr>
              <w:trHeight w:val="165"/>
            </w:trPr>
          </w:trPrChange>
        </w:trPr>
        <w:tc>
          <w:tcPr>
            <w:tcW w:w="360" w:type="dxa"/>
            <w:vAlign w:val="center"/>
            <w:hideMark/>
            <w:tcPrChange w:id="13584" w:author="Brian Bohman" w:date="2021-10-27T05:58:00Z">
              <w:tcPr>
                <w:tcW w:w="360" w:type="dxa"/>
                <w:vAlign w:val="center"/>
                <w:hideMark/>
              </w:tcPr>
            </w:tcPrChange>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Change w:id="13585" w:author="Brian Bohman" w:date="2021-10-27T05:58:00Z">
              <w:tcPr>
                <w:tcW w:w="864" w:type="dxa"/>
                <w:vAlign w:val="center"/>
                <w:hideMark/>
              </w:tcPr>
            </w:tcPrChange>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86" w:author="Brian Bohman" w:date="2021-10-27T05:58:00Z">
              <w:tcPr>
                <w:tcW w:w="1152" w:type="dxa"/>
                <w:vAlign w:val="center"/>
                <w:hideMark/>
              </w:tcPr>
            </w:tcPrChange>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87" w:author="Brian Bohman" w:date="2021-10-27T05:58:00Z">
              <w:tcPr>
                <w:tcW w:w="504" w:type="dxa"/>
                <w:vAlign w:val="center"/>
                <w:hideMark/>
              </w:tcPr>
            </w:tcPrChange>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88" w:author="Brian Bohman" w:date="2021-10-27T05:58:00Z">
              <w:tcPr>
                <w:tcW w:w="1008" w:type="dxa"/>
                <w:vAlign w:val="center"/>
                <w:hideMark/>
              </w:tcPr>
            </w:tcPrChange>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589" w:author="Brian Bohman" w:date="2021-10-27T05:58:00Z">
              <w:tcPr>
                <w:tcW w:w="1008" w:type="dxa"/>
                <w:hideMark/>
              </w:tcPr>
            </w:tcPrChange>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590" w:author="Brian Bohman" w:date="2021-10-27T05:58:00Z">
              <w:tcPr>
                <w:tcW w:w="720" w:type="dxa"/>
                <w:vAlign w:val="center"/>
                <w:hideMark/>
              </w:tcPr>
            </w:tcPrChange>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591" w:author="Brian Bohman" w:date="2021-10-27T05:58:00Z">
              <w:tcPr>
                <w:tcW w:w="1008" w:type="dxa"/>
                <w:vAlign w:val="center"/>
                <w:hideMark/>
              </w:tcPr>
            </w:tcPrChange>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592" w:author="Brian Bohman" w:date="2021-10-27T05:58:00Z">
              <w:tcPr>
                <w:tcW w:w="1152" w:type="dxa"/>
                <w:vAlign w:val="center"/>
                <w:hideMark/>
              </w:tcPr>
            </w:tcPrChange>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3593" w:author="Brian Bohman" w:date="2021-10-27T05:58:00Z">
              <w:tcPr>
                <w:tcW w:w="1008" w:type="dxa"/>
                <w:vAlign w:val="center"/>
                <w:hideMark/>
              </w:tcPr>
            </w:tcPrChange>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5D220093" w14:textId="77777777" w:rsidTr="00E419CD">
        <w:trPr>
          <w:trHeight w:val="165"/>
          <w:trPrChange w:id="13594" w:author="Brian Bohman" w:date="2021-10-27T05:58:00Z">
            <w:trPr>
              <w:trHeight w:val="165"/>
            </w:trPr>
          </w:trPrChange>
        </w:trPr>
        <w:tc>
          <w:tcPr>
            <w:tcW w:w="360" w:type="dxa"/>
            <w:vAlign w:val="center"/>
            <w:hideMark/>
            <w:tcPrChange w:id="13595" w:author="Brian Bohman" w:date="2021-10-27T05:58:00Z">
              <w:tcPr>
                <w:tcW w:w="360" w:type="dxa"/>
                <w:vAlign w:val="center"/>
                <w:hideMark/>
              </w:tcPr>
            </w:tcPrChange>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Change w:id="13596" w:author="Brian Bohman" w:date="2021-10-27T05:58:00Z">
              <w:tcPr>
                <w:tcW w:w="864" w:type="dxa"/>
                <w:vAlign w:val="center"/>
                <w:hideMark/>
              </w:tcPr>
            </w:tcPrChange>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597" w:author="Brian Bohman" w:date="2021-10-27T05:58:00Z">
              <w:tcPr>
                <w:tcW w:w="1152" w:type="dxa"/>
                <w:vAlign w:val="center"/>
                <w:hideMark/>
              </w:tcPr>
            </w:tcPrChange>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598" w:author="Brian Bohman" w:date="2021-10-27T05:58:00Z">
              <w:tcPr>
                <w:tcW w:w="504" w:type="dxa"/>
                <w:vAlign w:val="center"/>
                <w:hideMark/>
              </w:tcPr>
            </w:tcPrChange>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599" w:author="Brian Bohman" w:date="2021-10-27T05:58:00Z">
              <w:tcPr>
                <w:tcW w:w="1008" w:type="dxa"/>
                <w:vAlign w:val="center"/>
                <w:hideMark/>
              </w:tcPr>
            </w:tcPrChange>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00" w:author="Brian Bohman" w:date="2021-10-27T05:58:00Z">
              <w:tcPr>
                <w:tcW w:w="1008" w:type="dxa"/>
                <w:hideMark/>
              </w:tcPr>
            </w:tcPrChange>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01" w:author="Brian Bohman" w:date="2021-10-27T05:58:00Z">
              <w:tcPr>
                <w:tcW w:w="720" w:type="dxa"/>
                <w:vAlign w:val="center"/>
                <w:hideMark/>
              </w:tcPr>
            </w:tcPrChange>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02" w:author="Brian Bohman" w:date="2021-10-27T05:58:00Z">
              <w:tcPr>
                <w:tcW w:w="1008" w:type="dxa"/>
                <w:vAlign w:val="center"/>
                <w:hideMark/>
              </w:tcPr>
            </w:tcPrChange>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03" w:author="Brian Bohman" w:date="2021-10-27T05:58:00Z">
              <w:tcPr>
                <w:tcW w:w="1152" w:type="dxa"/>
                <w:vAlign w:val="center"/>
                <w:hideMark/>
              </w:tcPr>
            </w:tcPrChange>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3604" w:author="Brian Bohman" w:date="2021-10-27T05:58:00Z">
              <w:tcPr>
                <w:tcW w:w="1008" w:type="dxa"/>
                <w:vAlign w:val="center"/>
                <w:hideMark/>
              </w:tcPr>
            </w:tcPrChange>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530F7B3E" w14:textId="77777777" w:rsidTr="00E419CD">
        <w:trPr>
          <w:trHeight w:val="165"/>
          <w:trPrChange w:id="13605" w:author="Brian Bohman" w:date="2021-10-27T05:58:00Z">
            <w:trPr>
              <w:trHeight w:val="165"/>
            </w:trPr>
          </w:trPrChange>
        </w:trPr>
        <w:tc>
          <w:tcPr>
            <w:tcW w:w="360" w:type="dxa"/>
            <w:vAlign w:val="center"/>
            <w:hideMark/>
            <w:tcPrChange w:id="13606" w:author="Brian Bohman" w:date="2021-10-27T05:58:00Z">
              <w:tcPr>
                <w:tcW w:w="360" w:type="dxa"/>
                <w:vAlign w:val="center"/>
                <w:hideMark/>
              </w:tcPr>
            </w:tcPrChange>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Change w:id="13607" w:author="Brian Bohman" w:date="2021-10-27T05:58:00Z">
              <w:tcPr>
                <w:tcW w:w="864" w:type="dxa"/>
                <w:vAlign w:val="center"/>
                <w:hideMark/>
              </w:tcPr>
            </w:tcPrChange>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08" w:author="Brian Bohman" w:date="2021-10-27T05:58:00Z">
              <w:tcPr>
                <w:tcW w:w="1152" w:type="dxa"/>
                <w:vAlign w:val="center"/>
                <w:hideMark/>
              </w:tcPr>
            </w:tcPrChange>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09" w:author="Brian Bohman" w:date="2021-10-27T05:58:00Z">
              <w:tcPr>
                <w:tcW w:w="504" w:type="dxa"/>
                <w:vAlign w:val="center"/>
                <w:hideMark/>
              </w:tcPr>
            </w:tcPrChange>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10" w:author="Brian Bohman" w:date="2021-10-27T05:58:00Z">
              <w:tcPr>
                <w:tcW w:w="1008" w:type="dxa"/>
                <w:vAlign w:val="center"/>
                <w:hideMark/>
              </w:tcPr>
            </w:tcPrChange>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11" w:author="Brian Bohman" w:date="2021-10-27T05:58:00Z">
              <w:tcPr>
                <w:tcW w:w="1008" w:type="dxa"/>
                <w:hideMark/>
              </w:tcPr>
            </w:tcPrChange>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12" w:author="Brian Bohman" w:date="2021-10-27T05:58:00Z">
              <w:tcPr>
                <w:tcW w:w="720" w:type="dxa"/>
                <w:vAlign w:val="center"/>
                <w:hideMark/>
              </w:tcPr>
            </w:tcPrChange>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13" w:author="Brian Bohman" w:date="2021-10-27T05:58:00Z">
              <w:tcPr>
                <w:tcW w:w="1008" w:type="dxa"/>
                <w:vAlign w:val="center"/>
                <w:hideMark/>
              </w:tcPr>
            </w:tcPrChange>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14" w:author="Brian Bohman" w:date="2021-10-27T05:58:00Z">
              <w:tcPr>
                <w:tcW w:w="1152" w:type="dxa"/>
                <w:vAlign w:val="center"/>
                <w:hideMark/>
              </w:tcPr>
            </w:tcPrChange>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3615" w:author="Brian Bohman" w:date="2021-10-27T05:58:00Z">
              <w:tcPr>
                <w:tcW w:w="1008" w:type="dxa"/>
                <w:vAlign w:val="center"/>
                <w:hideMark/>
              </w:tcPr>
            </w:tcPrChange>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3142034E" w14:textId="77777777" w:rsidTr="00E419CD">
        <w:trPr>
          <w:trHeight w:val="165"/>
          <w:trPrChange w:id="13616" w:author="Brian Bohman" w:date="2021-10-27T05:58:00Z">
            <w:trPr>
              <w:trHeight w:val="165"/>
            </w:trPr>
          </w:trPrChange>
        </w:trPr>
        <w:tc>
          <w:tcPr>
            <w:tcW w:w="360" w:type="dxa"/>
            <w:vAlign w:val="center"/>
            <w:hideMark/>
            <w:tcPrChange w:id="13617" w:author="Brian Bohman" w:date="2021-10-27T05:58:00Z">
              <w:tcPr>
                <w:tcW w:w="360" w:type="dxa"/>
                <w:vAlign w:val="center"/>
                <w:hideMark/>
              </w:tcPr>
            </w:tcPrChange>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Change w:id="13618" w:author="Brian Bohman" w:date="2021-10-27T05:58:00Z">
              <w:tcPr>
                <w:tcW w:w="864" w:type="dxa"/>
                <w:vAlign w:val="center"/>
                <w:hideMark/>
              </w:tcPr>
            </w:tcPrChange>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19" w:author="Brian Bohman" w:date="2021-10-27T05:58:00Z">
              <w:tcPr>
                <w:tcW w:w="1152" w:type="dxa"/>
                <w:vAlign w:val="center"/>
                <w:hideMark/>
              </w:tcPr>
            </w:tcPrChange>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20" w:author="Brian Bohman" w:date="2021-10-27T05:58:00Z">
              <w:tcPr>
                <w:tcW w:w="504" w:type="dxa"/>
                <w:vAlign w:val="center"/>
                <w:hideMark/>
              </w:tcPr>
            </w:tcPrChange>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Change w:id="13621" w:author="Brian Bohman" w:date="2021-10-27T05:58:00Z">
              <w:tcPr>
                <w:tcW w:w="1008" w:type="dxa"/>
                <w:vAlign w:val="center"/>
                <w:hideMark/>
              </w:tcPr>
            </w:tcPrChange>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3622" w:author="Brian Bohman" w:date="2021-10-27T05:58:00Z">
              <w:tcPr>
                <w:tcW w:w="1008" w:type="dxa"/>
                <w:hideMark/>
              </w:tcPr>
            </w:tcPrChange>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23" w:author="Brian Bohman" w:date="2021-10-27T05:58:00Z">
              <w:tcPr>
                <w:tcW w:w="720" w:type="dxa"/>
                <w:vAlign w:val="center"/>
                <w:hideMark/>
              </w:tcPr>
            </w:tcPrChange>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24" w:author="Brian Bohman" w:date="2021-10-27T05:58:00Z">
              <w:tcPr>
                <w:tcW w:w="1008" w:type="dxa"/>
                <w:vAlign w:val="center"/>
                <w:hideMark/>
              </w:tcPr>
            </w:tcPrChange>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25" w:author="Brian Bohman" w:date="2021-10-27T05:58:00Z">
              <w:tcPr>
                <w:tcW w:w="1152" w:type="dxa"/>
                <w:vAlign w:val="center"/>
                <w:hideMark/>
              </w:tcPr>
            </w:tcPrChange>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3626" w:author="Brian Bohman" w:date="2021-10-27T05:58:00Z">
              <w:tcPr>
                <w:tcW w:w="1008" w:type="dxa"/>
                <w:vAlign w:val="center"/>
                <w:hideMark/>
              </w:tcPr>
            </w:tcPrChange>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19CD" w:rsidRPr="009B3DCC" w14:paraId="06A0A8A2" w14:textId="77777777" w:rsidTr="00E419CD">
        <w:trPr>
          <w:trHeight w:val="165"/>
          <w:trPrChange w:id="13627" w:author="Brian Bohman" w:date="2021-10-27T05:58:00Z">
            <w:trPr>
              <w:trHeight w:val="165"/>
            </w:trPr>
          </w:trPrChange>
        </w:trPr>
        <w:tc>
          <w:tcPr>
            <w:tcW w:w="360" w:type="dxa"/>
            <w:vAlign w:val="center"/>
            <w:hideMark/>
            <w:tcPrChange w:id="13628" w:author="Brian Bohman" w:date="2021-10-27T05:58:00Z">
              <w:tcPr>
                <w:tcW w:w="360" w:type="dxa"/>
                <w:vAlign w:val="center"/>
                <w:hideMark/>
              </w:tcPr>
            </w:tcPrChange>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Change w:id="13629" w:author="Brian Bohman" w:date="2021-10-27T05:58:00Z">
              <w:tcPr>
                <w:tcW w:w="864" w:type="dxa"/>
                <w:vAlign w:val="center"/>
                <w:hideMark/>
              </w:tcPr>
            </w:tcPrChange>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30" w:author="Brian Bohman" w:date="2021-10-27T05:58:00Z">
              <w:tcPr>
                <w:tcW w:w="1152" w:type="dxa"/>
                <w:vAlign w:val="center"/>
                <w:hideMark/>
              </w:tcPr>
            </w:tcPrChange>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31" w:author="Brian Bohman" w:date="2021-10-27T05:58:00Z">
              <w:tcPr>
                <w:tcW w:w="504" w:type="dxa"/>
                <w:vAlign w:val="center"/>
                <w:hideMark/>
              </w:tcPr>
            </w:tcPrChange>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32" w:author="Brian Bohman" w:date="2021-10-27T05:58:00Z">
              <w:tcPr>
                <w:tcW w:w="1008" w:type="dxa"/>
                <w:vAlign w:val="center"/>
                <w:hideMark/>
              </w:tcPr>
            </w:tcPrChange>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33" w:author="Brian Bohman" w:date="2021-10-27T05:58:00Z">
              <w:tcPr>
                <w:tcW w:w="1008" w:type="dxa"/>
                <w:hideMark/>
              </w:tcPr>
            </w:tcPrChange>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34" w:author="Brian Bohman" w:date="2021-10-27T05:58:00Z">
              <w:tcPr>
                <w:tcW w:w="720" w:type="dxa"/>
                <w:vAlign w:val="center"/>
                <w:hideMark/>
              </w:tcPr>
            </w:tcPrChange>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35" w:author="Brian Bohman" w:date="2021-10-27T05:58:00Z">
              <w:tcPr>
                <w:tcW w:w="1008" w:type="dxa"/>
                <w:vAlign w:val="center"/>
                <w:hideMark/>
              </w:tcPr>
            </w:tcPrChange>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36" w:author="Brian Bohman" w:date="2021-10-27T05:58:00Z">
              <w:tcPr>
                <w:tcW w:w="1152" w:type="dxa"/>
                <w:vAlign w:val="center"/>
                <w:hideMark/>
              </w:tcPr>
            </w:tcPrChange>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3637" w:author="Brian Bohman" w:date="2021-10-27T05:58:00Z">
              <w:tcPr>
                <w:tcW w:w="1008" w:type="dxa"/>
                <w:vAlign w:val="center"/>
                <w:hideMark/>
              </w:tcPr>
            </w:tcPrChange>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23920A4" w14:textId="77777777" w:rsidTr="00E419CD">
        <w:trPr>
          <w:trHeight w:val="165"/>
          <w:trPrChange w:id="13638" w:author="Brian Bohman" w:date="2021-10-27T05:58:00Z">
            <w:trPr>
              <w:trHeight w:val="165"/>
            </w:trPr>
          </w:trPrChange>
        </w:trPr>
        <w:tc>
          <w:tcPr>
            <w:tcW w:w="360" w:type="dxa"/>
            <w:vAlign w:val="center"/>
            <w:hideMark/>
            <w:tcPrChange w:id="13639" w:author="Brian Bohman" w:date="2021-10-27T05:58:00Z">
              <w:tcPr>
                <w:tcW w:w="360" w:type="dxa"/>
                <w:vAlign w:val="center"/>
                <w:hideMark/>
              </w:tcPr>
            </w:tcPrChange>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Change w:id="13640" w:author="Brian Bohman" w:date="2021-10-27T05:58:00Z">
              <w:tcPr>
                <w:tcW w:w="864" w:type="dxa"/>
                <w:vAlign w:val="center"/>
                <w:hideMark/>
              </w:tcPr>
            </w:tcPrChange>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41" w:author="Brian Bohman" w:date="2021-10-27T05:58:00Z">
              <w:tcPr>
                <w:tcW w:w="1152" w:type="dxa"/>
                <w:vAlign w:val="center"/>
                <w:hideMark/>
              </w:tcPr>
            </w:tcPrChange>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42" w:author="Brian Bohman" w:date="2021-10-27T05:58:00Z">
              <w:tcPr>
                <w:tcW w:w="504" w:type="dxa"/>
                <w:vAlign w:val="center"/>
                <w:hideMark/>
              </w:tcPr>
            </w:tcPrChange>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43" w:author="Brian Bohman" w:date="2021-10-27T05:58:00Z">
              <w:tcPr>
                <w:tcW w:w="1008" w:type="dxa"/>
                <w:vAlign w:val="center"/>
                <w:hideMark/>
              </w:tcPr>
            </w:tcPrChange>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44" w:author="Brian Bohman" w:date="2021-10-27T05:58:00Z">
              <w:tcPr>
                <w:tcW w:w="1008" w:type="dxa"/>
                <w:hideMark/>
              </w:tcPr>
            </w:tcPrChange>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45" w:author="Brian Bohman" w:date="2021-10-27T05:58:00Z">
              <w:tcPr>
                <w:tcW w:w="720" w:type="dxa"/>
                <w:vAlign w:val="center"/>
                <w:hideMark/>
              </w:tcPr>
            </w:tcPrChange>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46" w:author="Brian Bohman" w:date="2021-10-27T05:58:00Z">
              <w:tcPr>
                <w:tcW w:w="1008" w:type="dxa"/>
                <w:vAlign w:val="center"/>
                <w:hideMark/>
              </w:tcPr>
            </w:tcPrChange>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47" w:author="Brian Bohman" w:date="2021-10-27T05:58:00Z">
              <w:tcPr>
                <w:tcW w:w="1152" w:type="dxa"/>
                <w:vAlign w:val="center"/>
                <w:hideMark/>
              </w:tcPr>
            </w:tcPrChange>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3648" w:author="Brian Bohman" w:date="2021-10-27T05:58:00Z">
              <w:tcPr>
                <w:tcW w:w="1008" w:type="dxa"/>
                <w:vAlign w:val="center"/>
                <w:hideMark/>
              </w:tcPr>
            </w:tcPrChange>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417623EF" w14:textId="77777777" w:rsidTr="00E419CD">
        <w:trPr>
          <w:trHeight w:val="165"/>
          <w:trPrChange w:id="13649" w:author="Brian Bohman" w:date="2021-10-27T05:58:00Z">
            <w:trPr>
              <w:trHeight w:val="165"/>
            </w:trPr>
          </w:trPrChange>
        </w:trPr>
        <w:tc>
          <w:tcPr>
            <w:tcW w:w="360" w:type="dxa"/>
            <w:vAlign w:val="center"/>
            <w:hideMark/>
            <w:tcPrChange w:id="13650" w:author="Brian Bohman" w:date="2021-10-27T05:58:00Z">
              <w:tcPr>
                <w:tcW w:w="360" w:type="dxa"/>
                <w:vAlign w:val="center"/>
                <w:hideMark/>
              </w:tcPr>
            </w:tcPrChange>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Change w:id="13651" w:author="Brian Bohman" w:date="2021-10-27T05:58:00Z">
              <w:tcPr>
                <w:tcW w:w="864" w:type="dxa"/>
                <w:vAlign w:val="center"/>
                <w:hideMark/>
              </w:tcPr>
            </w:tcPrChange>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52" w:author="Brian Bohman" w:date="2021-10-27T05:58:00Z">
              <w:tcPr>
                <w:tcW w:w="1152" w:type="dxa"/>
                <w:vAlign w:val="center"/>
                <w:hideMark/>
              </w:tcPr>
            </w:tcPrChange>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53" w:author="Brian Bohman" w:date="2021-10-27T05:58:00Z">
              <w:tcPr>
                <w:tcW w:w="504" w:type="dxa"/>
                <w:vAlign w:val="center"/>
                <w:hideMark/>
              </w:tcPr>
            </w:tcPrChange>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54" w:author="Brian Bohman" w:date="2021-10-27T05:58:00Z">
              <w:tcPr>
                <w:tcW w:w="1008" w:type="dxa"/>
                <w:vAlign w:val="center"/>
                <w:hideMark/>
              </w:tcPr>
            </w:tcPrChange>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55" w:author="Brian Bohman" w:date="2021-10-27T05:58:00Z">
              <w:tcPr>
                <w:tcW w:w="1008" w:type="dxa"/>
                <w:hideMark/>
              </w:tcPr>
            </w:tcPrChange>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56" w:author="Brian Bohman" w:date="2021-10-27T05:58:00Z">
              <w:tcPr>
                <w:tcW w:w="720" w:type="dxa"/>
                <w:vAlign w:val="center"/>
                <w:hideMark/>
              </w:tcPr>
            </w:tcPrChange>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57" w:author="Brian Bohman" w:date="2021-10-27T05:58:00Z">
              <w:tcPr>
                <w:tcW w:w="1008" w:type="dxa"/>
                <w:vAlign w:val="center"/>
                <w:hideMark/>
              </w:tcPr>
            </w:tcPrChange>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658" w:author="Brian Bohman" w:date="2021-10-27T05:58:00Z">
              <w:tcPr>
                <w:tcW w:w="1152" w:type="dxa"/>
                <w:vAlign w:val="center"/>
                <w:hideMark/>
              </w:tcPr>
            </w:tcPrChange>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3659" w:author="Brian Bohman" w:date="2021-10-27T05:58:00Z">
              <w:tcPr>
                <w:tcW w:w="1008" w:type="dxa"/>
                <w:vAlign w:val="center"/>
                <w:hideMark/>
              </w:tcPr>
            </w:tcPrChange>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16B8A406" w14:textId="77777777" w:rsidTr="00E419CD">
        <w:trPr>
          <w:trHeight w:val="165"/>
          <w:trPrChange w:id="13660" w:author="Brian Bohman" w:date="2021-10-27T05:58:00Z">
            <w:trPr>
              <w:trHeight w:val="165"/>
            </w:trPr>
          </w:trPrChange>
        </w:trPr>
        <w:tc>
          <w:tcPr>
            <w:tcW w:w="360" w:type="dxa"/>
            <w:vAlign w:val="center"/>
            <w:hideMark/>
            <w:tcPrChange w:id="13661" w:author="Brian Bohman" w:date="2021-10-27T05:58:00Z">
              <w:tcPr>
                <w:tcW w:w="360" w:type="dxa"/>
                <w:vAlign w:val="center"/>
                <w:hideMark/>
              </w:tcPr>
            </w:tcPrChange>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Change w:id="13662" w:author="Brian Bohman" w:date="2021-10-27T05:58:00Z">
              <w:tcPr>
                <w:tcW w:w="864" w:type="dxa"/>
                <w:vAlign w:val="center"/>
                <w:hideMark/>
              </w:tcPr>
            </w:tcPrChange>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63" w:author="Brian Bohman" w:date="2021-10-27T05:58:00Z">
              <w:tcPr>
                <w:tcW w:w="1152" w:type="dxa"/>
                <w:vAlign w:val="center"/>
                <w:hideMark/>
              </w:tcPr>
            </w:tcPrChange>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64" w:author="Brian Bohman" w:date="2021-10-27T05:58:00Z">
              <w:tcPr>
                <w:tcW w:w="504" w:type="dxa"/>
                <w:vAlign w:val="center"/>
                <w:hideMark/>
              </w:tcPr>
            </w:tcPrChange>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Change w:id="13665" w:author="Brian Bohman" w:date="2021-10-27T05:58:00Z">
              <w:tcPr>
                <w:tcW w:w="1008" w:type="dxa"/>
                <w:vAlign w:val="center"/>
                <w:hideMark/>
              </w:tcPr>
            </w:tcPrChange>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3666" w:author="Brian Bohman" w:date="2021-10-27T05:58:00Z">
              <w:tcPr>
                <w:tcW w:w="1008" w:type="dxa"/>
                <w:hideMark/>
              </w:tcPr>
            </w:tcPrChange>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67" w:author="Brian Bohman" w:date="2021-10-27T05:58:00Z">
              <w:tcPr>
                <w:tcW w:w="720" w:type="dxa"/>
                <w:vAlign w:val="center"/>
                <w:hideMark/>
              </w:tcPr>
            </w:tcPrChange>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3668" w:author="Brian Bohman" w:date="2021-10-27T05:58:00Z">
              <w:tcPr>
                <w:tcW w:w="1008" w:type="dxa"/>
                <w:vAlign w:val="center"/>
                <w:hideMark/>
              </w:tcPr>
            </w:tcPrChange>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669" w:author="Brian Bohman" w:date="2021-10-27T05:58:00Z">
              <w:tcPr>
                <w:tcW w:w="1152" w:type="dxa"/>
                <w:vAlign w:val="center"/>
                <w:hideMark/>
              </w:tcPr>
            </w:tcPrChange>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3670" w:author="Brian Bohman" w:date="2021-10-27T05:58:00Z">
              <w:tcPr>
                <w:tcW w:w="1008" w:type="dxa"/>
                <w:vAlign w:val="center"/>
                <w:hideMark/>
              </w:tcPr>
            </w:tcPrChange>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76A2407A" w14:textId="77777777" w:rsidTr="00E419CD">
        <w:trPr>
          <w:trHeight w:val="180"/>
          <w:trPrChange w:id="13671" w:author="Brian Bohman" w:date="2021-10-27T05:58:00Z">
            <w:trPr>
              <w:trHeight w:val="180"/>
            </w:trPr>
          </w:trPrChange>
        </w:trPr>
        <w:tc>
          <w:tcPr>
            <w:tcW w:w="360" w:type="dxa"/>
            <w:vAlign w:val="center"/>
            <w:hideMark/>
            <w:tcPrChange w:id="13672" w:author="Brian Bohman" w:date="2021-10-27T05:58:00Z">
              <w:tcPr>
                <w:tcW w:w="360" w:type="dxa"/>
                <w:vAlign w:val="center"/>
                <w:hideMark/>
              </w:tcPr>
            </w:tcPrChange>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Change w:id="13673" w:author="Brian Bohman" w:date="2021-10-27T05:58:00Z">
              <w:tcPr>
                <w:tcW w:w="864" w:type="dxa"/>
                <w:vAlign w:val="center"/>
                <w:hideMark/>
              </w:tcPr>
            </w:tcPrChange>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74" w:author="Brian Bohman" w:date="2021-10-27T05:58:00Z">
              <w:tcPr>
                <w:tcW w:w="1152" w:type="dxa"/>
                <w:vAlign w:val="center"/>
                <w:hideMark/>
              </w:tcPr>
            </w:tcPrChange>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75" w:author="Brian Bohman" w:date="2021-10-27T05:58:00Z">
              <w:tcPr>
                <w:tcW w:w="504" w:type="dxa"/>
                <w:vAlign w:val="center"/>
                <w:hideMark/>
              </w:tcPr>
            </w:tcPrChange>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76" w:author="Brian Bohman" w:date="2021-10-27T05:58:00Z">
              <w:tcPr>
                <w:tcW w:w="1008" w:type="dxa"/>
                <w:vAlign w:val="center"/>
                <w:hideMark/>
              </w:tcPr>
            </w:tcPrChange>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77" w:author="Brian Bohman" w:date="2021-10-27T05:58:00Z">
              <w:tcPr>
                <w:tcW w:w="1008" w:type="dxa"/>
                <w:hideMark/>
              </w:tcPr>
            </w:tcPrChange>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78" w:author="Brian Bohman" w:date="2021-10-27T05:58:00Z">
              <w:tcPr>
                <w:tcW w:w="720" w:type="dxa"/>
                <w:vAlign w:val="center"/>
                <w:hideMark/>
              </w:tcPr>
            </w:tcPrChange>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79" w:author="Brian Bohman" w:date="2021-10-27T05:58:00Z">
              <w:tcPr>
                <w:tcW w:w="1008" w:type="dxa"/>
                <w:vAlign w:val="center"/>
                <w:hideMark/>
              </w:tcPr>
            </w:tcPrChange>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680" w:author="Brian Bohman" w:date="2021-10-27T05:58:00Z">
              <w:tcPr>
                <w:tcW w:w="1152" w:type="dxa"/>
                <w:vAlign w:val="center"/>
                <w:hideMark/>
              </w:tcPr>
            </w:tcPrChange>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440" w:type="dxa"/>
            <w:vAlign w:val="center"/>
            <w:hideMark/>
            <w:tcPrChange w:id="13681" w:author="Brian Bohman" w:date="2021-10-27T05:58:00Z">
              <w:tcPr>
                <w:tcW w:w="1008" w:type="dxa"/>
                <w:vAlign w:val="center"/>
                <w:hideMark/>
              </w:tcPr>
            </w:tcPrChange>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B0F2B83" w14:textId="77777777" w:rsidTr="00E419CD">
        <w:trPr>
          <w:trHeight w:val="165"/>
          <w:trPrChange w:id="13682" w:author="Brian Bohman" w:date="2021-10-27T05:58:00Z">
            <w:trPr>
              <w:trHeight w:val="165"/>
            </w:trPr>
          </w:trPrChange>
        </w:trPr>
        <w:tc>
          <w:tcPr>
            <w:tcW w:w="360" w:type="dxa"/>
            <w:vAlign w:val="center"/>
            <w:hideMark/>
            <w:tcPrChange w:id="13683" w:author="Brian Bohman" w:date="2021-10-27T05:58:00Z">
              <w:tcPr>
                <w:tcW w:w="360" w:type="dxa"/>
                <w:vAlign w:val="center"/>
                <w:hideMark/>
              </w:tcPr>
            </w:tcPrChange>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Change w:id="13684" w:author="Brian Bohman" w:date="2021-10-27T05:58:00Z">
              <w:tcPr>
                <w:tcW w:w="864" w:type="dxa"/>
                <w:vAlign w:val="center"/>
                <w:hideMark/>
              </w:tcPr>
            </w:tcPrChange>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85" w:author="Brian Bohman" w:date="2021-10-27T05:58:00Z">
              <w:tcPr>
                <w:tcW w:w="1152" w:type="dxa"/>
                <w:vAlign w:val="center"/>
                <w:hideMark/>
              </w:tcPr>
            </w:tcPrChange>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86" w:author="Brian Bohman" w:date="2021-10-27T05:58:00Z">
              <w:tcPr>
                <w:tcW w:w="504" w:type="dxa"/>
                <w:vAlign w:val="center"/>
                <w:hideMark/>
              </w:tcPr>
            </w:tcPrChange>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87" w:author="Brian Bohman" w:date="2021-10-27T05:58:00Z">
              <w:tcPr>
                <w:tcW w:w="1008" w:type="dxa"/>
                <w:vAlign w:val="center"/>
                <w:hideMark/>
              </w:tcPr>
            </w:tcPrChange>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88" w:author="Brian Bohman" w:date="2021-10-27T05:58:00Z">
              <w:tcPr>
                <w:tcW w:w="1008" w:type="dxa"/>
                <w:hideMark/>
              </w:tcPr>
            </w:tcPrChange>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689" w:author="Brian Bohman" w:date="2021-10-27T05:58:00Z">
              <w:tcPr>
                <w:tcW w:w="720" w:type="dxa"/>
                <w:vAlign w:val="center"/>
                <w:hideMark/>
              </w:tcPr>
            </w:tcPrChange>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690" w:author="Brian Bohman" w:date="2021-10-27T05:58:00Z">
              <w:tcPr>
                <w:tcW w:w="1008" w:type="dxa"/>
                <w:vAlign w:val="center"/>
                <w:hideMark/>
              </w:tcPr>
            </w:tcPrChange>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691" w:author="Brian Bohman" w:date="2021-10-27T05:58:00Z">
              <w:tcPr>
                <w:tcW w:w="1152" w:type="dxa"/>
                <w:vAlign w:val="center"/>
                <w:hideMark/>
              </w:tcPr>
            </w:tcPrChange>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3692" w:author="Brian Bohman" w:date="2021-10-27T05:58:00Z">
              <w:tcPr>
                <w:tcW w:w="1008" w:type="dxa"/>
                <w:vAlign w:val="center"/>
                <w:hideMark/>
              </w:tcPr>
            </w:tcPrChange>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6FD49EA" w14:textId="77777777" w:rsidTr="00E419CD">
        <w:trPr>
          <w:trHeight w:val="165"/>
          <w:trPrChange w:id="13693" w:author="Brian Bohman" w:date="2021-10-27T05:58:00Z">
            <w:trPr>
              <w:trHeight w:val="165"/>
            </w:trPr>
          </w:trPrChange>
        </w:trPr>
        <w:tc>
          <w:tcPr>
            <w:tcW w:w="360" w:type="dxa"/>
            <w:vAlign w:val="center"/>
            <w:hideMark/>
            <w:tcPrChange w:id="13694" w:author="Brian Bohman" w:date="2021-10-27T05:58:00Z">
              <w:tcPr>
                <w:tcW w:w="360" w:type="dxa"/>
                <w:vAlign w:val="center"/>
                <w:hideMark/>
              </w:tcPr>
            </w:tcPrChange>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Change w:id="13695" w:author="Brian Bohman" w:date="2021-10-27T05:58:00Z">
              <w:tcPr>
                <w:tcW w:w="864" w:type="dxa"/>
                <w:vAlign w:val="center"/>
                <w:hideMark/>
              </w:tcPr>
            </w:tcPrChange>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696" w:author="Brian Bohman" w:date="2021-10-27T05:58:00Z">
              <w:tcPr>
                <w:tcW w:w="1152" w:type="dxa"/>
                <w:vAlign w:val="center"/>
                <w:hideMark/>
              </w:tcPr>
            </w:tcPrChange>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697" w:author="Brian Bohman" w:date="2021-10-27T05:58:00Z">
              <w:tcPr>
                <w:tcW w:w="504" w:type="dxa"/>
                <w:vAlign w:val="center"/>
                <w:hideMark/>
              </w:tcPr>
            </w:tcPrChange>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698" w:author="Brian Bohman" w:date="2021-10-27T05:58:00Z">
              <w:tcPr>
                <w:tcW w:w="1008" w:type="dxa"/>
                <w:vAlign w:val="center"/>
                <w:hideMark/>
              </w:tcPr>
            </w:tcPrChange>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699" w:author="Brian Bohman" w:date="2021-10-27T05:58:00Z">
              <w:tcPr>
                <w:tcW w:w="1008" w:type="dxa"/>
                <w:hideMark/>
              </w:tcPr>
            </w:tcPrChange>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00" w:author="Brian Bohman" w:date="2021-10-27T05:58:00Z">
              <w:tcPr>
                <w:tcW w:w="720" w:type="dxa"/>
                <w:vAlign w:val="center"/>
                <w:hideMark/>
              </w:tcPr>
            </w:tcPrChange>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01" w:author="Brian Bohman" w:date="2021-10-27T05:58:00Z">
              <w:tcPr>
                <w:tcW w:w="1008" w:type="dxa"/>
                <w:vAlign w:val="center"/>
                <w:hideMark/>
              </w:tcPr>
            </w:tcPrChange>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02" w:author="Brian Bohman" w:date="2021-10-27T05:58:00Z">
              <w:tcPr>
                <w:tcW w:w="1152" w:type="dxa"/>
                <w:vAlign w:val="center"/>
                <w:hideMark/>
              </w:tcPr>
            </w:tcPrChange>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3703" w:author="Brian Bohman" w:date="2021-10-27T05:58:00Z">
              <w:tcPr>
                <w:tcW w:w="1008" w:type="dxa"/>
                <w:vAlign w:val="center"/>
                <w:hideMark/>
              </w:tcPr>
            </w:tcPrChange>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F4004C4" w14:textId="77777777" w:rsidTr="00E419CD">
        <w:trPr>
          <w:trHeight w:val="165"/>
          <w:trPrChange w:id="13704" w:author="Brian Bohman" w:date="2021-10-27T05:58:00Z">
            <w:trPr>
              <w:trHeight w:val="165"/>
            </w:trPr>
          </w:trPrChange>
        </w:trPr>
        <w:tc>
          <w:tcPr>
            <w:tcW w:w="360" w:type="dxa"/>
            <w:vAlign w:val="center"/>
            <w:hideMark/>
            <w:tcPrChange w:id="13705" w:author="Brian Bohman" w:date="2021-10-27T05:58:00Z">
              <w:tcPr>
                <w:tcW w:w="360" w:type="dxa"/>
                <w:vAlign w:val="center"/>
                <w:hideMark/>
              </w:tcPr>
            </w:tcPrChange>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Change w:id="13706" w:author="Brian Bohman" w:date="2021-10-27T05:58:00Z">
              <w:tcPr>
                <w:tcW w:w="864" w:type="dxa"/>
                <w:vAlign w:val="center"/>
                <w:hideMark/>
              </w:tcPr>
            </w:tcPrChange>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07" w:author="Brian Bohman" w:date="2021-10-27T05:58:00Z">
              <w:tcPr>
                <w:tcW w:w="1152" w:type="dxa"/>
                <w:vAlign w:val="center"/>
                <w:hideMark/>
              </w:tcPr>
            </w:tcPrChange>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08" w:author="Brian Bohman" w:date="2021-10-27T05:58:00Z">
              <w:tcPr>
                <w:tcW w:w="504" w:type="dxa"/>
                <w:vAlign w:val="center"/>
                <w:hideMark/>
              </w:tcPr>
            </w:tcPrChange>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Change w:id="13709" w:author="Brian Bohman" w:date="2021-10-27T05:58:00Z">
              <w:tcPr>
                <w:tcW w:w="1008" w:type="dxa"/>
                <w:vAlign w:val="center"/>
                <w:hideMark/>
              </w:tcPr>
            </w:tcPrChange>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3710" w:author="Brian Bohman" w:date="2021-10-27T05:58:00Z">
              <w:tcPr>
                <w:tcW w:w="1008" w:type="dxa"/>
                <w:hideMark/>
              </w:tcPr>
            </w:tcPrChange>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11" w:author="Brian Bohman" w:date="2021-10-27T05:58:00Z">
              <w:tcPr>
                <w:tcW w:w="720" w:type="dxa"/>
                <w:vAlign w:val="center"/>
                <w:hideMark/>
              </w:tcPr>
            </w:tcPrChange>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12" w:author="Brian Bohman" w:date="2021-10-27T05:58:00Z">
              <w:tcPr>
                <w:tcW w:w="1008" w:type="dxa"/>
                <w:vAlign w:val="center"/>
                <w:hideMark/>
              </w:tcPr>
            </w:tcPrChange>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13" w:author="Brian Bohman" w:date="2021-10-27T05:58:00Z">
              <w:tcPr>
                <w:tcW w:w="1152" w:type="dxa"/>
                <w:vAlign w:val="center"/>
                <w:hideMark/>
              </w:tcPr>
            </w:tcPrChange>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440" w:type="dxa"/>
            <w:vAlign w:val="center"/>
            <w:hideMark/>
            <w:tcPrChange w:id="13714" w:author="Brian Bohman" w:date="2021-10-27T05:58:00Z">
              <w:tcPr>
                <w:tcW w:w="1008" w:type="dxa"/>
                <w:vAlign w:val="center"/>
                <w:hideMark/>
              </w:tcPr>
            </w:tcPrChange>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2365A60A" w14:textId="77777777" w:rsidTr="00E419CD">
        <w:trPr>
          <w:trHeight w:val="165"/>
          <w:trPrChange w:id="13715" w:author="Brian Bohman" w:date="2021-10-27T05:58:00Z">
            <w:trPr>
              <w:trHeight w:val="165"/>
            </w:trPr>
          </w:trPrChange>
        </w:trPr>
        <w:tc>
          <w:tcPr>
            <w:tcW w:w="360" w:type="dxa"/>
            <w:vAlign w:val="center"/>
            <w:hideMark/>
            <w:tcPrChange w:id="13716" w:author="Brian Bohman" w:date="2021-10-27T05:58:00Z">
              <w:tcPr>
                <w:tcW w:w="360" w:type="dxa"/>
                <w:vAlign w:val="center"/>
                <w:hideMark/>
              </w:tcPr>
            </w:tcPrChange>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Change w:id="13717" w:author="Brian Bohman" w:date="2021-10-27T05:58:00Z">
              <w:tcPr>
                <w:tcW w:w="864" w:type="dxa"/>
                <w:vAlign w:val="center"/>
                <w:hideMark/>
              </w:tcPr>
            </w:tcPrChange>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18" w:author="Brian Bohman" w:date="2021-10-27T05:58:00Z">
              <w:tcPr>
                <w:tcW w:w="1152" w:type="dxa"/>
                <w:vAlign w:val="center"/>
                <w:hideMark/>
              </w:tcPr>
            </w:tcPrChange>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19" w:author="Brian Bohman" w:date="2021-10-27T05:58:00Z">
              <w:tcPr>
                <w:tcW w:w="504" w:type="dxa"/>
                <w:vAlign w:val="center"/>
                <w:hideMark/>
              </w:tcPr>
            </w:tcPrChange>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20" w:author="Brian Bohman" w:date="2021-10-27T05:58:00Z">
              <w:tcPr>
                <w:tcW w:w="1008" w:type="dxa"/>
                <w:vAlign w:val="center"/>
                <w:hideMark/>
              </w:tcPr>
            </w:tcPrChange>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21" w:author="Brian Bohman" w:date="2021-10-27T05:58:00Z">
              <w:tcPr>
                <w:tcW w:w="1008" w:type="dxa"/>
                <w:hideMark/>
              </w:tcPr>
            </w:tcPrChange>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22" w:author="Brian Bohman" w:date="2021-10-27T05:58:00Z">
              <w:tcPr>
                <w:tcW w:w="720" w:type="dxa"/>
                <w:vAlign w:val="center"/>
                <w:hideMark/>
              </w:tcPr>
            </w:tcPrChange>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23" w:author="Brian Bohman" w:date="2021-10-27T05:58:00Z">
              <w:tcPr>
                <w:tcW w:w="1008" w:type="dxa"/>
                <w:vAlign w:val="center"/>
                <w:hideMark/>
              </w:tcPr>
            </w:tcPrChange>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24" w:author="Brian Bohman" w:date="2021-10-27T05:58:00Z">
              <w:tcPr>
                <w:tcW w:w="1152" w:type="dxa"/>
                <w:vAlign w:val="center"/>
                <w:hideMark/>
              </w:tcPr>
            </w:tcPrChange>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3725" w:author="Brian Bohman" w:date="2021-10-27T05:58:00Z">
              <w:tcPr>
                <w:tcW w:w="1008" w:type="dxa"/>
                <w:vAlign w:val="center"/>
                <w:hideMark/>
              </w:tcPr>
            </w:tcPrChange>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3A116E79" w14:textId="77777777" w:rsidTr="00E419CD">
        <w:trPr>
          <w:trHeight w:val="165"/>
          <w:trPrChange w:id="13726" w:author="Brian Bohman" w:date="2021-10-27T05:58:00Z">
            <w:trPr>
              <w:trHeight w:val="165"/>
            </w:trPr>
          </w:trPrChange>
        </w:trPr>
        <w:tc>
          <w:tcPr>
            <w:tcW w:w="360" w:type="dxa"/>
            <w:vAlign w:val="center"/>
            <w:hideMark/>
            <w:tcPrChange w:id="13727" w:author="Brian Bohman" w:date="2021-10-27T05:58:00Z">
              <w:tcPr>
                <w:tcW w:w="360" w:type="dxa"/>
                <w:vAlign w:val="center"/>
                <w:hideMark/>
              </w:tcPr>
            </w:tcPrChange>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Change w:id="13728" w:author="Brian Bohman" w:date="2021-10-27T05:58:00Z">
              <w:tcPr>
                <w:tcW w:w="864" w:type="dxa"/>
                <w:vAlign w:val="center"/>
                <w:hideMark/>
              </w:tcPr>
            </w:tcPrChange>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29" w:author="Brian Bohman" w:date="2021-10-27T05:58:00Z">
              <w:tcPr>
                <w:tcW w:w="1152" w:type="dxa"/>
                <w:vAlign w:val="center"/>
                <w:hideMark/>
              </w:tcPr>
            </w:tcPrChange>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30" w:author="Brian Bohman" w:date="2021-10-27T05:58:00Z">
              <w:tcPr>
                <w:tcW w:w="504" w:type="dxa"/>
                <w:vAlign w:val="center"/>
                <w:hideMark/>
              </w:tcPr>
            </w:tcPrChange>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31" w:author="Brian Bohman" w:date="2021-10-27T05:58:00Z">
              <w:tcPr>
                <w:tcW w:w="1008" w:type="dxa"/>
                <w:vAlign w:val="center"/>
                <w:hideMark/>
              </w:tcPr>
            </w:tcPrChange>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32" w:author="Brian Bohman" w:date="2021-10-27T05:58:00Z">
              <w:tcPr>
                <w:tcW w:w="1008" w:type="dxa"/>
                <w:hideMark/>
              </w:tcPr>
            </w:tcPrChange>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33" w:author="Brian Bohman" w:date="2021-10-27T05:58:00Z">
              <w:tcPr>
                <w:tcW w:w="720" w:type="dxa"/>
                <w:vAlign w:val="center"/>
                <w:hideMark/>
              </w:tcPr>
            </w:tcPrChange>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34" w:author="Brian Bohman" w:date="2021-10-27T05:58:00Z">
              <w:tcPr>
                <w:tcW w:w="1008" w:type="dxa"/>
                <w:vAlign w:val="center"/>
                <w:hideMark/>
              </w:tcPr>
            </w:tcPrChange>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35" w:author="Brian Bohman" w:date="2021-10-27T05:58:00Z">
              <w:tcPr>
                <w:tcW w:w="1152" w:type="dxa"/>
                <w:vAlign w:val="center"/>
                <w:hideMark/>
              </w:tcPr>
            </w:tcPrChange>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3736" w:author="Brian Bohman" w:date="2021-10-27T05:58:00Z">
              <w:tcPr>
                <w:tcW w:w="1008" w:type="dxa"/>
                <w:vAlign w:val="center"/>
                <w:hideMark/>
              </w:tcPr>
            </w:tcPrChange>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75D4E4F" w14:textId="77777777" w:rsidTr="00E419CD">
        <w:trPr>
          <w:trHeight w:val="165"/>
          <w:trPrChange w:id="13737" w:author="Brian Bohman" w:date="2021-10-27T05:58:00Z">
            <w:trPr>
              <w:trHeight w:val="165"/>
            </w:trPr>
          </w:trPrChange>
        </w:trPr>
        <w:tc>
          <w:tcPr>
            <w:tcW w:w="360" w:type="dxa"/>
            <w:vAlign w:val="center"/>
            <w:hideMark/>
            <w:tcPrChange w:id="13738" w:author="Brian Bohman" w:date="2021-10-27T05:58:00Z">
              <w:tcPr>
                <w:tcW w:w="360" w:type="dxa"/>
                <w:vAlign w:val="center"/>
                <w:hideMark/>
              </w:tcPr>
            </w:tcPrChange>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Change w:id="13739" w:author="Brian Bohman" w:date="2021-10-27T05:58:00Z">
              <w:tcPr>
                <w:tcW w:w="864" w:type="dxa"/>
                <w:vAlign w:val="center"/>
                <w:hideMark/>
              </w:tcPr>
            </w:tcPrChange>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40" w:author="Brian Bohman" w:date="2021-10-27T05:58:00Z">
              <w:tcPr>
                <w:tcW w:w="1152" w:type="dxa"/>
                <w:vAlign w:val="center"/>
                <w:hideMark/>
              </w:tcPr>
            </w:tcPrChange>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41" w:author="Brian Bohman" w:date="2021-10-27T05:58:00Z">
              <w:tcPr>
                <w:tcW w:w="504" w:type="dxa"/>
                <w:vAlign w:val="center"/>
                <w:hideMark/>
              </w:tcPr>
            </w:tcPrChange>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42" w:author="Brian Bohman" w:date="2021-10-27T05:58:00Z">
              <w:tcPr>
                <w:tcW w:w="1008" w:type="dxa"/>
                <w:vAlign w:val="center"/>
                <w:hideMark/>
              </w:tcPr>
            </w:tcPrChange>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43" w:author="Brian Bohman" w:date="2021-10-27T05:58:00Z">
              <w:tcPr>
                <w:tcW w:w="1008" w:type="dxa"/>
                <w:hideMark/>
              </w:tcPr>
            </w:tcPrChange>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44" w:author="Brian Bohman" w:date="2021-10-27T05:58:00Z">
              <w:tcPr>
                <w:tcW w:w="720" w:type="dxa"/>
                <w:vAlign w:val="center"/>
                <w:hideMark/>
              </w:tcPr>
            </w:tcPrChange>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45" w:author="Brian Bohman" w:date="2021-10-27T05:58:00Z">
              <w:tcPr>
                <w:tcW w:w="1008" w:type="dxa"/>
                <w:vAlign w:val="center"/>
                <w:hideMark/>
              </w:tcPr>
            </w:tcPrChange>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46" w:author="Brian Bohman" w:date="2021-10-27T05:58:00Z">
              <w:tcPr>
                <w:tcW w:w="1152" w:type="dxa"/>
                <w:vAlign w:val="center"/>
                <w:hideMark/>
              </w:tcPr>
            </w:tcPrChange>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3747" w:author="Brian Bohman" w:date="2021-10-27T05:58:00Z">
              <w:tcPr>
                <w:tcW w:w="1008" w:type="dxa"/>
                <w:vAlign w:val="center"/>
                <w:hideMark/>
              </w:tcPr>
            </w:tcPrChange>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07F0F516" w14:textId="77777777" w:rsidTr="00E419CD">
        <w:trPr>
          <w:trHeight w:val="165"/>
          <w:trPrChange w:id="13748" w:author="Brian Bohman" w:date="2021-10-27T05:58:00Z">
            <w:trPr>
              <w:trHeight w:val="165"/>
            </w:trPr>
          </w:trPrChange>
        </w:trPr>
        <w:tc>
          <w:tcPr>
            <w:tcW w:w="360" w:type="dxa"/>
            <w:vAlign w:val="center"/>
            <w:hideMark/>
            <w:tcPrChange w:id="13749" w:author="Brian Bohman" w:date="2021-10-27T05:58:00Z">
              <w:tcPr>
                <w:tcW w:w="360" w:type="dxa"/>
                <w:vAlign w:val="center"/>
                <w:hideMark/>
              </w:tcPr>
            </w:tcPrChange>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Change w:id="13750" w:author="Brian Bohman" w:date="2021-10-27T05:58:00Z">
              <w:tcPr>
                <w:tcW w:w="864" w:type="dxa"/>
                <w:vAlign w:val="center"/>
                <w:hideMark/>
              </w:tcPr>
            </w:tcPrChange>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51" w:author="Brian Bohman" w:date="2021-10-27T05:58:00Z">
              <w:tcPr>
                <w:tcW w:w="1152" w:type="dxa"/>
                <w:vAlign w:val="center"/>
                <w:hideMark/>
              </w:tcPr>
            </w:tcPrChange>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Change w:id="13752" w:author="Brian Bohman" w:date="2021-10-27T05:58:00Z">
              <w:tcPr>
                <w:tcW w:w="504" w:type="dxa"/>
                <w:vAlign w:val="center"/>
                <w:hideMark/>
              </w:tcPr>
            </w:tcPrChange>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Change w:id="13753" w:author="Brian Bohman" w:date="2021-10-27T05:58:00Z">
              <w:tcPr>
                <w:tcW w:w="1008" w:type="dxa"/>
                <w:vAlign w:val="center"/>
                <w:hideMark/>
              </w:tcPr>
            </w:tcPrChange>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3754" w:author="Brian Bohman" w:date="2021-10-27T05:58:00Z">
              <w:tcPr>
                <w:tcW w:w="1008" w:type="dxa"/>
                <w:hideMark/>
              </w:tcPr>
            </w:tcPrChange>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55" w:author="Brian Bohman" w:date="2021-10-27T05:58:00Z">
              <w:tcPr>
                <w:tcW w:w="720" w:type="dxa"/>
                <w:vAlign w:val="center"/>
                <w:hideMark/>
              </w:tcPr>
            </w:tcPrChange>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3756" w:author="Brian Bohman" w:date="2021-10-27T05:58:00Z">
              <w:tcPr>
                <w:tcW w:w="1008" w:type="dxa"/>
                <w:vAlign w:val="center"/>
                <w:hideMark/>
              </w:tcPr>
            </w:tcPrChange>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757" w:author="Brian Bohman" w:date="2021-10-27T05:58:00Z">
              <w:tcPr>
                <w:tcW w:w="1152" w:type="dxa"/>
                <w:vAlign w:val="center"/>
                <w:hideMark/>
              </w:tcPr>
            </w:tcPrChange>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3758" w:author="Brian Bohman" w:date="2021-10-27T05:58:00Z">
              <w:tcPr>
                <w:tcW w:w="1008" w:type="dxa"/>
                <w:vAlign w:val="center"/>
                <w:hideMark/>
              </w:tcPr>
            </w:tcPrChange>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7A0A5909" w14:textId="77777777" w:rsidTr="00E419CD">
        <w:trPr>
          <w:trHeight w:val="165"/>
          <w:trPrChange w:id="13759" w:author="Brian Bohman" w:date="2021-10-27T05:58:00Z">
            <w:trPr>
              <w:trHeight w:val="165"/>
            </w:trPr>
          </w:trPrChange>
        </w:trPr>
        <w:tc>
          <w:tcPr>
            <w:tcW w:w="360" w:type="dxa"/>
            <w:vAlign w:val="center"/>
            <w:hideMark/>
            <w:tcPrChange w:id="13760" w:author="Brian Bohman" w:date="2021-10-27T05:58:00Z">
              <w:tcPr>
                <w:tcW w:w="360" w:type="dxa"/>
                <w:vAlign w:val="center"/>
                <w:hideMark/>
              </w:tcPr>
            </w:tcPrChange>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Change w:id="13761" w:author="Brian Bohman" w:date="2021-10-27T05:58:00Z">
              <w:tcPr>
                <w:tcW w:w="864" w:type="dxa"/>
                <w:vAlign w:val="center"/>
                <w:hideMark/>
              </w:tcPr>
            </w:tcPrChange>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62" w:author="Brian Bohman" w:date="2021-10-27T05:58:00Z">
              <w:tcPr>
                <w:tcW w:w="1152" w:type="dxa"/>
                <w:vAlign w:val="center"/>
                <w:hideMark/>
              </w:tcPr>
            </w:tcPrChange>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63" w:author="Brian Bohman" w:date="2021-10-27T05:58:00Z">
              <w:tcPr>
                <w:tcW w:w="504" w:type="dxa"/>
                <w:vAlign w:val="center"/>
                <w:hideMark/>
              </w:tcPr>
            </w:tcPrChange>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64" w:author="Brian Bohman" w:date="2021-10-27T05:58:00Z">
              <w:tcPr>
                <w:tcW w:w="1008" w:type="dxa"/>
                <w:vAlign w:val="center"/>
                <w:hideMark/>
              </w:tcPr>
            </w:tcPrChange>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65" w:author="Brian Bohman" w:date="2021-10-27T05:58:00Z">
              <w:tcPr>
                <w:tcW w:w="1008" w:type="dxa"/>
                <w:hideMark/>
              </w:tcPr>
            </w:tcPrChange>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66" w:author="Brian Bohman" w:date="2021-10-27T05:58:00Z">
              <w:tcPr>
                <w:tcW w:w="720" w:type="dxa"/>
                <w:vAlign w:val="center"/>
                <w:hideMark/>
              </w:tcPr>
            </w:tcPrChange>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67" w:author="Brian Bohman" w:date="2021-10-27T05:58:00Z">
              <w:tcPr>
                <w:tcW w:w="1008" w:type="dxa"/>
                <w:vAlign w:val="center"/>
                <w:hideMark/>
              </w:tcPr>
            </w:tcPrChange>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768" w:author="Brian Bohman" w:date="2021-10-27T05:58:00Z">
              <w:tcPr>
                <w:tcW w:w="1152" w:type="dxa"/>
                <w:vAlign w:val="center"/>
                <w:hideMark/>
              </w:tcPr>
            </w:tcPrChange>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3769" w:author="Brian Bohman" w:date="2021-10-27T05:58:00Z">
              <w:tcPr>
                <w:tcW w:w="1008" w:type="dxa"/>
                <w:vAlign w:val="center"/>
                <w:hideMark/>
              </w:tcPr>
            </w:tcPrChange>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BE393F6" w14:textId="77777777" w:rsidTr="00E419CD">
        <w:trPr>
          <w:trHeight w:val="165"/>
          <w:trPrChange w:id="13770" w:author="Brian Bohman" w:date="2021-10-27T05:58:00Z">
            <w:trPr>
              <w:trHeight w:val="165"/>
            </w:trPr>
          </w:trPrChange>
        </w:trPr>
        <w:tc>
          <w:tcPr>
            <w:tcW w:w="360" w:type="dxa"/>
            <w:vAlign w:val="center"/>
            <w:hideMark/>
            <w:tcPrChange w:id="13771" w:author="Brian Bohman" w:date="2021-10-27T05:58:00Z">
              <w:tcPr>
                <w:tcW w:w="360" w:type="dxa"/>
                <w:vAlign w:val="center"/>
                <w:hideMark/>
              </w:tcPr>
            </w:tcPrChange>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Change w:id="13772" w:author="Brian Bohman" w:date="2021-10-27T05:58:00Z">
              <w:tcPr>
                <w:tcW w:w="864" w:type="dxa"/>
                <w:vAlign w:val="center"/>
                <w:hideMark/>
              </w:tcPr>
            </w:tcPrChange>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73" w:author="Brian Bohman" w:date="2021-10-27T05:58:00Z">
              <w:tcPr>
                <w:tcW w:w="1152" w:type="dxa"/>
                <w:vAlign w:val="center"/>
                <w:hideMark/>
              </w:tcPr>
            </w:tcPrChange>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74" w:author="Brian Bohman" w:date="2021-10-27T05:58:00Z">
              <w:tcPr>
                <w:tcW w:w="504" w:type="dxa"/>
                <w:vAlign w:val="center"/>
                <w:hideMark/>
              </w:tcPr>
            </w:tcPrChange>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75" w:author="Brian Bohman" w:date="2021-10-27T05:58:00Z">
              <w:tcPr>
                <w:tcW w:w="1008" w:type="dxa"/>
                <w:vAlign w:val="center"/>
                <w:hideMark/>
              </w:tcPr>
            </w:tcPrChange>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76" w:author="Brian Bohman" w:date="2021-10-27T05:58:00Z">
              <w:tcPr>
                <w:tcW w:w="1008" w:type="dxa"/>
                <w:hideMark/>
              </w:tcPr>
            </w:tcPrChange>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77" w:author="Brian Bohman" w:date="2021-10-27T05:58:00Z">
              <w:tcPr>
                <w:tcW w:w="720" w:type="dxa"/>
                <w:vAlign w:val="center"/>
                <w:hideMark/>
              </w:tcPr>
            </w:tcPrChange>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78" w:author="Brian Bohman" w:date="2021-10-27T05:58:00Z">
              <w:tcPr>
                <w:tcW w:w="1008" w:type="dxa"/>
                <w:vAlign w:val="center"/>
                <w:hideMark/>
              </w:tcPr>
            </w:tcPrChange>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779" w:author="Brian Bohman" w:date="2021-10-27T05:58:00Z">
              <w:tcPr>
                <w:tcW w:w="1152" w:type="dxa"/>
                <w:vAlign w:val="center"/>
                <w:hideMark/>
              </w:tcPr>
            </w:tcPrChange>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780" w:author="Brian Bohman" w:date="2021-10-27T05:58:00Z">
              <w:tcPr>
                <w:tcW w:w="1008" w:type="dxa"/>
                <w:vAlign w:val="center"/>
                <w:hideMark/>
              </w:tcPr>
            </w:tcPrChange>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35C1FC3" w14:textId="77777777" w:rsidTr="00E419CD">
        <w:trPr>
          <w:trHeight w:val="165"/>
          <w:trPrChange w:id="13781" w:author="Brian Bohman" w:date="2021-10-27T05:58:00Z">
            <w:trPr>
              <w:trHeight w:val="165"/>
            </w:trPr>
          </w:trPrChange>
        </w:trPr>
        <w:tc>
          <w:tcPr>
            <w:tcW w:w="360" w:type="dxa"/>
            <w:vAlign w:val="center"/>
            <w:hideMark/>
            <w:tcPrChange w:id="13782" w:author="Brian Bohman" w:date="2021-10-27T05:58:00Z">
              <w:tcPr>
                <w:tcW w:w="360" w:type="dxa"/>
                <w:vAlign w:val="center"/>
                <w:hideMark/>
              </w:tcPr>
            </w:tcPrChange>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Change w:id="13783" w:author="Brian Bohman" w:date="2021-10-27T05:58:00Z">
              <w:tcPr>
                <w:tcW w:w="864" w:type="dxa"/>
                <w:vAlign w:val="center"/>
                <w:hideMark/>
              </w:tcPr>
            </w:tcPrChange>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84" w:author="Brian Bohman" w:date="2021-10-27T05:58:00Z">
              <w:tcPr>
                <w:tcW w:w="1152" w:type="dxa"/>
                <w:vAlign w:val="center"/>
                <w:hideMark/>
              </w:tcPr>
            </w:tcPrChange>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85" w:author="Brian Bohman" w:date="2021-10-27T05:58:00Z">
              <w:tcPr>
                <w:tcW w:w="504" w:type="dxa"/>
                <w:vAlign w:val="center"/>
                <w:hideMark/>
              </w:tcPr>
            </w:tcPrChange>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86" w:author="Brian Bohman" w:date="2021-10-27T05:58:00Z">
              <w:tcPr>
                <w:tcW w:w="1008" w:type="dxa"/>
                <w:vAlign w:val="center"/>
                <w:hideMark/>
              </w:tcPr>
            </w:tcPrChange>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87" w:author="Brian Bohman" w:date="2021-10-27T05:58:00Z">
              <w:tcPr>
                <w:tcW w:w="1008" w:type="dxa"/>
                <w:hideMark/>
              </w:tcPr>
            </w:tcPrChange>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88" w:author="Brian Bohman" w:date="2021-10-27T05:58:00Z">
              <w:tcPr>
                <w:tcW w:w="720" w:type="dxa"/>
                <w:vAlign w:val="center"/>
                <w:hideMark/>
              </w:tcPr>
            </w:tcPrChange>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789" w:author="Brian Bohman" w:date="2021-10-27T05:58:00Z">
              <w:tcPr>
                <w:tcW w:w="1008" w:type="dxa"/>
                <w:vAlign w:val="center"/>
                <w:hideMark/>
              </w:tcPr>
            </w:tcPrChange>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790" w:author="Brian Bohman" w:date="2021-10-27T05:58:00Z">
              <w:tcPr>
                <w:tcW w:w="1152" w:type="dxa"/>
                <w:vAlign w:val="center"/>
                <w:hideMark/>
              </w:tcPr>
            </w:tcPrChange>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3791" w:author="Brian Bohman" w:date="2021-10-27T05:58:00Z">
              <w:tcPr>
                <w:tcW w:w="1008" w:type="dxa"/>
                <w:vAlign w:val="center"/>
                <w:hideMark/>
              </w:tcPr>
            </w:tcPrChange>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35B044EF" w14:textId="77777777" w:rsidTr="00E419CD">
        <w:trPr>
          <w:trHeight w:val="165"/>
          <w:trPrChange w:id="13792" w:author="Brian Bohman" w:date="2021-10-27T05:58:00Z">
            <w:trPr>
              <w:trHeight w:val="165"/>
            </w:trPr>
          </w:trPrChange>
        </w:trPr>
        <w:tc>
          <w:tcPr>
            <w:tcW w:w="360" w:type="dxa"/>
            <w:vAlign w:val="center"/>
            <w:hideMark/>
            <w:tcPrChange w:id="13793" w:author="Brian Bohman" w:date="2021-10-27T05:58:00Z">
              <w:tcPr>
                <w:tcW w:w="360" w:type="dxa"/>
                <w:vAlign w:val="center"/>
                <w:hideMark/>
              </w:tcPr>
            </w:tcPrChange>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Change w:id="13794" w:author="Brian Bohman" w:date="2021-10-27T05:58:00Z">
              <w:tcPr>
                <w:tcW w:w="864" w:type="dxa"/>
                <w:vAlign w:val="center"/>
                <w:hideMark/>
              </w:tcPr>
            </w:tcPrChange>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795" w:author="Brian Bohman" w:date="2021-10-27T05:58:00Z">
              <w:tcPr>
                <w:tcW w:w="1152" w:type="dxa"/>
                <w:vAlign w:val="center"/>
                <w:hideMark/>
              </w:tcPr>
            </w:tcPrChange>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796" w:author="Brian Bohman" w:date="2021-10-27T05:58:00Z">
              <w:tcPr>
                <w:tcW w:w="504" w:type="dxa"/>
                <w:vAlign w:val="center"/>
                <w:hideMark/>
              </w:tcPr>
            </w:tcPrChange>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Change w:id="13797" w:author="Brian Bohman" w:date="2021-10-27T05:58:00Z">
              <w:tcPr>
                <w:tcW w:w="1008" w:type="dxa"/>
                <w:vAlign w:val="center"/>
                <w:hideMark/>
              </w:tcPr>
            </w:tcPrChange>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Change w:id="13798" w:author="Brian Bohman" w:date="2021-10-27T05:58:00Z">
              <w:tcPr>
                <w:tcW w:w="1008" w:type="dxa"/>
                <w:hideMark/>
              </w:tcPr>
            </w:tcPrChange>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799" w:author="Brian Bohman" w:date="2021-10-27T05:58:00Z">
              <w:tcPr>
                <w:tcW w:w="720" w:type="dxa"/>
                <w:vAlign w:val="center"/>
                <w:hideMark/>
              </w:tcPr>
            </w:tcPrChange>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Change w:id="13800" w:author="Brian Bohman" w:date="2021-10-27T05:58:00Z">
              <w:tcPr>
                <w:tcW w:w="1008" w:type="dxa"/>
                <w:vAlign w:val="center"/>
                <w:hideMark/>
              </w:tcPr>
            </w:tcPrChange>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01" w:author="Brian Bohman" w:date="2021-10-27T05:58:00Z">
              <w:tcPr>
                <w:tcW w:w="1152" w:type="dxa"/>
                <w:vAlign w:val="center"/>
                <w:hideMark/>
              </w:tcPr>
            </w:tcPrChange>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3802" w:author="Brian Bohman" w:date="2021-10-27T05:58:00Z">
              <w:tcPr>
                <w:tcW w:w="1008" w:type="dxa"/>
                <w:vAlign w:val="center"/>
                <w:hideMark/>
              </w:tcPr>
            </w:tcPrChange>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52CCD24" w14:textId="77777777" w:rsidTr="00E419CD">
        <w:trPr>
          <w:trHeight w:val="165"/>
          <w:trPrChange w:id="13803" w:author="Brian Bohman" w:date="2021-10-27T05:58:00Z">
            <w:trPr>
              <w:trHeight w:val="165"/>
            </w:trPr>
          </w:trPrChange>
        </w:trPr>
        <w:tc>
          <w:tcPr>
            <w:tcW w:w="360" w:type="dxa"/>
            <w:vAlign w:val="center"/>
            <w:hideMark/>
            <w:tcPrChange w:id="13804" w:author="Brian Bohman" w:date="2021-10-27T05:58:00Z">
              <w:tcPr>
                <w:tcW w:w="360" w:type="dxa"/>
                <w:vAlign w:val="center"/>
                <w:hideMark/>
              </w:tcPr>
            </w:tcPrChange>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Change w:id="13805" w:author="Brian Bohman" w:date="2021-10-27T05:58:00Z">
              <w:tcPr>
                <w:tcW w:w="864" w:type="dxa"/>
                <w:vAlign w:val="center"/>
                <w:hideMark/>
              </w:tcPr>
            </w:tcPrChange>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06" w:author="Brian Bohman" w:date="2021-10-27T05:58:00Z">
              <w:tcPr>
                <w:tcW w:w="1152" w:type="dxa"/>
                <w:vAlign w:val="center"/>
                <w:hideMark/>
              </w:tcPr>
            </w:tcPrChange>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07" w:author="Brian Bohman" w:date="2021-10-27T05:58:00Z">
              <w:tcPr>
                <w:tcW w:w="504" w:type="dxa"/>
                <w:vAlign w:val="center"/>
                <w:hideMark/>
              </w:tcPr>
            </w:tcPrChange>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08" w:author="Brian Bohman" w:date="2021-10-27T05:58:00Z">
              <w:tcPr>
                <w:tcW w:w="1008" w:type="dxa"/>
                <w:vAlign w:val="center"/>
                <w:hideMark/>
              </w:tcPr>
            </w:tcPrChange>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09" w:author="Brian Bohman" w:date="2021-10-27T05:58:00Z">
              <w:tcPr>
                <w:tcW w:w="1008" w:type="dxa"/>
                <w:hideMark/>
              </w:tcPr>
            </w:tcPrChange>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10" w:author="Brian Bohman" w:date="2021-10-27T05:58:00Z">
              <w:tcPr>
                <w:tcW w:w="720" w:type="dxa"/>
                <w:vAlign w:val="center"/>
                <w:hideMark/>
              </w:tcPr>
            </w:tcPrChange>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11" w:author="Brian Bohman" w:date="2021-10-27T05:58:00Z">
              <w:tcPr>
                <w:tcW w:w="1008" w:type="dxa"/>
                <w:vAlign w:val="center"/>
                <w:hideMark/>
              </w:tcPr>
            </w:tcPrChange>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12" w:author="Brian Bohman" w:date="2021-10-27T05:58:00Z">
              <w:tcPr>
                <w:tcW w:w="1152" w:type="dxa"/>
                <w:vAlign w:val="center"/>
                <w:hideMark/>
              </w:tcPr>
            </w:tcPrChange>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3813" w:author="Brian Bohman" w:date="2021-10-27T05:58:00Z">
              <w:tcPr>
                <w:tcW w:w="1008" w:type="dxa"/>
                <w:vAlign w:val="center"/>
                <w:hideMark/>
              </w:tcPr>
            </w:tcPrChange>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FBCF6AA" w14:textId="77777777" w:rsidTr="00E419CD">
        <w:trPr>
          <w:trHeight w:val="165"/>
          <w:trPrChange w:id="13814" w:author="Brian Bohman" w:date="2021-10-27T05:58:00Z">
            <w:trPr>
              <w:trHeight w:val="165"/>
            </w:trPr>
          </w:trPrChange>
        </w:trPr>
        <w:tc>
          <w:tcPr>
            <w:tcW w:w="360" w:type="dxa"/>
            <w:vAlign w:val="center"/>
            <w:hideMark/>
            <w:tcPrChange w:id="13815" w:author="Brian Bohman" w:date="2021-10-27T05:58:00Z">
              <w:tcPr>
                <w:tcW w:w="360" w:type="dxa"/>
                <w:vAlign w:val="center"/>
                <w:hideMark/>
              </w:tcPr>
            </w:tcPrChange>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Change w:id="13816" w:author="Brian Bohman" w:date="2021-10-27T05:58:00Z">
              <w:tcPr>
                <w:tcW w:w="864" w:type="dxa"/>
                <w:vAlign w:val="center"/>
                <w:hideMark/>
              </w:tcPr>
            </w:tcPrChange>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17" w:author="Brian Bohman" w:date="2021-10-27T05:58:00Z">
              <w:tcPr>
                <w:tcW w:w="1152" w:type="dxa"/>
                <w:vAlign w:val="center"/>
                <w:hideMark/>
              </w:tcPr>
            </w:tcPrChange>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18" w:author="Brian Bohman" w:date="2021-10-27T05:58:00Z">
              <w:tcPr>
                <w:tcW w:w="504" w:type="dxa"/>
                <w:vAlign w:val="center"/>
                <w:hideMark/>
              </w:tcPr>
            </w:tcPrChange>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19" w:author="Brian Bohman" w:date="2021-10-27T05:58:00Z">
              <w:tcPr>
                <w:tcW w:w="1008" w:type="dxa"/>
                <w:vAlign w:val="center"/>
                <w:hideMark/>
              </w:tcPr>
            </w:tcPrChange>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20" w:author="Brian Bohman" w:date="2021-10-27T05:58:00Z">
              <w:tcPr>
                <w:tcW w:w="1008" w:type="dxa"/>
                <w:hideMark/>
              </w:tcPr>
            </w:tcPrChange>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21" w:author="Brian Bohman" w:date="2021-10-27T05:58:00Z">
              <w:tcPr>
                <w:tcW w:w="720" w:type="dxa"/>
                <w:vAlign w:val="center"/>
                <w:hideMark/>
              </w:tcPr>
            </w:tcPrChange>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22" w:author="Brian Bohman" w:date="2021-10-27T05:58:00Z">
              <w:tcPr>
                <w:tcW w:w="1008" w:type="dxa"/>
                <w:vAlign w:val="center"/>
                <w:hideMark/>
              </w:tcPr>
            </w:tcPrChange>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23" w:author="Brian Bohman" w:date="2021-10-27T05:58:00Z">
              <w:tcPr>
                <w:tcW w:w="1152" w:type="dxa"/>
                <w:vAlign w:val="center"/>
                <w:hideMark/>
              </w:tcPr>
            </w:tcPrChange>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3824" w:author="Brian Bohman" w:date="2021-10-27T05:58:00Z">
              <w:tcPr>
                <w:tcW w:w="1008" w:type="dxa"/>
                <w:vAlign w:val="center"/>
                <w:hideMark/>
              </w:tcPr>
            </w:tcPrChange>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47891CC" w14:textId="77777777" w:rsidTr="00E419CD">
        <w:trPr>
          <w:trHeight w:val="180"/>
          <w:trPrChange w:id="13825" w:author="Brian Bohman" w:date="2021-10-27T05:58:00Z">
            <w:trPr>
              <w:trHeight w:val="180"/>
            </w:trPr>
          </w:trPrChange>
        </w:trPr>
        <w:tc>
          <w:tcPr>
            <w:tcW w:w="360" w:type="dxa"/>
            <w:vAlign w:val="center"/>
            <w:hideMark/>
            <w:tcPrChange w:id="13826" w:author="Brian Bohman" w:date="2021-10-27T05:58:00Z">
              <w:tcPr>
                <w:tcW w:w="360" w:type="dxa"/>
                <w:vAlign w:val="center"/>
                <w:hideMark/>
              </w:tcPr>
            </w:tcPrChange>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Change w:id="13827" w:author="Brian Bohman" w:date="2021-10-27T05:58:00Z">
              <w:tcPr>
                <w:tcW w:w="864" w:type="dxa"/>
                <w:vAlign w:val="center"/>
                <w:hideMark/>
              </w:tcPr>
            </w:tcPrChange>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28" w:author="Brian Bohman" w:date="2021-10-27T05:58:00Z">
              <w:tcPr>
                <w:tcW w:w="1152" w:type="dxa"/>
                <w:vAlign w:val="center"/>
                <w:hideMark/>
              </w:tcPr>
            </w:tcPrChange>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29" w:author="Brian Bohman" w:date="2021-10-27T05:58:00Z">
              <w:tcPr>
                <w:tcW w:w="504" w:type="dxa"/>
                <w:vAlign w:val="center"/>
                <w:hideMark/>
              </w:tcPr>
            </w:tcPrChange>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30" w:author="Brian Bohman" w:date="2021-10-27T05:58:00Z">
              <w:tcPr>
                <w:tcW w:w="1008" w:type="dxa"/>
                <w:vAlign w:val="center"/>
                <w:hideMark/>
              </w:tcPr>
            </w:tcPrChange>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31" w:author="Brian Bohman" w:date="2021-10-27T05:58:00Z">
              <w:tcPr>
                <w:tcW w:w="1008" w:type="dxa"/>
                <w:hideMark/>
              </w:tcPr>
            </w:tcPrChange>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32" w:author="Brian Bohman" w:date="2021-10-27T05:58:00Z">
              <w:tcPr>
                <w:tcW w:w="720" w:type="dxa"/>
                <w:vAlign w:val="center"/>
                <w:hideMark/>
              </w:tcPr>
            </w:tcPrChange>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33" w:author="Brian Bohman" w:date="2021-10-27T05:58:00Z">
              <w:tcPr>
                <w:tcW w:w="1008" w:type="dxa"/>
                <w:vAlign w:val="center"/>
                <w:hideMark/>
              </w:tcPr>
            </w:tcPrChange>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34" w:author="Brian Bohman" w:date="2021-10-27T05:58:00Z">
              <w:tcPr>
                <w:tcW w:w="1152" w:type="dxa"/>
                <w:vAlign w:val="center"/>
                <w:hideMark/>
              </w:tcPr>
            </w:tcPrChange>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3835" w:author="Brian Bohman" w:date="2021-10-27T05:58:00Z">
              <w:tcPr>
                <w:tcW w:w="1008" w:type="dxa"/>
                <w:vAlign w:val="center"/>
                <w:hideMark/>
              </w:tcPr>
            </w:tcPrChange>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4ADBEB9" w14:textId="77777777" w:rsidTr="00E419CD">
        <w:trPr>
          <w:trHeight w:val="165"/>
          <w:trPrChange w:id="13836" w:author="Brian Bohman" w:date="2021-10-27T05:58:00Z">
            <w:trPr>
              <w:trHeight w:val="165"/>
            </w:trPr>
          </w:trPrChange>
        </w:trPr>
        <w:tc>
          <w:tcPr>
            <w:tcW w:w="360" w:type="dxa"/>
            <w:vAlign w:val="center"/>
            <w:hideMark/>
            <w:tcPrChange w:id="13837" w:author="Brian Bohman" w:date="2021-10-27T05:58:00Z">
              <w:tcPr>
                <w:tcW w:w="360" w:type="dxa"/>
                <w:vAlign w:val="center"/>
                <w:hideMark/>
              </w:tcPr>
            </w:tcPrChange>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Change w:id="13838" w:author="Brian Bohman" w:date="2021-10-27T05:58:00Z">
              <w:tcPr>
                <w:tcW w:w="864" w:type="dxa"/>
                <w:vAlign w:val="center"/>
                <w:hideMark/>
              </w:tcPr>
            </w:tcPrChange>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39" w:author="Brian Bohman" w:date="2021-10-27T05:58:00Z">
              <w:tcPr>
                <w:tcW w:w="1152" w:type="dxa"/>
                <w:vAlign w:val="center"/>
                <w:hideMark/>
              </w:tcPr>
            </w:tcPrChange>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40" w:author="Brian Bohman" w:date="2021-10-27T05:58:00Z">
              <w:tcPr>
                <w:tcW w:w="504" w:type="dxa"/>
                <w:vAlign w:val="center"/>
                <w:hideMark/>
              </w:tcPr>
            </w:tcPrChange>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Change w:id="13841" w:author="Brian Bohman" w:date="2021-10-27T05:58:00Z">
              <w:tcPr>
                <w:tcW w:w="1008" w:type="dxa"/>
                <w:vAlign w:val="center"/>
                <w:hideMark/>
              </w:tcPr>
            </w:tcPrChange>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Change w:id="13842" w:author="Brian Bohman" w:date="2021-10-27T05:58:00Z">
              <w:tcPr>
                <w:tcW w:w="1008" w:type="dxa"/>
                <w:hideMark/>
              </w:tcPr>
            </w:tcPrChange>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43" w:author="Brian Bohman" w:date="2021-10-27T05:58:00Z">
              <w:tcPr>
                <w:tcW w:w="720" w:type="dxa"/>
                <w:vAlign w:val="center"/>
                <w:hideMark/>
              </w:tcPr>
            </w:tcPrChange>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44" w:author="Brian Bohman" w:date="2021-10-27T05:58:00Z">
              <w:tcPr>
                <w:tcW w:w="1008" w:type="dxa"/>
                <w:vAlign w:val="center"/>
                <w:hideMark/>
              </w:tcPr>
            </w:tcPrChange>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45" w:author="Brian Bohman" w:date="2021-10-27T05:58:00Z">
              <w:tcPr>
                <w:tcW w:w="1152" w:type="dxa"/>
                <w:vAlign w:val="center"/>
                <w:hideMark/>
              </w:tcPr>
            </w:tcPrChange>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3846" w:author="Brian Bohman" w:date="2021-10-27T05:58:00Z">
              <w:tcPr>
                <w:tcW w:w="1008" w:type="dxa"/>
                <w:vAlign w:val="center"/>
                <w:hideMark/>
              </w:tcPr>
            </w:tcPrChange>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6D022D4" w14:textId="77777777" w:rsidTr="00E419CD">
        <w:trPr>
          <w:trHeight w:val="165"/>
          <w:trPrChange w:id="13847" w:author="Brian Bohman" w:date="2021-10-27T05:58:00Z">
            <w:trPr>
              <w:trHeight w:val="165"/>
            </w:trPr>
          </w:trPrChange>
        </w:trPr>
        <w:tc>
          <w:tcPr>
            <w:tcW w:w="360" w:type="dxa"/>
            <w:vAlign w:val="center"/>
            <w:hideMark/>
            <w:tcPrChange w:id="13848" w:author="Brian Bohman" w:date="2021-10-27T05:58:00Z">
              <w:tcPr>
                <w:tcW w:w="360" w:type="dxa"/>
                <w:vAlign w:val="center"/>
                <w:hideMark/>
              </w:tcPr>
            </w:tcPrChange>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Change w:id="13849" w:author="Brian Bohman" w:date="2021-10-27T05:58:00Z">
              <w:tcPr>
                <w:tcW w:w="864" w:type="dxa"/>
                <w:vAlign w:val="center"/>
                <w:hideMark/>
              </w:tcPr>
            </w:tcPrChange>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50" w:author="Brian Bohman" w:date="2021-10-27T05:58:00Z">
              <w:tcPr>
                <w:tcW w:w="1152" w:type="dxa"/>
                <w:vAlign w:val="center"/>
                <w:hideMark/>
              </w:tcPr>
            </w:tcPrChange>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51" w:author="Brian Bohman" w:date="2021-10-27T05:58:00Z">
              <w:tcPr>
                <w:tcW w:w="504" w:type="dxa"/>
                <w:vAlign w:val="center"/>
                <w:hideMark/>
              </w:tcPr>
            </w:tcPrChange>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52" w:author="Brian Bohman" w:date="2021-10-27T05:58:00Z">
              <w:tcPr>
                <w:tcW w:w="1008" w:type="dxa"/>
                <w:vAlign w:val="center"/>
                <w:hideMark/>
              </w:tcPr>
            </w:tcPrChange>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53" w:author="Brian Bohman" w:date="2021-10-27T05:58:00Z">
              <w:tcPr>
                <w:tcW w:w="1008" w:type="dxa"/>
                <w:hideMark/>
              </w:tcPr>
            </w:tcPrChange>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54" w:author="Brian Bohman" w:date="2021-10-27T05:58:00Z">
              <w:tcPr>
                <w:tcW w:w="720" w:type="dxa"/>
                <w:vAlign w:val="center"/>
                <w:hideMark/>
              </w:tcPr>
            </w:tcPrChange>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55" w:author="Brian Bohman" w:date="2021-10-27T05:58:00Z">
              <w:tcPr>
                <w:tcW w:w="1008" w:type="dxa"/>
                <w:vAlign w:val="center"/>
                <w:hideMark/>
              </w:tcPr>
            </w:tcPrChange>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856" w:author="Brian Bohman" w:date="2021-10-27T05:58:00Z">
              <w:tcPr>
                <w:tcW w:w="1152" w:type="dxa"/>
                <w:vAlign w:val="center"/>
                <w:hideMark/>
              </w:tcPr>
            </w:tcPrChange>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3857" w:author="Brian Bohman" w:date="2021-10-27T05:58:00Z">
              <w:tcPr>
                <w:tcW w:w="1008" w:type="dxa"/>
                <w:vAlign w:val="center"/>
                <w:hideMark/>
              </w:tcPr>
            </w:tcPrChange>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6CCA6403" w14:textId="77777777" w:rsidTr="00E419CD">
        <w:trPr>
          <w:trHeight w:val="165"/>
          <w:trPrChange w:id="13858" w:author="Brian Bohman" w:date="2021-10-27T05:58:00Z">
            <w:trPr>
              <w:trHeight w:val="165"/>
            </w:trPr>
          </w:trPrChange>
        </w:trPr>
        <w:tc>
          <w:tcPr>
            <w:tcW w:w="360" w:type="dxa"/>
            <w:vAlign w:val="center"/>
            <w:hideMark/>
            <w:tcPrChange w:id="13859" w:author="Brian Bohman" w:date="2021-10-27T05:58:00Z">
              <w:tcPr>
                <w:tcW w:w="360" w:type="dxa"/>
                <w:vAlign w:val="center"/>
                <w:hideMark/>
              </w:tcPr>
            </w:tcPrChange>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Change w:id="13860" w:author="Brian Bohman" w:date="2021-10-27T05:58:00Z">
              <w:tcPr>
                <w:tcW w:w="864" w:type="dxa"/>
                <w:vAlign w:val="center"/>
                <w:hideMark/>
              </w:tcPr>
            </w:tcPrChange>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61" w:author="Brian Bohman" w:date="2021-10-27T05:58:00Z">
              <w:tcPr>
                <w:tcW w:w="1152" w:type="dxa"/>
                <w:vAlign w:val="center"/>
                <w:hideMark/>
              </w:tcPr>
            </w:tcPrChange>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62" w:author="Brian Bohman" w:date="2021-10-27T05:58:00Z">
              <w:tcPr>
                <w:tcW w:w="504" w:type="dxa"/>
                <w:vAlign w:val="center"/>
                <w:hideMark/>
              </w:tcPr>
            </w:tcPrChange>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63" w:author="Brian Bohman" w:date="2021-10-27T05:58:00Z">
              <w:tcPr>
                <w:tcW w:w="1008" w:type="dxa"/>
                <w:vAlign w:val="center"/>
                <w:hideMark/>
              </w:tcPr>
            </w:tcPrChange>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64" w:author="Brian Bohman" w:date="2021-10-27T05:58:00Z">
              <w:tcPr>
                <w:tcW w:w="1008" w:type="dxa"/>
                <w:hideMark/>
              </w:tcPr>
            </w:tcPrChange>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65" w:author="Brian Bohman" w:date="2021-10-27T05:58:00Z">
              <w:tcPr>
                <w:tcW w:w="720" w:type="dxa"/>
                <w:vAlign w:val="center"/>
                <w:hideMark/>
              </w:tcPr>
            </w:tcPrChange>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66" w:author="Brian Bohman" w:date="2021-10-27T05:58:00Z">
              <w:tcPr>
                <w:tcW w:w="1008" w:type="dxa"/>
                <w:vAlign w:val="center"/>
                <w:hideMark/>
              </w:tcPr>
            </w:tcPrChange>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867" w:author="Brian Bohman" w:date="2021-10-27T05:58:00Z">
              <w:tcPr>
                <w:tcW w:w="1152" w:type="dxa"/>
                <w:vAlign w:val="center"/>
                <w:hideMark/>
              </w:tcPr>
            </w:tcPrChange>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3868" w:author="Brian Bohman" w:date="2021-10-27T05:58:00Z">
              <w:tcPr>
                <w:tcW w:w="1008" w:type="dxa"/>
                <w:vAlign w:val="center"/>
                <w:hideMark/>
              </w:tcPr>
            </w:tcPrChange>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7F7AC8AB" w14:textId="77777777" w:rsidTr="00E419CD">
        <w:trPr>
          <w:trHeight w:val="165"/>
          <w:trPrChange w:id="13869" w:author="Brian Bohman" w:date="2021-10-27T05:58:00Z">
            <w:trPr>
              <w:trHeight w:val="165"/>
            </w:trPr>
          </w:trPrChange>
        </w:trPr>
        <w:tc>
          <w:tcPr>
            <w:tcW w:w="360" w:type="dxa"/>
            <w:vAlign w:val="center"/>
            <w:hideMark/>
            <w:tcPrChange w:id="13870" w:author="Brian Bohman" w:date="2021-10-27T05:58:00Z">
              <w:tcPr>
                <w:tcW w:w="360" w:type="dxa"/>
                <w:vAlign w:val="center"/>
                <w:hideMark/>
              </w:tcPr>
            </w:tcPrChange>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Change w:id="13871" w:author="Brian Bohman" w:date="2021-10-27T05:58:00Z">
              <w:tcPr>
                <w:tcW w:w="864" w:type="dxa"/>
                <w:vAlign w:val="center"/>
                <w:hideMark/>
              </w:tcPr>
            </w:tcPrChange>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72" w:author="Brian Bohman" w:date="2021-10-27T05:58:00Z">
              <w:tcPr>
                <w:tcW w:w="1152" w:type="dxa"/>
                <w:vAlign w:val="center"/>
                <w:hideMark/>
              </w:tcPr>
            </w:tcPrChange>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73" w:author="Brian Bohman" w:date="2021-10-27T05:58:00Z">
              <w:tcPr>
                <w:tcW w:w="504" w:type="dxa"/>
                <w:vAlign w:val="center"/>
                <w:hideMark/>
              </w:tcPr>
            </w:tcPrChange>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74" w:author="Brian Bohman" w:date="2021-10-27T05:58:00Z">
              <w:tcPr>
                <w:tcW w:w="1008" w:type="dxa"/>
                <w:vAlign w:val="center"/>
                <w:hideMark/>
              </w:tcPr>
            </w:tcPrChange>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75" w:author="Brian Bohman" w:date="2021-10-27T05:58:00Z">
              <w:tcPr>
                <w:tcW w:w="1008" w:type="dxa"/>
                <w:hideMark/>
              </w:tcPr>
            </w:tcPrChange>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76" w:author="Brian Bohman" w:date="2021-10-27T05:58:00Z">
              <w:tcPr>
                <w:tcW w:w="720" w:type="dxa"/>
                <w:vAlign w:val="center"/>
                <w:hideMark/>
              </w:tcPr>
            </w:tcPrChange>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77" w:author="Brian Bohman" w:date="2021-10-27T05:58:00Z">
              <w:tcPr>
                <w:tcW w:w="1008" w:type="dxa"/>
                <w:vAlign w:val="center"/>
                <w:hideMark/>
              </w:tcPr>
            </w:tcPrChange>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878" w:author="Brian Bohman" w:date="2021-10-27T05:58:00Z">
              <w:tcPr>
                <w:tcW w:w="1152" w:type="dxa"/>
                <w:vAlign w:val="center"/>
                <w:hideMark/>
              </w:tcPr>
            </w:tcPrChange>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3879" w:author="Brian Bohman" w:date="2021-10-27T05:58:00Z">
              <w:tcPr>
                <w:tcW w:w="1008" w:type="dxa"/>
                <w:vAlign w:val="center"/>
                <w:hideMark/>
              </w:tcPr>
            </w:tcPrChange>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73F1970" w14:textId="77777777" w:rsidTr="00E419CD">
        <w:trPr>
          <w:trHeight w:val="165"/>
          <w:trPrChange w:id="13880" w:author="Brian Bohman" w:date="2021-10-27T05:58:00Z">
            <w:trPr>
              <w:trHeight w:val="165"/>
            </w:trPr>
          </w:trPrChange>
        </w:trPr>
        <w:tc>
          <w:tcPr>
            <w:tcW w:w="360" w:type="dxa"/>
            <w:vAlign w:val="center"/>
            <w:hideMark/>
            <w:tcPrChange w:id="13881" w:author="Brian Bohman" w:date="2021-10-27T05:58:00Z">
              <w:tcPr>
                <w:tcW w:w="360" w:type="dxa"/>
                <w:vAlign w:val="center"/>
                <w:hideMark/>
              </w:tcPr>
            </w:tcPrChange>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Change w:id="13882" w:author="Brian Bohman" w:date="2021-10-27T05:58:00Z">
              <w:tcPr>
                <w:tcW w:w="864" w:type="dxa"/>
                <w:vAlign w:val="center"/>
                <w:hideMark/>
              </w:tcPr>
            </w:tcPrChange>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83" w:author="Brian Bohman" w:date="2021-10-27T05:58:00Z">
              <w:tcPr>
                <w:tcW w:w="1152" w:type="dxa"/>
                <w:vAlign w:val="center"/>
                <w:hideMark/>
              </w:tcPr>
            </w:tcPrChange>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84" w:author="Brian Bohman" w:date="2021-10-27T05:58:00Z">
              <w:tcPr>
                <w:tcW w:w="504" w:type="dxa"/>
                <w:vAlign w:val="center"/>
                <w:hideMark/>
              </w:tcPr>
            </w:tcPrChange>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Change w:id="13885" w:author="Brian Bohman" w:date="2021-10-27T05:58:00Z">
              <w:tcPr>
                <w:tcW w:w="1008" w:type="dxa"/>
                <w:vAlign w:val="center"/>
                <w:hideMark/>
              </w:tcPr>
            </w:tcPrChange>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Change w:id="13886" w:author="Brian Bohman" w:date="2021-10-27T05:58:00Z">
              <w:tcPr>
                <w:tcW w:w="1008" w:type="dxa"/>
                <w:hideMark/>
              </w:tcPr>
            </w:tcPrChange>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87" w:author="Brian Bohman" w:date="2021-10-27T05:58:00Z">
              <w:tcPr>
                <w:tcW w:w="720" w:type="dxa"/>
                <w:vAlign w:val="center"/>
                <w:hideMark/>
              </w:tcPr>
            </w:tcPrChange>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88" w:author="Brian Bohman" w:date="2021-10-27T05:58:00Z">
              <w:tcPr>
                <w:tcW w:w="1008" w:type="dxa"/>
                <w:vAlign w:val="center"/>
                <w:hideMark/>
              </w:tcPr>
            </w:tcPrChange>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889" w:author="Brian Bohman" w:date="2021-10-27T05:58:00Z">
              <w:tcPr>
                <w:tcW w:w="1152" w:type="dxa"/>
                <w:vAlign w:val="center"/>
                <w:hideMark/>
              </w:tcPr>
            </w:tcPrChange>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440" w:type="dxa"/>
            <w:vAlign w:val="center"/>
            <w:hideMark/>
            <w:tcPrChange w:id="13890" w:author="Brian Bohman" w:date="2021-10-27T05:58:00Z">
              <w:tcPr>
                <w:tcW w:w="1008" w:type="dxa"/>
                <w:vAlign w:val="center"/>
                <w:hideMark/>
              </w:tcPr>
            </w:tcPrChange>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58BA8D02" w14:textId="77777777" w:rsidTr="00E419CD">
        <w:trPr>
          <w:trHeight w:val="165"/>
          <w:trPrChange w:id="13891" w:author="Brian Bohman" w:date="2021-10-27T05:58:00Z">
            <w:trPr>
              <w:trHeight w:val="165"/>
            </w:trPr>
          </w:trPrChange>
        </w:trPr>
        <w:tc>
          <w:tcPr>
            <w:tcW w:w="360" w:type="dxa"/>
            <w:vAlign w:val="center"/>
            <w:hideMark/>
            <w:tcPrChange w:id="13892" w:author="Brian Bohman" w:date="2021-10-27T05:58:00Z">
              <w:tcPr>
                <w:tcW w:w="360" w:type="dxa"/>
                <w:vAlign w:val="center"/>
                <w:hideMark/>
              </w:tcPr>
            </w:tcPrChange>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Change w:id="13893" w:author="Brian Bohman" w:date="2021-10-27T05:58:00Z">
              <w:tcPr>
                <w:tcW w:w="864" w:type="dxa"/>
                <w:vAlign w:val="center"/>
                <w:hideMark/>
              </w:tcPr>
            </w:tcPrChange>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894" w:author="Brian Bohman" w:date="2021-10-27T05:58:00Z">
              <w:tcPr>
                <w:tcW w:w="1152" w:type="dxa"/>
                <w:vAlign w:val="center"/>
                <w:hideMark/>
              </w:tcPr>
            </w:tcPrChange>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895" w:author="Brian Bohman" w:date="2021-10-27T05:58:00Z">
              <w:tcPr>
                <w:tcW w:w="504" w:type="dxa"/>
                <w:vAlign w:val="center"/>
                <w:hideMark/>
              </w:tcPr>
            </w:tcPrChange>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896" w:author="Brian Bohman" w:date="2021-10-27T05:58:00Z">
              <w:tcPr>
                <w:tcW w:w="1008" w:type="dxa"/>
                <w:vAlign w:val="center"/>
                <w:hideMark/>
              </w:tcPr>
            </w:tcPrChange>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897" w:author="Brian Bohman" w:date="2021-10-27T05:58:00Z">
              <w:tcPr>
                <w:tcW w:w="1008" w:type="dxa"/>
                <w:hideMark/>
              </w:tcPr>
            </w:tcPrChange>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898" w:author="Brian Bohman" w:date="2021-10-27T05:58:00Z">
              <w:tcPr>
                <w:tcW w:w="720" w:type="dxa"/>
                <w:vAlign w:val="center"/>
                <w:hideMark/>
              </w:tcPr>
            </w:tcPrChange>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899" w:author="Brian Bohman" w:date="2021-10-27T05:58:00Z">
              <w:tcPr>
                <w:tcW w:w="1008" w:type="dxa"/>
                <w:vAlign w:val="center"/>
                <w:hideMark/>
              </w:tcPr>
            </w:tcPrChange>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00" w:author="Brian Bohman" w:date="2021-10-27T05:58:00Z">
              <w:tcPr>
                <w:tcW w:w="1152" w:type="dxa"/>
                <w:vAlign w:val="center"/>
                <w:hideMark/>
              </w:tcPr>
            </w:tcPrChange>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440" w:type="dxa"/>
            <w:vAlign w:val="center"/>
            <w:hideMark/>
            <w:tcPrChange w:id="13901" w:author="Brian Bohman" w:date="2021-10-27T05:58:00Z">
              <w:tcPr>
                <w:tcW w:w="1008" w:type="dxa"/>
                <w:vAlign w:val="center"/>
                <w:hideMark/>
              </w:tcPr>
            </w:tcPrChange>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1487D34D" w14:textId="77777777" w:rsidTr="00E419CD">
        <w:trPr>
          <w:trHeight w:val="165"/>
          <w:trPrChange w:id="13902" w:author="Brian Bohman" w:date="2021-10-27T05:58:00Z">
            <w:trPr>
              <w:trHeight w:val="165"/>
            </w:trPr>
          </w:trPrChange>
        </w:trPr>
        <w:tc>
          <w:tcPr>
            <w:tcW w:w="360" w:type="dxa"/>
            <w:vAlign w:val="center"/>
            <w:hideMark/>
            <w:tcPrChange w:id="13903" w:author="Brian Bohman" w:date="2021-10-27T05:58:00Z">
              <w:tcPr>
                <w:tcW w:w="360" w:type="dxa"/>
                <w:vAlign w:val="center"/>
                <w:hideMark/>
              </w:tcPr>
            </w:tcPrChange>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Change w:id="13904" w:author="Brian Bohman" w:date="2021-10-27T05:58:00Z">
              <w:tcPr>
                <w:tcW w:w="864" w:type="dxa"/>
                <w:vAlign w:val="center"/>
                <w:hideMark/>
              </w:tcPr>
            </w:tcPrChange>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05" w:author="Brian Bohman" w:date="2021-10-27T05:58:00Z">
              <w:tcPr>
                <w:tcW w:w="1152" w:type="dxa"/>
                <w:vAlign w:val="center"/>
                <w:hideMark/>
              </w:tcPr>
            </w:tcPrChange>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06" w:author="Brian Bohman" w:date="2021-10-27T05:58:00Z">
              <w:tcPr>
                <w:tcW w:w="504" w:type="dxa"/>
                <w:vAlign w:val="center"/>
                <w:hideMark/>
              </w:tcPr>
            </w:tcPrChange>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07" w:author="Brian Bohman" w:date="2021-10-27T05:58:00Z">
              <w:tcPr>
                <w:tcW w:w="1008" w:type="dxa"/>
                <w:vAlign w:val="center"/>
                <w:hideMark/>
              </w:tcPr>
            </w:tcPrChange>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08" w:author="Brian Bohman" w:date="2021-10-27T05:58:00Z">
              <w:tcPr>
                <w:tcW w:w="1008" w:type="dxa"/>
                <w:hideMark/>
              </w:tcPr>
            </w:tcPrChange>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09" w:author="Brian Bohman" w:date="2021-10-27T05:58:00Z">
              <w:tcPr>
                <w:tcW w:w="720" w:type="dxa"/>
                <w:vAlign w:val="center"/>
                <w:hideMark/>
              </w:tcPr>
            </w:tcPrChange>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10" w:author="Brian Bohman" w:date="2021-10-27T05:58:00Z">
              <w:tcPr>
                <w:tcW w:w="1008" w:type="dxa"/>
                <w:vAlign w:val="center"/>
                <w:hideMark/>
              </w:tcPr>
            </w:tcPrChange>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11" w:author="Brian Bohman" w:date="2021-10-27T05:58:00Z">
              <w:tcPr>
                <w:tcW w:w="1152" w:type="dxa"/>
                <w:vAlign w:val="center"/>
                <w:hideMark/>
              </w:tcPr>
            </w:tcPrChange>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12" w:author="Brian Bohman" w:date="2021-10-27T05:58:00Z">
              <w:tcPr>
                <w:tcW w:w="1008" w:type="dxa"/>
                <w:vAlign w:val="center"/>
                <w:hideMark/>
              </w:tcPr>
            </w:tcPrChange>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9FC3C91" w14:textId="77777777" w:rsidTr="00E419CD">
        <w:trPr>
          <w:trHeight w:val="165"/>
          <w:trPrChange w:id="13913" w:author="Brian Bohman" w:date="2021-10-27T05:58:00Z">
            <w:trPr>
              <w:trHeight w:val="165"/>
            </w:trPr>
          </w:trPrChange>
        </w:trPr>
        <w:tc>
          <w:tcPr>
            <w:tcW w:w="360" w:type="dxa"/>
            <w:vAlign w:val="center"/>
            <w:hideMark/>
            <w:tcPrChange w:id="13914" w:author="Brian Bohman" w:date="2021-10-27T05:58:00Z">
              <w:tcPr>
                <w:tcW w:w="360" w:type="dxa"/>
                <w:vAlign w:val="center"/>
                <w:hideMark/>
              </w:tcPr>
            </w:tcPrChange>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Change w:id="13915" w:author="Brian Bohman" w:date="2021-10-27T05:58:00Z">
              <w:tcPr>
                <w:tcW w:w="864" w:type="dxa"/>
                <w:vAlign w:val="center"/>
                <w:hideMark/>
              </w:tcPr>
            </w:tcPrChange>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16" w:author="Brian Bohman" w:date="2021-10-27T05:58:00Z">
              <w:tcPr>
                <w:tcW w:w="1152" w:type="dxa"/>
                <w:vAlign w:val="center"/>
                <w:hideMark/>
              </w:tcPr>
            </w:tcPrChange>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17" w:author="Brian Bohman" w:date="2021-10-27T05:58:00Z">
              <w:tcPr>
                <w:tcW w:w="504" w:type="dxa"/>
                <w:vAlign w:val="center"/>
                <w:hideMark/>
              </w:tcPr>
            </w:tcPrChange>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18" w:author="Brian Bohman" w:date="2021-10-27T05:58:00Z">
              <w:tcPr>
                <w:tcW w:w="1008" w:type="dxa"/>
                <w:vAlign w:val="center"/>
                <w:hideMark/>
              </w:tcPr>
            </w:tcPrChange>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19" w:author="Brian Bohman" w:date="2021-10-27T05:58:00Z">
              <w:tcPr>
                <w:tcW w:w="1008" w:type="dxa"/>
                <w:hideMark/>
              </w:tcPr>
            </w:tcPrChange>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20" w:author="Brian Bohman" w:date="2021-10-27T05:58:00Z">
              <w:tcPr>
                <w:tcW w:w="720" w:type="dxa"/>
                <w:vAlign w:val="center"/>
                <w:hideMark/>
              </w:tcPr>
            </w:tcPrChange>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21" w:author="Brian Bohman" w:date="2021-10-27T05:58:00Z">
              <w:tcPr>
                <w:tcW w:w="1008" w:type="dxa"/>
                <w:vAlign w:val="center"/>
                <w:hideMark/>
              </w:tcPr>
            </w:tcPrChange>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22" w:author="Brian Bohman" w:date="2021-10-27T05:58:00Z">
              <w:tcPr>
                <w:tcW w:w="1152" w:type="dxa"/>
                <w:vAlign w:val="center"/>
                <w:hideMark/>
              </w:tcPr>
            </w:tcPrChange>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3923" w:author="Brian Bohman" w:date="2021-10-27T05:58:00Z">
              <w:tcPr>
                <w:tcW w:w="1008" w:type="dxa"/>
                <w:vAlign w:val="center"/>
                <w:hideMark/>
              </w:tcPr>
            </w:tcPrChange>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205B3838" w14:textId="77777777" w:rsidTr="00E419CD">
        <w:trPr>
          <w:trHeight w:val="165"/>
          <w:trPrChange w:id="13924" w:author="Brian Bohman" w:date="2021-10-27T05:58:00Z">
            <w:trPr>
              <w:trHeight w:val="165"/>
            </w:trPr>
          </w:trPrChange>
        </w:trPr>
        <w:tc>
          <w:tcPr>
            <w:tcW w:w="360" w:type="dxa"/>
            <w:vAlign w:val="center"/>
            <w:hideMark/>
            <w:tcPrChange w:id="13925" w:author="Brian Bohman" w:date="2021-10-27T05:58:00Z">
              <w:tcPr>
                <w:tcW w:w="360" w:type="dxa"/>
                <w:vAlign w:val="center"/>
                <w:hideMark/>
              </w:tcPr>
            </w:tcPrChange>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Change w:id="13926" w:author="Brian Bohman" w:date="2021-10-27T05:58:00Z">
              <w:tcPr>
                <w:tcW w:w="864" w:type="dxa"/>
                <w:vAlign w:val="center"/>
                <w:hideMark/>
              </w:tcPr>
            </w:tcPrChange>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27" w:author="Brian Bohman" w:date="2021-10-27T05:58:00Z">
              <w:tcPr>
                <w:tcW w:w="1152" w:type="dxa"/>
                <w:vAlign w:val="center"/>
                <w:hideMark/>
              </w:tcPr>
            </w:tcPrChange>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28" w:author="Brian Bohman" w:date="2021-10-27T05:58:00Z">
              <w:tcPr>
                <w:tcW w:w="504" w:type="dxa"/>
                <w:vAlign w:val="center"/>
                <w:hideMark/>
              </w:tcPr>
            </w:tcPrChange>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Change w:id="13929" w:author="Brian Bohman" w:date="2021-10-27T05:58:00Z">
              <w:tcPr>
                <w:tcW w:w="1008" w:type="dxa"/>
                <w:vAlign w:val="center"/>
                <w:hideMark/>
              </w:tcPr>
            </w:tcPrChange>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Change w:id="13930" w:author="Brian Bohman" w:date="2021-10-27T05:58:00Z">
              <w:tcPr>
                <w:tcW w:w="1008" w:type="dxa"/>
                <w:hideMark/>
              </w:tcPr>
            </w:tcPrChange>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31" w:author="Brian Bohman" w:date="2021-10-27T05:58:00Z">
              <w:tcPr>
                <w:tcW w:w="720" w:type="dxa"/>
                <w:vAlign w:val="center"/>
                <w:hideMark/>
              </w:tcPr>
            </w:tcPrChange>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32" w:author="Brian Bohman" w:date="2021-10-27T05:58:00Z">
              <w:tcPr>
                <w:tcW w:w="1008" w:type="dxa"/>
                <w:vAlign w:val="center"/>
                <w:hideMark/>
              </w:tcPr>
            </w:tcPrChange>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33" w:author="Brian Bohman" w:date="2021-10-27T05:58:00Z">
              <w:tcPr>
                <w:tcW w:w="1152" w:type="dxa"/>
                <w:vAlign w:val="center"/>
                <w:hideMark/>
              </w:tcPr>
            </w:tcPrChange>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3934" w:author="Brian Bohman" w:date="2021-10-27T05:58:00Z">
              <w:tcPr>
                <w:tcW w:w="1008" w:type="dxa"/>
                <w:vAlign w:val="center"/>
                <w:hideMark/>
              </w:tcPr>
            </w:tcPrChange>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C4AFF7E" w14:textId="77777777" w:rsidTr="00E419CD">
        <w:trPr>
          <w:trHeight w:val="165"/>
          <w:trPrChange w:id="13935" w:author="Brian Bohman" w:date="2021-10-27T05:58:00Z">
            <w:trPr>
              <w:trHeight w:val="165"/>
            </w:trPr>
          </w:trPrChange>
        </w:trPr>
        <w:tc>
          <w:tcPr>
            <w:tcW w:w="360" w:type="dxa"/>
            <w:vAlign w:val="center"/>
            <w:hideMark/>
            <w:tcPrChange w:id="13936" w:author="Brian Bohman" w:date="2021-10-27T05:58:00Z">
              <w:tcPr>
                <w:tcW w:w="360" w:type="dxa"/>
                <w:vAlign w:val="center"/>
                <w:hideMark/>
              </w:tcPr>
            </w:tcPrChange>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Change w:id="13937" w:author="Brian Bohman" w:date="2021-10-27T05:58:00Z">
              <w:tcPr>
                <w:tcW w:w="864" w:type="dxa"/>
                <w:vAlign w:val="center"/>
                <w:hideMark/>
              </w:tcPr>
            </w:tcPrChange>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38" w:author="Brian Bohman" w:date="2021-10-27T05:58:00Z">
              <w:tcPr>
                <w:tcW w:w="1152" w:type="dxa"/>
                <w:vAlign w:val="center"/>
                <w:hideMark/>
              </w:tcPr>
            </w:tcPrChange>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39" w:author="Brian Bohman" w:date="2021-10-27T05:58:00Z">
              <w:tcPr>
                <w:tcW w:w="504" w:type="dxa"/>
                <w:vAlign w:val="center"/>
                <w:hideMark/>
              </w:tcPr>
            </w:tcPrChange>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40" w:author="Brian Bohman" w:date="2021-10-27T05:58:00Z">
              <w:tcPr>
                <w:tcW w:w="1008" w:type="dxa"/>
                <w:vAlign w:val="center"/>
                <w:hideMark/>
              </w:tcPr>
            </w:tcPrChange>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41" w:author="Brian Bohman" w:date="2021-10-27T05:58:00Z">
              <w:tcPr>
                <w:tcW w:w="1008" w:type="dxa"/>
                <w:hideMark/>
              </w:tcPr>
            </w:tcPrChange>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42" w:author="Brian Bohman" w:date="2021-10-27T05:58:00Z">
              <w:tcPr>
                <w:tcW w:w="720" w:type="dxa"/>
                <w:vAlign w:val="center"/>
                <w:hideMark/>
              </w:tcPr>
            </w:tcPrChange>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43" w:author="Brian Bohman" w:date="2021-10-27T05:58:00Z">
              <w:tcPr>
                <w:tcW w:w="1008" w:type="dxa"/>
                <w:vAlign w:val="center"/>
                <w:hideMark/>
              </w:tcPr>
            </w:tcPrChange>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44" w:author="Brian Bohman" w:date="2021-10-27T05:58:00Z">
              <w:tcPr>
                <w:tcW w:w="1152" w:type="dxa"/>
                <w:vAlign w:val="center"/>
                <w:hideMark/>
              </w:tcPr>
            </w:tcPrChange>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3945" w:author="Brian Bohman" w:date="2021-10-27T05:58:00Z">
              <w:tcPr>
                <w:tcW w:w="1008" w:type="dxa"/>
                <w:vAlign w:val="center"/>
                <w:hideMark/>
              </w:tcPr>
            </w:tcPrChange>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6C71A23B" w14:textId="77777777" w:rsidTr="00E419CD">
        <w:trPr>
          <w:trHeight w:val="165"/>
          <w:trPrChange w:id="13946" w:author="Brian Bohman" w:date="2021-10-27T05:58:00Z">
            <w:trPr>
              <w:trHeight w:val="165"/>
            </w:trPr>
          </w:trPrChange>
        </w:trPr>
        <w:tc>
          <w:tcPr>
            <w:tcW w:w="360" w:type="dxa"/>
            <w:vAlign w:val="center"/>
            <w:hideMark/>
            <w:tcPrChange w:id="13947" w:author="Brian Bohman" w:date="2021-10-27T05:58:00Z">
              <w:tcPr>
                <w:tcW w:w="360" w:type="dxa"/>
                <w:vAlign w:val="center"/>
                <w:hideMark/>
              </w:tcPr>
            </w:tcPrChange>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Change w:id="13948" w:author="Brian Bohman" w:date="2021-10-27T05:58:00Z">
              <w:tcPr>
                <w:tcW w:w="864" w:type="dxa"/>
                <w:vAlign w:val="center"/>
                <w:hideMark/>
              </w:tcPr>
            </w:tcPrChange>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49" w:author="Brian Bohman" w:date="2021-10-27T05:58:00Z">
              <w:tcPr>
                <w:tcW w:w="1152" w:type="dxa"/>
                <w:vAlign w:val="center"/>
                <w:hideMark/>
              </w:tcPr>
            </w:tcPrChange>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50" w:author="Brian Bohman" w:date="2021-10-27T05:58:00Z">
              <w:tcPr>
                <w:tcW w:w="504" w:type="dxa"/>
                <w:vAlign w:val="center"/>
                <w:hideMark/>
              </w:tcPr>
            </w:tcPrChange>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51" w:author="Brian Bohman" w:date="2021-10-27T05:58:00Z">
              <w:tcPr>
                <w:tcW w:w="1008" w:type="dxa"/>
                <w:vAlign w:val="center"/>
                <w:hideMark/>
              </w:tcPr>
            </w:tcPrChange>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52" w:author="Brian Bohman" w:date="2021-10-27T05:58:00Z">
              <w:tcPr>
                <w:tcW w:w="1008" w:type="dxa"/>
                <w:hideMark/>
              </w:tcPr>
            </w:tcPrChange>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53" w:author="Brian Bohman" w:date="2021-10-27T05:58:00Z">
              <w:tcPr>
                <w:tcW w:w="720" w:type="dxa"/>
                <w:vAlign w:val="center"/>
                <w:hideMark/>
              </w:tcPr>
            </w:tcPrChange>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54" w:author="Brian Bohman" w:date="2021-10-27T05:58:00Z">
              <w:tcPr>
                <w:tcW w:w="1008" w:type="dxa"/>
                <w:vAlign w:val="center"/>
                <w:hideMark/>
              </w:tcPr>
            </w:tcPrChange>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55" w:author="Brian Bohman" w:date="2021-10-27T05:58:00Z">
              <w:tcPr>
                <w:tcW w:w="1152" w:type="dxa"/>
                <w:vAlign w:val="center"/>
                <w:hideMark/>
              </w:tcPr>
            </w:tcPrChange>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56" w:author="Brian Bohman" w:date="2021-10-27T05:58:00Z">
              <w:tcPr>
                <w:tcW w:w="1008" w:type="dxa"/>
                <w:vAlign w:val="center"/>
                <w:hideMark/>
              </w:tcPr>
            </w:tcPrChange>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28EC4D7B" w14:textId="77777777" w:rsidTr="00E419CD">
        <w:trPr>
          <w:trHeight w:val="165"/>
          <w:trPrChange w:id="13957" w:author="Brian Bohman" w:date="2021-10-27T05:58:00Z">
            <w:trPr>
              <w:trHeight w:val="165"/>
            </w:trPr>
          </w:trPrChange>
        </w:trPr>
        <w:tc>
          <w:tcPr>
            <w:tcW w:w="360" w:type="dxa"/>
            <w:vAlign w:val="center"/>
            <w:hideMark/>
            <w:tcPrChange w:id="13958" w:author="Brian Bohman" w:date="2021-10-27T05:58:00Z">
              <w:tcPr>
                <w:tcW w:w="360" w:type="dxa"/>
                <w:vAlign w:val="center"/>
                <w:hideMark/>
              </w:tcPr>
            </w:tcPrChange>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Change w:id="13959" w:author="Brian Bohman" w:date="2021-10-27T05:58:00Z">
              <w:tcPr>
                <w:tcW w:w="864" w:type="dxa"/>
                <w:vAlign w:val="center"/>
                <w:hideMark/>
              </w:tcPr>
            </w:tcPrChange>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60" w:author="Brian Bohman" w:date="2021-10-27T05:58:00Z">
              <w:tcPr>
                <w:tcW w:w="1152" w:type="dxa"/>
                <w:vAlign w:val="center"/>
                <w:hideMark/>
              </w:tcPr>
            </w:tcPrChange>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61" w:author="Brian Bohman" w:date="2021-10-27T05:58:00Z">
              <w:tcPr>
                <w:tcW w:w="504" w:type="dxa"/>
                <w:vAlign w:val="center"/>
                <w:hideMark/>
              </w:tcPr>
            </w:tcPrChange>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62" w:author="Brian Bohman" w:date="2021-10-27T05:58:00Z">
              <w:tcPr>
                <w:tcW w:w="1008" w:type="dxa"/>
                <w:vAlign w:val="center"/>
                <w:hideMark/>
              </w:tcPr>
            </w:tcPrChange>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63" w:author="Brian Bohman" w:date="2021-10-27T05:58:00Z">
              <w:tcPr>
                <w:tcW w:w="1008" w:type="dxa"/>
                <w:hideMark/>
              </w:tcPr>
            </w:tcPrChange>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64" w:author="Brian Bohman" w:date="2021-10-27T05:58:00Z">
              <w:tcPr>
                <w:tcW w:w="720" w:type="dxa"/>
                <w:vAlign w:val="center"/>
                <w:hideMark/>
              </w:tcPr>
            </w:tcPrChange>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65" w:author="Brian Bohman" w:date="2021-10-27T05:58:00Z">
              <w:tcPr>
                <w:tcW w:w="1008" w:type="dxa"/>
                <w:vAlign w:val="center"/>
                <w:hideMark/>
              </w:tcPr>
            </w:tcPrChange>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3966" w:author="Brian Bohman" w:date="2021-10-27T05:58:00Z">
              <w:tcPr>
                <w:tcW w:w="1152" w:type="dxa"/>
                <w:vAlign w:val="center"/>
                <w:hideMark/>
              </w:tcPr>
            </w:tcPrChange>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3967" w:author="Brian Bohman" w:date="2021-10-27T05:58:00Z">
              <w:tcPr>
                <w:tcW w:w="1008" w:type="dxa"/>
                <w:vAlign w:val="center"/>
                <w:hideMark/>
              </w:tcPr>
            </w:tcPrChange>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0B478FAD" w14:textId="77777777" w:rsidTr="00E419CD">
        <w:trPr>
          <w:trHeight w:val="165"/>
          <w:trPrChange w:id="13968" w:author="Brian Bohman" w:date="2021-10-27T05:58:00Z">
            <w:trPr>
              <w:trHeight w:val="165"/>
            </w:trPr>
          </w:trPrChange>
        </w:trPr>
        <w:tc>
          <w:tcPr>
            <w:tcW w:w="360" w:type="dxa"/>
            <w:vAlign w:val="center"/>
            <w:hideMark/>
            <w:tcPrChange w:id="13969" w:author="Brian Bohman" w:date="2021-10-27T05:58:00Z">
              <w:tcPr>
                <w:tcW w:w="360" w:type="dxa"/>
                <w:vAlign w:val="center"/>
                <w:hideMark/>
              </w:tcPr>
            </w:tcPrChange>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Change w:id="13970" w:author="Brian Bohman" w:date="2021-10-27T05:58:00Z">
              <w:tcPr>
                <w:tcW w:w="864" w:type="dxa"/>
                <w:vAlign w:val="center"/>
                <w:hideMark/>
              </w:tcPr>
            </w:tcPrChange>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71" w:author="Brian Bohman" w:date="2021-10-27T05:58:00Z">
              <w:tcPr>
                <w:tcW w:w="1152" w:type="dxa"/>
                <w:vAlign w:val="center"/>
                <w:hideMark/>
              </w:tcPr>
            </w:tcPrChange>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72" w:author="Brian Bohman" w:date="2021-10-27T05:58:00Z">
              <w:tcPr>
                <w:tcW w:w="504" w:type="dxa"/>
                <w:vAlign w:val="center"/>
                <w:hideMark/>
              </w:tcPr>
            </w:tcPrChange>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Change w:id="13973" w:author="Brian Bohman" w:date="2021-10-27T05:58:00Z">
              <w:tcPr>
                <w:tcW w:w="1008" w:type="dxa"/>
                <w:vAlign w:val="center"/>
                <w:hideMark/>
              </w:tcPr>
            </w:tcPrChange>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3974" w:author="Brian Bohman" w:date="2021-10-27T05:58:00Z">
              <w:tcPr>
                <w:tcW w:w="1008" w:type="dxa"/>
                <w:hideMark/>
              </w:tcPr>
            </w:tcPrChange>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75" w:author="Brian Bohman" w:date="2021-10-27T05:58:00Z">
              <w:tcPr>
                <w:tcW w:w="720" w:type="dxa"/>
                <w:vAlign w:val="center"/>
                <w:hideMark/>
              </w:tcPr>
            </w:tcPrChange>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76" w:author="Brian Bohman" w:date="2021-10-27T05:58:00Z">
              <w:tcPr>
                <w:tcW w:w="1008" w:type="dxa"/>
                <w:vAlign w:val="center"/>
                <w:hideMark/>
              </w:tcPr>
            </w:tcPrChange>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3977" w:author="Brian Bohman" w:date="2021-10-27T05:58:00Z">
              <w:tcPr>
                <w:tcW w:w="1152" w:type="dxa"/>
                <w:vAlign w:val="center"/>
                <w:hideMark/>
              </w:tcPr>
            </w:tcPrChange>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3978" w:author="Brian Bohman" w:date="2021-10-27T05:58:00Z">
              <w:tcPr>
                <w:tcW w:w="1008" w:type="dxa"/>
                <w:vAlign w:val="center"/>
                <w:hideMark/>
              </w:tcPr>
            </w:tcPrChange>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3D257AD0" w14:textId="77777777" w:rsidTr="00E419CD">
        <w:trPr>
          <w:trHeight w:val="165"/>
          <w:trPrChange w:id="13979" w:author="Brian Bohman" w:date="2021-10-27T05:58:00Z">
            <w:trPr>
              <w:trHeight w:val="165"/>
            </w:trPr>
          </w:trPrChange>
        </w:trPr>
        <w:tc>
          <w:tcPr>
            <w:tcW w:w="360" w:type="dxa"/>
            <w:vAlign w:val="center"/>
            <w:hideMark/>
            <w:tcPrChange w:id="13980" w:author="Brian Bohman" w:date="2021-10-27T05:58:00Z">
              <w:tcPr>
                <w:tcW w:w="360" w:type="dxa"/>
                <w:vAlign w:val="center"/>
                <w:hideMark/>
              </w:tcPr>
            </w:tcPrChange>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Change w:id="13981" w:author="Brian Bohman" w:date="2021-10-27T05:58:00Z">
              <w:tcPr>
                <w:tcW w:w="864" w:type="dxa"/>
                <w:vAlign w:val="center"/>
                <w:hideMark/>
              </w:tcPr>
            </w:tcPrChange>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82" w:author="Brian Bohman" w:date="2021-10-27T05:58:00Z">
              <w:tcPr>
                <w:tcW w:w="1152" w:type="dxa"/>
                <w:vAlign w:val="center"/>
                <w:hideMark/>
              </w:tcPr>
            </w:tcPrChange>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83" w:author="Brian Bohman" w:date="2021-10-27T05:58:00Z">
              <w:tcPr>
                <w:tcW w:w="504" w:type="dxa"/>
                <w:vAlign w:val="center"/>
                <w:hideMark/>
              </w:tcPr>
            </w:tcPrChange>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84" w:author="Brian Bohman" w:date="2021-10-27T05:58:00Z">
              <w:tcPr>
                <w:tcW w:w="1008" w:type="dxa"/>
                <w:vAlign w:val="center"/>
                <w:hideMark/>
              </w:tcPr>
            </w:tcPrChange>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85" w:author="Brian Bohman" w:date="2021-10-27T05:58:00Z">
              <w:tcPr>
                <w:tcW w:w="1008" w:type="dxa"/>
                <w:hideMark/>
              </w:tcPr>
            </w:tcPrChange>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86" w:author="Brian Bohman" w:date="2021-10-27T05:58:00Z">
              <w:tcPr>
                <w:tcW w:w="720" w:type="dxa"/>
                <w:vAlign w:val="center"/>
                <w:hideMark/>
              </w:tcPr>
            </w:tcPrChange>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87" w:author="Brian Bohman" w:date="2021-10-27T05:58:00Z">
              <w:tcPr>
                <w:tcW w:w="1008" w:type="dxa"/>
                <w:vAlign w:val="center"/>
                <w:hideMark/>
              </w:tcPr>
            </w:tcPrChange>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3988" w:author="Brian Bohman" w:date="2021-10-27T05:58:00Z">
              <w:tcPr>
                <w:tcW w:w="1152" w:type="dxa"/>
                <w:vAlign w:val="center"/>
                <w:hideMark/>
              </w:tcPr>
            </w:tcPrChange>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3989" w:author="Brian Bohman" w:date="2021-10-27T05:58:00Z">
              <w:tcPr>
                <w:tcW w:w="1008" w:type="dxa"/>
                <w:vAlign w:val="center"/>
                <w:hideMark/>
              </w:tcPr>
            </w:tcPrChange>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CACDAA1" w14:textId="77777777" w:rsidTr="00E419CD">
        <w:trPr>
          <w:trHeight w:val="180"/>
          <w:trPrChange w:id="13990" w:author="Brian Bohman" w:date="2021-10-27T05:58:00Z">
            <w:trPr>
              <w:trHeight w:val="180"/>
            </w:trPr>
          </w:trPrChange>
        </w:trPr>
        <w:tc>
          <w:tcPr>
            <w:tcW w:w="360" w:type="dxa"/>
            <w:vAlign w:val="center"/>
            <w:hideMark/>
            <w:tcPrChange w:id="13991" w:author="Brian Bohman" w:date="2021-10-27T05:58:00Z">
              <w:tcPr>
                <w:tcW w:w="360" w:type="dxa"/>
                <w:vAlign w:val="center"/>
                <w:hideMark/>
              </w:tcPr>
            </w:tcPrChange>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Change w:id="13992" w:author="Brian Bohman" w:date="2021-10-27T05:58:00Z">
              <w:tcPr>
                <w:tcW w:w="864" w:type="dxa"/>
                <w:vAlign w:val="center"/>
                <w:hideMark/>
              </w:tcPr>
            </w:tcPrChange>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3993" w:author="Brian Bohman" w:date="2021-10-27T05:58:00Z">
              <w:tcPr>
                <w:tcW w:w="1152" w:type="dxa"/>
                <w:vAlign w:val="center"/>
                <w:hideMark/>
              </w:tcPr>
            </w:tcPrChange>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3994" w:author="Brian Bohman" w:date="2021-10-27T05:58:00Z">
              <w:tcPr>
                <w:tcW w:w="504" w:type="dxa"/>
                <w:vAlign w:val="center"/>
                <w:hideMark/>
              </w:tcPr>
            </w:tcPrChange>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3995" w:author="Brian Bohman" w:date="2021-10-27T05:58:00Z">
              <w:tcPr>
                <w:tcW w:w="1008" w:type="dxa"/>
                <w:vAlign w:val="center"/>
                <w:hideMark/>
              </w:tcPr>
            </w:tcPrChange>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3996" w:author="Brian Bohman" w:date="2021-10-27T05:58:00Z">
              <w:tcPr>
                <w:tcW w:w="1008" w:type="dxa"/>
                <w:hideMark/>
              </w:tcPr>
            </w:tcPrChange>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3997" w:author="Brian Bohman" w:date="2021-10-27T05:58:00Z">
              <w:tcPr>
                <w:tcW w:w="720" w:type="dxa"/>
                <w:vAlign w:val="center"/>
                <w:hideMark/>
              </w:tcPr>
            </w:tcPrChange>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3998" w:author="Brian Bohman" w:date="2021-10-27T05:58:00Z">
              <w:tcPr>
                <w:tcW w:w="1008" w:type="dxa"/>
                <w:vAlign w:val="center"/>
                <w:hideMark/>
              </w:tcPr>
            </w:tcPrChange>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3999" w:author="Brian Bohman" w:date="2021-10-27T05:58:00Z">
              <w:tcPr>
                <w:tcW w:w="1152" w:type="dxa"/>
                <w:vAlign w:val="center"/>
                <w:hideMark/>
              </w:tcPr>
            </w:tcPrChange>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000" w:author="Brian Bohman" w:date="2021-10-27T05:58:00Z">
              <w:tcPr>
                <w:tcW w:w="1008" w:type="dxa"/>
                <w:vAlign w:val="center"/>
                <w:hideMark/>
              </w:tcPr>
            </w:tcPrChange>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434BF25" w14:textId="77777777" w:rsidTr="00E419CD">
        <w:trPr>
          <w:trHeight w:val="165"/>
          <w:trPrChange w:id="14001" w:author="Brian Bohman" w:date="2021-10-27T05:58:00Z">
            <w:trPr>
              <w:trHeight w:val="165"/>
            </w:trPr>
          </w:trPrChange>
        </w:trPr>
        <w:tc>
          <w:tcPr>
            <w:tcW w:w="360" w:type="dxa"/>
            <w:vAlign w:val="center"/>
            <w:hideMark/>
            <w:tcPrChange w:id="14002" w:author="Brian Bohman" w:date="2021-10-27T05:58:00Z">
              <w:tcPr>
                <w:tcW w:w="360" w:type="dxa"/>
                <w:vAlign w:val="center"/>
                <w:hideMark/>
              </w:tcPr>
            </w:tcPrChange>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Change w:id="14003" w:author="Brian Bohman" w:date="2021-10-27T05:58:00Z">
              <w:tcPr>
                <w:tcW w:w="864" w:type="dxa"/>
                <w:vAlign w:val="center"/>
                <w:hideMark/>
              </w:tcPr>
            </w:tcPrChange>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04" w:author="Brian Bohman" w:date="2021-10-27T05:58:00Z">
              <w:tcPr>
                <w:tcW w:w="1152" w:type="dxa"/>
                <w:vAlign w:val="center"/>
                <w:hideMark/>
              </w:tcPr>
            </w:tcPrChange>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05" w:author="Brian Bohman" w:date="2021-10-27T05:58:00Z">
              <w:tcPr>
                <w:tcW w:w="504" w:type="dxa"/>
                <w:vAlign w:val="center"/>
                <w:hideMark/>
              </w:tcPr>
            </w:tcPrChange>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06" w:author="Brian Bohman" w:date="2021-10-27T05:58:00Z">
              <w:tcPr>
                <w:tcW w:w="1008" w:type="dxa"/>
                <w:vAlign w:val="center"/>
                <w:hideMark/>
              </w:tcPr>
            </w:tcPrChange>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07" w:author="Brian Bohman" w:date="2021-10-27T05:58:00Z">
              <w:tcPr>
                <w:tcW w:w="1008" w:type="dxa"/>
                <w:hideMark/>
              </w:tcPr>
            </w:tcPrChange>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08" w:author="Brian Bohman" w:date="2021-10-27T05:58:00Z">
              <w:tcPr>
                <w:tcW w:w="720" w:type="dxa"/>
                <w:vAlign w:val="center"/>
                <w:hideMark/>
              </w:tcPr>
            </w:tcPrChange>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09" w:author="Brian Bohman" w:date="2021-10-27T05:58:00Z">
              <w:tcPr>
                <w:tcW w:w="1008" w:type="dxa"/>
                <w:vAlign w:val="center"/>
                <w:hideMark/>
              </w:tcPr>
            </w:tcPrChange>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10" w:author="Brian Bohman" w:date="2021-10-27T05:58:00Z">
              <w:tcPr>
                <w:tcW w:w="1152" w:type="dxa"/>
                <w:vAlign w:val="center"/>
                <w:hideMark/>
              </w:tcPr>
            </w:tcPrChange>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4011" w:author="Brian Bohman" w:date="2021-10-27T05:58:00Z">
              <w:tcPr>
                <w:tcW w:w="1008" w:type="dxa"/>
                <w:vAlign w:val="center"/>
                <w:hideMark/>
              </w:tcPr>
            </w:tcPrChange>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641FF9CE" w14:textId="77777777" w:rsidTr="00E419CD">
        <w:trPr>
          <w:trHeight w:val="165"/>
          <w:trPrChange w:id="14012" w:author="Brian Bohman" w:date="2021-10-27T05:58:00Z">
            <w:trPr>
              <w:trHeight w:val="165"/>
            </w:trPr>
          </w:trPrChange>
        </w:trPr>
        <w:tc>
          <w:tcPr>
            <w:tcW w:w="360" w:type="dxa"/>
            <w:vAlign w:val="center"/>
            <w:hideMark/>
            <w:tcPrChange w:id="14013" w:author="Brian Bohman" w:date="2021-10-27T05:58:00Z">
              <w:tcPr>
                <w:tcW w:w="360" w:type="dxa"/>
                <w:vAlign w:val="center"/>
                <w:hideMark/>
              </w:tcPr>
            </w:tcPrChange>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Change w:id="14014" w:author="Brian Bohman" w:date="2021-10-27T05:58:00Z">
              <w:tcPr>
                <w:tcW w:w="864" w:type="dxa"/>
                <w:vAlign w:val="center"/>
                <w:hideMark/>
              </w:tcPr>
            </w:tcPrChange>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15" w:author="Brian Bohman" w:date="2021-10-27T05:58:00Z">
              <w:tcPr>
                <w:tcW w:w="1152" w:type="dxa"/>
                <w:vAlign w:val="center"/>
                <w:hideMark/>
              </w:tcPr>
            </w:tcPrChange>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16" w:author="Brian Bohman" w:date="2021-10-27T05:58:00Z">
              <w:tcPr>
                <w:tcW w:w="504" w:type="dxa"/>
                <w:vAlign w:val="center"/>
                <w:hideMark/>
              </w:tcPr>
            </w:tcPrChange>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Change w:id="14017" w:author="Brian Bohman" w:date="2021-10-27T05:58:00Z">
              <w:tcPr>
                <w:tcW w:w="1008" w:type="dxa"/>
                <w:vAlign w:val="center"/>
                <w:hideMark/>
              </w:tcPr>
            </w:tcPrChange>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018" w:author="Brian Bohman" w:date="2021-10-27T05:58:00Z">
              <w:tcPr>
                <w:tcW w:w="1008" w:type="dxa"/>
                <w:hideMark/>
              </w:tcPr>
            </w:tcPrChange>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19" w:author="Brian Bohman" w:date="2021-10-27T05:58:00Z">
              <w:tcPr>
                <w:tcW w:w="720" w:type="dxa"/>
                <w:vAlign w:val="center"/>
                <w:hideMark/>
              </w:tcPr>
            </w:tcPrChange>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20" w:author="Brian Bohman" w:date="2021-10-27T05:58:00Z">
              <w:tcPr>
                <w:tcW w:w="1008" w:type="dxa"/>
                <w:vAlign w:val="center"/>
                <w:hideMark/>
              </w:tcPr>
            </w:tcPrChange>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21" w:author="Brian Bohman" w:date="2021-10-27T05:58:00Z">
              <w:tcPr>
                <w:tcW w:w="1152" w:type="dxa"/>
                <w:vAlign w:val="center"/>
                <w:hideMark/>
              </w:tcPr>
            </w:tcPrChange>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4022" w:author="Brian Bohman" w:date="2021-10-27T05:58:00Z">
              <w:tcPr>
                <w:tcW w:w="1008" w:type="dxa"/>
                <w:vAlign w:val="center"/>
                <w:hideMark/>
              </w:tcPr>
            </w:tcPrChange>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1E3F917" w14:textId="77777777" w:rsidTr="00E419CD">
        <w:trPr>
          <w:trHeight w:val="165"/>
          <w:trPrChange w:id="14023" w:author="Brian Bohman" w:date="2021-10-27T05:58:00Z">
            <w:trPr>
              <w:trHeight w:val="165"/>
            </w:trPr>
          </w:trPrChange>
        </w:trPr>
        <w:tc>
          <w:tcPr>
            <w:tcW w:w="360" w:type="dxa"/>
            <w:vAlign w:val="center"/>
            <w:hideMark/>
            <w:tcPrChange w:id="14024" w:author="Brian Bohman" w:date="2021-10-27T05:58:00Z">
              <w:tcPr>
                <w:tcW w:w="360" w:type="dxa"/>
                <w:vAlign w:val="center"/>
                <w:hideMark/>
              </w:tcPr>
            </w:tcPrChange>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Change w:id="14025" w:author="Brian Bohman" w:date="2021-10-27T05:58:00Z">
              <w:tcPr>
                <w:tcW w:w="864" w:type="dxa"/>
                <w:vAlign w:val="center"/>
                <w:hideMark/>
              </w:tcPr>
            </w:tcPrChange>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26" w:author="Brian Bohman" w:date="2021-10-27T05:58:00Z">
              <w:tcPr>
                <w:tcW w:w="1152" w:type="dxa"/>
                <w:vAlign w:val="center"/>
                <w:hideMark/>
              </w:tcPr>
            </w:tcPrChange>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27" w:author="Brian Bohman" w:date="2021-10-27T05:58:00Z">
              <w:tcPr>
                <w:tcW w:w="504" w:type="dxa"/>
                <w:vAlign w:val="center"/>
                <w:hideMark/>
              </w:tcPr>
            </w:tcPrChange>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28" w:author="Brian Bohman" w:date="2021-10-27T05:58:00Z">
              <w:tcPr>
                <w:tcW w:w="1008" w:type="dxa"/>
                <w:vAlign w:val="center"/>
                <w:hideMark/>
              </w:tcPr>
            </w:tcPrChange>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29" w:author="Brian Bohman" w:date="2021-10-27T05:58:00Z">
              <w:tcPr>
                <w:tcW w:w="1008" w:type="dxa"/>
                <w:hideMark/>
              </w:tcPr>
            </w:tcPrChange>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30" w:author="Brian Bohman" w:date="2021-10-27T05:58:00Z">
              <w:tcPr>
                <w:tcW w:w="720" w:type="dxa"/>
                <w:vAlign w:val="center"/>
                <w:hideMark/>
              </w:tcPr>
            </w:tcPrChange>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31" w:author="Brian Bohman" w:date="2021-10-27T05:58:00Z">
              <w:tcPr>
                <w:tcW w:w="1008" w:type="dxa"/>
                <w:vAlign w:val="center"/>
                <w:hideMark/>
              </w:tcPr>
            </w:tcPrChange>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32" w:author="Brian Bohman" w:date="2021-10-27T05:58:00Z">
              <w:tcPr>
                <w:tcW w:w="1152" w:type="dxa"/>
                <w:vAlign w:val="center"/>
                <w:hideMark/>
              </w:tcPr>
            </w:tcPrChange>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4033" w:author="Brian Bohman" w:date="2021-10-27T05:58:00Z">
              <w:tcPr>
                <w:tcW w:w="1008" w:type="dxa"/>
                <w:vAlign w:val="center"/>
                <w:hideMark/>
              </w:tcPr>
            </w:tcPrChange>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60423176" w14:textId="77777777" w:rsidTr="00E419CD">
        <w:trPr>
          <w:trHeight w:val="165"/>
          <w:trPrChange w:id="14034" w:author="Brian Bohman" w:date="2021-10-27T05:58:00Z">
            <w:trPr>
              <w:trHeight w:val="165"/>
            </w:trPr>
          </w:trPrChange>
        </w:trPr>
        <w:tc>
          <w:tcPr>
            <w:tcW w:w="360" w:type="dxa"/>
            <w:vAlign w:val="center"/>
            <w:hideMark/>
            <w:tcPrChange w:id="14035" w:author="Brian Bohman" w:date="2021-10-27T05:58:00Z">
              <w:tcPr>
                <w:tcW w:w="360" w:type="dxa"/>
                <w:vAlign w:val="center"/>
                <w:hideMark/>
              </w:tcPr>
            </w:tcPrChange>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Change w:id="14036" w:author="Brian Bohman" w:date="2021-10-27T05:58:00Z">
              <w:tcPr>
                <w:tcW w:w="864" w:type="dxa"/>
                <w:vAlign w:val="center"/>
                <w:hideMark/>
              </w:tcPr>
            </w:tcPrChange>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37" w:author="Brian Bohman" w:date="2021-10-27T05:58:00Z">
              <w:tcPr>
                <w:tcW w:w="1152" w:type="dxa"/>
                <w:vAlign w:val="center"/>
                <w:hideMark/>
              </w:tcPr>
            </w:tcPrChange>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38" w:author="Brian Bohman" w:date="2021-10-27T05:58:00Z">
              <w:tcPr>
                <w:tcW w:w="504" w:type="dxa"/>
                <w:vAlign w:val="center"/>
                <w:hideMark/>
              </w:tcPr>
            </w:tcPrChange>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39" w:author="Brian Bohman" w:date="2021-10-27T05:58:00Z">
              <w:tcPr>
                <w:tcW w:w="1008" w:type="dxa"/>
                <w:vAlign w:val="center"/>
                <w:hideMark/>
              </w:tcPr>
            </w:tcPrChange>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40" w:author="Brian Bohman" w:date="2021-10-27T05:58:00Z">
              <w:tcPr>
                <w:tcW w:w="1008" w:type="dxa"/>
                <w:hideMark/>
              </w:tcPr>
            </w:tcPrChange>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41" w:author="Brian Bohman" w:date="2021-10-27T05:58:00Z">
              <w:tcPr>
                <w:tcW w:w="720" w:type="dxa"/>
                <w:vAlign w:val="center"/>
                <w:hideMark/>
              </w:tcPr>
            </w:tcPrChange>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42" w:author="Brian Bohman" w:date="2021-10-27T05:58:00Z">
              <w:tcPr>
                <w:tcW w:w="1008" w:type="dxa"/>
                <w:vAlign w:val="center"/>
                <w:hideMark/>
              </w:tcPr>
            </w:tcPrChange>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43" w:author="Brian Bohman" w:date="2021-10-27T05:58:00Z">
              <w:tcPr>
                <w:tcW w:w="1152" w:type="dxa"/>
                <w:vAlign w:val="center"/>
                <w:hideMark/>
              </w:tcPr>
            </w:tcPrChange>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440" w:type="dxa"/>
            <w:vAlign w:val="center"/>
            <w:hideMark/>
            <w:tcPrChange w:id="14044" w:author="Brian Bohman" w:date="2021-10-27T05:58:00Z">
              <w:tcPr>
                <w:tcW w:w="1008" w:type="dxa"/>
                <w:vAlign w:val="center"/>
                <w:hideMark/>
              </w:tcPr>
            </w:tcPrChange>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9BFF881" w14:textId="77777777" w:rsidTr="00E419CD">
        <w:trPr>
          <w:trHeight w:val="165"/>
          <w:trPrChange w:id="14045" w:author="Brian Bohman" w:date="2021-10-27T05:58:00Z">
            <w:trPr>
              <w:trHeight w:val="165"/>
            </w:trPr>
          </w:trPrChange>
        </w:trPr>
        <w:tc>
          <w:tcPr>
            <w:tcW w:w="360" w:type="dxa"/>
            <w:vAlign w:val="center"/>
            <w:hideMark/>
            <w:tcPrChange w:id="14046" w:author="Brian Bohman" w:date="2021-10-27T05:58:00Z">
              <w:tcPr>
                <w:tcW w:w="360" w:type="dxa"/>
                <w:vAlign w:val="center"/>
                <w:hideMark/>
              </w:tcPr>
            </w:tcPrChange>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Change w:id="14047" w:author="Brian Bohman" w:date="2021-10-27T05:58:00Z">
              <w:tcPr>
                <w:tcW w:w="864" w:type="dxa"/>
                <w:vAlign w:val="center"/>
                <w:hideMark/>
              </w:tcPr>
            </w:tcPrChange>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48" w:author="Brian Bohman" w:date="2021-10-27T05:58:00Z">
              <w:tcPr>
                <w:tcW w:w="1152" w:type="dxa"/>
                <w:vAlign w:val="center"/>
                <w:hideMark/>
              </w:tcPr>
            </w:tcPrChange>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49" w:author="Brian Bohman" w:date="2021-10-27T05:58:00Z">
              <w:tcPr>
                <w:tcW w:w="504" w:type="dxa"/>
                <w:vAlign w:val="center"/>
                <w:hideMark/>
              </w:tcPr>
            </w:tcPrChange>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50" w:author="Brian Bohman" w:date="2021-10-27T05:58:00Z">
              <w:tcPr>
                <w:tcW w:w="1008" w:type="dxa"/>
                <w:vAlign w:val="center"/>
                <w:hideMark/>
              </w:tcPr>
            </w:tcPrChange>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51" w:author="Brian Bohman" w:date="2021-10-27T05:58:00Z">
              <w:tcPr>
                <w:tcW w:w="1008" w:type="dxa"/>
                <w:hideMark/>
              </w:tcPr>
            </w:tcPrChange>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52" w:author="Brian Bohman" w:date="2021-10-27T05:58:00Z">
              <w:tcPr>
                <w:tcW w:w="720" w:type="dxa"/>
                <w:vAlign w:val="center"/>
                <w:hideMark/>
              </w:tcPr>
            </w:tcPrChange>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53" w:author="Brian Bohman" w:date="2021-10-27T05:58:00Z">
              <w:tcPr>
                <w:tcW w:w="1008" w:type="dxa"/>
                <w:vAlign w:val="center"/>
                <w:hideMark/>
              </w:tcPr>
            </w:tcPrChange>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54" w:author="Brian Bohman" w:date="2021-10-27T05:58:00Z">
              <w:tcPr>
                <w:tcW w:w="1152" w:type="dxa"/>
                <w:vAlign w:val="center"/>
                <w:hideMark/>
              </w:tcPr>
            </w:tcPrChange>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4055" w:author="Brian Bohman" w:date="2021-10-27T05:58:00Z">
              <w:tcPr>
                <w:tcW w:w="1008" w:type="dxa"/>
                <w:vAlign w:val="center"/>
                <w:hideMark/>
              </w:tcPr>
            </w:tcPrChange>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3B6FABD" w14:textId="77777777" w:rsidTr="00E419CD">
        <w:trPr>
          <w:trHeight w:val="165"/>
          <w:trPrChange w:id="14056" w:author="Brian Bohman" w:date="2021-10-27T05:58:00Z">
            <w:trPr>
              <w:trHeight w:val="165"/>
            </w:trPr>
          </w:trPrChange>
        </w:trPr>
        <w:tc>
          <w:tcPr>
            <w:tcW w:w="360" w:type="dxa"/>
            <w:vAlign w:val="center"/>
            <w:hideMark/>
            <w:tcPrChange w:id="14057" w:author="Brian Bohman" w:date="2021-10-27T05:58:00Z">
              <w:tcPr>
                <w:tcW w:w="360" w:type="dxa"/>
                <w:vAlign w:val="center"/>
                <w:hideMark/>
              </w:tcPr>
            </w:tcPrChange>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Change w:id="14058" w:author="Brian Bohman" w:date="2021-10-27T05:58:00Z">
              <w:tcPr>
                <w:tcW w:w="864" w:type="dxa"/>
                <w:vAlign w:val="center"/>
                <w:hideMark/>
              </w:tcPr>
            </w:tcPrChange>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59" w:author="Brian Bohman" w:date="2021-10-27T05:58:00Z">
              <w:tcPr>
                <w:tcW w:w="1152" w:type="dxa"/>
                <w:vAlign w:val="center"/>
                <w:hideMark/>
              </w:tcPr>
            </w:tcPrChange>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60" w:author="Brian Bohman" w:date="2021-10-27T05:58:00Z">
              <w:tcPr>
                <w:tcW w:w="504" w:type="dxa"/>
                <w:vAlign w:val="center"/>
                <w:hideMark/>
              </w:tcPr>
            </w:tcPrChange>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Change w:id="14061" w:author="Brian Bohman" w:date="2021-10-27T05:58:00Z">
              <w:tcPr>
                <w:tcW w:w="1008" w:type="dxa"/>
                <w:vAlign w:val="center"/>
                <w:hideMark/>
              </w:tcPr>
            </w:tcPrChange>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062" w:author="Brian Bohman" w:date="2021-10-27T05:58:00Z">
              <w:tcPr>
                <w:tcW w:w="1008" w:type="dxa"/>
                <w:hideMark/>
              </w:tcPr>
            </w:tcPrChange>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63" w:author="Brian Bohman" w:date="2021-10-27T05:58:00Z">
              <w:tcPr>
                <w:tcW w:w="720" w:type="dxa"/>
                <w:vAlign w:val="center"/>
                <w:hideMark/>
              </w:tcPr>
            </w:tcPrChange>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064" w:author="Brian Bohman" w:date="2021-10-27T05:58:00Z">
              <w:tcPr>
                <w:tcW w:w="1008" w:type="dxa"/>
                <w:vAlign w:val="center"/>
                <w:hideMark/>
              </w:tcPr>
            </w:tcPrChange>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065" w:author="Brian Bohman" w:date="2021-10-27T05:58:00Z">
              <w:tcPr>
                <w:tcW w:w="1152" w:type="dxa"/>
                <w:vAlign w:val="center"/>
                <w:hideMark/>
              </w:tcPr>
            </w:tcPrChange>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440" w:type="dxa"/>
            <w:vAlign w:val="center"/>
            <w:hideMark/>
            <w:tcPrChange w:id="14066" w:author="Brian Bohman" w:date="2021-10-27T05:58:00Z">
              <w:tcPr>
                <w:tcW w:w="1008" w:type="dxa"/>
                <w:vAlign w:val="center"/>
                <w:hideMark/>
              </w:tcPr>
            </w:tcPrChange>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F33732D" w14:textId="77777777" w:rsidTr="00E419CD">
        <w:trPr>
          <w:trHeight w:val="165"/>
          <w:trPrChange w:id="14067" w:author="Brian Bohman" w:date="2021-10-27T05:58:00Z">
            <w:trPr>
              <w:trHeight w:val="165"/>
            </w:trPr>
          </w:trPrChange>
        </w:trPr>
        <w:tc>
          <w:tcPr>
            <w:tcW w:w="360" w:type="dxa"/>
            <w:vAlign w:val="center"/>
            <w:hideMark/>
            <w:tcPrChange w:id="14068" w:author="Brian Bohman" w:date="2021-10-27T05:58:00Z">
              <w:tcPr>
                <w:tcW w:w="360" w:type="dxa"/>
                <w:vAlign w:val="center"/>
                <w:hideMark/>
              </w:tcPr>
            </w:tcPrChange>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Change w:id="14069" w:author="Brian Bohman" w:date="2021-10-27T05:58:00Z">
              <w:tcPr>
                <w:tcW w:w="864" w:type="dxa"/>
                <w:vAlign w:val="center"/>
                <w:hideMark/>
              </w:tcPr>
            </w:tcPrChange>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70" w:author="Brian Bohman" w:date="2021-10-27T05:58:00Z">
              <w:tcPr>
                <w:tcW w:w="1152" w:type="dxa"/>
                <w:vAlign w:val="center"/>
                <w:hideMark/>
              </w:tcPr>
            </w:tcPrChange>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71" w:author="Brian Bohman" w:date="2021-10-27T05:58:00Z">
              <w:tcPr>
                <w:tcW w:w="504" w:type="dxa"/>
                <w:vAlign w:val="center"/>
                <w:hideMark/>
              </w:tcPr>
            </w:tcPrChange>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72" w:author="Brian Bohman" w:date="2021-10-27T05:58:00Z">
              <w:tcPr>
                <w:tcW w:w="1008" w:type="dxa"/>
                <w:vAlign w:val="center"/>
                <w:hideMark/>
              </w:tcPr>
            </w:tcPrChange>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73" w:author="Brian Bohman" w:date="2021-10-27T05:58:00Z">
              <w:tcPr>
                <w:tcW w:w="1008" w:type="dxa"/>
                <w:hideMark/>
              </w:tcPr>
            </w:tcPrChange>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74" w:author="Brian Bohman" w:date="2021-10-27T05:58:00Z">
              <w:tcPr>
                <w:tcW w:w="720" w:type="dxa"/>
                <w:vAlign w:val="center"/>
                <w:hideMark/>
              </w:tcPr>
            </w:tcPrChange>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75" w:author="Brian Bohman" w:date="2021-10-27T05:58:00Z">
              <w:tcPr>
                <w:tcW w:w="1008" w:type="dxa"/>
                <w:vAlign w:val="center"/>
                <w:hideMark/>
              </w:tcPr>
            </w:tcPrChange>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076" w:author="Brian Bohman" w:date="2021-10-27T05:58:00Z">
              <w:tcPr>
                <w:tcW w:w="1152" w:type="dxa"/>
                <w:vAlign w:val="center"/>
                <w:hideMark/>
              </w:tcPr>
            </w:tcPrChange>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077" w:author="Brian Bohman" w:date="2021-10-27T05:58:00Z">
              <w:tcPr>
                <w:tcW w:w="1008" w:type="dxa"/>
                <w:vAlign w:val="center"/>
                <w:hideMark/>
              </w:tcPr>
            </w:tcPrChange>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18C9456" w14:textId="77777777" w:rsidTr="00E419CD">
        <w:trPr>
          <w:trHeight w:val="165"/>
          <w:trPrChange w:id="14078" w:author="Brian Bohman" w:date="2021-10-27T05:58:00Z">
            <w:trPr>
              <w:trHeight w:val="165"/>
            </w:trPr>
          </w:trPrChange>
        </w:trPr>
        <w:tc>
          <w:tcPr>
            <w:tcW w:w="360" w:type="dxa"/>
            <w:vAlign w:val="center"/>
            <w:hideMark/>
            <w:tcPrChange w:id="14079" w:author="Brian Bohman" w:date="2021-10-27T05:58:00Z">
              <w:tcPr>
                <w:tcW w:w="360" w:type="dxa"/>
                <w:vAlign w:val="center"/>
                <w:hideMark/>
              </w:tcPr>
            </w:tcPrChange>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Change w:id="14080" w:author="Brian Bohman" w:date="2021-10-27T05:58:00Z">
              <w:tcPr>
                <w:tcW w:w="864" w:type="dxa"/>
                <w:vAlign w:val="center"/>
                <w:hideMark/>
              </w:tcPr>
            </w:tcPrChange>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81" w:author="Brian Bohman" w:date="2021-10-27T05:58:00Z">
              <w:tcPr>
                <w:tcW w:w="1152" w:type="dxa"/>
                <w:vAlign w:val="center"/>
                <w:hideMark/>
              </w:tcPr>
            </w:tcPrChange>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82" w:author="Brian Bohman" w:date="2021-10-27T05:58:00Z">
              <w:tcPr>
                <w:tcW w:w="504" w:type="dxa"/>
                <w:vAlign w:val="center"/>
                <w:hideMark/>
              </w:tcPr>
            </w:tcPrChange>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83" w:author="Brian Bohman" w:date="2021-10-27T05:58:00Z">
              <w:tcPr>
                <w:tcW w:w="1008" w:type="dxa"/>
                <w:vAlign w:val="center"/>
                <w:hideMark/>
              </w:tcPr>
            </w:tcPrChange>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84" w:author="Brian Bohman" w:date="2021-10-27T05:58:00Z">
              <w:tcPr>
                <w:tcW w:w="1008" w:type="dxa"/>
                <w:hideMark/>
              </w:tcPr>
            </w:tcPrChange>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85" w:author="Brian Bohman" w:date="2021-10-27T05:58:00Z">
              <w:tcPr>
                <w:tcW w:w="720" w:type="dxa"/>
                <w:vAlign w:val="center"/>
                <w:hideMark/>
              </w:tcPr>
            </w:tcPrChange>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86" w:author="Brian Bohman" w:date="2021-10-27T05:58:00Z">
              <w:tcPr>
                <w:tcW w:w="1008" w:type="dxa"/>
                <w:vAlign w:val="center"/>
                <w:hideMark/>
              </w:tcPr>
            </w:tcPrChange>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087" w:author="Brian Bohman" w:date="2021-10-27T05:58:00Z">
              <w:tcPr>
                <w:tcW w:w="1152" w:type="dxa"/>
                <w:vAlign w:val="center"/>
                <w:hideMark/>
              </w:tcPr>
            </w:tcPrChange>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440" w:type="dxa"/>
            <w:vAlign w:val="center"/>
            <w:hideMark/>
            <w:tcPrChange w:id="14088" w:author="Brian Bohman" w:date="2021-10-27T05:58:00Z">
              <w:tcPr>
                <w:tcW w:w="1008" w:type="dxa"/>
                <w:vAlign w:val="center"/>
                <w:hideMark/>
              </w:tcPr>
            </w:tcPrChange>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9010052" w14:textId="77777777" w:rsidTr="00E419CD">
        <w:trPr>
          <w:trHeight w:val="165"/>
          <w:trPrChange w:id="14089" w:author="Brian Bohman" w:date="2021-10-27T05:58:00Z">
            <w:trPr>
              <w:trHeight w:val="165"/>
            </w:trPr>
          </w:trPrChange>
        </w:trPr>
        <w:tc>
          <w:tcPr>
            <w:tcW w:w="360" w:type="dxa"/>
            <w:vAlign w:val="center"/>
            <w:hideMark/>
            <w:tcPrChange w:id="14090" w:author="Brian Bohman" w:date="2021-10-27T05:58:00Z">
              <w:tcPr>
                <w:tcW w:w="360" w:type="dxa"/>
                <w:vAlign w:val="center"/>
                <w:hideMark/>
              </w:tcPr>
            </w:tcPrChange>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Change w:id="14091" w:author="Brian Bohman" w:date="2021-10-27T05:58:00Z">
              <w:tcPr>
                <w:tcW w:w="864" w:type="dxa"/>
                <w:vAlign w:val="center"/>
                <w:hideMark/>
              </w:tcPr>
            </w:tcPrChange>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092" w:author="Brian Bohman" w:date="2021-10-27T05:58:00Z">
              <w:tcPr>
                <w:tcW w:w="1152" w:type="dxa"/>
                <w:vAlign w:val="center"/>
                <w:hideMark/>
              </w:tcPr>
            </w:tcPrChange>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093" w:author="Brian Bohman" w:date="2021-10-27T05:58:00Z">
              <w:tcPr>
                <w:tcW w:w="504" w:type="dxa"/>
                <w:vAlign w:val="center"/>
                <w:hideMark/>
              </w:tcPr>
            </w:tcPrChange>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094" w:author="Brian Bohman" w:date="2021-10-27T05:58:00Z">
              <w:tcPr>
                <w:tcW w:w="1008" w:type="dxa"/>
                <w:vAlign w:val="center"/>
                <w:hideMark/>
              </w:tcPr>
            </w:tcPrChange>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095" w:author="Brian Bohman" w:date="2021-10-27T05:58:00Z">
              <w:tcPr>
                <w:tcW w:w="1008" w:type="dxa"/>
                <w:hideMark/>
              </w:tcPr>
            </w:tcPrChange>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096" w:author="Brian Bohman" w:date="2021-10-27T05:58:00Z">
              <w:tcPr>
                <w:tcW w:w="720" w:type="dxa"/>
                <w:vAlign w:val="center"/>
                <w:hideMark/>
              </w:tcPr>
            </w:tcPrChange>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097" w:author="Brian Bohman" w:date="2021-10-27T05:58:00Z">
              <w:tcPr>
                <w:tcW w:w="1008" w:type="dxa"/>
                <w:vAlign w:val="center"/>
                <w:hideMark/>
              </w:tcPr>
            </w:tcPrChange>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098" w:author="Brian Bohman" w:date="2021-10-27T05:58:00Z">
              <w:tcPr>
                <w:tcW w:w="1152" w:type="dxa"/>
                <w:vAlign w:val="center"/>
                <w:hideMark/>
              </w:tcPr>
            </w:tcPrChange>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440" w:type="dxa"/>
            <w:vAlign w:val="center"/>
            <w:hideMark/>
            <w:tcPrChange w:id="14099" w:author="Brian Bohman" w:date="2021-10-27T05:58:00Z">
              <w:tcPr>
                <w:tcW w:w="1008" w:type="dxa"/>
                <w:vAlign w:val="center"/>
                <w:hideMark/>
              </w:tcPr>
            </w:tcPrChange>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89D425D" w14:textId="77777777" w:rsidTr="00E419CD">
        <w:trPr>
          <w:trHeight w:val="165"/>
          <w:trPrChange w:id="14100" w:author="Brian Bohman" w:date="2021-10-27T05:58:00Z">
            <w:trPr>
              <w:trHeight w:val="165"/>
            </w:trPr>
          </w:trPrChange>
        </w:trPr>
        <w:tc>
          <w:tcPr>
            <w:tcW w:w="360" w:type="dxa"/>
            <w:vAlign w:val="center"/>
            <w:hideMark/>
            <w:tcPrChange w:id="14101" w:author="Brian Bohman" w:date="2021-10-27T05:58:00Z">
              <w:tcPr>
                <w:tcW w:w="360" w:type="dxa"/>
                <w:vAlign w:val="center"/>
                <w:hideMark/>
              </w:tcPr>
            </w:tcPrChange>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Change w:id="14102" w:author="Brian Bohman" w:date="2021-10-27T05:58:00Z">
              <w:tcPr>
                <w:tcW w:w="864" w:type="dxa"/>
                <w:vAlign w:val="center"/>
                <w:hideMark/>
              </w:tcPr>
            </w:tcPrChange>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03" w:author="Brian Bohman" w:date="2021-10-27T05:58:00Z">
              <w:tcPr>
                <w:tcW w:w="1152" w:type="dxa"/>
                <w:vAlign w:val="center"/>
                <w:hideMark/>
              </w:tcPr>
            </w:tcPrChange>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04" w:author="Brian Bohman" w:date="2021-10-27T05:58:00Z">
              <w:tcPr>
                <w:tcW w:w="504" w:type="dxa"/>
                <w:vAlign w:val="center"/>
                <w:hideMark/>
              </w:tcPr>
            </w:tcPrChange>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Change w:id="14105" w:author="Brian Bohman" w:date="2021-10-27T05:58:00Z">
              <w:tcPr>
                <w:tcW w:w="1008" w:type="dxa"/>
                <w:vAlign w:val="center"/>
                <w:hideMark/>
              </w:tcPr>
            </w:tcPrChange>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106" w:author="Brian Bohman" w:date="2021-10-27T05:58:00Z">
              <w:tcPr>
                <w:tcW w:w="1008" w:type="dxa"/>
                <w:hideMark/>
              </w:tcPr>
            </w:tcPrChange>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07" w:author="Brian Bohman" w:date="2021-10-27T05:58:00Z">
              <w:tcPr>
                <w:tcW w:w="720" w:type="dxa"/>
                <w:vAlign w:val="center"/>
                <w:hideMark/>
              </w:tcPr>
            </w:tcPrChange>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08" w:author="Brian Bohman" w:date="2021-10-27T05:58:00Z">
              <w:tcPr>
                <w:tcW w:w="1008" w:type="dxa"/>
                <w:vAlign w:val="center"/>
                <w:hideMark/>
              </w:tcPr>
            </w:tcPrChange>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09" w:author="Brian Bohman" w:date="2021-10-27T05:58:00Z">
              <w:tcPr>
                <w:tcW w:w="1152" w:type="dxa"/>
                <w:vAlign w:val="center"/>
                <w:hideMark/>
              </w:tcPr>
            </w:tcPrChange>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440" w:type="dxa"/>
            <w:vAlign w:val="center"/>
            <w:hideMark/>
            <w:tcPrChange w:id="14110" w:author="Brian Bohman" w:date="2021-10-27T05:58:00Z">
              <w:tcPr>
                <w:tcW w:w="1008" w:type="dxa"/>
                <w:vAlign w:val="center"/>
                <w:hideMark/>
              </w:tcPr>
            </w:tcPrChange>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FA0D3A1" w14:textId="77777777" w:rsidTr="00E419CD">
        <w:trPr>
          <w:trHeight w:val="165"/>
          <w:trPrChange w:id="14111" w:author="Brian Bohman" w:date="2021-10-27T05:58:00Z">
            <w:trPr>
              <w:trHeight w:val="165"/>
            </w:trPr>
          </w:trPrChange>
        </w:trPr>
        <w:tc>
          <w:tcPr>
            <w:tcW w:w="360" w:type="dxa"/>
            <w:vAlign w:val="center"/>
            <w:hideMark/>
            <w:tcPrChange w:id="14112" w:author="Brian Bohman" w:date="2021-10-27T05:58:00Z">
              <w:tcPr>
                <w:tcW w:w="360" w:type="dxa"/>
                <w:vAlign w:val="center"/>
                <w:hideMark/>
              </w:tcPr>
            </w:tcPrChange>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Change w:id="14113" w:author="Brian Bohman" w:date="2021-10-27T05:58:00Z">
              <w:tcPr>
                <w:tcW w:w="864" w:type="dxa"/>
                <w:vAlign w:val="center"/>
                <w:hideMark/>
              </w:tcPr>
            </w:tcPrChange>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14" w:author="Brian Bohman" w:date="2021-10-27T05:58:00Z">
              <w:tcPr>
                <w:tcW w:w="1152" w:type="dxa"/>
                <w:vAlign w:val="center"/>
                <w:hideMark/>
              </w:tcPr>
            </w:tcPrChange>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15" w:author="Brian Bohman" w:date="2021-10-27T05:58:00Z">
              <w:tcPr>
                <w:tcW w:w="504" w:type="dxa"/>
                <w:vAlign w:val="center"/>
                <w:hideMark/>
              </w:tcPr>
            </w:tcPrChange>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16" w:author="Brian Bohman" w:date="2021-10-27T05:58:00Z">
              <w:tcPr>
                <w:tcW w:w="1008" w:type="dxa"/>
                <w:vAlign w:val="center"/>
                <w:hideMark/>
              </w:tcPr>
            </w:tcPrChange>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17" w:author="Brian Bohman" w:date="2021-10-27T05:58:00Z">
              <w:tcPr>
                <w:tcW w:w="1008" w:type="dxa"/>
                <w:hideMark/>
              </w:tcPr>
            </w:tcPrChange>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18" w:author="Brian Bohman" w:date="2021-10-27T05:58:00Z">
              <w:tcPr>
                <w:tcW w:w="720" w:type="dxa"/>
                <w:vAlign w:val="center"/>
                <w:hideMark/>
              </w:tcPr>
            </w:tcPrChange>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19" w:author="Brian Bohman" w:date="2021-10-27T05:58:00Z">
              <w:tcPr>
                <w:tcW w:w="1008" w:type="dxa"/>
                <w:vAlign w:val="center"/>
                <w:hideMark/>
              </w:tcPr>
            </w:tcPrChange>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20" w:author="Brian Bohman" w:date="2021-10-27T05:58:00Z">
              <w:tcPr>
                <w:tcW w:w="1152" w:type="dxa"/>
                <w:vAlign w:val="center"/>
                <w:hideMark/>
              </w:tcPr>
            </w:tcPrChange>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21" w:author="Brian Bohman" w:date="2021-10-27T05:58:00Z">
              <w:tcPr>
                <w:tcW w:w="1008" w:type="dxa"/>
                <w:vAlign w:val="center"/>
                <w:hideMark/>
              </w:tcPr>
            </w:tcPrChange>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823B6D8" w14:textId="77777777" w:rsidTr="00E419CD">
        <w:trPr>
          <w:trHeight w:val="165"/>
          <w:trPrChange w:id="14122" w:author="Brian Bohman" w:date="2021-10-27T05:58:00Z">
            <w:trPr>
              <w:trHeight w:val="165"/>
            </w:trPr>
          </w:trPrChange>
        </w:trPr>
        <w:tc>
          <w:tcPr>
            <w:tcW w:w="360" w:type="dxa"/>
            <w:vAlign w:val="center"/>
            <w:hideMark/>
            <w:tcPrChange w:id="14123" w:author="Brian Bohman" w:date="2021-10-27T05:58:00Z">
              <w:tcPr>
                <w:tcW w:w="360" w:type="dxa"/>
                <w:vAlign w:val="center"/>
                <w:hideMark/>
              </w:tcPr>
            </w:tcPrChange>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Change w:id="14124" w:author="Brian Bohman" w:date="2021-10-27T05:58:00Z">
              <w:tcPr>
                <w:tcW w:w="864" w:type="dxa"/>
                <w:vAlign w:val="center"/>
                <w:hideMark/>
              </w:tcPr>
            </w:tcPrChange>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25" w:author="Brian Bohman" w:date="2021-10-27T05:58:00Z">
              <w:tcPr>
                <w:tcW w:w="1152" w:type="dxa"/>
                <w:vAlign w:val="center"/>
                <w:hideMark/>
              </w:tcPr>
            </w:tcPrChange>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26" w:author="Brian Bohman" w:date="2021-10-27T05:58:00Z">
              <w:tcPr>
                <w:tcW w:w="504" w:type="dxa"/>
                <w:vAlign w:val="center"/>
                <w:hideMark/>
              </w:tcPr>
            </w:tcPrChange>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27" w:author="Brian Bohman" w:date="2021-10-27T05:58:00Z">
              <w:tcPr>
                <w:tcW w:w="1008" w:type="dxa"/>
                <w:vAlign w:val="center"/>
                <w:hideMark/>
              </w:tcPr>
            </w:tcPrChange>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28" w:author="Brian Bohman" w:date="2021-10-27T05:58:00Z">
              <w:tcPr>
                <w:tcW w:w="1008" w:type="dxa"/>
                <w:hideMark/>
              </w:tcPr>
            </w:tcPrChange>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29" w:author="Brian Bohman" w:date="2021-10-27T05:58:00Z">
              <w:tcPr>
                <w:tcW w:w="720" w:type="dxa"/>
                <w:vAlign w:val="center"/>
                <w:hideMark/>
              </w:tcPr>
            </w:tcPrChange>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30" w:author="Brian Bohman" w:date="2021-10-27T05:58:00Z">
              <w:tcPr>
                <w:tcW w:w="1008" w:type="dxa"/>
                <w:vAlign w:val="center"/>
                <w:hideMark/>
              </w:tcPr>
            </w:tcPrChange>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31" w:author="Brian Bohman" w:date="2021-10-27T05:58:00Z">
              <w:tcPr>
                <w:tcW w:w="1152" w:type="dxa"/>
                <w:vAlign w:val="center"/>
                <w:hideMark/>
              </w:tcPr>
            </w:tcPrChange>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4132" w:author="Brian Bohman" w:date="2021-10-27T05:58:00Z">
              <w:tcPr>
                <w:tcW w:w="1008" w:type="dxa"/>
                <w:vAlign w:val="center"/>
                <w:hideMark/>
              </w:tcPr>
            </w:tcPrChange>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F36F135" w14:textId="77777777" w:rsidTr="00E419CD">
        <w:trPr>
          <w:trHeight w:val="165"/>
          <w:trPrChange w:id="14133" w:author="Brian Bohman" w:date="2021-10-27T05:58:00Z">
            <w:trPr>
              <w:trHeight w:val="165"/>
            </w:trPr>
          </w:trPrChange>
        </w:trPr>
        <w:tc>
          <w:tcPr>
            <w:tcW w:w="360" w:type="dxa"/>
            <w:vAlign w:val="center"/>
            <w:hideMark/>
            <w:tcPrChange w:id="14134" w:author="Brian Bohman" w:date="2021-10-27T05:58:00Z">
              <w:tcPr>
                <w:tcW w:w="360" w:type="dxa"/>
                <w:vAlign w:val="center"/>
                <w:hideMark/>
              </w:tcPr>
            </w:tcPrChange>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Change w:id="14135" w:author="Brian Bohman" w:date="2021-10-27T05:58:00Z">
              <w:tcPr>
                <w:tcW w:w="864" w:type="dxa"/>
                <w:vAlign w:val="center"/>
                <w:hideMark/>
              </w:tcPr>
            </w:tcPrChange>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36" w:author="Brian Bohman" w:date="2021-10-27T05:58:00Z">
              <w:tcPr>
                <w:tcW w:w="1152" w:type="dxa"/>
                <w:vAlign w:val="center"/>
                <w:hideMark/>
              </w:tcPr>
            </w:tcPrChange>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37" w:author="Brian Bohman" w:date="2021-10-27T05:58:00Z">
              <w:tcPr>
                <w:tcW w:w="504" w:type="dxa"/>
                <w:vAlign w:val="center"/>
                <w:hideMark/>
              </w:tcPr>
            </w:tcPrChange>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38" w:author="Brian Bohman" w:date="2021-10-27T05:58:00Z">
              <w:tcPr>
                <w:tcW w:w="1008" w:type="dxa"/>
                <w:vAlign w:val="center"/>
                <w:hideMark/>
              </w:tcPr>
            </w:tcPrChange>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39" w:author="Brian Bohman" w:date="2021-10-27T05:58:00Z">
              <w:tcPr>
                <w:tcW w:w="1008" w:type="dxa"/>
                <w:hideMark/>
              </w:tcPr>
            </w:tcPrChange>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40" w:author="Brian Bohman" w:date="2021-10-27T05:58:00Z">
              <w:tcPr>
                <w:tcW w:w="720" w:type="dxa"/>
                <w:vAlign w:val="center"/>
                <w:hideMark/>
              </w:tcPr>
            </w:tcPrChange>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41" w:author="Brian Bohman" w:date="2021-10-27T05:58:00Z">
              <w:tcPr>
                <w:tcW w:w="1008" w:type="dxa"/>
                <w:vAlign w:val="center"/>
                <w:hideMark/>
              </w:tcPr>
            </w:tcPrChange>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42" w:author="Brian Bohman" w:date="2021-10-27T05:58:00Z">
              <w:tcPr>
                <w:tcW w:w="1152" w:type="dxa"/>
                <w:vAlign w:val="center"/>
                <w:hideMark/>
              </w:tcPr>
            </w:tcPrChange>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143" w:author="Brian Bohman" w:date="2021-10-27T05:58:00Z">
              <w:tcPr>
                <w:tcW w:w="1008" w:type="dxa"/>
                <w:vAlign w:val="center"/>
                <w:hideMark/>
              </w:tcPr>
            </w:tcPrChange>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29B3C5D0" w14:textId="77777777" w:rsidTr="00E419CD">
        <w:trPr>
          <w:trHeight w:val="180"/>
          <w:trPrChange w:id="14144" w:author="Brian Bohman" w:date="2021-10-27T05:58:00Z">
            <w:trPr>
              <w:trHeight w:val="180"/>
            </w:trPr>
          </w:trPrChange>
        </w:trPr>
        <w:tc>
          <w:tcPr>
            <w:tcW w:w="360" w:type="dxa"/>
            <w:vAlign w:val="center"/>
            <w:hideMark/>
            <w:tcPrChange w:id="14145" w:author="Brian Bohman" w:date="2021-10-27T05:58:00Z">
              <w:tcPr>
                <w:tcW w:w="360" w:type="dxa"/>
                <w:vAlign w:val="center"/>
                <w:hideMark/>
              </w:tcPr>
            </w:tcPrChange>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Change w:id="14146" w:author="Brian Bohman" w:date="2021-10-27T05:58:00Z">
              <w:tcPr>
                <w:tcW w:w="864" w:type="dxa"/>
                <w:vAlign w:val="center"/>
                <w:hideMark/>
              </w:tcPr>
            </w:tcPrChange>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47" w:author="Brian Bohman" w:date="2021-10-27T05:58:00Z">
              <w:tcPr>
                <w:tcW w:w="1152" w:type="dxa"/>
                <w:vAlign w:val="center"/>
                <w:hideMark/>
              </w:tcPr>
            </w:tcPrChange>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48" w:author="Brian Bohman" w:date="2021-10-27T05:58:00Z">
              <w:tcPr>
                <w:tcW w:w="504" w:type="dxa"/>
                <w:vAlign w:val="center"/>
                <w:hideMark/>
              </w:tcPr>
            </w:tcPrChange>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Change w:id="14149" w:author="Brian Bohman" w:date="2021-10-27T05:58:00Z">
              <w:tcPr>
                <w:tcW w:w="1008" w:type="dxa"/>
                <w:vAlign w:val="center"/>
                <w:hideMark/>
              </w:tcPr>
            </w:tcPrChange>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150" w:author="Brian Bohman" w:date="2021-10-27T05:58:00Z">
              <w:tcPr>
                <w:tcW w:w="1008" w:type="dxa"/>
                <w:hideMark/>
              </w:tcPr>
            </w:tcPrChange>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51" w:author="Brian Bohman" w:date="2021-10-27T05:58:00Z">
              <w:tcPr>
                <w:tcW w:w="720" w:type="dxa"/>
                <w:vAlign w:val="center"/>
                <w:hideMark/>
              </w:tcPr>
            </w:tcPrChange>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52" w:author="Brian Bohman" w:date="2021-10-27T05:58:00Z">
              <w:tcPr>
                <w:tcW w:w="1008" w:type="dxa"/>
                <w:vAlign w:val="center"/>
                <w:hideMark/>
              </w:tcPr>
            </w:tcPrChange>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53" w:author="Brian Bohman" w:date="2021-10-27T05:58:00Z">
              <w:tcPr>
                <w:tcW w:w="1152" w:type="dxa"/>
                <w:vAlign w:val="center"/>
                <w:hideMark/>
              </w:tcPr>
            </w:tcPrChange>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4154" w:author="Brian Bohman" w:date="2021-10-27T05:58:00Z">
              <w:tcPr>
                <w:tcW w:w="1008" w:type="dxa"/>
                <w:vAlign w:val="center"/>
                <w:hideMark/>
              </w:tcPr>
            </w:tcPrChange>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415E18DC" w14:textId="77777777" w:rsidTr="00E419CD">
        <w:trPr>
          <w:trHeight w:val="165"/>
          <w:trPrChange w:id="14155" w:author="Brian Bohman" w:date="2021-10-27T05:58:00Z">
            <w:trPr>
              <w:trHeight w:val="165"/>
            </w:trPr>
          </w:trPrChange>
        </w:trPr>
        <w:tc>
          <w:tcPr>
            <w:tcW w:w="360" w:type="dxa"/>
            <w:vAlign w:val="center"/>
            <w:hideMark/>
            <w:tcPrChange w:id="14156" w:author="Brian Bohman" w:date="2021-10-27T05:58:00Z">
              <w:tcPr>
                <w:tcW w:w="360" w:type="dxa"/>
                <w:vAlign w:val="center"/>
                <w:hideMark/>
              </w:tcPr>
            </w:tcPrChange>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Change w:id="14157" w:author="Brian Bohman" w:date="2021-10-27T05:58:00Z">
              <w:tcPr>
                <w:tcW w:w="864" w:type="dxa"/>
                <w:vAlign w:val="center"/>
                <w:hideMark/>
              </w:tcPr>
            </w:tcPrChange>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58" w:author="Brian Bohman" w:date="2021-10-27T05:58:00Z">
              <w:tcPr>
                <w:tcW w:w="1152" w:type="dxa"/>
                <w:vAlign w:val="center"/>
                <w:hideMark/>
              </w:tcPr>
            </w:tcPrChange>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59" w:author="Brian Bohman" w:date="2021-10-27T05:58:00Z">
              <w:tcPr>
                <w:tcW w:w="504" w:type="dxa"/>
                <w:vAlign w:val="center"/>
                <w:hideMark/>
              </w:tcPr>
            </w:tcPrChange>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60" w:author="Brian Bohman" w:date="2021-10-27T05:58:00Z">
              <w:tcPr>
                <w:tcW w:w="1008" w:type="dxa"/>
                <w:vAlign w:val="center"/>
                <w:hideMark/>
              </w:tcPr>
            </w:tcPrChange>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61" w:author="Brian Bohman" w:date="2021-10-27T05:58:00Z">
              <w:tcPr>
                <w:tcW w:w="1008" w:type="dxa"/>
                <w:hideMark/>
              </w:tcPr>
            </w:tcPrChange>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62" w:author="Brian Bohman" w:date="2021-10-27T05:58:00Z">
              <w:tcPr>
                <w:tcW w:w="720" w:type="dxa"/>
                <w:vAlign w:val="center"/>
                <w:hideMark/>
              </w:tcPr>
            </w:tcPrChange>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63" w:author="Brian Bohman" w:date="2021-10-27T05:58:00Z">
              <w:tcPr>
                <w:tcW w:w="1008" w:type="dxa"/>
                <w:vAlign w:val="center"/>
                <w:hideMark/>
              </w:tcPr>
            </w:tcPrChange>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164" w:author="Brian Bohman" w:date="2021-10-27T05:58:00Z">
              <w:tcPr>
                <w:tcW w:w="1152" w:type="dxa"/>
                <w:vAlign w:val="center"/>
                <w:hideMark/>
              </w:tcPr>
            </w:tcPrChange>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440" w:type="dxa"/>
            <w:vAlign w:val="center"/>
            <w:hideMark/>
            <w:tcPrChange w:id="14165" w:author="Brian Bohman" w:date="2021-10-27T05:58:00Z">
              <w:tcPr>
                <w:tcW w:w="1008" w:type="dxa"/>
                <w:vAlign w:val="center"/>
                <w:hideMark/>
              </w:tcPr>
            </w:tcPrChange>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A513DFB" w14:textId="77777777" w:rsidTr="00E419CD">
        <w:trPr>
          <w:trHeight w:val="165"/>
          <w:trPrChange w:id="14166" w:author="Brian Bohman" w:date="2021-10-27T05:58:00Z">
            <w:trPr>
              <w:trHeight w:val="165"/>
            </w:trPr>
          </w:trPrChange>
        </w:trPr>
        <w:tc>
          <w:tcPr>
            <w:tcW w:w="360" w:type="dxa"/>
            <w:vAlign w:val="center"/>
            <w:hideMark/>
            <w:tcPrChange w:id="14167" w:author="Brian Bohman" w:date="2021-10-27T05:58:00Z">
              <w:tcPr>
                <w:tcW w:w="360" w:type="dxa"/>
                <w:vAlign w:val="center"/>
                <w:hideMark/>
              </w:tcPr>
            </w:tcPrChange>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Change w:id="14168" w:author="Brian Bohman" w:date="2021-10-27T05:58:00Z">
              <w:tcPr>
                <w:tcW w:w="864" w:type="dxa"/>
                <w:vAlign w:val="center"/>
                <w:hideMark/>
              </w:tcPr>
            </w:tcPrChange>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69" w:author="Brian Bohman" w:date="2021-10-27T05:58:00Z">
              <w:tcPr>
                <w:tcW w:w="1152" w:type="dxa"/>
                <w:vAlign w:val="center"/>
                <w:hideMark/>
              </w:tcPr>
            </w:tcPrChange>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70" w:author="Brian Bohman" w:date="2021-10-27T05:58:00Z">
              <w:tcPr>
                <w:tcW w:w="504" w:type="dxa"/>
                <w:vAlign w:val="center"/>
                <w:hideMark/>
              </w:tcPr>
            </w:tcPrChange>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71" w:author="Brian Bohman" w:date="2021-10-27T05:58:00Z">
              <w:tcPr>
                <w:tcW w:w="1008" w:type="dxa"/>
                <w:vAlign w:val="center"/>
                <w:hideMark/>
              </w:tcPr>
            </w:tcPrChange>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72" w:author="Brian Bohman" w:date="2021-10-27T05:58:00Z">
              <w:tcPr>
                <w:tcW w:w="1008" w:type="dxa"/>
                <w:hideMark/>
              </w:tcPr>
            </w:tcPrChange>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73" w:author="Brian Bohman" w:date="2021-10-27T05:58:00Z">
              <w:tcPr>
                <w:tcW w:w="720" w:type="dxa"/>
                <w:vAlign w:val="center"/>
                <w:hideMark/>
              </w:tcPr>
            </w:tcPrChange>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74" w:author="Brian Bohman" w:date="2021-10-27T05:58:00Z">
              <w:tcPr>
                <w:tcW w:w="1008" w:type="dxa"/>
                <w:vAlign w:val="center"/>
                <w:hideMark/>
              </w:tcPr>
            </w:tcPrChange>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175" w:author="Brian Bohman" w:date="2021-10-27T05:58:00Z">
              <w:tcPr>
                <w:tcW w:w="1152" w:type="dxa"/>
                <w:vAlign w:val="center"/>
                <w:hideMark/>
              </w:tcPr>
            </w:tcPrChange>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176" w:author="Brian Bohman" w:date="2021-10-27T05:58:00Z">
              <w:tcPr>
                <w:tcW w:w="1008" w:type="dxa"/>
                <w:vAlign w:val="center"/>
                <w:hideMark/>
              </w:tcPr>
            </w:tcPrChange>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26216C39" w14:textId="77777777" w:rsidTr="00E419CD">
        <w:trPr>
          <w:trHeight w:val="165"/>
          <w:trPrChange w:id="14177" w:author="Brian Bohman" w:date="2021-10-27T05:58:00Z">
            <w:trPr>
              <w:trHeight w:val="165"/>
            </w:trPr>
          </w:trPrChange>
        </w:trPr>
        <w:tc>
          <w:tcPr>
            <w:tcW w:w="360" w:type="dxa"/>
            <w:vAlign w:val="center"/>
            <w:hideMark/>
            <w:tcPrChange w:id="14178" w:author="Brian Bohman" w:date="2021-10-27T05:58:00Z">
              <w:tcPr>
                <w:tcW w:w="360" w:type="dxa"/>
                <w:vAlign w:val="center"/>
                <w:hideMark/>
              </w:tcPr>
            </w:tcPrChange>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Change w:id="14179" w:author="Brian Bohman" w:date="2021-10-27T05:58:00Z">
              <w:tcPr>
                <w:tcW w:w="864" w:type="dxa"/>
                <w:vAlign w:val="center"/>
                <w:hideMark/>
              </w:tcPr>
            </w:tcPrChange>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80" w:author="Brian Bohman" w:date="2021-10-27T05:58:00Z">
              <w:tcPr>
                <w:tcW w:w="1152" w:type="dxa"/>
                <w:vAlign w:val="center"/>
                <w:hideMark/>
              </w:tcPr>
            </w:tcPrChange>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81" w:author="Brian Bohman" w:date="2021-10-27T05:58:00Z">
              <w:tcPr>
                <w:tcW w:w="504" w:type="dxa"/>
                <w:vAlign w:val="center"/>
                <w:hideMark/>
              </w:tcPr>
            </w:tcPrChange>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82" w:author="Brian Bohman" w:date="2021-10-27T05:58:00Z">
              <w:tcPr>
                <w:tcW w:w="1008" w:type="dxa"/>
                <w:vAlign w:val="center"/>
                <w:hideMark/>
              </w:tcPr>
            </w:tcPrChange>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83" w:author="Brian Bohman" w:date="2021-10-27T05:58:00Z">
              <w:tcPr>
                <w:tcW w:w="1008" w:type="dxa"/>
                <w:hideMark/>
              </w:tcPr>
            </w:tcPrChange>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84" w:author="Brian Bohman" w:date="2021-10-27T05:58:00Z">
              <w:tcPr>
                <w:tcW w:w="720" w:type="dxa"/>
                <w:vAlign w:val="center"/>
                <w:hideMark/>
              </w:tcPr>
            </w:tcPrChange>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85" w:author="Brian Bohman" w:date="2021-10-27T05:58:00Z">
              <w:tcPr>
                <w:tcW w:w="1008" w:type="dxa"/>
                <w:vAlign w:val="center"/>
                <w:hideMark/>
              </w:tcPr>
            </w:tcPrChange>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186" w:author="Brian Bohman" w:date="2021-10-27T05:58:00Z">
              <w:tcPr>
                <w:tcW w:w="1152" w:type="dxa"/>
                <w:vAlign w:val="center"/>
                <w:hideMark/>
              </w:tcPr>
            </w:tcPrChange>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4187" w:author="Brian Bohman" w:date="2021-10-27T05:58:00Z">
              <w:tcPr>
                <w:tcW w:w="1008" w:type="dxa"/>
                <w:vAlign w:val="center"/>
                <w:hideMark/>
              </w:tcPr>
            </w:tcPrChange>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6EC4ABD1" w14:textId="77777777" w:rsidTr="00E419CD">
        <w:trPr>
          <w:trHeight w:val="165"/>
          <w:trPrChange w:id="14188" w:author="Brian Bohman" w:date="2021-10-27T05:58:00Z">
            <w:trPr>
              <w:trHeight w:val="165"/>
            </w:trPr>
          </w:trPrChange>
        </w:trPr>
        <w:tc>
          <w:tcPr>
            <w:tcW w:w="360" w:type="dxa"/>
            <w:vAlign w:val="center"/>
            <w:hideMark/>
            <w:tcPrChange w:id="14189" w:author="Brian Bohman" w:date="2021-10-27T05:58:00Z">
              <w:tcPr>
                <w:tcW w:w="360" w:type="dxa"/>
                <w:vAlign w:val="center"/>
                <w:hideMark/>
              </w:tcPr>
            </w:tcPrChange>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Change w:id="14190" w:author="Brian Bohman" w:date="2021-10-27T05:58:00Z">
              <w:tcPr>
                <w:tcW w:w="864" w:type="dxa"/>
                <w:vAlign w:val="center"/>
                <w:hideMark/>
              </w:tcPr>
            </w:tcPrChange>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191" w:author="Brian Bohman" w:date="2021-10-27T05:58:00Z">
              <w:tcPr>
                <w:tcW w:w="1152" w:type="dxa"/>
                <w:vAlign w:val="center"/>
                <w:hideMark/>
              </w:tcPr>
            </w:tcPrChange>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192" w:author="Brian Bohman" w:date="2021-10-27T05:58:00Z">
              <w:tcPr>
                <w:tcW w:w="504" w:type="dxa"/>
                <w:vAlign w:val="center"/>
                <w:hideMark/>
              </w:tcPr>
            </w:tcPrChange>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Change w:id="14193" w:author="Brian Bohman" w:date="2021-10-27T05:58:00Z">
              <w:tcPr>
                <w:tcW w:w="1008" w:type="dxa"/>
                <w:vAlign w:val="center"/>
                <w:hideMark/>
              </w:tcPr>
            </w:tcPrChange>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194" w:author="Brian Bohman" w:date="2021-10-27T05:58:00Z">
              <w:tcPr>
                <w:tcW w:w="1008" w:type="dxa"/>
                <w:hideMark/>
              </w:tcPr>
            </w:tcPrChange>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195" w:author="Brian Bohman" w:date="2021-10-27T05:58:00Z">
              <w:tcPr>
                <w:tcW w:w="720" w:type="dxa"/>
                <w:vAlign w:val="center"/>
                <w:hideMark/>
              </w:tcPr>
            </w:tcPrChange>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196" w:author="Brian Bohman" w:date="2021-10-27T05:58:00Z">
              <w:tcPr>
                <w:tcW w:w="1008" w:type="dxa"/>
                <w:vAlign w:val="center"/>
                <w:hideMark/>
              </w:tcPr>
            </w:tcPrChange>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197" w:author="Brian Bohman" w:date="2021-10-27T05:58:00Z">
              <w:tcPr>
                <w:tcW w:w="1152" w:type="dxa"/>
                <w:vAlign w:val="center"/>
                <w:hideMark/>
              </w:tcPr>
            </w:tcPrChange>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4198" w:author="Brian Bohman" w:date="2021-10-27T05:58:00Z">
              <w:tcPr>
                <w:tcW w:w="1008" w:type="dxa"/>
                <w:vAlign w:val="center"/>
                <w:hideMark/>
              </w:tcPr>
            </w:tcPrChange>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FAF6294" w14:textId="77777777" w:rsidTr="00E419CD">
        <w:trPr>
          <w:trHeight w:val="165"/>
          <w:trPrChange w:id="14199" w:author="Brian Bohman" w:date="2021-10-27T05:58:00Z">
            <w:trPr>
              <w:trHeight w:val="165"/>
            </w:trPr>
          </w:trPrChange>
        </w:trPr>
        <w:tc>
          <w:tcPr>
            <w:tcW w:w="360" w:type="dxa"/>
            <w:vAlign w:val="center"/>
            <w:hideMark/>
            <w:tcPrChange w:id="14200" w:author="Brian Bohman" w:date="2021-10-27T05:58:00Z">
              <w:tcPr>
                <w:tcW w:w="360" w:type="dxa"/>
                <w:vAlign w:val="center"/>
                <w:hideMark/>
              </w:tcPr>
            </w:tcPrChange>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Change w:id="14201" w:author="Brian Bohman" w:date="2021-10-27T05:58:00Z">
              <w:tcPr>
                <w:tcW w:w="864" w:type="dxa"/>
                <w:vAlign w:val="center"/>
                <w:hideMark/>
              </w:tcPr>
            </w:tcPrChange>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02" w:author="Brian Bohman" w:date="2021-10-27T05:58:00Z">
              <w:tcPr>
                <w:tcW w:w="1152" w:type="dxa"/>
                <w:vAlign w:val="center"/>
                <w:hideMark/>
              </w:tcPr>
            </w:tcPrChange>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03" w:author="Brian Bohman" w:date="2021-10-27T05:58:00Z">
              <w:tcPr>
                <w:tcW w:w="504" w:type="dxa"/>
                <w:vAlign w:val="center"/>
                <w:hideMark/>
              </w:tcPr>
            </w:tcPrChange>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04" w:author="Brian Bohman" w:date="2021-10-27T05:58:00Z">
              <w:tcPr>
                <w:tcW w:w="1008" w:type="dxa"/>
                <w:vAlign w:val="center"/>
                <w:hideMark/>
              </w:tcPr>
            </w:tcPrChange>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05" w:author="Brian Bohman" w:date="2021-10-27T05:58:00Z">
              <w:tcPr>
                <w:tcW w:w="1008" w:type="dxa"/>
                <w:hideMark/>
              </w:tcPr>
            </w:tcPrChange>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06" w:author="Brian Bohman" w:date="2021-10-27T05:58:00Z">
              <w:tcPr>
                <w:tcW w:w="720" w:type="dxa"/>
                <w:vAlign w:val="center"/>
                <w:hideMark/>
              </w:tcPr>
            </w:tcPrChange>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07" w:author="Brian Bohman" w:date="2021-10-27T05:58:00Z">
              <w:tcPr>
                <w:tcW w:w="1008" w:type="dxa"/>
                <w:vAlign w:val="center"/>
                <w:hideMark/>
              </w:tcPr>
            </w:tcPrChange>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08" w:author="Brian Bohman" w:date="2021-10-27T05:58:00Z">
              <w:tcPr>
                <w:tcW w:w="1152" w:type="dxa"/>
                <w:vAlign w:val="center"/>
                <w:hideMark/>
              </w:tcPr>
            </w:tcPrChange>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209" w:author="Brian Bohman" w:date="2021-10-27T05:58:00Z">
              <w:tcPr>
                <w:tcW w:w="1008" w:type="dxa"/>
                <w:vAlign w:val="center"/>
                <w:hideMark/>
              </w:tcPr>
            </w:tcPrChange>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6EE514" w14:textId="77777777" w:rsidTr="00E419CD">
        <w:trPr>
          <w:trHeight w:val="165"/>
          <w:trPrChange w:id="14210" w:author="Brian Bohman" w:date="2021-10-27T05:58:00Z">
            <w:trPr>
              <w:trHeight w:val="165"/>
            </w:trPr>
          </w:trPrChange>
        </w:trPr>
        <w:tc>
          <w:tcPr>
            <w:tcW w:w="360" w:type="dxa"/>
            <w:vAlign w:val="center"/>
            <w:hideMark/>
            <w:tcPrChange w:id="14211" w:author="Brian Bohman" w:date="2021-10-27T05:58:00Z">
              <w:tcPr>
                <w:tcW w:w="360" w:type="dxa"/>
                <w:vAlign w:val="center"/>
                <w:hideMark/>
              </w:tcPr>
            </w:tcPrChange>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Change w:id="14212" w:author="Brian Bohman" w:date="2021-10-27T05:58:00Z">
              <w:tcPr>
                <w:tcW w:w="864" w:type="dxa"/>
                <w:vAlign w:val="center"/>
                <w:hideMark/>
              </w:tcPr>
            </w:tcPrChange>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13" w:author="Brian Bohman" w:date="2021-10-27T05:58:00Z">
              <w:tcPr>
                <w:tcW w:w="1152" w:type="dxa"/>
                <w:vAlign w:val="center"/>
                <w:hideMark/>
              </w:tcPr>
            </w:tcPrChange>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14" w:author="Brian Bohman" w:date="2021-10-27T05:58:00Z">
              <w:tcPr>
                <w:tcW w:w="504" w:type="dxa"/>
                <w:vAlign w:val="center"/>
                <w:hideMark/>
              </w:tcPr>
            </w:tcPrChange>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15" w:author="Brian Bohman" w:date="2021-10-27T05:58:00Z">
              <w:tcPr>
                <w:tcW w:w="1008" w:type="dxa"/>
                <w:vAlign w:val="center"/>
                <w:hideMark/>
              </w:tcPr>
            </w:tcPrChange>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16" w:author="Brian Bohman" w:date="2021-10-27T05:58:00Z">
              <w:tcPr>
                <w:tcW w:w="1008" w:type="dxa"/>
                <w:hideMark/>
              </w:tcPr>
            </w:tcPrChange>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17" w:author="Brian Bohman" w:date="2021-10-27T05:58:00Z">
              <w:tcPr>
                <w:tcW w:w="720" w:type="dxa"/>
                <w:vAlign w:val="center"/>
                <w:hideMark/>
              </w:tcPr>
            </w:tcPrChange>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18" w:author="Brian Bohman" w:date="2021-10-27T05:58:00Z">
              <w:tcPr>
                <w:tcW w:w="1008" w:type="dxa"/>
                <w:vAlign w:val="center"/>
                <w:hideMark/>
              </w:tcPr>
            </w:tcPrChange>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19" w:author="Brian Bohman" w:date="2021-10-27T05:58:00Z">
              <w:tcPr>
                <w:tcW w:w="1152" w:type="dxa"/>
                <w:vAlign w:val="center"/>
                <w:hideMark/>
              </w:tcPr>
            </w:tcPrChange>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4220" w:author="Brian Bohman" w:date="2021-10-27T05:58:00Z">
              <w:tcPr>
                <w:tcW w:w="1008" w:type="dxa"/>
                <w:vAlign w:val="center"/>
                <w:hideMark/>
              </w:tcPr>
            </w:tcPrChange>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7A00375" w14:textId="77777777" w:rsidTr="00E419CD">
        <w:trPr>
          <w:trHeight w:val="165"/>
          <w:trPrChange w:id="14221" w:author="Brian Bohman" w:date="2021-10-27T05:58:00Z">
            <w:trPr>
              <w:trHeight w:val="165"/>
            </w:trPr>
          </w:trPrChange>
        </w:trPr>
        <w:tc>
          <w:tcPr>
            <w:tcW w:w="360" w:type="dxa"/>
            <w:vAlign w:val="center"/>
            <w:hideMark/>
            <w:tcPrChange w:id="14222" w:author="Brian Bohman" w:date="2021-10-27T05:58:00Z">
              <w:tcPr>
                <w:tcW w:w="360" w:type="dxa"/>
                <w:vAlign w:val="center"/>
                <w:hideMark/>
              </w:tcPr>
            </w:tcPrChange>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Change w:id="14223" w:author="Brian Bohman" w:date="2021-10-27T05:58:00Z">
              <w:tcPr>
                <w:tcW w:w="864" w:type="dxa"/>
                <w:vAlign w:val="center"/>
                <w:hideMark/>
              </w:tcPr>
            </w:tcPrChange>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24" w:author="Brian Bohman" w:date="2021-10-27T05:58:00Z">
              <w:tcPr>
                <w:tcW w:w="1152" w:type="dxa"/>
                <w:vAlign w:val="center"/>
                <w:hideMark/>
              </w:tcPr>
            </w:tcPrChange>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25" w:author="Brian Bohman" w:date="2021-10-27T05:58:00Z">
              <w:tcPr>
                <w:tcW w:w="504" w:type="dxa"/>
                <w:vAlign w:val="center"/>
                <w:hideMark/>
              </w:tcPr>
            </w:tcPrChange>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26" w:author="Brian Bohman" w:date="2021-10-27T05:58:00Z">
              <w:tcPr>
                <w:tcW w:w="1008" w:type="dxa"/>
                <w:vAlign w:val="center"/>
                <w:hideMark/>
              </w:tcPr>
            </w:tcPrChange>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27" w:author="Brian Bohman" w:date="2021-10-27T05:58:00Z">
              <w:tcPr>
                <w:tcW w:w="1008" w:type="dxa"/>
                <w:hideMark/>
              </w:tcPr>
            </w:tcPrChange>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28" w:author="Brian Bohman" w:date="2021-10-27T05:58:00Z">
              <w:tcPr>
                <w:tcW w:w="720" w:type="dxa"/>
                <w:vAlign w:val="center"/>
                <w:hideMark/>
              </w:tcPr>
            </w:tcPrChange>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29" w:author="Brian Bohman" w:date="2021-10-27T05:58:00Z">
              <w:tcPr>
                <w:tcW w:w="1008" w:type="dxa"/>
                <w:vAlign w:val="center"/>
                <w:hideMark/>
              </w:tcPr>
            </w:tcPrChange>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30" w:author="Brian Bohman" w:date="2021-10-27T05:58:00Z">
              <w:tcPr>
                <w:tcW w:w="1152" w:type="dxa"/>
                <w:vAlign w:val="center"/>
                <w:hideMark/>
              </w:tcPr>
            </w:tcPrChange>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231" w:author="Brian Bohman" w:date="2021-10-27T05:58:00Z">
              <w:tcPr>
                <w:tcW w:w="1008" w:type="dxa"/>
                <w:vAlign w:val="center"/>
                <w:hideMark/>
              </w:tcPr>
            </w:tcPrChange>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271C9DC" w14:textId="77777777" w:rsidTr="00E419CD">
        <w:trPr>
          <w:trHeight w:val="165"/>
          <w:trPrChange w:id="14232" w:author="Brian Bohman" w:date="2021-10-27T05:58:00Z">
            <w:trPr>
              <w:trHeight w:val="165"/>
            </w:trPr>
          </w:trPrChange>
        </w:trPr>
        <w:tc>
          <w:tcPr>
            <w:tcW w:w="360" w:type="dxa"/>
            <w:vAlign w:val="center"/>
            <w:hideMark/>
            <w:tcPrChange w:id="14233" w:author="Brian Bohman" w:date="2021-10-27T05:58:00Z">
              <w:tcPr>
                <w:tcW w:w="360" w:type="dxa"/>
                <w:vAlign w:val="center"/>
                <w:hideMark/>
              </w:tcPr>
            </w:tcPrChange>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Change w:id="14234" w:author="Brian Bohman" w:date="2021-10-27T05:58:00Z">
              <w:tcPr>
                <w:tcW w:w="864" w:type="dxa"/>
                <w:vAlign w:val="center"/>
                <w:hideMark/>
              </w:tcPr>
            </w:tcPrChange>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35" w:author="Brian Bohman" w:date="2021-10-27T05:58:00Z">
              <w:tcPr>
                <w:tcW w:w="1152" w:type="dxa"/>
                <w:vAlign w:val="center"/>
                <w:hideMark/>
              </w:tcPr>
            </w:tcPrChange>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36" w:author="Brian Bohman" w:date="2021-10-27T05:58:00Z">
              <w:tcPr>
                <w:tcW w:w="504" w:type="dxa"/>
                <w:vAlign w:val="center"/>
                <w:hideMark/>
              </w:tcPr>
            </w:tcPrChange>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Change w:id="14237" w:author="Brian Bohman" w:date="2021-10-27T05:58:00Z">
              <w:tcPr>
                <w:tcW w:w="1008" w:type="dxa"/>
                <w:vAlign w:val="center"/>
                <w:hideMark/>
              </w:tcPr>
            </w:tcPrChange>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238" w:author="Brian Bohman" w:date="2021-10-27T05:58:00Z">
              <w:tcPr>
                <w:tcW w:w="1008" w:type="dxa"/>
                <w:hideMark/>
              </w:tcPr>
            </w:tcPrChange>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39" w:author="Brian Bohman" w:date="2021-10-27T05:58:00Z">
              <w:tcPr>
                <w:tcW w:w="720" w:type="dxa"/>
                <w:vAlign w:val="center"/>
                <w:hideMark/>
              </w:tcPr>
            </w:tcPrChange>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40" w:author="Brian Bohman" w:date="2021-10-27T05:58:00Z">
              <w:tcPr>
                <w:tcW w:w="1008" w:type="dxa"/>
                <w:vAlign w:val="center"/>
                <w:hideMark/>
              </w:tcPr>
            </w:tcPrChange>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41" w:author="Brian Bohman" w:date="2021-10-27T05:58:00Z">
              <w:tcPr>
                <w:tcW w:w="1152" w:type="dxa"/>
                <w:vAlign w:val="center"/>
                <w:hideMark/>
              </w:tcPr>
            </w:tcPrChange>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242" w:author="Brian Bohman" w:date="2021-10-27T05:58:00Z">
              <w:tcPr>
                <w:tcW w:w="1008" w:type="dxa"/>
                <w:vAlign w:val="center"/>
                <w:hideMark/>
              </w:tcPr>
            </w:tcPrChange>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B01E494" w14:textId="77777777" w:rsidTr="00E419CD">
        <w:trPr>
          <w:trHeight w:val="165"/>
          <w:trPrChange w:id="14243" w:author="Brian Bohman" w:date="2021-10-27T05:58:00Z">
            <w:trPr>
              <w:trHeight w:val="165"/>
            </w:trPr>
          </w:trPrChange>
        </w:trPr>
        <w:tc>
          <w:tcPr>
            <w:tcW w:w="360" w:type="dxa"/>
            <w:vAlign w:val="center"/>
            <w:hideMark/>
            <w:tcPrChange w:id="14244" w:author="Brian Bohman" w:date="2021-10-27T05:58:00Z">
              <w:tcPr>
                <w:tcW w:w="360" w:type="dxa"/>
                <w:vAlign w:val="center"/>
                <w:hideMark/>
              </w:tcPr>
            </w:tcPrChange>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Change w:id="14245" w:author="Brian Bohman" w:date="2021-10-27T05:58:00Z">
              <w:tcPr>
                <w:tcW w:w="864" w:type="dxa"/>
                <w:vAlign w:val="center"/>
                <w:hideMark/>
              </w:tcPr>
            </w:tcPrChange>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46" w:author="Brian Bohman" w:date="2021-10-27T05:58:00Z">
              <w:tcPr>
                <w:tcW w:w="1152" w:type="dxa"/>
                <w:vAlign w:val="center"/>
                <w:hideMark/>
              </w:tcPr>
            </w:tcPrChange>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47" w:author="Brian Bohman" w:date="2021-10-27T05:58:00Z">
              <w:tcPr>
                <w:tcW w:w="504" w:type="dxa"/>
                <w:vAlign w:val="center"/>
                <w:hideMark/>
              </w:tcPr>
            </w:tcPrChange>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48" w:author="Brian Bohman" w:date="2021-10-27T05:58:00Z">
              <w:tcPr>
                <w:tcW w:w="1008" w:type="dxa"/>
                <w:vAlign w:val="center"/>
                <w:hideMark/>
              </w:tcPr>
            </w:tcPrChange>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49" w:author="Brian Bohman" w:date="2021-10-27T05:58:00Z">
              <w:tcPr>
                <w:tcW w:w="1008" w:type="dxa"/>
                <w:hideMark/>
              </w:tcPr>
            </w:tcPrChange>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50" w:author="Brian Bohman" w:date="2021-10-27T05:58:00Z">
              <w:tcPr>
                <w:tcW w:w="720" w:type="dxa"/>
                <w:vAlign w:val="center"/>
                <w:hideMark/>
              </w:tcPr>
            </w:tcPrChange>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51" w:author="Brian Bohman" w:date="2021-10-27T05:58:00Z">
              <w:tcPr>
                <w:tcW w:w="1008" w:type="dxa"/>
                <w:vAlign w:val="center"/>
                <w:hideMark/>
              </w:tcPr>
            </w:tcPrChange>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52" w:author="Brian Bohman" w:date="2021-10-27T05:58:00Z">
              <w:tcPr>
                <w:tcW w:w="1152" w:type="dxa"/>
                <w:vAlign w:val="center"/>
                <w:hideMark/>
              </w:tcPr>
            </w:tcPrChange>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4253" w:author="Brian Bohman" w:date="2021-10-27T05:58:00Z">
              <w:tcPr>
                <w:tcW w:w="1008" w:type="dxa"/>
                <w:vAlign w:val="center"/>
                <w:hideMark/>
              </w:tcPr>
            </w:tcPrChange>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445197C" w14:textId="77777777" w:rsidTr="00E419CD">
        <w:trPr>
          <w:trHeight w:val="165"/>
          <w:trPrChange w:id="14254" w:author="Brian Bohman" w:date="2021-10-27T05:58:00Z">
            <w:trPr>
              <w:trHeight w:val="165"/>
            </w:trPr>
          </w:trPrChange>
        </w:trPr>
        <w:tc>
          <w:tcPr>
            <w:tcW w:w="360" w:type="dxa"/>
            <w:vAlign w:val="center"/>
            <w:hideMark/>
            <w:tcPrChange w:id="14255" w:author="Brian Bohman" w:date="2021-10-27T05:58:00Z">
              <w:tcPr>
                <w:tcW w:w="360" w:type="dxa"/>
                <w:vAlign w:val="center"/>
                <w:hideMark/>
              </w:tcPr>
            </w:tcPrChange>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Change w:id="14256" w:author="Brian Bohman" w:date="2021-10-27T05:58:00Z">
              <w:tcPr>
                <w:tcW w:w="864" w:type="dxa"/>
                <w:vAlign w:val="center"/>
                <w:hideMark/>
              </w:tcPr>
            </w:tcPrChange>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57" w:author="Brian Bohman" w:date="2021-10-27T05:58:00Z">
              <w:tcPr>
                <w:tcW w:w="1152" w:type="dxa"/>
                <w:vAlign w:val="center"/>
                <w:hideMark/>
              </w:tcPr>
            </w:tcPrChange>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58" w:author="Brian Bohman" w:date="2021-10-27T05:58:00Z">
              <w:tcPr>
                <w:tcW w:w="504" w:type="dxa"/>
                <w:vAlign w:val="center"/>
                <w:hideMark/>
              </w:tcPr>
            </w:tcPrChange>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59" w:author="Brian Bohman" w:date="2021-10-27T05:58:00Z">
              <w:tcPr>
                <w:tcW w:w="1008" w:type="dxa"/>
                <w:vAlign w:val="center"/>
                <w:hideMark/>
              </w:tcPr>
            </w:tcPrChange>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60" w:author="Brian Bohman" w:date="2021-10-27T05:58:00Z">
              <w:tcPr>
                <w:tcW w:w="1008" w:type="dxa"/>
                <w:hideMark/>
              </w:tcPr>
            </w:tcPrChange>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61" w:author="Brian Bohman" w:date="2021-10-27T05:58:00Z">
              <w:tcPr>
                <w:tcW w:w="720" w:type="dxa"/>
                <w:vAlign w:val="center"/>
                <w:hideMark/>
              </w:tcPr>
            </w:tcPrChange>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62" w:author="Brian Bohman" w:date="2021-10-27T05:58:00Z">
              <w:tcPr>
                <w:tcW w:w="1008" w:type="dxa"/>
                <w:vAlign w:val="center"/>
                <w:hideMark/>
              </w:tcPr>
            </w:tcPrChange>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263" w:author="Brian Bohman" w:date="2021-10-27T05:58:00Z">
              <w:tcPr>
                <w:tcW w:w="1152" w:type="dxa"/>
                <w:vAlign w:val="center"/>
                <w:hideMark/>
              </w:tcPr>
            </w:tcPrChange>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440" w:type="dxa"/>
            <w:vAlign w:val="center"/>
            <w:hideMark/>
            <w:tcPrChange w:id="14264" w:author="Brian Bohman" w:date="2021-10-27T05:58:00Z">
              <w:tcPr>
                <w:tcW w:w="1008" w:type="dxa"/>
                <w:vAlign w:val="center"/>
                <w:hideMark/>
              </w:tcPr>
            </w:tcPrChange>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60CC9075" w14:textId="77777777" w:rsidTr="00E419CD">
        <w:trPr>
          <w:trHeight w:val="165"/>
          <w:trPrChange w:id="14265" w:author="Brian Bohman" w:date="2021-10-27T05:58:00Z">
            <w:trPr>
              <w:trHeight w:val="165"/>
            </w:trPr>
          </w:trPrChange>
        </w:trPr>
        <w:tc>
          <w:tcPr>
            <w:tcW w:w="360" w:type="dxa"/>
            <w:vAlign w:val="center"/>
            <w:hideMark/>
            <w:tcPrChange w:id="14266" w:author="Brian Bohman" w:date="2021-10-27T05:58:00Z">
              <w:tcPr>
                <w:tcW w:w="360" w:type="dxa"/>
                <w:vAlign w:val="center"/>
                <w:hideMark/>
              </w:tcPr>
            </w:tcPrChange>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Change w:id="14267" w:author="Brian Bohman" w:date="2021-10-27T05:58:00Z">
              <w:tcPr>
                <w:tcW w:w="864" w:type="dxa"/>
                <w:vAlign w:val="center"/>
                <w:hideMark/>
              </w:tcPr>
            </w:tcPrChange>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68" w:author="Brian Bohman" w:date="2021-10-27T05:58:00Z">
              <w:tcPr>
                <w:tcW w:w="1152" w:type="dxa"/>
                <w:vAlign w:val="center"/>
                <w:hideMark/>
              </w:tcPr>
            </w:tcPrChange>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69" w:author="Brian Bohman" w:date="2021-10-27T05:58:00Z">
              <w:tcPr>
                <w:tcW w:w="504" w:type="dxa"/>
                <w:vAlign w:val="center"/>
                <w:hideMark/>
              </w:tcPr>
            </w:tcPrChange>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70" w:author="Brian Bohman" w:date="2021-10-27T05:58:00Z">
              <w:tcPr>
                <w:tcW w:w="1008" w:type="dxa"/>
                <w:vAlign w:val="center"/>
                <w:hideMark/>
              </w:tcPr>
            </w:tcPrChange>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71" w:author="Brian Bohman" w:date="2021-10-27T05:58:00Z">
              <w:tcPr>
                <w:tcW w:w="1008" w:type="dxa"/>
                <w:hideMark/>
              </w:tcPr>
            </w:tcPrChange>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72" w:author="Brian Bohman" w:date="2021-10-27T05:58:00Z">
              <w:tcPr>
                <w:tcW w:w="720" w:type="dxa"/>
                <w:vAlign w:val="center"/>
                <w:hideMark/>
              </w:tcPr>
            </w:tcPrChange>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73" w:author="Brian Bohman" w:date="2021-10-27T05:58:00Z">
              <w:tcPr>
                <w:tcW w:w="1008" w:type="dxa"/>
                <w:vAlign w:val="center"/>
                <w:hideMark/>
              </w:tcPr>
            </w:tcPrChange>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274" w:author="Brian Bohman" w:date="2021-10-27T05:58:00Z">
              <w:tcPr>
                <w:tcW w:w="1152" w:type="dxa"/>
                <w:vAlign w:val="center"/>
                <w:hideMark/>
              </w:tcPr>
            </w:tcPrChange>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440" w:type="dxa"/>
            <w:vAlign w:val="center"/>
            <w:hideMark/>
            <w:tcPrChange w:id="14275" w:author="Brian Bohman" w:date="2021-10-27T05:58:00Z">
              <w:tcPr>
                <w:tcW w:w="1008" w:type="dxa"/>
                <w:vAlign w:val="center"/>
                <w:hideMark/>
              </w:tcPr>
            </w:tcPrChange>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E1887F2" w14:textId="77777777" w:rsidTr="00E419CD">
        <w:trPr>
          <w:trHeight w:val="165"/>
          <w:trPrChange w:id="14276" w:author="Brian Bohman" w:date="2021-10-27T05:58:00Z">
            <w:trPr>
              <w:trHeight w:val="165"/>
            </w:trPr>
          </w:trPrChange>
        </w:trPr>
        <w:tc>
          <w:tcPr>
            <w:tcW w:w="360" w:type="dxa"/>
            <w:vAlign w:val="center"/>
            <w:hideMark/>
            <w:tcPrChange w:id="14277" w:author="Brian Bohman" w:date="2021-10-27T05:58:00Z">
              <w:tcPr>
                <w:tcW w:w="360" w:type="dxa"/>
                <w:vAlign w:val="center"/>
                <w:hideMark/>
              </w:tcPr>
            </w:tcPrChange>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Change w:id="14278" w:author="Brian Bohman" w:date="2021-10-27T05:58:00Z">
              <w:tcPr>
                <w:tcW w:w="864" w:type="dxa"/>
                <w:vAlign w:val="center"/>
                <w:hideMark/>
              </w:tcPr>
            </w:tcPrChange>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79" w:author="Brian Bohman" w:date="2021-10-27T05:58:00Z">
              <w:tcPr>
                <w:tcW w:w="1152" w:type="dxa"/>
                <w:vAlign w:val="center"/>
                <w:hideMark/>
              </w:tcPr>
            </w:tcPrChange>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80" w:author="Brian Bohman" w:date="2021-10-27T05:58:00Z">
              <w:tcPr>
                <w:tcW w:w="504" w:type="dxa"/>
                <w:vAlign w:val="center"/>
                <w:hideMark/>
              </w:tcPr>
            </w:tcPrChange>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Change w:id="14281" w:author="Brian Bohman" w:date="2021-10-27T05:58:00Z">
              <w:tcPr>
                <w:tcW w:w="1008" w:type="dxa"/>
                <w:vAlign w:val="center"/>
                <w:hideMark/>
              </w:tcPr>
            </w:tcPrChange>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282" w:author="Brian Bohman" w:date="2021-10-27T05:58:00Z">
              <w:tcPr>
                <w:tcW w:w="1008" w:type="dxa"/>
                <w:hideMark/>
              </w:tcPr>
            </w:tcPrChange>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83" w:author="Brian Bohman" w:date="2021-10-27T05:58:00Z">
              <w:tcPr>
                <w:tcW w:w="720" w:type="dxa"/>
                <w:vAlign w:val="center"/>
                <w:hideMark/>
              </w:tcPr>
            </w:tcPrChange>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284" w:author="Brian Bohman" w:date="2021-10-27T05:58:00Z">
              <w:tcPr>
                <w:tcW w:w="1008" w:type="dxa"/>
                <w:vAlign w:val="center"/>
                <w:hideMark/>
              </w:tcPr>
            </w:tcPrChange>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285" w:author="Brian Bohman" w:date="2021-10-27T05:58:00Z">
              <w:tcPr>
                <w:tcW w:w="1152" w:type="dxa"/>
                <w:vAlign w:val="center"/>
                <w:hideMark/>
              </w:tcPr>
            </w:tcPrChange>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440" w:type="dxa"/>
            <w:vAlign w:val="center"/>
            <w:hideMark/>
            <w:tcPrChange w:id="14286" w:author="Brian Bohman" w:date="2021-10-27T05:58:00Z">
              <w:tcPr>
                <w:tcW w:w="1008" w:type="dxa"/>
                <w:vAlign w:val="center"/>
                <w:hideMark/>
              </w:tcPr>
            </w:tcPrChange>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6555D0C8" w14:textId="77777777" w:rsidTr="00E419CD">
        <w:trPr>
          <w:trHeight w:val="165"/>
          <w:trPrChange w:id="14287" w:author="Brian Bohman" w:date="2021-10-27T05:58:00Z">
            <w:trPr>
              <w:trHeight w:val="165"/>
            </w:trPr>
          </w:trPrChange>
        </w:trPr>
        <w:tc>
          <w:tcPr>
            <w:tcW w:w="360" w:type="dxa"/>
            <w:vAlign w:val="center"/>
            <w:hideMark/>
            <w:tcPrChange w:id="14288" w:author="Brian Bohman" w:date="2021-10-27T05:58:00Z">
              <w:tcPr>
                <w:tcW w:w="360" w:type="dxa"/>
                <w:vAlign w:val="center"/>
                <w:hideMark/>
              </w:tcPr>
            </w:tcPrChange>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Change w:id="14289" w:author="Brian Bohman" w:date="2021-10-27T05:58:00Z">
              <w:tcPr>
                <w:tcW w:w="864" w:type="dxa"/>
                <w:vAlign w:val="center"/>
                <w:hideMark/>
              </w:tcPr>
            </w:tcPrChange>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290" w:author="Brian Bohman" w:date="2021-10-27T05:58:00Z">
              <w:tcPr>
                <w:tcW w:w="1152" w:type="dxa"/>
                <w:vAlign w:val="center"/>
                <w:hideMark/>
              </w:tcPr>
            </w:tcPrChange>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291" w:author="Brian Bohman" w:date="2021-10-27T05:58:00Z">
              <w:tcPr>
                <w:tcW w:w="504" w:type="dxa"/>
                <w:vAlign w:val="center"/>
                <w:hideMark/>
              </w:tcPr>
            </w:tcPrChange>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292" w:author="Brian Bohman" w:date="2021-10-27T05:58:00Z">
              <w:tcPr>
                <w:tcW w:w="1008" w:type="dxa"/>
                <w:vAlign w:val="center"/>
                <w:hideMark/>
              </w:tcPr>
            </w:tcPrChange>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293" w:author="Brian Bohman" w:date="2021-10-27T05:58:00Z">
              <w:tcPr>
                <w:tcW w:w="1008" w:type="dxa"/>
                <w:hideMark/>
              </w:tcPr>
            </w:tcPrChange>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294" w:author="Brian Bohman" w:date="2021-10-27T05:58:00Z">
              <w:tcPr>
                <w:tcW w:w="720" w:type="dxa"/>
                <w:vAlign w:val="center"/>
                <w:hideMark/>
              </w:tcPr>
            </w:tcPrChange>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295" w:author="Brian Bohman" w:date="2021-10-27T05:58:00Z">
              <w:tcPr>
                <w:tcW w:w="1008" w:type="dxa"/>
                <w:vAlign w:val="center"/>
                <w:hideMark/>
              </w:tcPr>
            </w:tcPrChange>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296" w:author="Brian Bohman" w:date="2021-10-27T05:58:00Z">
              <w:tcPr>
                <w:tcW w:w="1152" w:type="dxa"/>
                <w:vAlign w:val="center"/>
                <w:hideMark/>
              </w:tcPr>
            </w:tcPrChange>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440" w:type="dxa"/>
            <w:vAlign w:val="center"/>
            <w:hideMark/>
            <w:tcPrChange w:id="14297" w:author="Brian Bohman" w:date="2021-10-27T05:58:00Z">
              <w:tcPr>
                <w:tcW w:w="1008" w:type="dxa"/>
                <w:vAlign w:val="center"/>
                <w:hideMark/>
              </w:tcPr>
            </w:tcPrChange>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07598869" w14:textId="77777777" w:rsidTr="00E419CD">
        <w:trPr>
          <w:trHeight w:val="180"/>
          <w:trPrChange w:id="14298" w:author="Brian Bohman" w:date="2021-10-27T05:58:00Z">
            <w:trPr>
              <w:trHeight w:val="180"/>
            </w:trPr>
          </w:trPrChange>
        </w:trPr>
        <w:tc>
          <w:tcPr>
            <w:tcW w:w="360" w:type="dxa"/>
            <w:vAlign w:val="center"/>
            <w:hideMark/>
            <w:tcPrChange w:id="14299" w:author="Brian Bohman" w:date="2021-10-27T05:58:00Z">
              <w:tcPr>
                <w:tcW w:w="360" w:type="dxa"/>
                <w:vAlign w:val="center"/>
                <w:hideMark/>
              </w:tcPr>
            </w:tcPrChange>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Change w:id="14300" w:author="Brian Bohman" w:date="2021-10-27T05:58:00Z">
              <w:tcPr>
                <w:tcW w:w="864" w:type="dxa"/>
                <w:vAlign w:val="center"/>
                <w:hideMark/>
              </w:tcPr>
            </w:tcPrChange>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01" w:author="Brian Bohman" w:date="2021-10-27T05:58:00Z">
              <w:tcPr>
                <w:tcW w:w="1152" w:type="dxa"/>
                <w:vAlign w:val="center"/>
                <w:hideMark/>
              </w:tcPr>
            </w:tcPrChange>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02" w:author="Brian Bohman" w:date="2021-10-27T05:58:00Z">
              <w:tcPr>
                <w:tcW w:w="504" w:type="dxa"/>
                <w:vAlign w:val="center"/>
                <w:hideMark/>
              </w:tcPr>
            </w:tcPrChange>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03" w:author="Brian Bohman" w:date="2021-10-27T05:58:00Z">
              <w:tcPr>
                <w:tcW w:w="1008" w:type="dxa"/>
                <w:vAlign w:val="center"/>
                <w:hideMark/>
              </w:tcPr>
            </w:tcPrChange>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04" w:author="Brian Bohman" w:date="2021-10-27T05:58:00Z">
              <w:tcPr>
                <w:tcW w:w="1008" w:type="dxa"/>
                <w:hideMark/>
              </w:tcPr>
            </w:tcPrChange>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05" w:author="Brian Bohman" w:date="2021-10-27T05:58:00Z">
              <w:tcPr>
                <w:tcW w:w="720" w:type="dxa"/>
                <w:vAlign w:val="center"/>
                <w:hideMark/>
              </w:tcPr>
            </w:tcPrChange>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06" w:author="Brian Bohman" w:date="2021-10-27T05:58:00Z">
              <w:tcPr>
                <w:tcW w:w="1008" w:type="dxa"/>
                <w:vAlign w:val="center"/>
                <w:hideMark/>
              </w:tcPr>
            </w:tcPrChange>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07" w:author="Brian Bohman" w:date="2021-10-27T05:58:00Z">
              <w:tcPr>
                <w:tcW w:w="1152" w:type="dxa"/>
                <w:vAlign w:val="center"/>
                <w:hideMark/>
              </w:tcPr>
            </w:tcPrChange>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440" w:type="dxa"/>
            <w:vAlign w:val="center"/>
            <w:hideMark/>
            <w:tcPrChange w:id="14308" w:author="Brian Bohman" w:date="2021-10-27T05:58:00Z">
              <w:tcPr>
                <w:tcW w:w="1008" w:type="dxa"/>
                <w:vAlign w:val="center"/>
                <w:hideMark/>
              </w:tcPr>
            </w:tcPrChange>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2A103027" w14:textId="77777777" w:rsidTr="00E419CD">
        <w:trPr>
          <w:trHeight w:val="165"/>
          <w:trPrChange w:id="14309" w:author="Brian Bohman" w:date="2021-10-27T05:58:00Z">
            <w:trPr>
              <w:trHeight w:val="165"/>
            </w:trPr>
          </w:trPrChange>
        </w:trPr>
        <w:tc>
          <w:tcPr>
            <w:tcW w:w="360" w:type="dxa"/>
            <w:vAlign w:val="center"/>
            <w:hideMark/>
            <w:tcPrChange w:id="14310" w:author="Brian Bohman" w:date="2021-10-27T05:58:00Z">
              <w:tcPr>
                <w:tcW w:w="360" w:type="dxa"/>
                <w:vAlign w:val="center"/>
                <w:hideMark/>
              </w:tcPr>
            </w:tcPrChange>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Change w:id="14311" w:author="Brian Bohman" w:date="2021-10-27T05:58:00Z">
              <w:tcPr>
                <w:tcW w:w="864" w:type="dxa"/>
                <w:vAlign w:val="center"/>
                <w:hideMark/>
              </w:tcPr>
            </w:tcPrChange>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12" w:author="Brian Bohman" w:date="2021-10-27T05:58:00Z">
              <w:tcPr>
                <w:tcW w:w="1152" w:type="dxa"/>
                <w:vAlign w:val="center"/>
                <w:hideMark/>
              </w:tcPr>
            </w:tcPrChange>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13" w:author="Brian Bohman" w:date="2021-10-27T05:58:00Z">
              <w:tcPr>
                <w:tcW w:w="504" w:type="dxa"/>
                <w:vAlign w:val="center"/>
                <w:hideMark/>
              </w:tcPr>
            </w:tcPrChange>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14" w:author="Brian Bohman" w:date="2021-10-27T05:58:00Z">
              <w:tcPr>
                <w:tcW w:w="1008" w:type="dxa"/>
                <w:vAlign w:val="center"/>
                <w:hideMark/>
              </w:tcPr>
            </w:tcPrChange>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15" w:author="Brian Bohman" w:date="2021-10-27T05:58:00Z">
              <w:tcPr>
                <w:tcW w:w="1008" w:type="dxa"/>
                <w:hideMark/>
              </w:tcPr>
            </w:tcPrChange>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16" w:author="Brian Bohman" w:date="2021-10-27T05:58:00Z">
              <w:tcPr>
                <w:tcW w:w="720" w:type="dxa"/>
                <w:vAlign w:val="center"/>
                <w:hideMark/>
              </w:tcPr>
            </w:tcPrChange>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17" w:author="Brian Bohman" w:date="2021-10-27T05:58:00Z">
              <w:tcPr>
                <w:tcW w:w="1008" w:type="dxa"/>
                <w:vAlign w:val="center"/>
                <w:hideMark/>
              </w:tcPr>
            </w:tcPrChange>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18" w:author="Brian Bohman" w:date="2021-10-27T05:58:00Z">
              <w:tcPr>
                <w:tcW w:w="1152" w:type="dxa"/>
                <w:vAlign w:val="center"/>
                <w:hideMark/>
              </w:tcPr>
            </w:tcPrChange>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440" w:type="dxa"/>
            <w:vAlign w:val="center"/>
            <w:hideMark/>
            <w:tcPrChange w:id="14319" w:author="Brian Bohman" w:date="2021-10-27T05:58:00Z">
              <w:tcPr>
                <w:tcW w:w="1008" w:type="dxa"/>
                <w:vAlign w:val="center"/>
                <w:hideMark/>
              </w:tcPr>
            </w:tcPrChange>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07498C6" w14:textId="77777777" w:rsidTr="00E419CD">
        <w:trPr>
          <w:trHeight w:val="165"/>
          <w:trPrChange w:id="14320" w:author="Brian Bohman" w:date="2021-10-27T05:58:00Z">
            <w:trPr>
              <w:trHeight w:val="165"/>
            </w:trPr>
          </w:trPrChange>
        </w:trPr>
        <w:tc>
          <w:tcPr>
            <w:tcW w:w="360" w:type="dxa"/>
            <w:vAlign w:val="center"/>
            <w:hideMark/>
            <w:tcPrChange w:id="14321" w:author="Brian Bohman" w:date="2021-10-27T05:58:00Z">
              <w:tcPr>
                <w:tcW w:w="360" w:type="dxa"/>
                <w:vAlign w:val="center"/>
                <w:hideMark/>
              </w:tcPr>
            </w:tcPrChange>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Change w:id="14322" w:author="Brian Bohman" w:date="2021-10-27T05:58:00Z">
              <w:tcPr>
                <w:tcW w:w="864" w:type="dxa"/>
                <w:vAlign w:val="center"/>
                <w:hideMark/>
              </w:tcPr>
            </w:tcPrChange>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23" w:author="Brian Bohman" w:date="2021-10-27T05:58:00Z">
              <w:tcPr>
                <w:tcW w:w="1152" w:type="dxa"/>
                <w:vAlign w:val="center"/>
                <w:hideMark/>
              </w:tcPr>
            </w:tcPrChange>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24" w:author="Brian Bohman" w:date="2021-10-27T05:58:00Z">
              <w:tcPr>
                <w:tcW w:w="504" w:type="dxa"/>
                <w:vAlign w:val="center"/>
                <w:hideMark/>
              </w:tcPr>
            </w:tcPrChange>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Change w:id="14325" w:author="Brian Bohman" w:date="2021-10-27T05:58:00Z">
              <w:tcPr>
                <w:tcW w:w="1008" w:type="dxa"/>
                <w:vAlign w:val="center"/>
                <w:hideMark/>
              </w:tcPr>
            </w:tcPrChange>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326" w:author="Brian Bohman" w:date="2021-10-27T05:58:00Z">
              <w:tcPr>
                <w:tcW w:w="1008" w:type="dxa"/>
                <w:hideMark/>
              </w:tcPr>
            </w:tcPrChange>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27" w:author="Brian Bohman" w:date="2021-10-27T05:58:00Z">
              <w:tcPr>
                <w:tcW w:w="720" w:type="dxa"/>
                <w:vAlign w:val="center"/>
                <w:hideMark/>
              </w:tcPr>
            </w:tcPrChange>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28" w:author="Brian Bohman" w:date="2021-10-27T05:58:00Z">
              <w:tcPr>
                <w:tcW w:w="1008" w:type="dxa"/>
                <w:vAlign w:val="center"/>
                <w:hideMark/>
              </w:tcPr>
            </w:tcPrChange>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29" w:author="Brian Bohman" w:date="2021-10-27T05:58:00Z">
              <w:tcPr>
                <w:tcW w:w="1152" w:type="dxa"/>
                <w:vAlign w:val="center"/>
                <w:hideMark/>
              </w:tcPr>
            </w:tcPrChange>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440" w:type="dxa"/>
            <w:vAlign w:val="center"/>
            <w:hideMark/>
            <w:tcPrChange w:id="14330" w:author="Brian Bohman" w:date="2021-10-27T05:58:00Z">
              <w:tcPr>
                <w:tcW w:w="1008" w:type="dxa"/>
                <w:vAlign w:val="center"/>
                <w:hideMark/>
              </w:tcPr>
            </w:tcPrChange>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CED92D9" w14:textId="77777777" w:rsidTr="00E419CD">
        <w:trPr>
          <w:trHeight w:val="165"/>
          <w:trPrChange w:id="14331" w:author="Brian Bohman" w:date="2021-10-27T05:58:00Z">
            <w:trPr>
              <w:trHeight w:val="165"/>
            </w:trPr>
          </w:trPrChange>
        </w:trPr>
        <w:tc>
          <w:tcPr>
            <w:tcW w:w="360" w:type="dxa"/>
            <w:vAlign w:val="center"/>
            <w:hideMark/>
            <w:tcPrChange w:id="14332" w:author="Brian Bohman" w:date="2021-10-27T05:58:00Z">
              <w:tcPr>
                <w:tcW w:w="360" w:type="dxa"/>
                <w:vAlign w:val="center"/>
                <w:hideMark/>
              </w:tcPr>
            </w:tcPrChange>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Change w:id="14333" w:author="Brian Bohman" w:date="2021-10-27T05:58:00Z">
              <w:tcPr>
                <w:tcW w:w="864" w:type="dxa"/>
                <w:vAlign w:val="center"/>
                <w:hideMark/>
              </w:tcPr>
            </w:tcPrChange>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34" w:author="Brian Bohman" w:date="2021-10-27T05:58:00Z">
              <w:tcPr>
                <w:tcW w:w="1152" w:type="dxa"/>
                <w:vAlign w:val="center"/>
                <w:hideMark/>
              </w:tcPr>
            </w:tcPrChange>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35" w:author="Brian Bohman" w:date="2021-10-27T05:58:00Z">
              <w:tcPr>
                <w:tcW w:w="504" w:type="dxa"/>
                <w:vAlign w:val="center"/>
                <w:hideMark/>
              </w:tcPr>
            </w:tcPrChange>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36" w:author="Brian Bohman" w:date="2021-10-27T05:58:00Z">
              <w:tcPr>
                <w:tcW w:w="1008" w:type="dxa"/>
                <w:vAlign w:val="center"/>
                <w:hideMark/>
              </w:tcPr>
            </w:tcPrChange>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37" w:author="Brian Bohman" w:date="2021-10-27T05:58:00Z">
              <w:tcPr>
                <w:tcW w:w="1008" w:type="dxa"/>
                <w:hideMark/>
              </w:tcPr>
            </w:tcPrChange>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38" w:author="Brian Bohman" w:date="2021-10-27T05:58:00Z">
              <w:tcPr>
                <w:tcW w:w="720" w:type="dxa"/>
                <w:vAlign w:val="center"/>
                <w:hideMark/>
              </w:tcPr>
            </w:tcPrChange>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39" w:author="Brian Bohman" w:date="2021-10-27T05:58:00Z">
              <w:tcPr>
                <w:tcW w:w="1008" w:type="dxa"/>
                <w:vAlign w:val="center"/>
                <w:hideMark/>
              </w:tcPr>
            </w:tcPrChange>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40" w:author="Brian Bohman" w:date="2021-10-27T05:58:00Z">
              <w:tcPr>
                <w:tcW w:w="1152" w:type="dxa"/>
                <w:vAlign w:val="center"/>
                <w:hideMark/>
              </w:tcPr>
            </w:tcPrChange>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440" w:type="dxa"/>
            <w:vAlign w:val="center"/>
            <w:hideMark/>
            <w:tcPrChange w:id="14341" w:author="Brian Bohman" w:date="2021-10-27T05:58:00Z">
              <w:tcPr>
                <w:tcW w:w="1008" w:type="dxa"/>
                <w:vAlign w:val="center"/>
                <w:hideMark/>
              </w:tcPr>
            </w:tcPrChange>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1ADF725B" w14:textId="77777777" w:rsidTr="00E419CD">
        <w:trPr>
          <w:trHeight w:val="165"/>
          <w:trPrChange w:id="14342" w:author="Brian Bohman" w:date="2021-10-27T05:58:00Z">
            <w:trPr>
              <w:trHeight w:val="165"/>
            </w:trPr>
          </w:trPrChange>
        </w:trPr>
        <w:tc>
          <w:tcPr>
            <w:tcW w:w="360" w:type="dxa"/>
            <w:vAlign w:val="center"/>
            <w:hideMark/>
            <w:tcPrChange w:id="14343" w:author="Brian Bohman" w:date="2021-10-27T05:58:00Z">
              <w:tcPr>
                <w:tcW w:w="360" w:type="dxa"/>
                <w:vAlign w:val="center"/>
                <w:hideMark/>
              </w:tcPr>
            </w:tcPrChange>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Change w:id="14344" w:author="Brian Bohman" w:date="2021-10-27T05:58:00Z">
              <w:tcPr>
                <w:tcW w:w="864" w:type="dxa"/>
                <w:vAlign w:val="center"/>
                <w:hideMark/>
              </w:tcPr>
            </w:tcPrChange>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45" w:author="Brian Bohman" w:date="2021-10-27T05:58:00Z">
              <w:tcPr>
                <w:tcW w:w="1152" w:type="dxa"/>
                <w:vAlign w:val="center"/>
                <w:hideMark/>
              </w:tcPr>
            </w:tcPrChange>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46" w:author="Brian Bohman" w:date="2021-10-27T05:58:00Z">
              <w:tcPr>
                <w:tcW w:w="504" w:type="dxa"/>
                <w:vAlign w:val="center"/>
                <w:hideMark/>
              </w:tcPr>
            </w:tcPrChange>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47" w:author="Brian Bohman" w:date="2021-10-27T05:58:00Z">
              <w:tcPr>
                <w:tcW w:w="1008" w:type="dxa"/>
                <w:vAlign w:val="center"/>
                <w:hideMark/>
              </w:tcPr>
            </w:tcPrChange>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48" w:author="Brian Bohman" w:date="2021-10-27T05:58:00Z">
              <w:tcPr>
                <w:tcW w:w="1008" w:type="dxa"/>
                <w:hideMark/>
              </w:tcPr>
            </w:tcPrChange>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49" w:author="Brian Bohman" w:date="2021-10-27T05:58:00Z">
              <w:tcPr>
                <w:tcW w:w="720" w:type="dxa"/>
                <w:vAlign w:val="center"/>
                <w:hideMark/>
              </w:tcPr>
            </w:tcPrChange>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50" w:author="Brian Bohman" w:date="2021-10-27T05:58:00Z">
              <w:tcPr>
                <w:tcW w:w="1008" w:type="dxa"/>
                <w:vAlign w:val="center"/>
                <w:hideMark/>
              </w:tcPr>
            </w:tcPrChange>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51" w:author="Brian Bohman" w:date="2021-10-27T05:58:00Z">
              <w:tcPr>
                <w:tcW w:w="1152" w:type="dxa"/>
                <w:vAlign w:val="center"/>
                <w:hideMark/>
              </w:tcPr>
            </w:tcPrChange>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352" w:author="Brian Bohman" w:date="2021-10-27T05:58:00Z">
              <w:tcPr>
                <w:tcW w:w="1008" w:type="dxa"/>
                <w:vAlign w:val="center"/>
                <w:hideMark/>
              </w:tcPr>
            </w:tcPrChange>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9206989" w14:textId="77777777" w:rsidTr="00E419CD">
        <w:trPr>
          <w:trHeight w:val="165"/>
          <w:trPrChange w:id="14353" w:author="Brian Bohman" w:date="2021-10-27T05:58:00Z">
            <w:trPr>
              <w:trHeight w:val="165"/>
            </w:trPr>
          </w:trPrChange>
        </w:trPr>
        <w:tc>
          <w:tcPr>
            <w:tcW w:w="360" w:type="dxa"/>
            <w:vAlign w:val="center"/>
            <w:hideMark/>
            <w:tcPrChange w:id="14354" w:author="Brian Bohman" w:date="2021-10-27T05:58:00Z">
              <w:tcPr>
                <w:tcW w:w="360" w:type="dxa"/>
                <w:vAlign w:val="center"/>
                <w:hideMark/>
              </w:tcPr>
            </w:tcPrChange>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Change w:id="14355" w:author="Brian Bohman" w:date="2021-10-27T05:58:00Z">
              <w:tcPr>
                <w:tcW w:w="864" w:type="dxa"/>
                <w:vAlign w:val="center"/>
                <w:hideMark/>
              </w:tcPr>
            </w:tcPrChange>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56" w:author="Brian Bohman" w:date="2021-10-27T05:58:00Z">
              <w:tcPr>
                <w:tcW w:w="1152" w:type="dxa"/>
                <w:vAlign w:val="center"/>
                <w:hideMark/>
              </w:tcPr>
            </w:tcPrChange>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57" w:author="Brian Bohman" w:date="2021-10-27T05:58:00Z">
              <w:tcPr>
                <w:tcW w:w="504" w:type="dxa"/>
                <w:vAlign w:val="center"/>
                <w:hideMark/>
              </w:tcPr>
            </w:tcPrChange>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58" w:author="Brian Bohman" w:date="2021-10-27T05:58:00Z">
              <w:tcPr>
                <w:tcW w:w="1008" w:type="dxa"/>
                <w:vAlign w:val="center"/>
                <w:hideMark/>
              </w:tcPr>
            </w:tcPrChange>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59" w:author="Brian Bohman" w:date="2021-10-27T05:58:00Z">
              <w:tcPr>
                <w:tcW w:w="1008" w:type="dxa"/>
                <w:hideMark/>
              </w:tcPr>
            </w:tcPrChange>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60" w:author="Brian Bohman" w:date="2021-10-27T05:58:00Z">
              <w:tcPr>
                <w:tcW w:w="720" w:type="dxa"/>
                <w:vAlign w:val="center"/>
                <w:hideMark/>
              </w:tcPr>
            </w:tcPrChange>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61" w:author="Brian Bohman" w:date="2021-10-27T05:58:00Z">
              <w:tcPr>
                <w:tcW w:w="1008" w:type="dxa"/>
                <w:vAlign w:val="center"/>
                <w:hideMark/>
              </w:tcPr>
            </w:tcPrChange>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362" w:author="Brian Bohman" w:date="2021-10-27T05:58:00Z">
              <w:tcPr>
                <w:tcW w:w="1152" w:type="dxa"/>
                <w:vAlign w:val="center"/>
                <w:hideMark/>
              </w:tcPr>
            </w:tcPrChange>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4363" w:author="Brian Bohman" w:date="2021-10-27T05:58:00Z">
              <w:tcPr>
                <w:tcW w:w="1008" w:type="dxa"/>
                <w:vAlign w:val="center"/>
                <w:hideMark/>
              </w:tcPr>
            </w:tcPrChange>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6E80C79" w14:textId="77777777" w:rsidTr="00E419CD">
        <w:trPr>
          <w:trHeight w:val="165"/>
          <w:trPrChange w:id="14364" w:author="Brian Bohman" w:date="2021-10-27T05:58:00Z">
            <w:trPr>
              <w:trHeight w:val="165"/>
            </w:trPr>
          </w:trPrChange>
        </w:trPr>
        <w:tc>
          <w:tcPr>
            <w:tcW w:w="360" w:type="dxa"/>
            <w:vAlign w:val="center"/>
            <w:hideMark/>
            <w:tcPrChange w:id="14365" w:author="Brian Bohman" w:date="2021-10-27T05:58:00Z">
              <w:tcPr>
                <w:tcW w:w="360" w:type="dxa"/>
                <w:vAlign w:val="center"/>
                <w:hideMark/>
              </w:tcPr>
            </w:tcPrChange>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Change w:id="14366" w:author="Brian Bohman" w:date="2021-10-27T05:58:00Z">
              <w:tcPr>
                <w:tcW w:w="864" w:type="dxa"/>
                <w:vAlign w:val="center"/>
                <w:hideMark/>
              </w:tcPr>
            </w:tcPrChange>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67" w:author="Brian Bohman" w:date="2021-10-27T05:58:00Z">
              <w:tcPr>
                <w:tcW w:w="1152" w:type="dxa"/>
                <w:vAlign w:val="center"/>
                <w:hideMark/>
              </w:tcPr>
            </w:tcPrChange>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68" w:author="Brian Bohman" w:date="2021-10-27T05:58:00Z">
              <w:tcPr>
                <w:tcW w:w="504" w:type="dxa"/>
                <w:vAlign w:val="center"/>
                <w:hideMark/>
              </w:tcPr>
            </w:tcPrChange>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Change w:id="14369" w:author="Brian Bohman" w:date="2021-10-27T05:58:00Z">
              <w:tcPr>
                <w:tcW w:w="1008" w:type="dxa"/>
                <w:vAlign w:val="center"/>
                <w:hideMark/>
              </w:tcPr>
            </w:tcPrChange>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4370" w:author="Brian Bohman" w:date="2021-10-27T05:58:00Z">
              <w:tcPr>
                <w:tcW w:w="1008" w:type="dxa"/>
                <w:hideMark/>
              </w:tcPr>
            </w:tcPrChange>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71" w:author="Brian Bohman" w:date="2021-10-27T05:58:00Z">
              <w:tcPr>
                <w:tcW w:w="720" w:type="dxa"/>
                <w:vAlign w:val="center"/>
                <w:hideMark/>
              </w:tcPr>
            </w:tcPrChange>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72" w:author="Brian Bohman" w:date="2021-10-27T05:58:00Z">
              <w:tcPr>
                <w:tcW w:w="1008" w:type="dxa"/>
                <w:vAlign w:val="center"/>
                <w:hideMark/>
              </w:tcPr>
            </w:tcPrChange>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373" w:author="Brian Bohman" w:date="2021-10-27T05:58:00Z">
              <w:tcPr>
                <w:tcW w:w="1152" w:type="dxa"/>
                <w:vAlign w:val="center"/>
                <w:hideMark/>
              </w:tcPr>
            </w:tcPrChange>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4374" w:author="Brian Bohman" w:date="2021-10-27T05:58:00Z">
              <w:tcPr>
                <w:tcW w:w="1008" w:type="dxa"/>
                <w:vAlign w:val="center"/>
                <w:hideMark/>
              </w:tcPr>
            </w:tcPrChange>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062097EF" w14:textId="77777777" w:rsidTr="00E419CD">
        <w:trPr>
          <w:trHeight w:val="165"/>
          <w:trPrChange w:id="14375" w:author="Brian Bohman" w:date="2021-10-27T05:58:00Z">
            <w:trPr>
              <w:trHeight w:val="165"/>
            </w:trPr>
          </w:trPrChange>
        </w:trPr>
        <w:tc>
          <w:tcPr>
            <w:tcW w:w="360" w:type="dxa"/>
            <w:vAlign w:val="center"/>
            <w:hideMark/>
            <w:tcPrChange w:id="14376" w:author="Brian Bohman" w:date="2021-10-27T05:58:00Z">
              <w:tcPr>
                <w:tcW w:w="360" w:type="dxa"/>
                <w:vAlign w:val="center"/>
                <w:hideMark/>
              </w:tcPr>
            </w:tcPrChange>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Change w:id="14377" w:author="Brian Bohman" w:date="2021-10-27T05:58:00Z">
              <w:tcPr>
                <w:tcW w:w="864" w:type="dxa"/>
                <w:vAlign w:val="center"/>
                <w:hideMark/>
              </w:tcPr>
            </w:tcPrChange>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78" w:author="Brian Bohman" w:date="2021-10-27T05:58:00Z">
              <w:tcPr>
                <w:tcW w:w="1152" w:type="dxa"/>
                <w:vAlign w:val="center"/>
                <w:hideMark/>
              </w:tcPr>
            </w:tcPrChange>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79" w:author="Brian Bohman" w:date="2021-10-27T05:58:00Z">
              <w:tcPr>
                <w:tcW w:w="504" w:type="dxa"/>
                <w:vAlign w:val="center"/>
                <w:hideMark/>
              </w:tcPr>
            </w:tcPrChange>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80" w:author="Brian Bohman" w:date="2021-10-27T05:58:00Z">
              <w:tcPr>
                <w:tcW w:w="1008" w:type="dxa"/>
                <w:vAlign w:val="center"/>
                <w:hideMark/>
              </w:tcPr>
            </w:tcPrChange>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81" w:author="Brian Bohman" w:date="2021-10-27T05:58:00Z">
              <w:tcPr>
                <w:tcW w:w="1008" w:type="dxa"/>
                <w:hideMark/>
              </w:tcPr>
            </w:tcPrChange>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82" w:author="Brian Bohman" w:date="2021-10-27T05:58:00Z">
              <w:tcPr>
                <w:tcW w:w="720" w:type="dxa"/>
                <w:vAlign w:val="center"/>
                <w:hideMark/>
              </w:tcPr>
            </w:tcPrChange>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83" w:author="Brian Bohman" w:date="2021-10-27T05:58:00Z">
              <w:tcPr>
                <w:tcW w:w="1008" w:type="dxa"/>
                <w:vAlign w:val="center"/>
                <w:hideMark/>
              </w:tcPr>
            </w:tcPrChange>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384" w:author="Brian Bohman" w:date="2021-10-27T05:58:00Z">
              <w:tcPr>
                <w:tcW w:w="1152" w:type="dxa"/>
                <w:vAlign w:val="center"/>
                <w:hideMark/>
              </w:tcPr>
            </w:tcPrChange>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385" w:author="Brian Bohman" w:date="2021-10-27T05:58:00Z">
              <w:tcPr>
                <w:tcW w:w="1008" w:type="dxa"/>
                <w:vAlign w:val="center"/>
                <w:hideMark/>
              </w:tcPr>
            </w:tcPrChange>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2E46B2E2" w14:textId="77777777" w:rsidTr="00E419CD">
        <w:trPr>
          <w:trHeight w:val="165"/>
          <w:trPrChange w:id="14386" w:author="Brian Bohman" w:date="2021-10-27T05:58:00Z">
            <w:trPr>
              <w:trHeight w:val="165"/>
            </w:trPr>
          </w:trPrChange>
        </w:trPr>
        <w:tc>
          <w:tcPr>
            <w:tcW w:w="360" w:type="dxa"/>
            <w:vAlign w:val="center"/>
            <w:hideMark/>
            <w:tcPrChange w:id="14387" w:author="Brian Bohman" w:date="2021-10-27T05:58:00Z">
              <w:tcPr>
                <w:tcW w:w="360" w:type="dxa"/>
                <w:vAlign w:val="center"/>
                <w:hideMark/>
              </w:tcPr>
            </w:tcPrChange>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Change w:id="14388" w:author="Brian Bohman" w:date="2021-10-27T05:58:00Z">
              <w:tcPr>
                <w:tcW w:w="864" w:type="dxa"/>
                <w:vAlign w:val="center"/>
                <w:hideMark/>
              </w:tcPr>
            </w:tcPrChange>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389" w:author="Brian Bohman" w:date="2021-10-27T05:58:00Z">
              <w:tcPr>
                <w:tcW w:w="1152" w:type="dxa"/>
                <w:vAlign w:val="center"/>
                <w:hideMark/>
              </w:tcPr>
            </w:tcPrChange>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390" w:author="Brian Bohman" w:date="2021-10-27T05:58:00Z">
              <w:tcPr>
                <w:tcW w:w="504" w:type="dxa"/>
                <w:vAlign w:val="center"/>
                <w:hideMark/>
              </w:tcPr>
            </w:tcPrChange>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391" w:author="Brian Bohman" w:date="2021-10-27T05:58:00Z">
              <w:tcPr>
                <w:tcW w:w="1008" w:type="dxa"/>
                <w:vAlign w:val="center"/>
                <w:hideMark/>
              </w:tcPr>
            </w:tcPrChange>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392" w:author="Brian Bohman" w:date="2021-10-27T05:58:00Z">
              <w:tcPr>
                <w:tcW w:w="1008" w:type="dxa"/>
                <w:hideMark/>
              </w:tcPr>
            </w:tcPrChange>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393" w:author="Brian Bohman" w:date="2021-10-27T05:58:00Z">
              <w:tcPr>
                <w:tcW w:w="720" w:type="dxa"/>
                <w:vAlign w:val="center"/>
                <w:hideMark/>
              </w:tcPr>
            </w:tcPrChange>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394" w:author="Brian Bohman" w:date="2021-10-27T05:58:00Z">
              <w:tcPr>
                <w:tcW w:w="1008" w:type="dxa"/>
                <w:vAlign w:val="center"/>
                <w:hideMark/>
              </w:tcPr>
            </w:tcPrChange>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395" w:author="Brian Bohman" w:date="2021-10-27T05:58:00Z">
              <w:tcPr>
                <w:tcW w:w="1152" w:type="dxa"/>
                <w:vAlign w:val="center"/>
                <w:hideMark/>
              </w:tcPr>
            </w:tcPrChange>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4396" w:author="Brian Bohman" w:date="2021-10-27T05:58:00Z">
              <w:tcPr>
                <w:tcW w:w="1008" w:type="dxa"/>
                <w:vAlign w:val="center"/>
                <w:hideMark/>
              </w:tcPr>
            </w:tcPrChange>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56B1D7E0" w14:textId="77777777" w:rsidTr="00E419CD">
        <w:trPr>
          <w:trHeight w:val="165"/>
          <w:trPrChange w:id="14397" w:author="Brian Bohman" w:date="2021-10-27T05:58:00Z">
            <w:trPr>
              <w:trHeight w:val="165"/>
            </w:trPr>
          </w:trPrChange>
        </w:trPr>
        <w:tc>
          <w:tcPr>
            <w:tcW w:w="360" w:type="dxa"/>
            <w:vAlign w:val="center"/>
            <w:hideMark/>
            <w:tcPrChange w:id="14398" w:author="Brian Bohman" w:date="2021-10-27T05:58:00Z">
              <w:tcPr>
                <w:tcW w:w="360" w:type="dxa"/>
                <w:vAlign w:val="center"/>
                <w:hideMark/>
              </w:tcPr>
            </w:tcPrChange>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Change w:id="14399" w:author="Brian Bohman" w:date="2021-10-27T05:58:00Z">
              <w:tcPr>
                <w:tcW w:w="864" w:type="dxa"/>
                <w:vAlign w:val="center"/>
                <w:hideMark/>
              </w:tcPr>
            </w:tcPrChange>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00" w:author="Brian Bohman" w:date="2021-10-27T05:58:00Z">
              <w:tcPr>
                <w:tcW w:w="1152" w:type="dxa"/>
                <w:vAlign w:val="center"/>
                <w:hideMark/>
              </w:tcPr>
            </w:tcPrChange>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01" w:author="Brian Bohman" w:date="2021-10-27T05:58:00Z">
              <w:tcPr>
                <w:tcW w:w="504" w:type="dxa"/>
                <w:vAlign w:val="center"/>
                <w:hideMark/>
              </w:tcPr>
            </w:tcPrChange>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02" w:author="Brian Bohman" w:date="2021-10-27T05:58:00Z">
              <w:tcPr>
                <w:tcW w:w="1008" w:type="dxa"/>
                <w:vAlign w:val="center"/>
                <w:hideMark/>
              </w:tcPr>
            </w:tcPrChange>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03" w:author="Brian Bohman" w:date="2021-10-27T05:58:00Z">
              <w:tcPr>
                <w:tcW w:w="1008" w:type="dxa"/>
                <w:hideMark/>
              </w:tcPr>
            </w:tcPrChange>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04" w:author="Brian Bohman" w:date="2021-10-27T05:58:00Z">
              <w:tcPr>
                <w:tcW w:w="720" w:type="dxa"/>
                <w:vAlign w:val="center"/>
                <w:hideMark/>
              </w:tcPr>
            </w:tcPrChange>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05" w:author="Brian Bohman" w:date="2021-10-27T05:58:00Z">
              <w:tcPr>
                <w:tcW w:w="1008" w:type="dxa"/>
                <w:vAlign w:val="center"/>
                <w:hideMark/>
              </w:tcPr>
            </w:tcPrChange>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06" w:author="Brian Bohman" w:date="2021-10-27T05:58:00Z">
              <w:tcPr>
                <w:tcW w:w="1152" w:type="dxa"/>
                <w:vAlign w:val="center"/>
                <w:hideMark/>
              </w:tcPr>
            </w:tcPrChange>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4407" w:author="Brian Bohman" w:date="2021-10-27T05:58:00Z">
              <w:tcPr>
                <w:tcW w:w="1008" w:type="dxa"/>
                <w:vAlign w:val="center"/>
                <w:hideMark/>
              </w:tcPr>
            </w:tcPrChange>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77C6DF80" w14:textId="77777777" w:rsidTr="00E419CD">
        <w:trPr>
          <w:trHeight w:val="165"/>
          <w:trPrChange w:id="14408" w:author="Brian Bohman" w:date="2021-10-27T05:58:00Z">
            <w:trPr>
              <w:trHeight w:val="165"/>
            </w:trPr>
          </w:trPrChange>
        </w:trPr>
        <w:tc>
          <w:tcPr>
            <w:tcW w:w="360" w:type="dxa"/>
            <w:vAlign w:val="center"/>
            <w:hideMark/>
            <w:tcPrChange w:id="14409" w:author="Brian Bohman" w:date="2021-10-27T05:58:00Z">
              <w:tcPr>
                <w:tcW w:w="360" w:type="dxa"/>
                <w:vAlign w:val="center"/>
                <w:hideMark/>
              </w:tcPr>
            </w:tcPrChange>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Change w:id="14410" w:author="Brian Bohman" w:date="2021-10-27T05:58:00Z">
              <w:tcPr>
                <w:tcW w:w="864" w:type="dxa"/>
                <w:vAlign w:val="center"/>
                <w:hideMark/>
              </w:tcPr>
            </w:tcPrChange>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11" w:author="Brian Bohman" w:date="2021-10-27T05:58:00Z">
              <w:tcPr>
                <w:tcW w:w="1152" w:type="dxa"/>
                <w:vAlign w:val="center"/>
                <w:hideMark/>
              </w:tcPr>
            </w:tcPrChange>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12" w:author="Brian Bohman" w:date="2021-10-27T05:58:00Z">
              <w:tcPr>
                <w:tcW w:w="504" w:type="dxa"/>
                <w:vAlign w:val="center"/>
                <w:hideMark/>
              </w:tcPr>
            </w:tcPrChange>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Change w:id="14413" w:author="Brian Bohman" w:date="2021-10-27T05:58:00Z">
              <w:tcPr>
                <w:tcW w:w="1008" w:type="dxa"/>
                <w:vAlign w:val="center"/>
                <w:hideMark/>
              </w:tcPr>
            </w:tcPrChange>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4414" w:author="Brian Bohman" w:date="2021-10-27T05:58:00Z">
              <w:tcPr>
                <w:tcW w:w="1008" w:type="dxa"/>
                <w:hideMark/>
              </w:tcPr>
            </w:tcPrChange>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15" w:author="Brian Bohman" w:date="2021-10-27T05:58:00Z">
              <w:tcPr>
                <w:tcW w:w="720" w:type="dxa"/>
                <w:vAlign w:val="center"/>
                <w:hideMark/>
              </w:tcPr>
            </w:tcPrChange>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16" w:author="Brian Bohman" w:date="2021-10-27T05:58:00Z">
              <w:tcPr>
                <w:tcW w:w="1008" w:type="dxa"/>
                <w:vAlign w:val="center"/>
                <w:hideMark/>
              </w:tcPr>
            </w:tcPrChange>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17" w:author="Brian Bohman" w:date="2021-10-27T05:58:00Z">
              <w:tcPr>
                <w:tcW w:w="1152" w:type="dxa"/>
                <w:vAlign w:val="center"/>
                <w:hideMark/>
              </w:tcPr>
            </w:tcPrChange>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4418" w:author="Brian Bohman" w:date="2021-10-27T05:58:00Z">
              <w:tcPr>
                <w:tcW w:w="1008" w:type="dxa"/>
                <w:vAlign w:val="center"/>
                <w:hideMark/>
              </w:tcPr>
            </w:tcPrChange>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5F80EDF" w14:textId="77777777" w:rsidTr="00E419CD">
        <w:trPr>
          <w:trHeight w:val="165"/>
          <w:trPrChange w:id="14419" w:author="Brian Bohman" w:date="2021-10-27T05:58:00Z">
            <w:trPr>
              <w:trHeight w:val="165"/>
            </w:trPr>
          </w:trPrChange>
        </w:trPr>
        <w:tc>
          <w:tcPr>
            <w:tcW w:w="360" w:type="dxa"/>
            <w:vAlign w:val="center"/>
            <w:hideMark/>
            <w:tcPrChange w:id="14420" w:author="Brian Bohman" w:date="2021-10-27T05:58:00Z">
              <w:tcPr>
                <w:tcW w:w="360" w:type="dxa"/>
                <w:vAlign w:val="center"/>
                <w:hideMark/>
              </w:tcPr>
            </w:tcPrChange>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Change w:id="14421" w:author="Brian Bohman" w:date="2021-10-27T05:58:00Z">
              <w:tcPr>
                <w:tcW w:w="864" w:type="dxa"/>
                <w:vAlign w:val="center"/>
                <w:hideMark/>
              </w:tcPr>
            </w:tcPrChange>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22" w:author="Brian Bohman" w:date="2021-10-27T05:58:00Z">
              <w:tcPr>
                <w:tcW w:w="1152" w:type="dxa"/>
                <w:vAlign w:val="center"/>
                <w:hideMark/>
              </w:tcPr>
            </w:tcPrChange>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23" w:author="Brian Bohman" w:date="2021-10-27T05:58:00Z">
              <w:tcPr>
                <w:tcW w:w="504" w:type="dxa"/>
                <w:vAlign w:val="center"/>
                <w:hideMark/>
              </w:tcPr>
            </w:tcPrChange>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24" w:author="Brian Bohman" w:date="2021-10-27T05:58:00Z">
              <w:tcPr>
                <w:tcW w:w="1008" w:type="dxa"/>
                <w:vAlign w:val="center"/>
                <w:hideMark/>
              </w:tcPr>
            </w:tcPrChange>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25" w:author="Brian Bohman" w:date="2021-10-27T05:58:00Z">
              <w:tcPr>
                <w:tcW w:w="1008" w:type="dxa"/>
                <w:hideMark/>
              </w:tcPr>
            </w:tcPrChange>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26" w:author="Brian Bohman" w:date="2021-10-27T05:58:00Z">
              <w:tcPr>
                <w:tcW w:w="720" w:type="dxa"/>
                <w:vAlign w:val="center"/>
                <w:hideMark/>
              </w:tcPr>
            </w:tcPrChange>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27" w:author="Brian Bohman" w:date="2021-10-27T05:58:00Z">
              <w:tcPr>
                <w:tcW w:w="1008" w:type="dxa"/>
                <w:vAlign w:val="center"/>
                <w:hideMark/>
              </w:tcPr>
            </w:tcPrChange>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28" w:author="Brian Bohman" w:date="2021-10-27T05:58:00Z">
              <w:tcPr>
                <w:tcW w:w="1152" w:type="dxa"/>
                <w:vAlign w:val="center"/>
                <w:hideMark/>
              </w:tcPr>
            </w:tcPrChange>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440" w:type="dxa"/>
            <w:vAlign w:val="center"/>
            <w:hideMark/>
            <w:tcPrChange w:id="14429" w:author="Brian Bohman" w:date="2021-10-27T05:58:00Z">
              <w:tcPr>
                <w:tcW w:w="1008" w:type="dxa"/>
                <w:vAlign w:val="center"/>
                <w:hideMark/>
              </w:tcPr>
            </w:tcPrChange>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E82387E" w14:textId="77777777" w:rsidTr="00E419CD">
        <w:trPr>
          <w:trHeight w:val="165"/>
          <w:trPrChange w:id="14430" w:author="Brian Bohman" w:date="2021-10-27T05:58:00Z">
            <w:trPr>
              <w:trHeight w:val="165"/>
            </w:trPr>
          </w:trPrChange>
        </w:trPr>
        <w:tc>
          <w:tcPr>
            <w:tcW w:w="360" w:type="dxa"/>
            <w:vAlign w:val="center"/>
            <w:hideMark/>
            <w:tcPrChange w:id="14431" w:author="Brian Bohman" w:date="2021-10-27T05:58:00Z">
              <w:tcPr>
                <w:tcW w:w="360" w:type="dxa"/>
                <w:vAlign w:val="center"/>
                <w:hideMark/>
              </w:tcPr>
            </w:tcPrChange>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Change w:id="14432" w:author="Brian Bohman" w:date="2021-10-27T05:58:00Z">
              <w:tcPr>
                <w:tcW w:w="864" w:type="dxa"/>
                <w:vAlign w:val="center"/>
                <w:hideMark/>
              </w:tcPr>
            </w:tcPrChange>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33" w:author="Brian Bohman" w:date="2021-10-27T05:58:00Z">
              <w:tcPr>
                <w:tcW w:w="1152" w:type="dxa"/>
                <w:vAlign w:val="center"/>
                <w:hideMark/>
              </w:tcPr>
            </w:tcPrChange>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34" w:author="Brian Bohman" w:date="2021-10-27T05:58:00Z">
              <w:tcPr>
                <w:tcW w:w="504" w:type="dxa"/>
                <w:vAlign w:val="center"/>
                <w:hideMark/>
              </w:tcPr>
            </w:tcPrChange>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35" w:author="Brian Bohman" w:date="2021-10-27T05:58:00Z">
              <w:tcPr>
                <w:tcW w:w="1008" w:type="dxa"/>
                <w:vAlign w:val="center"/>
                <w:hideMark/>
              </w:tcPr>
            </w:tcPrChange>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36" w:author="Brian Bohman" w:date="2021-10-27T05:58:00Z">
              <w:tcPr>
                <w:tcW w:w="1008" w:type="dxa"/>
                <w:hideMark/>
              </w:tcPr>
            </w:tcPrChange>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37" w:author="Brian Bohman" w:date="2021-10-27T05:58:00Z">
              <w:tcPr>
                <w:tcW w:w="720" w:type="dxa"/>
                <w:vAlign w:val="center"/>
                <w:hideMark/>
              </w:tcPr>
            </w:tcPrChange>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38" w:author="Brian Bohman" w:date="2021-10-27T05:58:00Z">
              <w:tcPr>
                <w:tcW w:w="1008" w:type="dxa"/>
                <w:vAlign w:val="center"/>
                <w:hideMark/>
              </w:tcPr>
            </w:tcPrChange>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39" w:author="Brian Bohman" w:date="2021-10-27T05:58:00Z">
              <w:tcPr>
                <w:tcW w:w="1152" w:type="dxa"/>
                <w:vAlign w:val="center"/>
                <w:hideMark/>
              </w:tcPr>
            </w:tcPrChange>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4440" w:author="Brian Bohman" w:date="2021-10-27T05:58:00Z">
              <w:tcPr>
                <w:tcW w:w="1008" w:type="dxa"/>
                <w:vAlign w:val="center"/>
                <w:hideMark/>
              </w:tcPr>
            </w:tcPrChange>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14AA00D7" w14:textId="77777777" w:rsidTr="00E419CD">
        <w:trPr>
          <w:trHeight w:val="165"/>
          <w:trPrChange w:id="14441" w:author="Brian Bohman" w:date="2021-10-27T05:58:00Z">
            <w:trPr>
              <w:trHeight w:val="165"/>
            </w:trPr>
          </w:trPrChange>
        </w:trPr>
        <w:tc>
          <w:tcPr>
            <w:tcW w:w="360" w:type="dxa"/>
            <w:vAlign w:val="center"/>
            <w:hideMark/>
            <w:tcPrChange w:id="14442" w:author="Brian Bohman" w:date="2021-10-27T05:58:00Z">
              <w:tcPr>
                <w:tcW w:w="360" w:type="dxa"/>
                <w:vAlign w:val="center"/>
                <w:hideMark/>
              </w:tcPr>
            </w:tcPrChange>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Change w:id="14443" w:author="Brian Bohman" w:date="2021-10-27T05:58:00Z">
              <w:tcPr>
                <w:tcW w:w="864" w:type="dxa"/>
                <w:vAlign w:val="center"/>
                <w:hideMark/>
              </w:tcPr>
            </w:tcPrChange>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44" w:author="Brian Bohman" w:date="2021-10-27T05:58:00Z">
              <w:tcPr>
                <w:tcW w:w="1152" w:type="dxa"/>
                <w:vAlign w:val="center"/>
                <w:hideMark/>
              </w:tcPr>
            </w:tcPrChange>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45" w:author="Brian Bohman" w:date="2021-10-27T05:58:00Z">
              <w:tcPr>
                <w:tcW w:w="504" w:type="dxa"/>
                <w:vAlign w:val="center"/>
                <w:hideMark/>
              </w:tcPr>
            </w:tcPrChange>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46" w:author="Brian Bohman" w:date="2021-10-27T05:58:00Z">
              <w:tcPr>
                <w:tcW w:w="1008" w:type="dxa"/>
                <w:vAlign w:val="center"/>
                <w:hideMark/>
              </w:tcPr>
            </w:tcPrChange>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47" w:author="Brian Bohman" w:date="2021-10-27T05:58:00Z">
              <w:tcPr>
                <w:tcW w:w="1008" w:type="dxa"/>
                <w:hideMark/>
              </w:tcPr>
            </w:tcPrChange>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48" w:author="Brian Bohman" w:date="2021-10-27T05:58:00Z">
              <w:tcPr>
                <w:tcW w:w="720" w:type="dxa"/>
                <w:vAlign w:val="center"/>
                <w:hideMark/>
              </w:tcPr>
            </w:tcPrChange>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49" w:author="Brian Bohman" w:date="2021-10-27T05:58:00Z">
              <w:tcPr>
                <w:tcW w:w="1008" w:type="dxa"/>
                <w:vAlign w:val="center"/>
                <w:hideMark/>
              </w:tcPr>
            </w:tcPrChange>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50" w:author="Brian Bohman" w:date="2021-10-27T05:58:00Z">
              <w:tcPr>
                <w:tcW w:w="1152" w:type="dxa"/>
                <w:vAlign w:val="center"/>
                <w:hideMark/>
              </w:tcPr>
            </w:tcPrChange>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451" w:author="Brian Bohman" w:date="2021-10-27T05:58:00Z">
              <w:tcPr>
                <w:tcW w:w="1008" w:type="dxa"/>
                <w:vAlign w:val="center"/>
                <w:hideMark/>
              </w:tcPr>
            </w:tcPrChange>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4F86630B" w14:textId="77777777" w:rsidTr="00E419CD">
        <w:trPr>
          <w:trHeight w:val="165"/>
          <w:trPrChange w:id="14452" w:author="Brian Bohman" w:date="2021-10-27T05:58:00Z">
            <w:trPr>
              <w:trHeight w:val="165"/>
            </w:trPr>
          </w:trPrChange>
        </w:trPr>
        <w:tc>
          <w:tcPr>
            <w:tcW w:w="360" w:type="dxa"/>
            <w:vAlign w:val="center"/>
            <w:hideMark/>
            <w:tcPrChange w:id="14453" w:author="Brian Bohman" w:date="2021-10-27T05:58:00Z">
              <w:tcPr>
                <w:tcW w:w="360" w:type="dxa"/>
                <w:vAlign w:val="center"/>
                <w:hideMark/>
              </w:tcPr>
            </w:tcPrChange>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Change w:id="14454" w:author="Brian Bohman" w:date="2021-10-27T05:58:00Z">
              <w:tcPr>
                <w:tcW w:w="864" w:type="dxa"/>
                <w:vAlign w:val="center"/>
                <w:hideMark/>
              </w:tcPr>
            </w:tcPrChange>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55" w:author="Brian Bohman" w:date="2021-10-27T05:58:00Z">
              <w:tcPr>
                <w:tcW w:w="1152" w:type="dxa"/>
                <w:vAlign w:val="center"/>
                <w:hideMark/>
              </w:tcPr>
            </w:tcPrChange>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56" w:author="Brian Bohman" w:date="2021-10-27T05:58:00Z">
              <w:tcPr>
                <w:tcW w:w="504" w:type="dxa"/>
                <w:vAlign w:val="center"/>
                <w:hideMark/>
              </w:tcPr>
            </w:tcPrChange>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Change w:id="14457" w:author="Brian Bohman" w:date="2021-10-27T05:58:00Z">
              <w:tcPr>
                <w:tcW w:w="1008" w:type="dxa"/>
                <w:vAlign w:val="center"/>
                <w:hideMark/>
              </w:tcPr>
            </w:tcPrChange>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4458" w:author="Brian Bohman" w:date="2021-10-27T05:58:00Z">
              <w:tcPr>
                <w:tcW w:w="1008" w:type="dxa"/>
                <w:hideMark/>
              </w:tcPr>
            </w:tcPrChange>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59" w:author="Brian Bohman" w:date="2021-10-27T05:58:00Z">
              <w:tcPr>
                <w:tcW w:w="720" w:type="dxa"/>
                <w:vAlign w:val="center"/>
                <w:hideMark/>
              </w:tcPr>
            </w:tcPrChange>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460" w:author="Brian Bohman" w:date="2021-10-27T05:58:00Z">
              <w:tcPr>
                <w:tcW w:w="1008" w:type="dxa"/>
                <w:vAlign w:val="center"/>
                <w:hideMark/>
              </w:tcPr>
            </w:tcPrChange>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461" w:author="Brian Bohman" w:date="2021-10-27T05:58:00Z">
              <w:tcPr>
                <w:tcW w:w="1152" w:type="dxa"/>
                <w:vAlign w:val="center"/>
                <w:hideMark/>
              </w:tcPr>
            </w:tcPrChange>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440" w:type="dxa"/>
            <w:vAlign w:val="center"/>
            <w:hideMark/>
            <w:tcPrChange w:id="14462" w:author="Brian Bohman" w:date="2021-10-27T05:58:00Z">
              <w:tcPr>
                <w:tcW w:w="1008" w:type="dxa"/>
                <w:vAlign w:val="center"/>
                <w:hideMark/>
              </w:tcPr>
            </w:tcPrChange>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85A3748" w14:textId="77777777" w:rsidTr="00E419CD">
        <w:trPr>
          <w:trHeight w:val="180"/>
          <w:trPrChange w:id="14463" w:author="Brian Bohman" w:date="2021-10-27T05:58:00Z">
            <w:trPr>
              <w:trHeight w:val="180"/>
            </w:trPr>
          </w:trPrChange>
        </w:trPr>
        <w:tc>
          <w:tcPr>
            <w:tcW w:w="360" w:type="dxa"/>
            <w:vAlign w:val="center"/>
            <w:hideMark/>
            <w:tcPrChange w:id="14464" w:author="Brian Bohman" w:date="2021-10-27T05:58:00Z">
              <w:tcPr>
                <w:tcW w:w="360" w:type="dxa"/>
                <w:vAlign w:val="center"/>
                <w:hideMark/>
              </w:tcPr>
            </w:tcPrChange>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Change w:id="14465" w:author="Brian Bohman" w:date="2021-10-27T05:58:00Z">
              <w:tcPr>
                <w:tcW w:w="864" w:type="dxa"/>
                <w:vAlign w:val="center"/>
                <w:hideMark/>
              </w:tcPr>
            </w:tcPrChange>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66" w:author="Brian Bohman" w:date="2021-10-27T05:58:00Z">
              <w:tcPr>
                <w:tcW w:w="1152" w:type="dxa"/>
                <w:vAlign w:val="center"/>
                <w:hideMark/>
              </w:tcPr>
            </w:tcPrChange>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67" w:author="Brian Bohman" w:date="2021-10-27T05:58:00Z">
              <w:tcPr>
                <w:tcW w:w="504" w:type="dxa"/>
                <w:vAlign w:val="center"/>
                <w:hideMark/>
              </w:tcPr>
            </w:tcPrChange>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68" w:author="Brian Bohman" w:date="2021-10-27T05:58:00Z">
              <w:tcPr>
                <w:tcW w:w="1008" w:type="dxa"/>
                <w:vAlign w:val="center"/>
                <w:hideMark/>
              </w:tcPr>
            </w:tcPrChange>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69" w:author="Brian Bohman" w:date="2021-10-27T05:58:00Z">
              <w:tcPr>
                <w:tcW w:w="1008" w:type="dxa"/>
                <w:hideMark/>
              </w:tcPr>
            </w:tcPrChange>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70" w:author="Brian Bohman" w:date="2021-10-27T05:58:00Z">
              <w:tcPr>
                <w:tcW w:w="720" w:type="dxa"/>
                <w:vAlign w:val="center"/>
                <w:hideMark/>
              </w:tcPr>
            </w:tcPrChange>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71" w:author="Brian Bohman" w:date="2021-10-27T05:58:00Z">
              <w:tcPr>
                <w:tcW w:w="1008" w:type="dxa"/>
                <w:vAlign w:val="center"/>
                <w:hideMark/>
              </w:tcPr>
            </w:tcPrChange>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472" w:author="Brian Bohman" w:date="2021-10-27T05:58:00Z">
              <w:tcPr>
                <w:tcW w:w="1152" w:type="dxa"/>
                <w:vAlign w:val="center"/>
                <w:hideMark/>
              </w:tcPr>
            </w:tcPrChange>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4473" w:author="Brian Bohman" w:date="2021-10-27T05:58:00Z">
              <w:tcPr>
                <w:tcW w:w="1008" w:type="dxa"/>
                <w:vAlign w:val="center"/>
                <w:hideMark/>
              </w:tcPr>
            </w:tcPrChange>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990C47B" w14:textId="77777777" w:rsidTr="00E419CD">
        <w:trPr>
          <w:trHeight w:val="165"/>
          <w:trPrChange w:id="14474" w:author="Brian Bohman" w:date="2021-10-27T05:58:00Z">
            <w:trPr>
              <w:trHeight w:val="165"/>
            </w:trPr>
          </w:trPrChange>
        </w:trPr>
        <w:tc>
          <w:tcPr>
            <w:tcW w:w="360" w:type="dxa"/>
            <w:vAlign w:val="center"/>
            <w:hideMark/>
            <w:tcPrChange w:id="14475" w:author="Brian Bohman" w:date="2021-10-27T05:58:00Z">
              <w:tcPr>
                <w:tcW w:w="360" w:type="dxa"/>
                <w:vAlign w:val="center"/>
                <w:hideMark/>
              </w:tcPr>
            </w:tcPrChange>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Change w:id="14476" w:author="Brian Bohman" w:date="2021-10-27T05:58:00Z">
              <w:tcPr>
                <w:tcW w:w="864" w:type="dxa"/>
                <w:vAlign w:val="center"/>
                <w:hideMark/>
              </w:tcPr>
            </w:tcPrChange>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77" w:author="Brian Bohman" w:date="2021-10-27T05:58:00Z">
              <w:tcPr>
                <w:tcW w:w="1152" w:type="dxa"/>
                <w:vAlign w:val="center"/>
                <w:hideMark/>
              </w:tcPr>
            </w:tcPrChange>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78" w:author="Brian Bohman" w:date="2021-10-27T05:58:00Z">
              <w:tcPr>
                <w:tcW w:w="504" w:type="dxa"/>
                <w:vAlign w:val="center"/>
                <w:hideMark/>
              </w:tcPr>
            </w:tcPrChange>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79" w:author="Brian Bohman" w:date="2021-10-27T05:58:00Z">
              <w:tcPr>
                <w:tcW w:w="1008" w:type="dxa"/>
                <w:vAlign w:val="center"/>
                <w:hideMark/>
              </w:tcPr>
            </w:tcPrChange>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80" w:author="Brian Bohman" w:date="2021-10-27T05:58:00Z">
              <w:tcPr>
                <w:tcW w:w="1008" w:type="dxa"/>
                <w:hideMark/>
              </w:tcPr>
            </w:tcPrChange>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81" w:author="Brian Bohman" w:date="2021-10-27T05:58:00Z">
              <w:tcPr>
                <w:tcW w:w="720" w:type="dxa"/>
                <w:vAlign w:val="center"/>
                <w:hideMark/>
              </w:tcPr>
            </w:tcPrChange>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82" w:author="Brian Bohman" w:date="2021-10-27T05:58:00Z">
              <w:tcPr>
                <w:tcW w:w="1008" w:type="dxa"/>
                <w:vAlign w:val="center"/>
                <w:hideMark/>
              </w:tcPr>
            </w:tcPrChange>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483" w:author="Brian Bohman" w:date="2021-10-27T05:58:00Z">
              <w:tcPr>
                <w:tcW w:w="1152" w:type="dxa"/>
                <w:vAlign w:val="center"/>
                <w:hideMark/>
              </w:tcPr>
            </w:tcPrChange>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484" w:author="Brian Bohman" w:date="2021-10-27T05:58:00Z">
              <w:tcPr>
                <w:tcW w:w="1008" w:type="dxa"/>
                <w:vAlign w:val="center"/>
                <w:hideMark/>
              </w:tcPr>
            </w:tcPrChange>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ED1B76E" w14:textId="77777777" w:rsidTr="00E419CD">
        <w:trPr>
          <w:trHeight w:val="165"/>
          <w:trPrChange w:id="14485" w:author="Brian Bohman" w:date="2021-10-27T05:58:00Z">
            <w:trPr>
              <w:trHeight w:val="165"/>
            </w:trPr>
          </w:trPrChange>
        </w:trPr>
        <w:tc>
          <w:tcPr>
            <w:tcW w:w="360" w:type="dxa"/>
            <w:vAlign w:val="center"/>
            <w:hideMark/>
            <w:tcPrChange w:id="14486" w:author="Brian Bohman" w:date="2021-10-27T05:58:00Z">
              <w:tcPr>
                <w:tcW w:w="360" w:type="dxa"/>
                <w:vAlign w:val="center"/>
                <w:hideMark/>
              </w:tcPr>
            </w:tcPrChange>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Change w:id="14487" w:author="Brian Bohman" w:date="2021-10-27T05:58:00Z">
              <w:tcPr>
                <w:tcW w:w="864" w:type="dxa"/>
                <w:vAlign w:val="center"/>
                <w:hideMark/>
              </w:tcPr>
            </w:tcPrChange>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88" w:author="Brian Bohman" w:date="2021-10-27T05:58:00Z">
              <w:tcPr>
                <w:tcW w:w="1152" w:type="dxa"/>
                <w:vAlign w:val="center"/>
                <w:hideMark/>
              </w:tcPr>
            </w:tcPrChange>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489" w:author="Brian Bohman" w:date="2021-10-27T05:58:00Z">
              <w:tcPr>
                <w:tcW w:w="504" w:type="dxa"/>
                <w:vAlign w:val="center"/>
                <w:hideMark/>
              </w:tcPr>
            </w:tcPrChange>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490" w:author="Brian Bohman" w:date="2021-10-27T05:58:00Z">
              <w:tcPr>
                <w:tcW w:w="1008" w:type="dxa"/>
                <w:vAlign w:val="center"/>
                <w:hideMark/>
              </w:tcPr>
            </w:tcPrChange>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491" w:author="Brian Bohman" w:date="2021-10-27T05:58:00Z">
              <w:tcPr>
                <w:tcW w:w="1008" w:type="dxa"/>
                <w:hideMark/>
              </w:tcPr>
            </w:tcPrChange>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492" w:author="Brian Bohman" w:date="2021-10-27T05:58:00Z">
              <w:tcPr>
                <w:tcW w:w="720" w:type="dxa"/>
                <w:vAlign w:val="center"/>
                <w:hideMark/>
              </w:tcPr>
            </w:tcPrChange>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493" w:author="Brian Bohman" w:date="2021-10-27T05:58:00Z">
              <w:tcPr>
                <w:tcW w:w="1008" w:type="dxa"/>
                <w:vAlign w:val="center"/>
                <w:hideMark/>
              </w:tcPr>
            </w:tcPrChange>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494" w:author="Brian Bohman" w:date="2021-10-27T05:58:00Z">
              <w:tcPr>
                <w:tcW w:w="1152" w:type="dxa"/>
                <w:vAlign w:val="center"/>
                <w:hideMark/>
              </w:tcPr>
            </w:tcPrChange>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440" w:type="dxa"/>
            <w:vAlign w:val="center"/>
            <w:hideMark/>
            <w:tcPrChange w:id="14495" w:author="Brian Bohman" w:date="2021-10-27T05:58:00Z">
              <w:tcPr>
                <w:tcW w:w="1008" w:type="dxa"/>
                <w:vAlign w:val="center"/>
                <w:hideMark/>
              </w:tcPr>
            </w:tcPrChange>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4D9B4B5" w14:textId="77777777" w:rsidTr="00E419CD">
        <w:trPr>
          <w:trHeight w:val="165"/>
          <w:trPrChange w:id="14496" w:author="Brian Bohman" w:date="2021-10-27T05:58:00Z">
            <w:trPr>
              <w:trHeight w:val="165"/>
            </w:trPr>
          </w:trPrChange>
        </w:trPr>
        <w:tc>
          <w:tcPr>
            <w:tcW w:w="360" w:type="dxa"/>
            <w:vAlign w:val="center"/>
            <w:hideMark/>
            <w:tcPrChange w:id="14497" w:author="Brian Bohman" w:date="2021-10-27T05:58:00Z">
              <w:tcPr>
                <w:tcW w:w="360" w:type="dxa"/>
                <w:vAlign w:val="center"/>
                <w:hideMark/>
              </w:tcPr>
            </w:tcPrChange>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Change w:id="14498" w:author="Brian Bohman" w:date="2021-10-27T05:58:00Z">
              <w:tcPr>
                <w:tcW w:w="864" w:type="dxa"/>
                <w:vAlign w:val="center"/>
                <w:hideMark/>
              </w:tcPr>
            </w:tcPrChange>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499" w:author="Brian Bohman" w:date="2021-10-27T05:58:00Z">
              <w:tcPr>
                <w:tcW w:w="1152" w:type="dxa"/>
                <w:vAlign w:val="center"/>
                <w:hideMark/>
              </w:tcPr>
            </w:tcPrChange>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00" w:author="Brian Bohman" w:date="2021-10-27T05:58:00Z">
              <w:tcPr>
                <w:tcW w:w="504" w:type="dxa"/>
                <w:vAlign w:val="center"/>
                <w:hideMark/>
              </w:tcPr>
            </w:tcPrChange>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Change w:id="14501" w:author="Brian Bohman" w:date="2021-10-27T05:58:00Z">
              <w:tcPr>
                <w:tcW w:w="1008" w:type="dxa"/>
                <w:vAlign w:val="center"/>
                <w:hideMark/>
              </w:tcPr>
            </w:tcPrChange>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4502" w:author="Brian Bohman" w:date="2021-10-27T05:58:00Z">
              <w:tcPr>
                <w:tcW w:w="1008" w:type="dxa"/>
                <w:hideMark/>
              </w:tcPr>
            </w:tcPrChange>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03" w:author="Brian Bohman" w:date="2021-10-27T05:58:00Z">
              <w:tcPr>
                <w:tcW w:w="720" w:type="dxa"/>
                <w:vAlign w:val="center"/>
                <w:hideMark/>
              </w:tcPr>
            </w:tcPrChange>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04" w:author="Brian Bohman" w:date="2021-10-27T05:58:00Z">
              <w:tcPr>
                <w:tcW w:w="1008" w:type="dxa"/>
                <w:vAlign w:val="center"/>
                <w:hideMark/>
              </w:tcPr>
            </w:tcPrChange>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05" w:author="Brian Bohman" w:date="2021-10-27T05:58:00Z">
              <w:tcPr>
                <w:tcW w:w="1152" w:type="dxa"/>
                <w:vAlign w:val="center"/>
                <w:hideMark/>
              </w:tcPr>
            </w:tcPrChange>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4506" w:author="Brian Bohman" w:date="2021-10-27T05:58:00Z">
              <w:tcPr>
                <w:tcW w:w="1008" w:type="dxa"/>
                <w:vAlign w:val="center"/>
                <w:hideMark/>
              </w:tcPr>
            </w:tcPrChange>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244283B2" w14:textId="77777777" w:rsidTr="00E419CD">
        <w:trPr>
          <w:trHeight w:val="165"/>
          <w:trPrChange w:id="14507" w:author="Brian Bohman" w:date="2021-10-27T05:58:00Z">
            <w:trPr>
              <w:trHeight w:val="165"/>
            </w:trPr>
          </w:trPrChange>
        </w:trPr>
        <w:tc>
          <w:tcPr>
            <w:tcW w:w="360" w:type="dxa"/>
            <w:vAlign w:val="center"/>
            <w:hideMark/>
            <w:tcPrChange w:id="14508" w:author="Brian Bohman" w:date="2021-10-27T05:58:00Z">
              <w:tcPr>
                <w:tcW w:w="360" w:type="dxa"/>
                <w:vAlign w:val="center"/>
                <w:hideMark/>
              </w:tcPr>
            </w:tcPrChange>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Change w:id="14509" w:author="Brian Bohman" w:date="2021-10-27T05:58:00Z">
              <w:tcPr>
                <w:tcW w:w="864" w:type="dxa"/>
                <w:vAlign w:val="center"/>
                <w:hideMark/>
              </w:tcPr>
            </w:tcPrChange>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10" w:author="Brian Bohman" w:date="2021-10-27T05:58:00Z">
              <w:tcPr>
                <w:tcW w:w="1152" w:type="dxa"/>
                <w:vAlign w:val="center"/>
                <w:hideMark/>
              </w:tcPr>
            </w:tcPrChange>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11" w:author="Brian Bohman" w:date="2021-10-27T05:58:00Z">
              <w:tcPr>
                <w:tcW w:w="504" w:type="dxa"/>
                <w:vAlign w:val="center"/>
                <w:hideMark/>
              </w:tcPr>
            </w:tcPrChange>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12" w:author="Brian Bohman" w:date="2021-10-27T05:58:00Z">
              <w:tcPr>
                <w:tcW w:w="1008" w:type="dxa"/>
                <w:vAlign w:val="center"/>
                <w:hideMark/>
              </w:tcPr>
            </w:tcPrChange>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13" w:author="Brian Bohman" w:date="2021-10-27T05:58:00Z">
              <w:tcPr>
                <w:tcW w:w="1008" w:type="dxa"/>
                <w:hideMark/>
              </w:tcPr>
            </w:tcPrChange>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14" w:author="Brian Bohman" w:date="2021-10-27T05:58:00Z">
              <w:tcPr>
                <w:tcW w:w="720" w:type="dxa"/>
                <w:vAlign w:val="center"/>
                <w:hideMark/>
              </w:tcPr>
            </w:tcPrChange>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15" w:author="Brian Bohman" w:date="2021-10-27T05:58:00Z">
              <w:tcPr>
                <w:tcW w:w="1008" w:type="dxa"/>
                <w:vAlign w:val="center"/>
                <w:hideMark/>
              </w:tcPr>
            </w:tcPrChange>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16" w:author="Brian Bohman" w:date="2021-10-27T05:58:00Z">
              <w:tcPr>
                <w:tcW w:w="1152" w:type="dxa"/>
                <w:vAlign w:val="center"/>
                <w:hideMark/>
              </w:tcPr>
            </w:tcPrChange>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4517" w:author="Brian Bohman" w:date="2021-10-27T05:58:00Z">
              <w:tcPr>
                <w:tcW w:w="1008" w:type="dxa"/>
                <w:vAlign w:val="center"/>
                <w:hideMark/>
              </w:tcPr>
            </w:tcPrChange>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C88F387" w14:textId="77777777" w:rsidTr="00E419CD">
        <w:trPr>
          <w:trHeight w:val="165"/>
          <w:trPrChange w:id="14518" w:author="Brian Bohman" w:date="2021-10-27T05:58:00Z">
            <w:trPr>
              <w:trHeight w:val="165"/>
            </w:trPr>
          </w:trPrChange>
        </w:trPr>
        <w:tc>
          <w:tcPr>
            <w:tcW w:w="360" w:type="dxa"/>
            <w:vAlign w:val="center"/>
            <w:hideMark/>
            <w:tcPrChange w:id="14519" w:author="Brian Bohman" w:date="2021-10-27T05:58:00Z">
              <w:tcPr>
                <w:tcW w:w="360" w:type="dxa"/>
                <w:vAlign w:val="center"/>
                <w:hideMark/>
              </w:tcPr>
            </w:tcPrChange>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Change w:id="14520" w:author="Brian Bohman" w:date="2021-10-27T05:58:00Z">
              <w:tcPr>
                <w:tcW w:w="864" w:type="dxa"/>
                <w:vAlign w:val="center"/>
                <w:hideMark/>
              </w:tcPr>
            </w:tcPrChange>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21" w:author="Brian Bohman" w:date="2021-10-27T05:58:00Z">
              <w:tcPr>
                <w:tcW w:w="1152" w:type="dxa"/>
                <w:vAlign w:val="center"/>
                <w:hideMark/>
              </w:tcPr>
            </w:tcPrChange>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22" w:author="Brian Bohman" w:date="2021-10-27T05:58:00Z">
              <w:tcPr>
                <w:tcW w:w="504" w:type="dxa"/>
                <w:vAlign w:val="center"/>
                <w:hideMark/>
              </w:tcPr>
            </w:tcPrChange>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23" w:author="Brian Bohman" w:date="2021-10-27T05:58:00Z">
              <w:tcPr>
                <w:tcW w:w="1008" w:type="dxa"/>
                <w:vAlign w:val="center"/>
                <w:hideMark/>
              </w:tcPr>
            </w:tcPrChange>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24" w:author="Brian Bohman" w:date="2021-10-27T05:58:00Z">
              <w:tcPr>
                <w:tcW w:w="1008" w:type="dxa"/>
                <w:hideMark/>
              </w:tcPr>
            </w:tcPrChange>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25" w:author="Brian Bohman" w:date="2021-10-27T05:58:00Z">
              <w:tcPr>
                <w:tcW w:w="720" w:type="dxa"/>
                <w:vAlign w:val="center"/>
                <w:hideMark/>
              </w:tcPr>
            </w:tcPrChange>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26" w:author="Brian Bohman" w:date="2021-10-27T05:58:00Z">
              <w:tcPr>
                <w:tcW w:w="1008" w:type="dxa"/>
                <w:vAlign w:val="center"/>
                <w:hideMark/>
              </w:tcPr>
            </w:tcPrChange>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27" w:author="Brian Bohman" w:date="2021-10-27T05:58:00Z">
              <w:tcPr>
                <w:tcW w:w="1152" w:type="dxa"/>
                <w:vAlign w:val="center"/>
                <w:hideMark/>
              </w:tcPr>
            </w:tcPrChange>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440" w:type="dxa"/>
            <w:vAlign w:val="center"/>
            <w:hideMark/>
            <w:tcPrChange w:id="14528" w:author="Brian Bohman" w:date="2021-10-27T05:58:00Z">
              <w:tcPr>
                <w:tcW w:w="1008" w:type="dxa"/>
                <w:vAlign w:val="center"/>
                <w:hideMark/>
              </w:tcPr>
            </w:tcPrChange>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404CBC0C" w14:textId="77777777" w:rsidTr="00E419CD">
        <w:trPr>
          <w:trHeight w:val="165"/>
          <w:trPrChange w:id="14529" w:author="Brian Bohman" w:date="2021-10-27T05:58:00Z">
            <w:trPr>
              <w:trHeight w:val="165"/>
            </w:trPr>
          </w:trPrChange>
        </w:trPr>
        <w:tc>
          <w:tcPr>
            <w:tcW w:w="360" w:type="dxa"/>
            <w:vAlign w:val="center"/>
            <w:hideMark/>
            <w:tcPrChange w:id="14530" w:author="Brian Bohman" w:date="2021-10-27T05:58:00Z">
              <w:tcPr>
                <w:tcW w:w="360" w:type="dxa"/>
                <w:vAlign w:val="center"/>
                <w:hideMark/>
              </w:tcPr>
            </w:tcPrChange>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Change w:id="14531" w:author="Brian Bohman" w:date="2021-10-27T05:58:00Z">
              <w:tcPr>
                <w:tcW w:w="864" w:type="dxa"/>
                <w:vAlign w:val="center"/>
                <w:hideMark/>
              </w:tcPr>
            </w:tcPrChange>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32" w:author="Brian Bohman" w:date="2021-10-27T05:58:00Z">
              <w:tcPr>
                <w:tcW w:w="1152" w:type="dxa"/>
                <w:vAlign w:val="center"/>
                <w:hideMark/>
              </w:tcPr>
            </w:tcPrChange>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33" w:author="Brian Bohman" w:date="2021-10-27T05:58:00Z">
              <w:tcPr>
                <w:tcW w:w="504" w:type="dxa"/>
                <w:vAlign w:val="center"/>
                <w:hideMark/>
              </w:tcPr>
            </w:tcPrChange>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34" w:author="Brian Bohman" w:date="2021-10-27T05:58:00Z">
              <w:tcPr>
                <w:tcW w:w="1008" w:type="dxa"/>
                <w:vAlign w:val="center"/>
                <w:hideMark/>
              </w:tcPr>
            </w:tcPrChange>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35" w:author="Brian Bohman" w:date="2021-10-27T05:58:00Z">
              <w:tcPr>
                <w:tcW w:w="1008" w:type="dxa"/>
                <w:hideMark/>
              </w:tcPr>
            </w:tcPrChange>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36" w:author="Brian Bohman" w:date="2021-10-27T05:58:00Z">
              <w:tcPr>
                <w:tcW w:w="720" w:type="dxa"/>
                <w:vAlign w:val="center"/>
                <w:hideMark/>
              </w:tcPr>
            </w:tcPrChange>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37" w:author="Brian Bohman" w:date="2021-10-27T05:58:00Z">
              <w:tcPr>
                <w:tcW w:w="1008" w:type="dxa"/>
                <w:vAlign w:val="center"/>
                <w:hideMark/>
              </w:tcPr>
            </w:tcPrChange>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38" w:author="Brian Bohman" w:date="2021-10-27T05:58:00Z">
              <w:tcPr>
                <w:tcW w:w="1152" w:type="dxa"/>
                <w:vAlign w:val="center"/>
                <w:hideMark/>
              </w:tcPr>
            </w:tcPrChange>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539" w:author="Brian Bohman" w:date="2021-10-27T05:58:00Z">
              <w:tcPr>
                <w:tcW w:w="1008" w:type="dxa"/>
                <w:vAlign w:val="center"/>
                <w:hideMark/>
              </w:tcPr>
            </w:tcPrChange>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16A2663" w14:textId="77777777" w:rsidTr="00E419CD">
        <w:trPr>
          <w:trHeight w:val="165"/>
          <w:trPrChange w:id="14540" w:author="Brian Bohman" w:date="2021-10-27T05:58:00Z">
            <w:trPr>
              <w:trHeight w:val="165"/>
            </w:trPr>
          </w:trPrChange>
        </w:trPr>
        <w:tc>
          <w:tcPr>
            <w:tcW w:w="360" w:type="dxa"/>
            <w:vAlign w:val="center"/>
            <w:hideMark/>
            <w:tcPrChange w:id="14541" w:author="Brian Bohman" w:date="2021-10-27T05:58:00Z">
              <w:tcPr>
                <w:tcW w:w="360" w:type="dxa"/>
                <w:vAlign w:val="center"/>
                <w:hideMark/>
              </w:tcPr>
            </w:tcPrChange>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Change w:id="14542" w:author="Brian Bohman" w:date="2021-10-27T05:58:00Z">
              <w:tcPr>
                <w:tcW w:w="864" w:type="dxa"/>
                <w:vAlign w:val="center"/>
                <w:hideMark/>
              </w:tcPr>
            </w:tcPrChange>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43" w:author="Brian Bohman" w:date="2021-10-27T05:58:00Z">
              <w:tcPr>
                <w:tcW w:w="1152" w:type="dxa"/>
                <w:vAlign w:val="center"/>
                <w:hideMark/>
              </w:tcPr>
            </w:tcPrChange>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Change w:id="14544" w:author="Brian Bohman" w:date="2021-10-27T05:58:00Z">
              <w:tcPr>
                <w:tcW w:w="504" w:type="dxa"/>
                <w:vAlign w:val="center"/>
                <w:hideMark/>
              </w:tcPr>
            </w:tcPrChange>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Change w:id="14545" w:author="Brian Bohman" w:date="2021-10-27T05:58:00Z">
              <w:tcPr>
                <w:tcW w:w="1008" w:type="dxa"/>
                <w:vAlign w:val="center"/>
                <w:hideMark/>
              </w:tcPr>
            </w:tcPrChange>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4546" w:author="Brian Bohman" w:date="2021-10-27T05:58:00Z">
              <w:tcPr>
                <w:tcW w:w="1008" w:type="dxa"/>
                <w:hideMark/>
              </w:tcPr>
            </w:tcPrChange>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47" w:author="Brian Bohman" w:date="2021-10-27T05:58:00Z">
              <w:tcPr>
                <w:tcW w:w="720" w:type="dxa"/>
                <w:vAlign w:val="center"/>
                <w:hideMark/>
              </w:tcPr>
            </w:tcPrChange>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4548" w:author="Brian Bohman" w:date="2021-10-27T05:58:00Z">
              <w:tcPr>
                <w:tcW w:w="1008" w:type="dxa"/>
                <w:vAlign w:val="center"/>
                <w:hideMark/>
              </w:tcPr>
            </w:tcPrChange>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49" w:author="Brian Bohman" w:date="2021-10-27T05:58:00Z">
              <w:tcPr>
                <w:tcW w:w="1152" w:type="dxa"/>
                <w:vAlign w:val="center"/>
                <w:hideMark/>
              </w:tcPr>
            </w:tcPrChange>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440" w:type="dxa"/>
            <w:vAlign w:val="center"/>
            <w:hideMark/>
            <w:tcPrChange w:id="14550" w:author="Brian Bohman" w:date="2021-10-27T05:58:00Z">
              <w:tcPr>
                <w:tcW w:w="1008" w:type="dxa"/>
                <w:vAlign w:val="center"/>
                <w:hideMark/>
              </w:tcPr>
            </w:tcPrChange>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6D52C81" w14:textId="77777777" w:rsidTr="00E419CD">
        <w:trPr>
          <w:trHeight w:val="165"/>
          <w:trPrChange w:id="14551" w:author="Brian Bohman" w:date="2021-10-27T05:58:00Z">
            <w:trPr>
              <w:trHeight w:val="165"/>
            </w:trPr>
          </w:trPrChange>
        </w:trPr>
        <w:tc>
          <w:tcPr>
            <w:tcW w:w="360" w:type="dxa"/>
            <w:vAlign w:val="center"/>
            <w:hideMark/>
            <w:tcPrChange w:id="14552" w:author="Brian Bohman" w:date="2021-10-27T05:58:00Z">
              <w:tcPr>
                <w:tcW w:w="360" w:type="dxa"/>
                <w:vAlign w:val="center"/>
                <w:hideMark/>
              </w:tcPr>
            </w:tcPrChange>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Change w:id="14553" w:author="Brian Bohman" w:date="2021-10-27T05:58:00Z">
              <w:tcPr>
                <w:tcW w:w="864" w:type="dxa"/>
                <w:vAlign w:val="center"/>
                <w:hideMark/>
              </w:tcPr>
            </w:tcPrChange>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54" w:author="Brian Bohman" w:date="2021-10-27T05:58:00Z">
              <w:tcPr>
                <w:tcW w:w="1152" w:type="dxa"/>
                <w:vAlign w:val="center"/>
                <w:hideMark/>
              </w:tcPr>
            </w:tcPrChange>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55" w:author="Brian Bohman" w:date="2021-10-27T05:58:00Z">
              <w:tcPr>
                <w:tcW w:w="504" w:type="dxa"/>
                <w:vAlign w:val="center"/>
                <w:hideMark/>
              </w:tcPr>
            </w:tcPrChange>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56" w:author="Brian Bohman" w:date="2021-10-27T05:58:00Z">
              <w:tcPr>
                <w:tcW w:w="1008" w:type="dxa"/>
                <w:vAlign w:val="center"/>
                <w:hideMark/>
              </w:tcPr>
            </w:tcPrChange>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57" w:author="Brian Bohman" w:date="2021-10-27T05:58:00Z">
              <w:tcPr>
                <w:tcW w:w="1008" w:type="dxa"/>
                <w:hideMark/>
              </w:tcPr>
            </w:tcPrChange>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58" w:author="Brian Bohman" w:date="2021-10-27T05:58:00Z">
              <w:tcPr>
                <w:tcW w:w="720" w:type="dxa"/>
                <w:vAlign w:val="center"/>
                <w:hideMark/>
              </w:tcPr>
            </w:tcPrChange>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59" w:author="Brian Bohman" w:date="2021-10-27T05:58:00Z">
              <w:tcPr>
                <w:tcW w:w="1008" w:type="dxa"/>
                <w:vAlign w:val="center"/>
                <w:hideMark/>
              </w:tcPr>
            </w:tcPrChange>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560" w:author="Brian Bohman" w:date="2021-10-27T05:58:00Z">
              <w:tcPr>
                <w:tcW w:w="1152" w:type="dxa"/>
                <w:vAlign w:val="center"/>
                <w:hideMark/>
              </w:tcPr>
            </w:tcPrChange>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440" w:type="dxa"/>
            <w:vAlign w:val="center"/>
            <w:hideMark/>
            <w:tcPrChange w:id="14561" w:author="Brian Bohman" w:date="2021-10-27T05:58:00Z">
              <w:tcPr>
                <w:tcW w:w="1008" w:type="dxa"/>
                <w:vAlign w:val="center"/>
                <w:hideMark/>
              </w:tcPr>
            </w:tcPrChange>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62D4214A" w14:textId="77777777" w:rsidTr="00E419CD">
        <w:trPr>
          <w:trHeight w:val="165"/>
          <w:trPrChange w:id="14562" w:author="Brian Bohman" w:date="2021-10-27T05:58:00Z">
            <w:trPr>
              <w:trHeight w:val="165"/>
            </w:trPr>
          </w:trPrChange>
        </w:trPr>
        <w:tc>
          <w:tcPr>
            <w:tcW w:w="360" w:type="dxa"/>
            <w:vAlign w:val="center"/>
            <w:hideMark/>
            <w:tcPrChange w:id="14563" w:author="Brian Bohman" w:date="2021-10-27T05:58:00Z">
              <w:tcPr>
                <w:tcW w:w="360" w:type="dxa"/>
                <w:vAlign w:val="center"/>
                <w:hideMark/>
              </w:tcPr>
            </w:tcPrChange>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Change w:id="14564" w:author="Brian Bohman" w:date="2021-10-27T05:58:00Z">
              <w:tcPr>
                <w:tcW w:w="864" w:type="dxa"/>
                <w:vAlign w:val="center"/>
                <w:hideMark/>
              </w:tcPr>
            </w:tcPrChange>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65" w:author="Brian Bohman" w:date="2021-10-27T05:58:00Z">
              <w:tcPr>
                <w:tcW w:w="1152" w:type="dxa"/>
                <w:vAlign w:val="center"/>
                <w:hideMark/>
              </w:tcPr>
            </w:tcPrChange>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66" w:author="Brian Bohman" w:date="2021-10-27T05:58:00Z">
              <w:tcPr>
                <w:tcW w:w="504" w:type="dxa"/>
                <w:vAlign w:val="center"/>
                <w:hideMark/>
              </w:tcPr>
            </w:tcPrChange>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67" w:author="Brian Bohman" w:date="2021-10-27T05:58:00Z">
              <w:tcPr>
                <w:tcW w:w="1008" w:type="dxa"/>
                <w:vAlign w:val="center"/>
                <w:hideMark/>
              </w:tcPr>
            </w:tcPrChange>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68" w:author="Brian Bohman" w:date="2021-10-27T05:58:00Z">
              <w:tcPr>
                <w:tcW w:w="1008" w:type="dxa"/>
                <w:hideMark/>
              </w:tcPr>
            </w:tcPrChange>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69" w:author="Brian Bohman" w:date="2021-10-27T05:58:00Z">
              <w:tcPr>
                <w:tcW w:w="720" w:type="dxa"/>
                <w:vAlign w:val="center"/>
                <w:hideMark/>
              </w:tcPr>
            </w:tcPrChange>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70" w:author="Brian Bohman" w:date="2021-10-27T05:58:00Z">
              <w:tcPr>
                <w:tcW w:w="1008" w:type="dxa"/>
                <w:vAlign w:val="center"/>
                <w:hideMark/>
              </w:tcPr>
            </w:tcPrChange>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571" w:author="Brian Bohman" w:date="2021-10-27T05:58:00Z">
              <w:tcPr>
                <w:tcW w:w="1152" w:type="dxa"/>
                <w:vAlign w:val="center"/>
                <w:hideMark/>
              </w:tcPr>
            </w:tcPrChange>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4572" w:author="Brian Bohman" w:date="2021-10-27T05:58:00Z">
              <w:tcPr>
                <w:tcW w:w="1008" w:type="dxa"/>
                <w:vAlign w:val="center"/>
                <w:hideMark/>
              </w:tcPr>
            </w:tcPrChange>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51535FF5" w14:textId="77777777" w:rsidTr="00E419CD">
        <w:trPr>
          <w:trHeight w:val="165"/>
          <w:trPrChange w:id="14573" w:author="Brian Bohman" w:date="2021-10-27T05:58:00Z">
            <w:trPr>
              <w:trHeight w:val="165"/>
            </w:trPr>
          </w:trPrChange>
        </w:trPr>
        <w:tc>
          <w:tcPr>
            <w:tcW w:w="360" w:type="dxa"/>
            <w:vAlign w:val="center"/>
            <w:hideMark/>
            <w:tcPrChange w:id="14574" w:author="Brian Bohman" w:date="2021-10-27T05:58:00Z">
              <w:tcPr>
                <w:tcW w:w="360" w:type="dxa"/>
                <w:vAlign w:val="center"/>
                <w:hideMark/>
              </w:tcPr>
            </w:tcPrChange>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Change w:id="14575" w:author="Brian Bohman" w:date="2021-10-27T05:58:00Z">
              <w:tcPr>
                <w:tcW w:w="864" w:type="dxa"/>
                <w:vAlign w:val="center"/>
                <w:hideMark/>
              </w:tcPr>
            </w:tcPrChange>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76" w:author="Brian Bohman" w:date="2021-10-27T05:58:00Z">
              <w:tcPr>
                <w:tcW w:w="1152" w:type="dxa"/>
                <w:vAlign w:val="center"/>
                <w:hideMark/>
              </w:tcPr>
            </w:tcPrChange>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77" w:author="Brian Bohman" w:date="2021-10-27T05:58:00Z">
              <w:tcPr>
                <w:tcW w:w="504" w:type="dxa"/>
                <w:vAlign w:val="center"/>
                <w:hideMark/>
              </w:tcPr>
            </w:tcPrChange>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78" w:author="Brian Bohman" w:date="2021-10-27T05:58:00Z">
              <w:tcPr>
                <w:tcW w:w="1008" w:type="dxa"/>
                <w:vAlign w:val="center"/>
                <w:hideMark/>
              </w:tcPr>
            </w:tcPrChange>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79" w:author="Brian Bohman" w:date="2021-10-27T05:58:00Z">
              <w:tcPr>
                <w:tcW w:w="1008" w:type="dxa"/>
                <w:hideMark/>
              </w:tcPr>
            </w:tcPrChange>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80" w:author="Brian Bohman" w:date="2021-10-27T05:58:00Z">
              <w:tcPr>
                <w:tcW w:w="720" w:type="dxa"/>
                <w:vAlign w:val="center"/>
                <w:hideMark/>
              </w:tcPr>
            </w:tcPrChange>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81" w:author="Brian Bohman" w:date="2021-10-27T05:58:00Z">
              <w:tcPr>
                <w:tcW w:w="1008" w:type="dxa"/>
                <w:vAlign w:val="center"/>
                <w:hideMark/>
              </w:tcPr>
            </w:tcPrChange>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582" w:author="Brian Bohman" w:date="2021-10-27T05:58:00Z">
              <w:tcPr>
                <w:tcW w:w="1152" w:type="dxa"/>
                <w:vAlign w:val="center"/>
                <w:hideMark/>
              </w:tcPr>
            </w:tcPrChange>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583" w:author="Brian Bohman" w:date="2021-10-27T05:58:00Z">
              <w:tcPr>
                <w:tcW w:w="1008" w:type="dxa"/>
                <w:vAlign w:val="center"/>
                <w:hideMark/>
              </w:tcPr>
            </w:tcPrChange>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48450743" w14:textId="77777777" w:rsidTr="00E419CD">
        <w:trPr>
          <w:trHeight w:val="165"/>
          <w:trPrChange w:id="14584" w:author="Brian Bohman" w:date="2021-10-27T05:58:00Z">
            <w:trPr>
              <w:trHeight w:val="165"/>
            </w:trPr>
          </w:trPrChange>
        </w:trPr>
        <w:tc>
          <w:tcPr>
            <w:tcW w:w="360" w:type="dxa"/>
            <w:vAlign w:val="center"/>
            <w:hideMark/>
            <w:tcPrChange w:id="14585" w:author="Brian Bohman" w:date="2021-10-27T05:58:00Z">
              <w:tcPr>
                <w:tcW w:w="360" w:type="dxa"/>
                <w:vAlign w:val="center"/>
                <w:hideMark/>
              </w:tcPr>
            </w:tcPrChange>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Change w:id="14586" w:author="Brian Bohman" w:date="2021-10-27T05:58:00Z">
              <w:tcPr>
                <w:tcW w:w="864" w:type="dxa"/>
                <w:vAlign w:val="center"/>
                <w:hideMark/>
              </w:tcPr>
            </w:tcPrChange>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87" w:author="Brian Bohman" w:date="2021-10-27T05:58:00Z">
              <w:tcPr>
                <w:tcW w:w="1152" w:type="dxa"/>
                <w:vAlign w:val="center"/>
                <w:hideMark/>
              </w:tcPr>
            </w:tcPrChange>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88" w:author="Brian Bohman" w:date="2021-10-27T05:58:00Z">
              <w:tcPr>
                <w:tcW w:w="504" w:type="dxa"/>
                <w:vAlign w:val="center"/>
                <w:hideMark/>
              </w:tcPr>
            </w:tcPrChange>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Change w:id="14589" w:author="Brian Bohman" w:date="2021-10-27T05:58:00Z">
              <w:tcPr>
                <w:tcW w:w="1008" w:type="dxa"/>
                <w:vAlign w:val="center"/>
                <w:hideMark/>
              </w:tcPr>
            </w:tcPrChange>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590" w:author="Brian Bohman" w:date="2021-10-27T05:58:00Z">
              <w:tcPr>
                <w:tcW w:w="1008" w:type="dxa"/>
                <w:hideMark/>
              </w:tcPr>
            </w:tcPrChange>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591" w:author="Brian Bohman" w:date="2021-10-27T05:58:00Z">
              <w:tcPr>
                <w:tcW w:w="720" w:type="dxa"/>
                <w:vAlign w:val="center"/>
                <w:hideMark/>
              </w:tcPr>
            </w:tcPrChange>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592" w:author="Brian Bohman" w:date="2021-10-27T05:58:00Z">
              <w:tcPr>
                <w:tcW w:w="1008" w:type="dxa"/>
                <w:vAlign w:val="center"/>
                <w:hideMark/>
              </w:tcPr>
            </w:tcPrChange>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593" w:author="Brian Bohman" w:date="2021-10-27T05:58:00Z">
              <w:tcPr>
                <w:tcW w:w="1152" w:type="dxa"/>
                <w:vAlign w:val="center"/>
                <w:hideMark/>
              </w:tcPr>
            </w:tcPrChange>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4594" w:author="Brian Bohman" w:date="2021-10-27T05:58:00Z">
              <w:tcPr>
                <w:tcW w:w="1008" w:type="dxa"/>
                <w:vAlign w:val="center"/>
                <w:hideMark/>
              </w:tcPr>
            </w:tcPrChange>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337F4948" w14:textId="77777777" w:rsidTr="00E419CD">
        <w:trPr>
          <w:trHeight w:val="165"/>
          <w:trPrChange w:id="14595" w:author="Brian Bohman" w:date="2021-10-27T05:58:00Z">
            <w:trPr>
              <w:trHeight w:val="165"/>
            </w:trPr>
          </w:trPrChange>
        </w:trPr>
        <w:tc>
          <w:tcPr>
            <w:tcW w:w="360" w:type="dxa"/>
            <w:vAlign w:val="center"/>
            <w:hideMark/>
            <w:tcPrChange w:id="14596" w:author="Brian Bohman" w:date="2021-10-27T05:58:00Z">
              <w:tcPr>
                <w:tcW w:w="360" w:type="dxa"/>
                <w:vAlign w:val="center"/>
                <w:hideMark/>
              </w:tcPr>
            </w:tcPrChange>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Change w:id="14597" w:author="Brian Bohman" w:date="2021-10-27T05:58:00Z">
              <w:tcPr>
                <w:tcW w:w="864" w:type="dxa"/>
                <w:vAlign w:val="center"/>
                <w:hideMark/>
              </w:tcPr>
            </w:tcPrChange>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598" w:author="Brian Bohman" w:date="2021-10-27T05:58:00Z">
              <w:tcPr>
                <w:tcW w:w="1152" w:type="dxa"/>
                <w:vAlign w:val="center"/>
                <w:hideMark/>
              </w:tcPr>
            </w:tcPrChange>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599" w:author="Brian Bohman" w:date="2021-10-27T05:58:00Z">
              <w:tcPr>
                <w:tcW w:w="504" w:type="dxa"/>
                <w:vAlign w:val="center"/>
                <w:hideMark/>
              </w:tcPr>
            </w:tcPrChange>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00" w:author="Brian Bohman" w:date="2021-10-27T05:58:00Z">
              <w:tcPr>
                <w:tcW w:w="1008" w:type="dxa"/>
                <w:vAlign w:val="center"/>
                <w:hideMark/>
              </w:tcPr>
            </w:tcPrChange>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01" w:author="Brian Bohman" w:date="2021-10-27T05:58:00Z">
              <w:tcPr>
                <w:tcW w:w="1008" w:type="dxa"/>
                <w:hideMark/>
              </w:tcPr>
            </w:tcPrChange>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02" w:author="Brian Bohman" w:date="2021-10-27T05:58:00Z">
              <w:tcPr>
                <w:tcW w:w="720" w:type="dxa"/>
                <w:vAlign w:val="center"/>
                <w:hideMark/>
              </w:tcPr>
            </w:tcPrChange>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03" w:author="Brian Bohman" w:date="2021-10-27T05:58:00Z">
              <w:tcPr>
                <w:tcW w:w="1008" w:type="dxa"/>
                <w:vAlign w:val="center"/>
                <w:hideMark/>
              </w:tcPr>
            </w:tcPrChange>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04" w:author="Brian Bohman" w:date="2021-10-27T05:58:00Z">
              <w:tcPr>
                <w:tcW w:w="1152" w:type="dxa"/>
                <w:vAlign w:val="center"/>
                <w:hideMark/>
              </w:tcPr>
            </w:tcPrChange>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4605" w:author="Brian Bohman" w:date="2021-10-27T05:58:00Z">
              <w:tcPr>
                <w:tcW w:w="1008" w:type="dxa"/>
                <w:vAlign w:val="center"/>
                <w:hideMark/>
              </w:tcPr>
            </w:tcPrChange>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0A6A293C" w14:textId="77777777" w:rsidTr="00E419CD">
        <w:trPr>
          <w:trHeight w:val="165"/>
          <w:trPrChange w:id="14606" w:author="Brian Bohman" w:date="2021-10-27T05:58:00Z">
            <w:trPr>
              <w:trHeight w:val="165"/>
            </w:trPr>
          </w:trPrChange>
        </w:trPr>
        <w:tc>
          <w:tcPr>
            <w:tcW w:w="360" w:type="dxa"/>
            <w:vAlign w:val="center"/>
            <w:hideMark/>
            <w:tcPrChange w:id="14607" w:author="Brian Bohman" w:date="2021-10-27T05:58:00Z">
              <w:tcPr>
                <w:tcW w:w="360" w:type="dxa"/>
                <w:vAlign w:val="center"/>
                <w:hideMark/>
              </w:tcPr>
            </w:tcPrChange>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Change w:id="14608" w:author="Brian Bohman" w:date="2021-10-27T05:58:00Z">
              <w:tcPr>
                <w:tcW w:w="864" w:type="dxa"/>
                <w:vAlign w:val="center"/>
                <w:hideMark/>
              </w:tcPr>
            </w:tcPrChange>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09" w:author="Brian Bohman" w:date="2021-10-27T05:58:00Z">
              <w:tcPr>
                <w:tcW w:w="1152" w:type="dxa"/>
                <w:vAlign w:val="center"/>
                <w:hideMark/>
              </w:tcPr>
            </w:tcPrChange>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10" w:author="Brian Bohman" w:date="2021-10-27T05:58:00Z">
              <w:tcPr>
                <w:tcW w:w="504" w:type="dxa"/>
                <w:vAlign w:val="center"/>
                <w:hideMark/>
              </w:tcPr>
            </w:tcPrChange>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11" w:author="Brian Bohman" w:date="2021-10-27T05:58:00Z">
              <w:tcPr>
                <w:tcW w:w="1008" w:type="dxa"/>
                <w:vAlign w:val="center"/>
                <w:hideMark/>
              </w:tcPr>
            </w:tcPrChange>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12" w:author="Brian Bohman" w:date="2021-10-27T05:58:00Z">
              <w:tcPr>
                <w:tcW w:w="1008" w:type="dxa"/>
                <w:hideMark/>
              </w:tcPr>
            </w:tcPrChange>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13" w:author="Brian Bohman" w:date="2021-10-27T05:58:00Z">
              <w:tcPr>
                <w:tcW w:w="720" w:type="dxa"/>
                <w:vAlign w:val="center"/>
                <w:hideMark/>
              </w:tcPr>
            </w:tcPrChange>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14" w:author="Brian Bohman" w:date="2021-10-27T05:58:00Z">
              <w:tcPr>
                <w:tcW w:w="1008" w:type="dxa"/>
                <w:vAlign w:val="center"/>
                <w:hideMark/>
              </w:tcPr>
            </w:tcPrChange>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15" w:author="Brian Bohman" w:date="2021-10-27T05:58:00Z">
              <w:tcPr>
                <w:tcW w:w="1152" w:type="dxa"/>
                <w:vAlign w:val="center"/>
                <w:hideMark/>
              </w:tcPr>
            </w:tcPrChange>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4616" w:author="Brian Bohman" w:date="2021-10-27T05:58:00Z">
              <w:tcPr>
                <w:tcW w:w="1008" w:type="dxa"/>
                <w:vAlign w:val="center"/>
                <w:hideMark/>
              </w:tcPr>
            </w:tcPrChange>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F570E59" w14:textId="77777777" w:rsidTr="00E419CD">
        <w:trPr>
          <w:trHeight w:val="180"/>
          <w:trPrChange w:id="14617" w:author="Brian Bohman" w:date="2021-10-27T05:58:00Z">
            <w:trPr>
              <w:trHeight w:val="180"/>
            </w:trPr>
          </w:trPrChange>
        </w:trPr>
        <w:tc>
          <w:tcPr>
            <w:tcW w:w="360" w:type="dxa"/>
            <w:vAlign w:val="center"/>
            <w:hideMark/>
            <w:tcPrChange w:id="14618" w:author="Brian Bohman" w:date="2021-10-27T05:58:00Z">
              <w:tcPr>
                <w:tcW w:w="360" w:type="dxa"/>
                <w:vAlign w:val="center"/>
                <w:hideMark/>
              </w:tcPr>
            </w:tcPrChange>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Change w:id="14619" w:author="Brian Bohman" w:date="2021-10-27T05:58:00Z">
              <w:tcPr>
                <w:tcW w:w="864" w:type="dxa"/>
                <w:vAlign w:val="center"/>
                <w:hideMark/>
              </w:tcPr>
            </w:tcPrChange>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20" w:author="Brian Bohman" w:date="2021-10-27T05:58:00Z">
              <w:tcPr>
                <w:tcW w:w="1152" w:type="dxa"/>
                <w:vAlign w:val="center"/>
                <w:hideMark/>
              </w:tcPr>
            </w:tcPrChange>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21" w:author="Brian Bohman" w:date="2021-10-27T05:58:00Z">
              <w:tcPr>
                <w:tcW w:w="504" w:type="dxa"/>
                <w:vAlign w:val="center"/>
                <w:hideMark/>
              </w:tcPr>
            </w:tcPrChange>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22" w:author="Brian Bohman" w:date="2021-10-27T05:58:00Z">
              <w:tcPr>
                <w:tcW w:w="1008" w:type="dxa"/>
                <w:vAlign w:val="center"/>
                <w:hideMark/>
              </w:tcPr>
            </w:tcPrChange>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23" w:author="Brian Bohman" w:date="2021-10-27T05:58:00Z">
              <w:tcPr>
                <w:tcW w:w="1008" w:type="dxa"/>
                <w:hideMark/>
              </w:tcPr>
            </w:tcPrChange>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24" w:author="Brian Bohman" w:date="2021-10-27T05:58:00Z">
              <w:tcPr>
                <w:tcW w:w="720" w:type="dxa"/>
                <w:vAlign w:val="center"/>
                <w:hideMark/>
              </w:tcPr>
            </w:tcPrChange>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25" w:author="Brian Bohman" w:date="2021-10-27T05:58:00Z">
              <w:tcPr>
                <w:tcW w:w="1008" w:type="dxa"/>
                <w:vAlign w:val="center"/>
                <w:hideMark/>
              </w:tcPr>
            </w:tcPrChange>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26" w:author="Brian Bohman" w:date="2021-10-27T05:58:00Z">
              <w:tcPr>
                <w:tcW w:w="1152" w:type="dxa"/>
                <w:vAlign w:val="center"/>
                <w:hideMark/>
              </w:tcPr>
            </w:tcPrChange>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4627" w:author="Brian Bohman" w:date="2021-10-27T05:58:00Z">
              <w:tcPr>
                <w:tcW w:w="1008" w:type="dxa"/>
                <w:vAlign w:val="center"/>
                <w:hideMark/>
              </w:tcPr>
            </w:tcPrChange>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75105A78" w14:textId="77777777" w:rsidTr="00E419CD">
        <w:trPr>
          <w:trHeight w:val="165"/>
          <w:trPrChange w:id="14628" w:author="Brian Bohman" w:date="2021-10-27T05:58:00Z">
            <w:trPr>
              <w:trHeight w:val="165"/>
            </w:trPr>
          </w:trPrChange>
        </w:trPr>
        <w:tc>
          <w:tcPr>
            <w:tcW w:w="360" w:type="dxa"/>
            <w:vAlign w:val="center"/>
            <w:hideMark/>
            <w:tcPrChange w:id="14629" w:author="Brian Bohman" w:date="2021-10-27T05:58:00Z">
              <w:tcPr>
                <w:tcW w:w="360" w:type="dxa"/>
                <w:vAlign w:val="center"/>
                <w:hideMark/>
              </w:tcPr>
            </w:tcPrChange>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Change w:id="14630" w:author="Brian Bohman" w:date="2021-10-27T05:58:00Z">
              <w:tcPr>
                <w:tcW w:w="864" w:type="dxa"/>
                <w:vAlign w:val="center"/>
                <w:hideMark/>
              </w:tcPr>
            </w:tcPrChange>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31" w:author="Brian Bohman" w:date="2021-10-27T05:58:00Z">
              <w:tcPr>
                <w:tcW w:w="1152" w:type="dxa"/>
                <w:vAlign w:val="center"/>
                <w:hideMark/>
              </w:tcPr>
            </w:tcPrChange>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32" w:author="Brian Bohman" w:date="2021-10-27T05:58:00Z">
              <w:tcPr>
                <w:tcW w:w="504" w:type="dxa"/>
                <w:vAlign w:val="center"/>
                <w:hideMark/>
              </w:tcPr>
            </w:tcPrChange>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Change w:id="14633" w:author="Brian Bohman" w:date="2021-10-27T05:58:00Z">
              <w:tcPr>
                <w:tcW w:w="1008" w:type="dxa"/>
                <w:vAlign w:val="center"/>
                <w:hideMark/>
              </w:tcPr>
            </w:tcPrChange>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634" w:author="Brian Bohman" w:date="2021-10-27T05:58:00Z">
              <w:tcPr>
                <w:tcW w:w="1008" w:type="dxa"/>
                <w:hideMark/>
              </w:tcPr>
            </w:tcPrChange>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35" w:author="Brian Bohman" w:date="2021-10-27T05:58:00Z">
              <w:tcPr>
                <w:tcW w:w="720" w:type="dxa"/>
                <w:vAlign w:val="center"/>
                <w:hideMark/>
              </w:tcPr>
            </w:tcPrChange>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36" w:author="Brian Bohman" w:date="2021-10-27T05:58:00Z">
              <w:tcPr>
                <w:tcW w:w="1008" w:type="dxa"/>
                <w:vAlign w:val="center"/>
                <w:hideMark/>
              </w:tcPr>
            </w:tcPrChange>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37" w:author="Brian Bohman" w:date="2021-10-27T05:58:00Z">
              <w:tcPr>
                <w:tcW w:w="1152" w:type="dxa"/>
                <w:vAlign w:val="center"/>
                <w:hideMark/>
              </w:tcPr>
            </w:tcPrChange>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4638" w:author="Brian Bohman" w:date="2021-10-27T05:58:00Z">
              <w:tcPr>
                <w:tcW w:w="1008" w:type="dxa"/>
                <w:vAlign w:val="center"/>
                <w:hideMark/>
              </w:tcPr>
            </w:tcPrChange>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56CF4E9C" w14:textId="77777777" w:rsidTr="00E419CD">
        <w:trPr>
          <w:trHeight w:val="165"/>
          <w:trPrChange w:id="14639" w:author="Brian Bohman" w:date="2021-10-27T05:58:00Z">
            <w:trPr>
              <w:trHeight w:val="165"/>
            </w:trPr>
          </w:trPrChange>
        </w:trPr>
        <w:tc>
          <w:tcPr>
            <w:tcW w:w="360" w:type="dxa"/>
            <w:vAlign w:val="center"/>
            <w:hideMark/>
            <w:tcPrChange w:id="14640" w:author="Brian Bohman" w:date="2021-10-27T05:58:00Z">
              <w:tcPr>
                <w:tcW w:w="360" w:type="dxa"/>
                <w:vAlign w:val="center"/>
                <w:hideMark/>
              </w:tcPr>
            </w:tcPrChange>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Change w:id="14641" w:author="Brian Bohman" w:date="2021-10-27T05:58:00Z">
              <w:tcPr>
                <w:tcW w:w="864" w:type="dxa"/>
                <w:vAlign w:val="center"/>
                <w:hideMark/>
              </w:tcPr>
            </w:tcPrChange>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42" w:author="Brian Bohman" w:date="2021-10-27T05:58:00Z">
              <w:tcPr>
                <w:tcW w:w="1152" w:type="dxa"/>
                <w:vAlign w:val="center"/>
                <w:hideMark/>
              </w:tcPr>
            </w:tcPrChange>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43" w:author="Brian Bohman" w:date="2021-10-27T05:58:00Z">
              <w:tcPr>
                <w:tcW w:w="504" w:type="dxa"/>
                <w:vAlign w:val="center"/>
                <w:hideMark/>
              </w:tcPr>
            </w:tcPrChange>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44" w:author="Brian Bohman" w:date="2021-10-27T05:58:00Z">
              <w:tcPr>
                <w:tcW w:w="1008" w:type="dxa"/>
                <w:vAlign w:val="center"/>
                <w:hideMark/>
              </w:tcPr>
            </w:tcPrChange>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45" w:author="Brian Bohman" w:date="2021-10-27T05:58:00Z">
              <w:tcPr>
                <w:tcW w:w="1008" w:type="dxa"/>
                <w:hideMark/>
              </w:tcPr>
            </w:tcPrChange>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46" w:author="Brian Bohman" w:date="2021-10-27T05:58:00Z">
              <w:tcPr>
                <w:tcW w:w="720" w:type="dxa"/>
                <w:vAlign w:val="center"/>
                <w:hideMark/>
              </w:tcPr>
            </w:tcPrChange>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47" w:author="Brian Bohman" w:date="2021-10-27T05:58:00Z">
              <w:tcPr>
                <w:tcW w:w="1008" w:type="dxa"/>
                <w:vAlign w:val="center"/>
                <w:hideMark/>
              </w:tcPr>
            </w:tcPrChange>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48" w:author="Brian Bohman" w:date="2021-10-27T05:58:00Z">
              <w:tcPr>
                <w:tcW w:w="1152" w:type="dxa"/>
                <w:vAlign w:val="center"/>
                <w:hideMark/>
              </w:tcPr>
            </w:tcPrChange>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440" w:type="dxa"/>
            <w:vAlign w:val="center"/>
            <w:hideMark/>
            <w:tcPrChange w:id="14649" w:author="Brian Bohman" w:date="2021-10-27T05:58:00Z">
              <w:tcPr>
                <w:tcW w:w="1008" w:type="dxa"/>
                <w:vAlign w:val="center"/>
                <w:hideMark/>
              </w:tcPr>
            </w:tcPrChange>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5DDD274A" w14:textId="77777777" w:rsidTr="00E419CD">
        <w:trPr>
          <w:trHeight w:val="165"/>
          <w:trPrChange w:id="14650" w:author="Brian Bohman" w:date="2021-10-27T05:58:00Z">
            <w:trPr>
              <w:trHeight w:val="165"/>
            </w:trPr>
          </w:trPrChange>
        </w:trPr>
        <w:tc>
          <w:tcPr>
            <w:tcW w:w="360" w:type="dxa"/>
            <w:vAlign w:val="center"/>
            <w:hideMark/>
            <w:tcPrChange w:id="14651" w:author="Brian Bohman" w:date="2021-10-27T05:58:00Z">
              <w:tcPr>
                <w:tcW w:w="360" w:type="dxa"/>
                <w:vAlign w:val="center"/>
                <w:hideMark/>
              </w:tcPr>
            </w:tcPrChange>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Change w:id="14652" w:author="Brian Bohman" w:date="2021-10-27T05:58:00Z">
              <w:tcPr>
                <w:tcW w:w="864" w:type="dxa"/>
                <w:vAlign w:val="center"/>
                <w:hideMark/>
              </w:tcPr>
            </w:tcPrChange>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53" w:author="Brian Bohman" w:date="2021-10-27T05:58:00Z">
              <w:tcPr>
                <w:tcW w:w="1152" w:type="dxa"/>
                <w:vAlign w:val="center"/>
                <w:hideMark/>
              </w:tcPr>
            </w:tcPrChange>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54" w:author="Brian Bohman" w:date="2021-10-27T05:58:00Z">
              <w:tcPr>
                <w:tcW w:w="504" w:type="dxa"/>
                <w:vAlign w:val="center"/>
                <w:hideMark/>
              </w:tcPr>
            </w:tcPrChange>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55" w:author="Brian Bohman" w:date="2021-10-27T05:58:00Z">
              <w:tcPr>
                <w:tcW w:w="1008" w:type="dxa"/>
                <w:vAlign w:val="center"/>
                <w:hideMark/>
              </w:tcPr>
            </w:tcPrChange>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56" w:author="Brian Bohman" w:date="2021-10-27T05:58:00Z">
              <w:tcPr>
                <w:tcW w:w="1008" w:type="dxa"/>
                <w:hideMark/>
              </w:tcPr>
            </w:tcPrChange>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57" w:author="Brian Bohman" w:date="2021-10-27T05:58:00Z">
              <w:tcPr>
                <w:tcW w:w="720" w:type="dxa"/>
                <w:vAlign w:val="center"/>
                <w:hideMark/>
              </w:tcPr>
            </w:tcPrChange>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58" w:author="Brian Bohman" w:date="2021-10-27T05:58:00Z">
              <w:tcPr>
                <w:tcW w:w="1008" w:type="dxa"/>
                <w:vAlign w:val="center"/>
                <w:hideMark/>
              </w:tcPr>
            </w:tcPrChange>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659" w:author="Brian Bohman" w:date="2021-10-27T05:58:00Z">
              <w:tcPr>
                <w:tcW w:w="1152" w:type="dxa"/>
                <w:vAlign w:val="center"/>
                <w:hideMark/>
              </w:tcPr>
            </w:tcPrChange>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4660" w:author="Brian Bohman" w:date="2021-10-27T05:58:00Z">
              <w:tcPr>
                <w:tcW w:w="1008" w:type="dxa"/>
                <w:vAlign w:val="center"/>
                <w:hideMark/>
              </w:tcPr>
            </w:tcPrChange>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7F342DAC" w14:textId="77777777" w:rsidTr="00E419CD">
        <w:trPr>
          <w:trHeight w:val="165"/>
          <w:trPrChange w:id="14661" w:author="Brian Bohman" w:date="2021-10-27T05:58:00Z">
            <w:trPr>
              <w:trHeight w:val="165"/>
            </w:trPr>
          </w:trPrChange>
        </w:trPr>
        <w:tc>
          <w:tcPr>
            <w:tcW w:w="360" w:type="dxa"/>
            <w:vAlign w:val="center"/>
            <w:hideMark/>
            <w:tcPrChange w:id="14662" w:author="Brian Bohman" w:date="2021-10-27T05:58:00Z">
              <w:tcPr>
                <w:tcW w:w="360" w:type="dxa"/>
                <w:vAlign w:val="center"/>
                <w:hideMark/>
              </w:tcPr>
            </w:tcPrChange>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Change w:id="14663" w:author="Brian Bohman" w:date="2021-10-27T05:58:00Z">
              <w:tcPr>
                <w:tcW w:w="864" w:type="dxa"/>
                <w:vAlign w:val="center"/>
                <w:hideMark/>
              </w:tcPr>
            </w:tcPrChange>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64" w:author="Brian Bohman" w:date="2021-10-27T05:58:00Z">
              <w:tcPr>
                <w:tcW w:w="1152" w:type="dxa"/>
                <w:vAlign w:val="center"/>
                <w:hideMark/>
              </w:tcPr>
            </w:tcPrChange>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65" w:author="Brian Bohman" w:date="2021-10-27T05:58:00Z">
              <w:tcPr>
                <w:tcW w:w="504" w:type="dxa"/>
                <w:vAlign w:val="center"/>
                <w:hideMark/>
              </w:tcPr>
            </w:tcPrChange>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66" w:author="Brian Bohman" w:date="2021-10-27T05:58:00Z">
              <w:tcPr>
                <w:tcW w:w="1008" w:type="dxa"/>
                <w:vAlign w:val="center"/>
                <w:hideMark/>
              </w:tcPr>
            </w:tcPrChange>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67" w:author="Brian Bohman" w:date="2021-10-27T05:58:00Z">
              <w:tcPr>
                <w:tcW w:w="1008" w:type="dxa"/>
                <w:hideMark/>
              </w:tcPr>
            </w:tcPrChange>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68" w:author="Brian Bohman" w:date="2021-10-27T05:58:00Z">
              <w:tcPr>
                <w:tcW w:w="720" w:type="dxa"/>
                <w:vAlign w:val="center"/>
                <w:hideMark/>
              </w:tcPr>
            </w:tcPrChange>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69" w:author="Brian Bohman" w:date="2021-10-27T05:58:00Z">
              <w:tcPr>
                <w:tcW w:w="1008" w:type="dxa"/>
                <w:vAlign w:val="center"/>
                <w:hideMark/>
              </w:tcPr>
            </w:tcPrChange>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670" w:author="Brian Bohman" w:date="2021-10-27T05:58:00Z">
              <w:tcPr>
                <w:tcW w:w="1152" w:type="dxa"/>
                <w:vAlign w:val="center"/>
                <w:hideMark/>
              </w:tcPr>
            </w:tcPrChange>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4671" w:author="Brian Bohman" w:date="2021-10-27T05:58:00Z">
              <w:tcPr>
                <w:tcW w:w="1008" w:type="dxa"/>
                <w:vAlign w:val="center"/>
                <w:hideMark/>
              </w:tcPr>
            </w:tcPrChange>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43ACEDF9" w14:textId="77777777" w:rsidTr="00E419CD">
        <w:trPr>
          <w:trHeight w:val="165"/>
          <w:trPrChange w:id="14672" w:author="Brian Bohman" w:date="2021-10-27T05:58:00Z">
            <w:trPr>
              <w:trHeight w:val="165"/>
            </w:trPr>
          </w:trPrChange>
        </w:trPr>
        <w:tc>
          <w:tcPr>
            <w:tcW w:w="360" w:type="dxa"/>
            <w:vAlign w:val="center"/>
            <w:hideMark/>
            <w:tcPrChange w:id="14673" w:author="Brian Bohman" w:date="2021-10-27T05:58:00Z">
              <w:tcPr>
                <w:tcW w:w="360" w:type="dxa"/>
                <w:vAlign w:val="center"/>
                <w:hideMark/>
              </w:tcPr>
            </w:tcPrChange>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Change w:id="14674" w:author="Brian Bohman" w:date="2021-10-27T05:58:00Z">
              <w:tcPr>
                <w:tcW w:w="864" w:type="dxa"/>
                <w:vAlign w:val="center"/>
                <w:hideMark/>
              </w:tcPr>
            </w:tcPrChange>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75" w:author="Brian Bohman" w:date="2021-10-27T05:58:00Z">
              <w:tcPr>
                <w:tcW w:w="1152" w:type="dxa"/>
                <w:vAlign w:val="center"/>
                <w:hideMark/>
              </w:tcPr>
            </w:tcPrChange>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76" w:author="Brian Bohman" w:date="2021-10-27T05:58:00Z">
              <w:tcPr>
                <w:tcW w:w="504" w:type="dxa"/>
                <w:vAlign w:val="center"/>
                <w:hideMark/>
              </w:tcPr>
            </w:tcPrChange>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Change w:id="14677" w:author="Brian Bohman" w:date="2021-10-27T05:58:00Z">
              <w:tcPr>
                <w:tcW w:w="1008" w:type="dxa"/>
                <w:vAlign w:val="center"/>
                <w:hideMark/>
              </w:tcPr>
            </w:tcPrChange>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4678" w:author="Brian Bohman" w:date="2021-10-27T05:58:00Z">
              <w:tcPr>
                <w:tcW w:w="1008" w:type="dxa"/>
                <w:hideMark/>
              </w:tcPr>
            </w:tcPrChange>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79" w:author="Brian Bohman" w:date="2021-10-27T05:58:00Z">
              <w:tcPr>
                <w:tcW w:w="720" w:type="dxa"/>
                <w:vAlign w:val="center"/>
                <w:hideMark/>
              </w:tcPr>
            </w:tcPrChange>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680" w:author="Brian Bohman" w:date="2021-10-27T05:58:00Z">
              <w:tcPr>
                <w:tcW w:w="1008" w:type="dxa"/>
                <w:vAlign w:val="center"/>
                <w:hideMark/>
              </w:tcPr>
            </w:tcPrChange>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681" w:author="Brian Bohman" w:date="2021-10-27T05:58:00Z">
              <w:tcPr>
                <w:tcW w:w="1152" w:type="dxa"/>
                <w:vAlign w:val="center"/>
                <w:hideMark/>
              </w:tcPr>
            </w:tcPrChange>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682" w:author="Brian Bohman" w:date="2021-10-27T05:58:00Z">
              <w:tcPr>
                <w:tcW w:w="1008" w:type="dxa"/>
                <w:vAlign w:val="center"/>
                <w:hideMark/>
              </w:tcPr>
            </w:tcPrChange>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F76B83B" w14:textId="77777777" w:rsidTr="00E419CD">
        <w:trPr>
          <w:trHeight w:val="165"/>
          <w:trPrChange w:id="14683" w:author="Brian Bohman" w:date="2021-10-27T05:58:00Z">
            <w:trPr>
              <w:trHeight w:val="165"/>
            </w:trPr>
          </w:trPrChange>
        </w:trPr>
        <w:tc>
          <w:tcPr>
            <w:tcW w:w="360" w:type="dxa"/>
            <w:vAlign w:val="center"/>
            <w:hideMark/>
            <w:tcPrChange w:id="14684" w:author="Brian Bohman" w:date="2021-10-27T05:58:00Z">
              <w:tcPr>
                <w:tcW w:w="360" w:type="dxa"/>
                <w:vAlign w:val="center"/>
                <w:hideMark/>
              </w:tcPr>
            </w:tcPrChange>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Change w:id="14685" w:author="Brian Bohman" w:date="2021-10-27T05:58:00Z">
              <w:tcPr>
                <w:tcW w:w="864" w:type="dxa"/>
                <w:vAlign w:val="center"/>
                <w:hideMark/>
              </w:tcPr>
            </w:tcPrChange>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86" w:author="Brian Bohman" w:date="2021-10-27T05:58:00Z">
              <w:tcPr>
                <w:tcW w:w="1152" w:type="dxa"/>
                <w:vAlign w:val="center"/>
                <w:hideMark/>
              </w:tcPr>
            </w:tcPrChange>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87" w:author="Brian Bohman" w:date="2021-10-27T05:58:00Z">
              <w:tcPr>
                <w:tcW w:w="504" w:type="dxa"/>
                <w:vAlign w:val="center"/>
                <w:hideMark/>
              </w:tcPr>
            </w:tcPrChange>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88" w:author="Brian Bohman" w:date="2021-10-27T05:58:00Z">
              <w:tcPr>
                <w:tcW w:w="1008" w:type="dxa"/>
                <w:vAlign w:val="center"/>
                <w:hideMark/>
              </w:tcPr>
            </w:tcPrChange>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689" w:author="Brian Bohman" w:date="2021-10-27T05:58:00Z">
              <w:tcPr>
                <w:tcW w:w="1008" w:type="dxa"/>
                <w:hideMark/>
              </w:tcPr>
            </w:tcPrChange>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690" w:author="Brian Bohman" w:date="2021-10-27T05:58:00Z">
              <w:tcPr>
                <w:tcW w:w="720" w:type="dxa"/>
                <w:vAlign w:val="center"/>
                <w:hideMark/>
              </w:tcPr>
            </w:tcPrChange>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691" w:author="Brian Bohman" w:date="2021-10-27T05:58:00Z">
              <w:tcPr>
                <w:tcW w:w="1008" w:type="dxa"/>
                <w:vAlign w:val="center"/>
                <w:hideMark/>
              </w:tcPr>
            </w:tcPrChange>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692" w:author="Brian Bohman" w:date="2021-10-27T05:58:00Z">
              <w:tcPr>
                <w:tcW w:w="1152" w:type="dxa"/>
                <w:vAlign w:val="center"/>
                <w:hideMark/>
              </w:tcPr>
            </w:tcPrChange>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4693" w:author="Brian Bohman" w:date="2021-10-27T05:58:00Z">
              <w:tcPr>
                <w:tcW w:w="1008" w:type="dxa"/>
                <w:vAlign w:val="center"/>
                <w:hideMark/>
              </w:tcPr>
            </w:tcPrChange>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01BB739" w14:textId="77777777" w:rsidTr="00E419CD">
        <w:trPr>
          <w:trHeight w:val="165"/>
          <w:trPrChange w:id="14694" w:author="Brian Bohman" w:date="2021-10-27T05:58:00Z">
            <w:trPr>
              <w:trHeight w:val="165"/>
            </w:trPr>
          </w:trPrChange>
        </w:trPr>
        <w:tc>
          <w:tcPr>
            <w:tcW w:w="360" w:type="dxa"/>
            <w:vAlign w:val="center"/>
            <w:hideMark/>
            <w:tcPrChange w:id="14695" w:author="Brian Bohman" w:date="2021-10-27T05:58:00Z">
              <w:tcPr>
                <w:tcW w:w="360" w:type="dxa"/>
                <w:vAlign w:val="center"/>
                <w:hideMark/>
              </w:tcPr>
            </w:tcPrChange>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Change w:id="14696" w:author="Brian Bohman" w:date="2021-10-27T05:58:00Z">
              <w:tcPr>
                <w:tcW w:w="864" w:type="dxa"/>
                <w:vAlign w:val="center"/>
                <w:hideMark/>
              </w:tcPr>
            </w:tcPrChange>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697" w:author="Brian Bohman" w:date="2021-10-27T05:58:00Z">
              <w:tcPr>
                <w:tcW w:w="1152" w:type="dxa"/>
                <w:vAlign w:val="center"/>
                <w:hideMark/>
              </w:tcPr>
            </w:tcPrChange>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698" w:author="Brian Bohman" w:date="2021-10-27T05:58:00Z">
              <w:tcPr>
                <w:tcW w:w="504" w:type="dxa"/>
                <w:vAlign w:val="center"/>
                <w:hideMark/>
              </w:tcPr>
            </w:tcPrChange>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699" w:author="Brian Bohman" w:date="2021-10-27T05:58:00Z">
              <w:tcPr>
                <w:tcW w:w="1008" w:type="dxa"/>
                <w:vAlign w:val="center"/>
                <w:hideMark/>
              </w:tcPr>
            </w:tcPrChange>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00" w:author="Brian Bohman" w:date="2021-10-27T05:58:00Z">
              <w:tcPr>
                <w:tcW w:w="1008" w:type="dxa"/>
                <w:hideMark/>
              </w:tcPr>
            </w:tcPrChange>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01" w:author="Brian Bohman" w:date="2021-10-27T05:58:00Z">
              <w:tcPr>
                <w:tcW w:w="720" w:type="dxa"/>
                <w:vAlign w:val="center"/>
                <w:hideMark/>
              </w:tcPr>
            </w:tcPrChange>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02" w:author="Brian Bohman" w:date="2021-10-27T05:58:00Z">
              <w:tcPr>
                <w:tcW w:w="1008" w:type="dxa"/>
                <w:vAlign w:val="center"/>
                <w:hideMark/>
              </w:tcPr>
            </w:tcPrChange>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03" w:author="Brian Bohman" w:date="2021-10-27T05:58:00Z">
              <w:tcPr>
                <w:tcW w:w="1152" w:type="dxa"/>
                <w:vAlign w:val="center"/>
                <w:hideMark/>
              </w:tcPr>
            </w:tcPrChange>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440" w:type="dxa"/>
            <w:vAlign w:val="center"/>
            <w:hideMark/>
            <w:tcPrChange w:id="14704" w:author="Brian Bohman" w:date="2021-10-27T05:58:00Z">
              <w:tcPr>
                <w:tcW w:w="1008" w:type="dxa"/>
                <w:vAlign w:val="center"/>
                <w:hideMark/>
              </w:tcPr>
            </w:tcPrChange>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04680F3D" w14:textId="77777777" w:rsidTr="00E419CD">
        <w:trPr>
          <w:trHeight w:val="165"/>
          <w:trPrChange w:id="14705" w:author="Brian Bohman" w:date="2021-10-27T05:58:00Z">
            <w:trPr>
              <w:trHeight w:val="165"/>
            </w:trPr>
          </w:trPrChange>
        </w:trPr>
        <w:tc>
          <w:tcPr>
            <w:tcW w:w="360" w:type="dxa"/>
            <w:vAlign w:val="center"/>
            <w:hideMark/>
            <w:tcPrChange w:id="14706" w:author="Brian Bohman" w:date="2021-10-27T05:58:00Z">
              <w:tcPr>
                <w:tcW w:w="360" w:type="dxa"/>
                <w:vAlign w:val="center"/>
                <w:hideMark/>
              </w:tcPr>
            </w:tcPrChange>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Change w:id="14707" w:author="Brian Bohman" w:date="2021-10-27T05:58:00Z">
              <w:tcPr>
                <w:tcW w:w="864" w:type="dxa"/>
                <w:vAlign w:val="center"/>
                <w:hideMark/>
              </w:tcPr>
            </w:tcPrChange>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08" w:author="Brian Bohman" w:date="2021-10-27T05:58:00Z">
              <w:tcPr>
                <w:tcW w:w="1152" w:type="dxa"/>
                <w:vAlign w:val="center"/>
                <w:hideMark/>
              </w:tcPr>
            </w:tcPrChange>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09" w:author="Brian Bohman" w:date="2021-10-27T05:58:00Z">
              <w:tcPr>
                <w:tcW w:w="504" w:type="dxa"/>
                <w:vAlign w:val="center"/>
                <w:hideMark/>
              </w:tcPr>
            </w:tcPrChange>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10" w:author="Brian Bohman" w:date="2021-10-27T05:58:00Z">
              <w:tcPr>
                <w:tcW w:w="1008" w:type="dxa"/>
                <w:vAlign w:val="center"/>
                <w:hideMark/>
              </w:tcPr>
            </w:tcPrChange>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11" w:author="Brian Bohman" w:date="2021-10-27T05:58:00Z">
              <w:tcPr>
                <w:tcW w:w="1008" w:type="dxa"/>
                <w:hideMark/>
              </w:tcPr>
            </w:tcPrChange>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12" w:author="Brian Bohman" w:date="2021-10-27T05:58:00Z">
              <w:tcPr>
                <w:tcW w:w="720" w:type="dxa"/>
                <w:vAlign w:val="center"/>
                <w:hideMark/>
              </w:tcPr>
            </w:tcPrChange>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13" w:author="Brian Bohman" w:date="2021-10-27T05:58:00Z">
              <w:tcPr>
                <w:tcW w:w="1008" w:type="dxa"/>
                <w:vAlign w:val="center"/>
                <w:hideMark/>
              </w:tcPr>
            </w:tcPrChange>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14" w:author="Brian Bohman" w:date="2021-10-27T05:58:00Z">
              <w:tcPr>
                <w:tcW w:w="1152" w:type="dxa"/>
                <w:vAlign w:val="center"/>
                <w:hideMark/>
              </w:tcPr>
            </w:tcPrChange>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4715" w:author="Brian Bohman" w:date="2021-10-27T05:58:00Z">
              <w:tcPr>
                <w:tcW w:w="1008" w:type="dxa"/>
                <w:vAlign w:val="center"/>
                <w:hideMark/>
              </w:tcPr>
            </w:tcPrChange>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61AFCCC4" w14:textId="77777777" w:rsidTr="00E419CD">
        <w:trPr>
          <w:trHeight w:val="165"/>
          <w:trPrChange w:id="14716" w:author="Brian Bohman" w:date="2021-10-27T05:58:00Z">
            <w:trPr>
              <w:trHeight w:val="165"/>
            </w:trPr>
          </w:trPrChange>
        </w:trPr>
        <w:tc>
          <w:tcPr>
            <w:tcW w:w="360" w:type="dxa"/>
            <w:vAlign w:val="center"/>
            <w:hideMark/>
            <w:tcPrChange w:id="14717" w:author="Brian Bohman" w:date="2021-10-27T05:58:00Z">
              <w:tcPr>
                <w:tcW w:w="360" w:type="dxa"/>
                <w:vAlign w:val="center"/>
                <w:hideMark/>
              </w:tcPr>
            </w:tcPrChange>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Change w:id="14718" w:author="Brian Bohman" w:date="2021-10-27T05:58:00Z">
              <w:tcPr>
                <w:tcW w:w="864" w:type="dxa"/>
                <w:vAlign w:val="center"/>
                <w:hideMark/>
              </w:tcPr>
            </w:tcPrChange>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19" w:author="Brian Bohman" w:date="2021-10-27T05:58:00Z">
              <w:tcPr>
                <w:tcW w:w="1152" w:type="dxa"/>
                <w:vAlign w:val="center"/>
                <w:hideMark/>
              </w:tcPr>
            </w:tcPrChange>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20" w:author="Brian Bohman" w:date="2021-10-27T05:58:00Z">
              <w:tcPr>
                <w:tcW w:w="504" w:type="dxa"/>
                <w:vAlign w:val="center"/>
                <w:hideMark/>
              </w:tcPr>
            </w:tcPrChange>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Change w:id="14721" w:author="Brian Bohman" w:date="2021-10-27T05:58:00Z">
              <w:tcPr>
                <w:tcW w:w="1008" w:type="dxa"/>
                <w:vAlign w:val="center"/>
                <w:hideMark/>
              </w:tcPr>
            </w:tcPrChange>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4722" w:author="Brian Bohman" w:date="2021-10-27T05:58:00Z">
              <w:tcPr>
                <w:tcW w:w="1008" w:type="dxa"/>
                <w:hideMark/>
              </w:tcPr>
            </w:tcPrChange>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23" w:author="Brian Bohman" w:date="2021-10-27T05:58:00Z">
              <w:tcPr>
                <w:tcW w:w="720" w:type="dxa"/>
                <w:vAlign w:val="center"/>
                <w:hideMark/>
              </w:tcPr>
            </w:tcPrChange>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24" w:author="Brian Bohman" w:date="2021-10-27T05:58:00Z">
              <w:tcPr>
                <w:tcW w:w="1008" w:type="dxa"/>
                <w:vAlign w:val="center"/>
                <w:hideMark/>
              </w:tcPr>
            </w:tcPrChange>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25" w:author="Brian Bohman" w:date="2021-10-27T05:58:00Z">
              <w:tcPr>
                <w:tcW w:w="1152" w:type="dxa"/>
                <w:vAlign w:val="center"/>
                <w:hideMark/>
              </w:tcPr>
            </w:tcPrChange>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440" w:type="dxa"/>
            <w:vAlign w:val="center"/>
            <w:hideMark/>
            <w:tcPrChange w:id="14726" w:author="Brian Bohman" w:date="2021-10-27T05:58:00Z">
              <w:tcPr>
                <w:tcW w:w="1008" w:type="dxa"/>
                <w:vAlign w:val="center"/>
                <w:hideMark/>
              </w:tcPr>
            </w:tcPrChange>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5E289E10" w14:textId="77777777" w:rsidTr="00E419CD">
        <w:trPr>
          <w:trHeight w:val="165"/>
          <w:trPrChange w:id="14727" w:author="Brian Bohman" w:date="2021-10-27T05:58:00Z">
            <w:trPr>
              <w:trHeight w:val="165"/>
            </w:trPr>
          </w:trPrChange>
        </w:trPr>
        <w:tc>
          <w:tcPr>
            <w:tcW w:w="360" w:type="dxa"/>
            <w:vAlign w:val="center"/>
            <w:hideMark/>
            <w:tcPrChange w:id="14728" w:author="Brian Bohman" w:date="2021-10-27T05:58:00Z">
              <w:tcPr>
                <w:tcW w:w="360" w:type="dxa"/>
                <w:vAlign w:val="center"/>
                <w:hideMark/>
              </w:tcPr>
            </w:tcPrChange>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Change w:id="14729" w:author="Brian Bohman" w:date="2021-10-27T05:58:00Z">
              <w:tcPr>
                <w:tcW w:w="864" w:type="dxa"/>
                <w:vAlign w:val="center"/>
                <w:hideMark/>
              </w:tcPr>
            </w:tcPrChange>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30" w:author="Brian Bohman" w:date="2021-10-27T05:58:00Z">
              <w:tcPr>
                <w:tcW w:w="1152" w:type="dxa"/>
                <w:vAlign w:val="center"/>
                <w:hideMark/>
              </w:tcPr>
            </w:tcPrChange>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31" w:author="Brian Bohman" w:date="2021-10-27T05:58:00Z">
              <w:tcPr>
                <w:tcW w:w="504" w:type="dxa"/>
                <w:vAlign w:val="center"/>
                <w:hideMark/>
              </w:tcPr>
            </w:tcPrChange>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32" w:author="Brian Bohman" w:date="2021-10-27T05:58:00Z">
              <w:tcPr>
                <w:tcW w:w="1008" w:type="dxa"/>
                <w:vAlign w:val="center"/>
                <w:hideMark/>
              </w:tcPr>
            </w:tcPrChange>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33" w:author="Brian Bohman" w:date="2021-10-27T05:58:00Z">
              <w:tcPr>
                <w:tcW w:w="1008" w:type="dxa"/>
                <w:hideMark/>
              </w:tcPr>
            </w:tcPrChange>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34" w:author="Brian Bohman" w:date="2021-10-27T05:58:00Z">
              <w:tcPr>
                <w:tcW w:w="720" w:type="dxa"/>
                <w:vAlign w:val="center"/>
                <w:hideMark/>
              </w:tcPr>
            </w:tcPrChange>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35" w:author="Brian Bohman" w:date="2021-10-27T05:58:00Z">
              <w:tcPr>
                <w:tcW w:w="1008" w:type="dxa"/>
                <w:vAlign w:val="center"/>
                <w:hideMark/>
              </w:tcPr>
            </w:tcPrChange>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36" w:author="Brian Bohman" w:date="2021-10-27T05:58:00Z">
              <w:tcPr>
                <w:tcW w:w="1152" w:type="dxa"/>
                <w:vAlign w:val="center"/>
                <w:hideMark/>
              </w:tcPr>
            </w:tcPrChange>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4737" w:author="Brian Bohman" w:date="2021-10-27T05:58:00Z">
              <w:tcPr>
                <w:tcW w:w="1008" w:type="dxa"/>
                <w:vAlign w:val="center"/>
                <w:hideMark/>
              </w:tcPr>
            </w:tcPrChange>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B705CB2" w14:textId="77777777" w:rsidTr="00E419CD">
        <w:trPr>
          <w:trHeight w:val="165"/>
          <w:trPrChange w:id="14738" w:author="Brian Bohman" w:date="2021-10-27T05:58:00Z">
            <w:trPr>
              <w:trHeight w:val="165"/>
            </w:trPr>
          </w:trPrChange>
        </w:trPr>
        <w:tc>
          <w:tcPr>
            <w:tcW w:w="360" w:type="dxa"/>
            <w:vAlign w:val="center"/>
            <w:hideMark/>
            <w:tcPrChange w:id="14739" w:author="Brian Bohman" w:date="2021-10-27T05:58:00Z">
              <w:tcPr>
                <w:tcW w:w="360" w:type="dxa"/>
                <w:vAlign w:val="center"/>
                <w:hideMark/>
              </w:tcPr>
            </w:tcPrChange>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Change w:id="14740" w:author="Brian Bohman" w:date="2021-10-27T05:58:00Z">
              <w:tcPr>
                <w:tcW w:w="864" w:type="dxa"/>
                <w:vAlign w:val="center"/>
                <w:hideMark/>
              </w:tcPr>
            </w:tcPrChange>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41" w:author="Brian Bohman" w:date="2021-10-27T05:58:00Z">
              <w:tcPr>
                <w:tcW w:w="1152" w:type="dxa"/>
                <w:vAlign w:val="center"/>
                <w:hideMark/>
              </w:tcPr>
            </w:tcPrChange>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42" w:author="Brian Bohman" w:date="2021-10-27T05:58:00Z">
              <w:tcPr>
                <w:tcW w:w="504" w:type="dxa"/>
                <w:vAlign w:val="center"/>
                <w:hideMark/>
              </w:tcPr>
            </w:tcPrChange>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43" w:author="Brian Bohman" w:date="2021-10-27T05:58:00Z">
              <w:tcPr>
                <w:tcW w:w="1008" w:type="dxa"/>
                <w:vAlign w:val="center"/>
                <w:hideMark/>
              </w:tcPr>
            </w:tcPrChange>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44" w:author="Brian Bohman" w:date="2021-10-27T05:58:00Z">
              <w:tcPr>
                <w:tcW w:w="1008" w:type="dxa"/>
                <w:hideMark/>
              </w:tcPr>
            </w:tcPrChange>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45" w:author="Brian Bohman" w:date="2021-10-27T05:58:00Z">
              <w:tcPr>
                <w:tcW w:w="720" w:type="dxa"/>
                <w:vAlign w:val="center"/>
                <w:hideMark/>
              </w:tcPr>
            </w:tcPrChange>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46" w:author="Brian Bohman" w:date="2021-10-27T05:58:00Z">
              <w:tcPr>
                <w:tcW w:w="1008" w:type="dxa"/>
                <w:vAlign w:val="center"/>
                <w:hideMark/>
              </w:tcPr>
            </w:tcPrChange>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47" w:author="Brian Bohman" w:date="2021-10-27T05:58:00Z">
              <w:tcPr>
                <w:tcW w:w="1152" w:type="dxa"/>
                <w:vAlign w:val="center"/>
                <w:hideMark/>
              </w:tcPr>
            </w:tcPrChange>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4748" w:author="Brian Bohman" w:date="2021-10-27T05:58:00Z">
              <w:tcPr>
                <w:tcW w:w="1008" w:type="dxa"/>
                <w:vAlign w:val="center"/>
                <w:hideMark/>
              </w:tcPr>
            </w:tcPrChange>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7B4AF5B4" w14:textId="77777777" w:rsidTr="00E419CD">
        <w:trPr>
          <w:trHeight w:val="165"/>
          <w:trPrChange w:id="14749" w:author="Brian Bohman" w:date="2021-10-27T05:58:00Z">
            <w:trPr>
              <w:trHeight w:val="165"/>
            </w:trPr>
          </w:trPrChange>
        </w:trPr>
        <w:tc>
          <w:tcPr>
            <w:tcW w:w="360" w:type="dxa"/>
            <w:vAlign w:val="center"/>
            <w:hideMark/>
            <w:tcPrChange w:id="14750" w:author="Brian Bohman" w:date="2021-10-27T05:58:00Z">
              <w:tcPr>
                <w:tcW w:w="360" w:type="dxa"/>
                <w:vAlign w:val="center"/>
                <w:hideMark/>
              </w:tcPr>
            </w:tcPrChange>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Change w:id="14751" w:author="Brian Bohman" w:date="2021-10-27T05:58:00Z">
              <w:tcPr>
                <w:tcW w:w="864" w:type="dxa"/>
                <w:vAlign w:val="center"/>
                <w:hideMark/>
              </w:tcPr>
            </w:tcPrChange>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52" w:author="Brian Bohman" w:date="2021-10-27T05:58:00Z">
              <w:tcPr>
                <w:tcW w:w="1152" w:type="dxa"/>
                <w:vAlign w:val="center"/>
                <w:hideMark/>
              </w:tcPr>
            </w:tcPrChange>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53" w:author="Brian Bohman" w:date="2021-10-27T05:58:00Z">
              <w:tcPr>
                <w:tcW w:w="504" w:type="dxa"/>
                <w:vAlign w:val="center"/>
                <w:hideMark/>
              </w:tcPr>
            </w:tcPrChange>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54" w:author="Brian Bohman" w:date="2021-10-27T05:58:00Z">
              <w:tcPr>
                <w:tcW w:w="1008" w:type="dxa"/>
                <w:vAlign w:val="center"/>
                <w:hideMark/>
              </w:tcPr>
            </w:tcPrChange>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55" w:author="Brian Bohman" w:date="2021-10-27T05:58:00Z">
              <w:tcPr>
                <w:tcW w:w="1008" w:type="dxa"/>
                <w:hideMark/>
              </w:tcPr>
            </w:tcPrChange>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56" w:author="Brian Bohman" w:date="2021-10-27T05:58:00Z">
              <w:tcPr>
                <w:tcW w:w="720" w:type="dxa"/>
                <w:vAlign w:val="center"/>
                <w:hideMark/>
              </w:tcPr>
            </w:tcPrChange>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57" w:author="Brian Bohman" w:date="2021-10-27T05:58:00Z">
              <w:tcPr>
                <w:tcW w:w="1008" w:type="dxa"/>
                <w:vAlign w:val="center"/>
                <w:hideMark/>
              </w:tcPr>
            </w:tcPrChange>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758" w:author="Brian Bohman" w:date="2021-10-27T05:58:00Z">
              <w:tcPr>
                <w:tcW w:w="1152" w:type="dxa"/>
                <w:vAlign w:val="center"/>
                <w:hideMark/>
              </w:tcPr>
            </w:tcPrChange>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59" w:author="Brian Bohman" w:date="2021-10-27T05:58:00Z">
              <w:tcPr>
                <w:tcW w:w="1008" w:type="dxa"/>
                <w:vAlign w:val="center"/>
                <w:hideMark/>
              </w:tcPr>
            </w:tcPrChange>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0CC916AF" w14:textId="77777777" w:rsidTr="00E419CD">
        <w:trPr>
          <w:trHeight w:val="165"/>
          <w:trPrChange w:id="14760" w:author="Brian Bohman" w:date="2021-10-27T05:58:00Z">
            <w:trPr>
              <w:trHeight w:val="165"/>
            </w:trPr>
          </w:trPrChange>
        </w:trPr>
        <w:tc>
          <w:tcPr>
            <w:tcW w:w="360" w:type="dxa"/>
            <w:vAlign w:val="center"/>
            <w:hideMark/>
            <w:tcPrChange w:id="14761" w:author="Brian Bohman" w:date="2021-10-27T05:58:00Z">
              <w:tcPr>
                <w:tcW w:w="360" w:type="dxa"/>
                <w:vAlign w:val="center"/>
                <w:hideMark/>
              </w:tcPr>
            </w:tcPrChange>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Change w:id="14762" w:author="Brian Bohman" w:date="2021-10-27T05:58:00Z">
              <w:tcPr>
                <w:tcW w:w="864" w:type="dxa"/>
                <w:vAlign w:val="center"/>
                <w:hideMark/>
              </w:tcPr>
            </w:tcPrChange>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63" w:author="Brian Bohman" w:date="2021-10-27T05:58:00Z">
              <w:tcPr>
                <w:tcW w:w="1152" w:type="dxa"/>
                <w:vAlign w:val="center"/>
                <w:hideMark/>
              </w:tcPr>
            </w:tcPrChange>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64" w:author="Brian Bohman" w:date="2021-10-27T05:58:00Z">
              <w:tcPr>
                <w:tcW w:w="504" w:type="dxa"/>
                <w:vAlign w:val="center"/>
                <w:hideMark/>
              </w:tcPr>
            </w:tcPrChange>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Change w:id="14765" w:author="Brian Bohman" w:date="2021-10-27T05:58:00Z">
              <w:tcPr>
                <w:tcW w:w="1008" w:type="dxa"/>
                <w:vAlign w:val="center"/>
                <w:hideMark/>
              </w:tcPr>
            </w:tcPrChange>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4766" w:author="Brian Bohman" w:date="2021-10-27T05:58:00Z">
              <w:tcPr>
                <w:tcW w:w="1008" w:type="dxa"/>
                <w:hideMark/>
              </w:tcPr>
            </w:tcPrChange>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67" w:author="Brian Bohman" w:date="2021-10-27T05:58:00Z">
              <w:tcPr>
                <w:tcW w:w="720" w:type="dxa"/>
                <w:vAlign w:val="center"/>
                <w:hideMark/>
              </w:tcPr>
            </w:tcPrChange>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68" w:author="Brian Bohman" w:date="2021-10-27T05:58:00Z">
              <w:tcPr>
                <w:tcW w:w="1008" w:type="dxa"/>
                <w:vAlign w:val="center"/>
                <w:hideMark/>
              </w:tcPr>
            </w:tcPrChange>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769" w:author="Brian Bohman" w:date="2021-10-27T05:58:00Z">
              <w:tcPr>
                <w:tcW w:w="1152" w:type="dxa"/>
                <w:vAlign w:val="center"/>
                <w:hideMark/>
              </w:tcPr>
            </w:tcPrChange>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440" w:type="dxa"/>
            <w:vAlign w:val="center"/>
            <w:hideMark/>
            <w:tcPrChange w:id="14770" w:author="Brian Bohman" w:date="2021-10-27T05:58:00Z">
              <w:tcPr>
                <w:tcW w:w="1008" w:type="dxa"/>
                <w:vAlign w:val="center"/>
                <w:hideMark/>
              </w:tcPr>
            </w:tcPrChange>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19CD" w:rsidRPr="009B3DCC" w14:paraId="2328A78D" w14:textId="77777777" w:rsidTr="00E419CD">
        <w:trPr>
          <w:trHeight w:val="180"/>
          <w:trPrChange w:id="14771" w:author="Brian Bohman" w:date="2021-10-27T05:58:00Z">
            <w:trPr>
              <w:trHeight w:val="180"/>
            </w:trPr>
          </w:trPrChange>
        </w:trPr>
        <w:tc>
          <w:tcPr>
            <w:tcW w:w="360" w:type="dxa"/>
            <w:vAlign w:val="center"/>
            <w:hideMark/>
            <w:tcPrChange w:id="14772" w:author="Brian Bohman" w:date="2021-10-27T05:58:00Z">
              <w:tcPr>
                <w:tcW w:w="360" w:type="dxa"/>
                <w:vAlign w:val="center"/>
                <w:hideMark/>
              </w:tcPr>
            </w:tcPrChange>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Change w:id="14773" w:author="Brian Bohman" w:date="2021-10-27T05:58:00Z">
              <w:tcPr>
                <w:tcW w:w="864" w:type="dxa"/>
                <w:vAlign w:val="center"/>
                <w:hideMark/>
              </w:tcPr>
            </w:tcPrChange>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74" w:author="Brian Bohman" w:date="2021-10-27T05:58:00Z">
              <w:tcPr>
                <w:tcW w:w="1152" w:type="dxa"/>
                <w:vAlign w:val="center"/>
                <w:hideMark/>
              </w:tcPr>
            </w:tcPrChange>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75" w:author="Brian Bohman" w:date="2021-10-27T05:58:00Z">
              <w:tcPr>
                <w:tcW w:w="504" w:type="dxa"/>
                <w:vAlign w:val="center"/>
                <w:hideMark/>
              </w:tcPr>
            </w:tcPrChange>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76" w:author="Brian Bohman" w:date="2021-10-27T05:58:00Z">
              <w:tcPr>
                <w:tcW w:w="1008" w:type="dxa"/>
                <w:vAlign w:val="center"/>
                <w:hideMark/>
              </w:tcPr>
            </w:tcPrChange>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77" w:author="Brian Bohman" w:date="2021-10-27T05:58:00Z">
              <w:tcPr>
                <w:tcW w:w="1008" w:type="dxa"/>
                <w:hideMark/>
              </w:tcPr>
            </w:tcPrChange>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78" w:author="Brian Bohman" w:date="2021-10-27T05:58:00Z">
              <w:tcPr>
                <w:tcW w:w="720" w:type="dxa"/>
                <w:vAlign w:val="center"/>
                <w:hideMark/>
              </w:tcPr>
            </w:tcPrChange>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79" w:author="Brian Bohman" w:date="2021-10-27T05:58:00Z">
              <w:tcPr>
                <w:tcW w:w="1008" w:type="dxa"/>
                <w:vAlign w:val="center"/>
                <w:hideMark/>
              </w:tcPr>
            </w:tcPrChange>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780" w:author="Brian Bohman" w:date="2021-10-27T05:58:00Z">
              <w:tcPr>
                <w:tcW w:w="1152" w:type="dxa"/>
                <w:vAlign w:val="center"/>
                <w:hideMark/>
              </w:tcPr>
            </w:tcPrChange>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4781" w:author="Brian Bohman" w:date="2021-10-27T05:58:00Z">
              <w:tcPr>
                <w:tcW w:w="1008" w:type="dxa"/>
                <w:vAlign w:val="center"/>
                <w:hideMark/>
              </w:tcPr>
            </w:tcPrChange>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6302717E" w14:textId="77777777" w:rsidTr="00E419CD">
        <w:trPr>
          <w:trHeight w:val="165"/>
          <w:trPrChange w:id="14782" w:author="Brian Bohman" w:date="2021-10-27T05:58:00Z">
            <w:trPr>
              <w:trHeight w:val="165"/>
            </w:trPr>
          </w:trPrChange>
        </w:trPr>
        <w:tc>
          <w:tcPr>
            <w:tcW w:w="360" w:type="dxa"/>
            <w:vAlign w:val="center"/>
            <w:hideMark/>
            <w:tcPrChange w:id="14783" w:author="Brian Bohman" w:date="2021-10-27T05:58:00Z">
              <w:tcPr>
                <w:tcW w:w="360" w:type="dxa"/>
                <w:vAlign w:val="center"/>
                <w:hideMark/>
              </w:tcPr>
            </w:tcPrChange>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Change w:id="14784" w:author="Brian Bohman" w:date="2021-10-27T05:58:00Z">
              <w:tcPr>
                <w:tcW w:w="864" w:type="dxa"/>
                <w:vAlign w:val="center"/>
                <w:hideMark/>
              </w:tcPr>
            </w:tcPrChange>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85" w:author="Brian Bohman" w:date="2021-10-27T05:58:00Z">
              <w:tcPr>
                <w:tcW w:w="1152" w:type="dxa"/>
                <w:vAlign w:val="center"/>
                <w:hideMark/>
              </w:tcPr>
            </w:tcPrChange>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86" w:author="Brian Bohman" w:date="2021-10-27T05:58:00Z">
              <w:tcPr>
                <w:tcW w:w="504" w:type="dxa"/>
                <w:vAlign w:val="center"/>
                <w:hideMark/>
              </w:tcPr>
            </w:tcPrChange>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87" w:author="Brian Bohman" w:date="2021-10-27T05:58:00Z">
              <w:tcPr>
                <w:tcW w:w="1008" w:type="dxa"/>
                <w:vAlign w:val="center"/>
                <w:hideMark/>
              </w:tcPr>
            </w:tcPrChange>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88" w:author="Brian Bohman" w:date="2021-10-27T05:58:00Z">
              <w:tcPr>
                <w:tcW w:w="1008" w:type="dxa"/>
                <w:hideMark/>
              </w:tcPr>
            </w:tcPrChange>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789" w:author="Brian Bohman" w:date="2021-10-27T05:58:00Z">
              <w:tcPr>
                <w:tcW w:w="720" w:type="dxa"/>
                <w:vAlign w:val="center"/>
                <w:hideMark/>
              </w:tcPr>
            </w:tcPrChange>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790" w:author="Brian Bohman" w:date="2021-10-27T05:58:00Z">
              <w:tcPr>
                <w:tcW w:w="1008" w:type="dxa"/>
                <w:vAlign w:val="center"/>
                <w:hideMark/>
              </w:tcPr>
            </w:tcPrChange>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791" w:author="Brian Bohman" w:date="2021-10-27T05:58:00Z">
              <w:tcPr>
                <w:tcW w:w="1152" w:type="dxa"/>
                <w:vAlign w:val="center"/>
                <w:hideMark/>
              </w:tcPr>
            </w:tcPrChange>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440" w:type="dxa"/>
            <w:vAlign w:val="center"/>
            <w:hideMark/>
            <w:tcPrChange w:id="14792" w:author="Brian Bohman" w:date="2021-10-27T05:58:00Z">
              <w:tcPr>
                <w:tcW w:w="1008" w:type="dxa"/>
                <w:vAlign w:val="center"/>
                <w:hideMark/>
              </w:tcPr>
            </w:tcPrChange>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2C57C492" w14:textId="77777777" w:rsidTr="00E419CD">
        <w:trPr>
          <w:trHeight w:val="165"/>
          <w:trPrChange w:id="14793" w:author="Brian Bohman" w:date="2021-10-27T05:58:00Z">
            <w:trPr>
              <w:trHeight w:val="165"/>
            </w:trPr>
          </w:trPrChange>
        </w:trPr>
        <w:tc>
          <w:tcPr>
            <w:tcW w:w="360" w:type="dxa"/>
            <w:vAlign w:val="center"/>
            <w:hideMark/>
            <w:tcPrChange w:id="14794" w:author="Brian Bohman" w:date="2021-10-27T05:58:00Z">
              <w:tcPr>
                <w:tcW w:w="360" w:type="dxa"/>
                <w:vAlign w:val="center"/>
                <w:hideMark/>
              </w:tcPr>
            </w:tcPrChange>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Change w:id="14795" w:author="Brian Bohman" w:date="2021-10-27T05:58:00Z">
              <w:tcPr>
                <w:tcW w:w="864" w:type="dxa"/>
                <w:vAlign w:val="center"/>
                <w:hideMark/>
              </w:tcPr>
            </w:tcPrChange>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796" w:author="Brian Bohman" w:date="2021-10-27T05:58:00Z">
              <w:tcPr>
                <w:tcW w:w="1152" w:type="dxa"/>
                <w:vAlign w:val="center"/>
                <w:hideMark/>
              </w:tcPr>
            </w:tcPrChange>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797" w:author="Brian Bohman" w:date="2021-10-27T05:58:00Z">
              <w:tcPr>
                <w:tcW w:w="504" w:type="dxa"/>
                <w:vAlign w:val="center"/>
                <w:hideMark/>
              </w:tcPr>
            </w:tcPrChange>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798" w:author="Brian Bohman" w:date="2021-10-27T05:58:00Z">
              <w:tcPr>
                <w:tcW w:w="1008" w:type="dxa"/>
                <w:vAlign w:val="center"/>
                <w:hideMark/>
              </w:tcPr>
            </w:tcPrChange>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799" w:author="Brian Bohman" w:date="2021-10-27T05:58:00Z">
              <w:tcPr>
                <w:tcW w:w="1008" w:type="dxa"/>
                <w:hideMark/>
              </w:tcPr>
            </w:tcPrChange>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00" w:author="Brian Bohman" w:date="2021-10-27T05:58:00Z">
              <w:tcPr>
                <w:tcW w:w="720" w:type="dxa"/>
                <w:vAlign w:val="center"/>
                <w:hideMark/>
              </w:tcPr>
            </w:tcPrChange>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01" w:author="Brian Bohman" w:date="2021-10-27T05:58:00Z">
              <w:tcPr>
                <w:tcW w:w="1008" w:type="dxa"/>
                <w:vAlign w:val="center"/>
                <w:hideMark/>
              </w:tcPr>
            </w:tcPrChange>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02" w:author="Brian Bohman" w:date="2021-10-27T05:58:00Z">
              <w:tcPr>
                <w:tcW w:w="1152" w:type="dxa"/>
                <w:vAlign w:val="center"/>
                <w:hideMark/>
              </w:tcPr>
            </w:tcPrChange>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4803" w:author="Brian Bohman" w:date="2021-10-27T05:58:00Z">
              <w:tcPr>
                <w:tcW w:w="1008" w:type="dxa"/>
                <w:vAlign w:val="center"/>
                <w:hideMark/>
              </w:tcPr>
            </w:tcPrChange>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19CD" w:rsidRPr="009B3DCC" w14:paraId="0684C729" w14:textId="77777777" w:rsidTr="00E419CD">
        <w:trPr>
          <w:trHeight w:val="165"/>
          <w:trPrChange w:id="14804" w:author="Brian Bohman" w:date="2021-10-27T05:58:00Z">
            <w:trPr>
              <w:trHeight w:val="165"/>
            </w:trPr>
          </w:trPrChange>
        </w:trPr>
        <w:tc>
          <w:tcPr>
            <w:tcW w:w="360" w:type="dxa"/>
            <w:vAlign w:val="center"/>
            <w:hideMark/>
            <w:tcPrChange w:id="14805" w:author="Brian Bohman" w:date="2021-10-27T05:58:00Z">
              <w:tcPr>
                <w:tcW w:w="360" w:type="dxa"/>
                <w:vAlign w:val="center"/>
                <w:hideMark/>
              </w:tcPr>
            </w:tcPrChange>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Change w:id="14806" w:author="Brian Bohman" w:date="2021-10-27T05:58:00Z">
              <w:tcPr>
                <w:tcW w:w="864" w:type="dxa"/>
                <w:vAlign w:val="center"/>
                <w:hideMark/>
              </w:tcPr>
            </w:tcPrChange>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07" w:author="Brian Bohman" w:date="2021-10-27T05:58:00Z">
              <w:tcPr>
                <w:tcW w:w="1152" w:type="dxa"/>
                <w:vAlign w:val="center"/>
                <w:hideMark/>
              </w:tcPr>
            </w:tcPrChange>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08" w:author="Brian Bohman" w:date="2021-10-27T05:58:00Z">
              <w:tcPr>
                <w:tcW w:w="504" w:type="dxa"/>
                <w:vAlign w:val="center"/>
                <w:hideMark/>
              </w:tcPr>
            </w:tcPrChange>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Change w:id="14809" w:author="Brian Bohman" w:date="2021-10-27T05:58:00Z">
              <w:tcPr>
                <w:tcW w:w="1008" w:type="dxa"/>
                <w:vAlign w:val="center"/>
                <w:hideMark/>
              </w:tcPr>
            </w:tcPrChange>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4810" w:author="Brian Bohman" w:date="2021-10-27T05:58:00Z">
              <w:tcPr>
                <w:tcW w:w="1008" w:type="dxa"/>
                <w:hideMark/>
              </w:tcPr>
            </w:tcPrChange>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11" w:author="Brian Bohman" w:date="2021-10-27T05:58:00Z">
              <w:tcPr>
                <w:tcW w:w="720" w:type="dxa"/>
                <w:vAlign w:val="center"/>
                <w:hideMark/>
              </w:tcPr>
            </w:tcPrChange>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12" w:author="Brian Bohman" w:date="2021-10-27T05:58:00Z">
              <w:tcPr>
                <w:tcW w:w="1008" w:type="dxa"/>
                <w:vAlign w:val="center"/>
                <w:hideMark/>
              </w:tcPr>
            </w:tcPrChange>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13" w:author="Brian Bohman" w:date="2021-10-27T05:58:00Z">
              <w:tcPr>
                <w:tcW w:w="1152" w:type="dxa"/>
                <w:vAlign w:val="center"/>
                <w:hideMark/>
              </w:tcPr>
            </w:tcPrChange>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4814" w:author="Brian Bohman" w:date="2021-10-27T05:58:00Z">
              <w:tcPr>
                <w:tcW w:w="1008" w:type="dxa"/>
                <w:vAlign w:val="center"/>
                <w:hideMark/>
              </w:tcPr>
            </w:tcPrChange>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089B2474" w14:textId="77777777" w:rsidTr="00E419CD">
        <w:trPr>
          <w:trHeight w:val="165"/>
          <w:trPrChange w:id="14815" w:author="Brian Bohman" w:date="2021-10-27T05:58:00Z">
            <w:trPr>
              <w:trHeight w:val="165"/>
            </w:trPr>
          </w:trPrChange>
        </w:trPr>
        <w:tc>
          <w:tcPr>
            <w:tcW w:w="360" w:type="dxa"/>
            <w:vAlign w:val="center"/>
            <w:hideMark/>
            <w:tcPrChange w:id="14816" w:author="Brian Bohman" w:date="2021-10-27T05:58:00Z">
              <w:tcPr>
                <w:tcW w:w="360" w:type="dxa"/>
                <w:vAlign w:val="center"/>
                <w:hideMark/>
              </w:tcPr>
            </w:tcPrChange>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Change w:id="14817" w:author="Brian Bohman" w:date="2021-10-27T05:58:00Z">
              <w:tcPr>
                <w:tcW w:w="864" w:type="dxa"/>
                <w:vAlign w:val="center"/>
                <w:hideMark/>
              </w:tcPr>
            </w:tcPrChange>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18" w:author="Brian Bohman" w:date="2021-10-27T05:58:00Z">
              <w:tcPr>
                <w:tcW w:w="1152" w:type="dxa"/>
                <w:vAlign w:val="center"/>
                <w:hideMark/>
              </w:tcPr>
            </w:tcPrChange>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19" w:author="Brian Bohman" w:date="2021-10-27T05:58:00Z">
              <w:tcPr>
                <w:tcW w:w="504" w:type="dxa"/>
                <w:vAlign w:val="center"/>
                <w:hideMark/>
              </w:tcPr>
            </w:tcPrChange>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20" w:author="Brian Bohman" w:date="2021-10-27T05:58:00Z">
              <w:tcPr>
                <w:tcW w:w="1008" w:type="dxa"/>
                <w:vAlign w:val="center"/>
                <w:hideMark/>
              </w:tcPr>
            </w:tcPrChange>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21" w:author="Brian Bohman" w:date="2021-10-27T05:58:00Z">
              <w:tcPr>
                <w:tcW w:w="1008" w:type="dxa"/>
                <w:hideMark/>
              </w:tcPr>
            </w:tcPrChange>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22" w:author="Brian Bohman" w:date="2021-10-27T05:58:00Z">
              <w:tcPr>
                <w:tcW w:w="720" w:type="dxa"/>
                <w:vAlign w:val="center"/>
                <w:hideMark/>
              </w:tcPr>
            </w:tcPrChange>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23" w:author="Brian Bohman" w:date="2021-10-27T05:58:00Z">
              <w:tcPr>
                <w:tcW w:w="1008" w:type="dxa"/>
                <w:vAlign w:val="center"/>
                <w:hideMark/>
              </w:tcPr>
            </w:tcPrChange>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24" w:author="Brian Bohman" w:date="2021-10-27T05:58:00Z">
              <w:tcPr>
                <w:tcW w:w="1152" w:type="dxa"/>
                <w:vAlign w:val="center"/>
                <w:hideMark/>
              </w:tcPr>
            </w:tcPrChange>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4825" w:author="Brian Bohman" w:date="2021-10-27T05:58:00Z">
              <w:tcPr>
                <w:tcW w:w="1008" w:type="dxa"/>
                <w:vAlign w:val="center"/>
                <w:hideMark/>
              </w:tcPr>
            </w:tcPrChange>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2FE129D" w14:textId="77777777" w:rsidTr="00E419CD">
        <w:trPr>
          <w:trHeight w:val="165"/>
          <w:trPrChange w:id="14826" w:author="Brian Bohman" w:date="2021-10-27T05:58:00Z">
            <w:trPr>
              <w:trHeight w:val="165"/>
            </w:trPr>
          </w:trPrChange>
        </w:trPr>
        <w:tc>
          <w:tcPr>
            <w:tcW w:w="360" w:type="dxa"/>
            <w:vAlign w:val="center"/>
            <w:hideMark/>
            <w:tcPrChange w:id="14827" w:author="Brian Bohman" w:date="2021-10-27T05:58:00Z">
              <w:tcPr>
                <w:tcW w:w="360" w:type="dxa"/>
                <w:vAlign w:val="center"/>
                <w:hideMark/>
              </w:tcPr>
            </w:tcPrChange>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Change w:id="14828" w:author="Brian Bohman" w:date="2021-10-27T05:58:00Z">
              <w:tcPr>
                <w:tcW w:w="864" w:type="dxa"/>
                <w:vAlign w:val="center"/>
                <w:hideMark/>
              </w:tcPr>
            </w:tcPrChange>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29" w:author="Brian Bohman" w:date="2021-10-27T05:58:00Z">
              <w:tcPr>
                <w:tcW w:w="1152" w:type="dxa"/>
                <w:vAlign w:val="center"/>
                <w:hideMark/>
              </w:tcPr>
            </w:tcPrChange>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30" w:author="Brian Bohman" w:date="2021-10-27T05:58:00Z">
              <w:tcPr>
                <w:tcW w:w="504" w:type="dxa"/>
                <w:vAlign w:val="center"/>
                <w:hideMark/>
              </w:tcPr>
            </w:tcPrChange>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31" w:author="Brian Bohman" w:date="2021-10-27T05:58:00Z">
              <w:tcPr>
                <w:tcW w:w="1008" w:type="dxa"/>
                <w:vAlign w:val="center"/>
                <w:hideMark/>
              </w:tcPr>
            </w:tcPrChange>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32" w:author="Brian Bohman" w:date="2021-10-27T05:58:00Z">
              <w:tcPr>
                <w:tcW w:w="1008" w:type="dxa"/>
                <w:hideMark/>
              </w:tcPr>
            </w:tcPrChange>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33" w:author="Brian Bohman" w:date="2021-10-27T05:58:00Z">
              <w:tcPr>
                <w:tcW w:w="720" w:type="dxa"/>
                <w:vAlign w:val="center"/>
                <w:hideMark/>
              </w:tcPr>
            </w:tcPrChange>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34" w:author="Brian Bohman" w:date="2021-10-27T05:58:00Z">
              <w:tcPr>
                <w:tcW w:w="1008" w:type="dxa"/>
                <w:vAlign w:val="center"/>
                <w:hideMark/>
              </w:tcPr>
            </w:tcPrChange>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35" w:author="Brian Bohman" w:date="2021-10-27T05:58:00Z">
              <w:tcPr>
                <w:tcW w:w="1152" w:type="dxa"/>
                <w:vAlign w:val="center"/>
                <w:hideMark/>
              </w:tcPr>
            </w:tcPrChange>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4836" w:author="Brian Bohman" w:date="2021-10-27T05:58:00Z">
              <w:tcPr>
                <w:tcW w:w="1008" w:type="dxa"/>
                <w:vAlign w:val="center"/>
                <w:hideMark/>
              </w:tcPr>
            </w:tcPrChange>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136A9F1C" w14:textId="77777777" w:rsidTr="00E419CD">
        <w:trPr>
          <w:trHeight w:val="165"/>
          <w:trPrChange w:id="14837" w:author="Brian Bohman" w:date="2021-10-27T05:58:00Z">
            <w:trPr>
              <w:trHeight w:val="165"/>
            </w:trPr>
          </w:trPrChange>
        </w:trPr>
        <w:tc>
          <w:tcPr>
            <w:tcW w:w="360" w:type="dxa"/>
            <w:vAlign w:val="center"/>
            <w:hideMark/>
            <w:tcPrChange w:id="14838" w:author="Brian Bohman" w:date="2021-10-27T05:58:00Z">
              <w:tcPr>
                <w:tcW w:w="360" w:type="dxa"/>
                <w:vAlign w:val="center"/>
                <w:hideMark/>
              </w:tcPr>
            </w:tcPrChange>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Change w:id="14839" w:author="Brian Bohman" w:date="2021-10-27T05:58:00Z">
              <w:tcPr>
                <w:tcW w:w="864" w:type="dxa"/>
                <w:vAlign w:val="center"/>
                <w:hideMark/>
              </w:tcPr>
            </w:tcPrChange>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40" w:author="Brian Bohman" w:date="2021-10-27T05:58:00Z">
              <w:tcPr>
                <w:tcW w:w="1152" w:type="dxa"/>
                <w:vAlign w:val="center"/>
                <w:hideMark/>
              </w:tcPr>
            </w:tcPrChange>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41" w:author="Brian Bohman" w:date="2021-10-27T05:58:00Z">
              <w:tcPr>
                <w:tcW w:w="504" w:type="dxa"/>
                <w:vAlign w:val="center"/>
                <w:hideMark/>
              </w:tcPr>
            </w:tcPrChange>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42" w:author="Brian Bohman" w:date="2021-10-27T05:58:00Z">
              <w:tcPr>
                <w:tcW w:w="1008" w:type="dxa"/>
                <w:vAlign w:val="center"/>
                <w:hideMark/>
              </w:tcPr>
            </w:tcPrChange>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43" w:author="Brian Bohman" w:date="2021-10-27T05:58:00Z">
              <w:tcPr>
                <w:tcW w:w="1008" w:type="dxa"/>
                <w:hideMark/>
              </w:tcPr>
            </w:tcPrChange>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44" w:author="Brian Bohman" w:date="2021-10-27T05:58:00Z">
              <w:tcPr>
                <w:tcW w:w="720" w:type="dxa"/>
                <w:vAlign w:val="center"/>
                <w:hideMark/>
              </w:tcPr>
            </w:tcPrChange>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45" w:author="Brian Bohman" w:date="2021-10-27T05:58:00Z">
              <w:tcPr>
                <w:tcW w:w="1008" w:type="dxa"/>
                <w:vAlign w:val="center"/>
                <w:hideMark/>
              </w:tcPr>
            </w:tcPrChange>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46" w:author="Brian Bohman" w:date="2021-10-27T05:58:00Z">
              <w:tcPr>
                <w:tcW w:w="1152" w:type="dxa"/>
                <w:vAlign w:val="center"/>
                <w:hideMark/>
              </w:tcPr>
            </w:tcPrChange>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440" w:type="dxa"/>
            <w:vAlign w:val="center"/>
            <w:hideMark/>
            <w:tcPrChange w:id="14847" w:author="Brian Bohman" w:date="2021-10-27T05:58:00Z">
              <w:tcPr>
                <w:tcW w:w="1008" w:type="dxa"/>
                <w:vAlign w:val="center"/>
                <w:hideMark/>
              </w:tcPr>
            </w:tcPrChange>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DD3647D" w14:textId="77777777" w:rsidTr="00E419CD">
        <w:trPr>
          <w:trHeight w:val="165"/>
          <w:trPrChange w:id="14848" w:author="Brian Bohman" w:date="2021-10-27T05:58:00Z">
            <w:trPr>
              <w:trHeight w:val="165"/>
            </w:trPr>
          </w:trPrChange>
        </w:trPr>
        <w:tc>
          <w:tcPr>
            <w:tcW w:w="360" w:type="dxa"/>
            <w:vAlign w:val="center"/>
            <w:hideMark/>
            <w:tcPrChange w:id="14849" w:author="Brian Bohman" w:date="2021-10-27T05:58:00Z">
              <w:tcPr>
                <w:tcW w:w="360" w:type="dxa"/>
                <w:vAlign w:val="center"/>
                <w:hideMark/>
              </w:tcPr>
            </w:tcPrChange>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Change w:id="14850" w:author="Brian Bohman" w:date="2021-10-27T05:58:00Z">
              <w:tcPr>
                <w:tcW w:w="864" w:type="dxa"/>
                <w:vAlign w:val="center"/>
                <w:hideMark/>
              </w:tcPr>
            </w:tcPrChange>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51" w:author="Brian Bohman" w:date="2021-10-27T05:58:00Z">
              <w:tcPr>
                <w:tcW w:w="1152" w:type="dxa"/>
                <w:vAlign w:val="center"/>
                <w:hideMark/>
              </w:tcPr>
            </w:tcPrChange>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52" w:author="Brian Bohman" w:date="2021-10-27T05:58:00Z">
              <w:tcPr>
                <w:tcW w:w="504" w:type="dxa"/>
                <w:vAlign w:val="center"/>
                <w:hideMark/>
              </w:tcPr>
            </w:tcPrChange>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Change w:id="14853" w:author="Brian Bohman" w:date="2021-10-27T05:58:00Z">
              <w:tcPr>
                <w:tcW w:w="1008" w:type="dxa"/>
                <w:vAlign w:val="center"/>
                <w:hideMark/>
              </w:tcPr>
            </w:tcPrChange>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4854" w:author="Brian Bohman" w:date="2021-10-27T05:58:00Z">
              <w:tcPr>
                <w:tcW w:w="1008" w:type="dxa"/>
                <w:hideMark/>
              </w:tcPr>
            </w:tcPrChange>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55" w:author="Brian Bohman" w:date="2021-10-27T05:58:00Z">
              <w:tcPr>
                <w:tcW w:w="720" w:type="dxa"/>
                <w:vAlign w:val="center"/>
                <w:hideMark/>
              </w:tcPr>
            </w:tcPrChange>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56" w:author="Brian Bohman" w:date="2021-10-27T05:58:00Z">
              <w:tcPr>
                <w:tcW w:w="1008" w:type="dxa"/>
                <w:vAlign w:val="center"/>
                <w:hideMark/>
              </w:tcPr>
            </w:tcPrChange>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857" w:author="Brian Bohman" w:date="2021-10-27T05:58:00Z">
              <w:tcPr>
                <w:tcW w:w="1152" w:type="dxa"/>
                <w:vAlign w:val="center"/>
                <w:hideMark/>
              </w:tcPr>
            </w:tcPrChange>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4858" w:author="Brian Bohman" w:date="2021-10-27T05:58:00Z">
              <w:tcPr>
                <w:tcW w:w="1008" w:type="dxa"/>
                <w:vAlign w:val="center"/>
                <w:hideMark/>
              </w:tcPr>
            </w:tcPrChange>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96989A" w14:textId="77777777" w:rsidTr="00E419CD">
        <w:trPr>
          <w:trHeight w:val="165"/>
          <w:trPrChange w:id="14859" w:author="Brian Bohman" w:date="2021-10-27T05:58:00Z">
            <w:trPr>
              <w:trHeight w:val="165"/>
            </w:trPr>
          </w:trPrChange>
        </w:trPr>
        <w:tc>
          <w:tcPr>
            <w:tcW w:w="360" w:type="dxa"/>
            <w:vAlign w:val="center"/>
            <w:hideMark/>
            <w:tcPrChange w:id="14860" w:author="Brian Bohman" w:date="2021-10-27T05:58:00Z">
              <w:tcPr>
                <w:tcW w:w="360" w:type="dxa"/>
                <w:vAlign w:val="center"/>
                <w:hideMark/>
              </w:tcPr>
            </w:tcPrChange>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Change w:id="14861" w:author="Brian Bohman" w:date="2021-10-27T05:58:00Z">
              <w:tcPr>
                <w:tcW w:w="864" w:type="dxa"/>
                <w:vAlign w:val="center"/>
                <w:hideMark/>
              </w:tcPr>
            </w:tcPrChange>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62" w:author="Brian Bohman" w:date="2021-10-27T05:58:00Z">
              <w:tcPr>
                <w:tcW w:w="1152" w:type="dxa"/>
                <w:vAlign w:val="center"/>
                <w:hideMark/>
              </w:tcPr>
            </w:tcPrChange>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63" w:author="Brian Bohman" w:date="2021-10-27T05:58:00Z">
              <w:tcPr>
                <w:tcW w:w="504" w:type="dxa"/>
                <w:vAlign w:val="center"/>
                <w:hideMark/>
              </w:tcPr>
            </w:tcPrChange>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64" w:author="Brian Bohman" w:date="2021-10-27T05:58:00Z">
              <w:tcPr>
                <w:tcW w:w="1008" w:type="dxa"/>
                <w:vAlign w:val="center"/>
                <w:hideMark/>
              </w:tcPr>
            </w:tcPrChange>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65" w:author="Brian Bohman" w:date="2021-10-27T05:58:00Z">
              <w:tcPr>
                <w:tcW w:w="1008" w:type="dxa"/>
                <w:hideMark/>
              </w:tcPr>
            </w:tcPrChange>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66" w:author="Brian Bohman" w:date="2021-10-27T05:58:00Z">
              <w:tcPr>
                <w:tcW w:w="720" w:type="dxa"/>
                <w:vAlign w:val="center"/>
                <w:hideMark/>
              </w:tcPr>
            </w:tcPrChange>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67" w:author="Brian Bohman" w:date="2021-10-27T05:58:00Z">
              <w:tcPr>
                <w:tcW w:w="1008" w:type="dxa"/>
                <w:vAlign w:val="center"/>
                <w:hideMark/>
              </w:tcPr>
            </w:tcPrChange>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868" w:author="Brian Bohman" w:date="2021-10-27T05:58:00Z">
              <w:tcPr>
                <w:tcW w:w="1152" w:type="dxa"/>
                <w:vAlign w:val="center"/>
                <w:hideMark/>
              </w:tcPr>
            </w:tcPrChange>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440" w:type="dxa"/>
            <w:vAlign w:val="center"/>
            <w:hideMark/>
            <w:tcPrChange w:id="14869" w:author="Brian Bohman" w:date="2021-10-27T05:58:00Z">
              <w:tcPr>
                <w:tcW w:w="1008" w:type="dxa"/>
                <w:vAlign w:val="center"/>
                <w:hideMark/>
              </w:tcPr>
            </w:tcPrChange>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990D774" w14:textId="77777777" w:rsidTr="00E419CD">
        <w:trPr>
          <w:trHeight w:val="165"/>
          <w:trPrChange w:id="14870" w:author="Brian Bohman" w:date="2021-10-27T05:58:00Z">
            <w:trPr>
              <w:trHeight w:val="165"/>
            </w:trPr>
          </w:trPrChange>
        </w:trPr>
        <w:tc>
          <w:tcPr>
            <w:tcW w:w="360" w:type="dxa"/>
            <w:vAlign w:val="center"/>
            <w:hideMark/>
            <w:tcPrChange w:id="14871" w:author="Brian Bohman" w:date="2021-10-27T05:58:00Z">
              <w:tcPr>
                <w:tcW w:w="360" w:type="dxa"/>
                <w:vAlign w:val="center"/>
                <w:hideMark/>
              </w:tcPr>
            </w:tcPrChange>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Change w:id="14872" w:author="Brian Bohman" w:date="2021-10-27T05:58:00Z">
              <w:tcPr>
                <w:tcW w:w="864" w:type="dxa"/>
                <w:vAlign w:val="center"/>
                <w:hideMark/>
              </w:tcPr>
            </w:tcPrChange>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73" w:author="Brian Bohman" w:date="2021-10-27T05:58:00Z">
              <w:tcPr>
                <w:tcW w:w="1152" w:type="dxa"/>
                <w:vAlign w:val="center"/>
                <w:hideMark/>
              </w:tcPr>
            </w:tcPrChange>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74" w:author="Brian Bohman" w:date="2021-10-27T05:58:00Z">
              <w:tcPr>
                <w:tcW w:w="504" w:type="dxa"/>
                <w:vAlign w:val="center"/>
                <w:hideMark/>
              </w:tcPr>
            </w:tcPrChange>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75" w:author="Brian Bohman" w:date="2021-10-27T05:58:00Z">
              <w:tcPr>
                <w:tcW w:w="1008" w:type="dxa"/>
                <w:vAlign w:val="center"/>
                <w:hideMark/>
              </w:tcPr>
            </w:tcPrChange>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76" w:author="Brian Bohman" w:date="2021-10-27T05:58:00Z">
              <w:tcPr>
                <w:tcW w:w="1008" w:type="dxa"/>
                <w:hideMark/>
              </w:tcPr>
            </w:tcPrChange>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77" w:author="Brian Bohman" w:date="2021-10-27T05:58:00Z">
              <w:tcPr>
                <w:tcW w:w="720" w:type="dxa"/>
                <w:vAlign w:val="center"/>
                <w:hideMark/>
              </w:tcPr>
            </w:tcPrChange>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78" w:author="Brian Bohman" w:date="2021-10-27T05:58:00Z">
              <w:tcPr>
                <w:tcW w:w="1008" w:type="dxa"/>
                <w:vAlign w:val="center"/>
                <w:hideMark/>
              </w:tcPr>
            </w:tcPrChange>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879" w:author="Brian Bohman" w:date="2021-10-27T05:58:00Z">
              <w:tcPr>
                <w:tcW w:w="1152" w:type="dxa"/>
                <w:vAlign w:val="center"/>
                <w:hideMark/>
              </w:tcPr>
            </w:tcPrChange>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880" w:author="Brian Bohman" w:date="2021-10-27T05:58:00Z">
              <w:tcPr>
                <w:tcW w:w="1008" w:type="dxa"/>
                <w:vAlign w:val="center"/>
                <w:hideMark/>
              </w:tcPr>
            </w:tcPrChange>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B5AA3AD" w14:textId="77777777" w:rsidTr="00E419CD">
        <w:trPr>
          <w:trHeight w:val="165"/>
          <w:trPrChange w:id="14881" w:author="Brian Bohman" w:date="2021-10-27T05:58:00Z">
            <w:trPr>
              <w:trHeight w:val="165"/>
            </w:trPr>
          </w:trPrChange>
        </w:trPr>
        <w:tc>
          <w:tcPr>
            <w:tcW w:w="360" w:type="dxa"/>
            <w:vAlign w:val="center"/>
            <w:hideMark/>
            <w:tcPrChange w:id="14882" w:author="Brian Bohman" w:date="2021-10-27T05:58:00Z">
              <w:tcPr>
                <w:tcW w:w="360" w:type="dxa"/>
                <w:vAlign w:val="center"/>
                <w:hideMark/>
              </w:tcPr>
            </w:tcPrChange>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Change w:id="14883" w:author="Brian Bohman" w:date="2021-10-27T05:58:00Z">
              <w:tcPr>
                <w:tcW w:w="864" w:type="dxa"/>
                <w:vAlign w:val="center"/>
                <w:hideMark/>
              </w:tcPr>
            </w:tcPrChange>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84" w:author="Brian Bohman" w:date="2021-10-27T05:58:00Z">
              <w:tcPr>
                <w:tcW w:w="1152" w:type="dxa"/>
                <w:vAlign w:val="center"/>
                <w:hideMark/>
              </w:tcPr>
            </w:tcPrChange>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85" w:author="Brian Bohman" w:date="2021-10-27T05:58:00Z">
              <w:tcPr>
                <w:tcW w:w="504" w:type="dxa"/>
                <w:vAlign w:val="center"/>
                <w:hideMark/>
              </w:tcPr>
            </w:tcPrChange>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86" w:author="Brian Bohman" w:date="2021-10-27T05:58:00Z">
              <w:tcPr>
                <w:tcW w:w="1008" w:type="dxa"/>
                <w:vAlign w:val="center"/>
                <w:hideMark/>
              </w:tcPr>
            </w:tcPrChange>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87" w:author="Brian Bohman" w:date="2021-10-27T05:58:00Z">
              <w:tcPr>
                <w:tcW w:w="1008" w:type="dxa"/>
                <w:hideMark/>
              </w:tcPr>
            </w:tcPrChange>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88" w:author="Brian Bohman" w:date="2021-10-27T05:58:00Z">
              <w:tcPr>
                <w:tcW w:w="720" w:type="dxa"/>
                <w:vAlign w:val="center"/>
                <w:hideMark/>
              </w:tcPr>
            </w:tcPrChange>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889" w:author="Brian Bohman" w:date="2021-10-27T05:58:00Z">
              <w:tcPr>
                <w:tcW w:w="1008" w:type="dxa"/>
                <w:vAlign w:val="center"/>
                <w:hideMark/>
              </w:tcPr>
            </w:tcPrChange>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890" w:author="Brian Bohman" w:date="2021-10-27T05:58:00Z">
              <w:tcPr>
                <w:tcW w:w="1152" w:type="dxa"/>
                <w:vAlign w:val="center"/>
                <w:hideMark/>
              </w:tcPr>
            </w:tcPrChange>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440" w:type="dxa"/>
            <w:vAlign w:val="center"/>
            <w:hideMark/>
            <w:tcPrChange w:id="14891" w:author="Brian Bohman" w:date="2021-10-27T05:58:00Z">
              <w:tcPr>
                <w:tcW w:w="1008" w:type="dxa"/>
                <w:vAlign w:val="center"/>
                <w:hideMark/>
              </w:tcPr>
            </w:tcPrChange>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B20B268" w14:textId="77777777" w:rsidTr="00E419CD">
        <w:trPr>
          <w:trHeight w:val="165"/>
          <w:trPrChange w:id="14892" w:author="Brian Bohman" w:date="2021-10-27T05:58:00Z">
            <w:trPr>
              <w:trHeight w:val="165"/>
            </w:trPr>
          </w:trPrChange>
        </w:trPr>
        <w:tc>
          <w:tcPr>
            <w:tcW w:w="360" w:type="dxa"/>
            <w:vAlign w:val="center"/>
            <w:hideMark/>
            <w:tcPrChange w:id="14893" w:author="Brian Bohman" w:date="2021-10-27T05:58:00Z">
              <w:tcPr>
                <w:tcW w:w="360" w:type="dxa"/>
                <w:vAlign w:val="center"/>
                <w:hideMark/>
              </w:tcPr>
            </w:tcPrChange>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Change w:id="14894" w:author="Brian Bohman" w:date="2021-10-27T05:58:00Z">
              <w:tcPr>
                <w:tcW w:w="864" w:type="dxa"/>
                <w:vAlign w:val="center"/>
                <w:hideMark/>
              </w:tcPr>
            </w:tcPrChange>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895" w:author="Brian Bohman" w:date="2021-10-27T05:58:00Z">
              <w:tcPr>
                <w:tcW w:w="1152" w:type="dxa"/>
                <w:vAlign w:val="center"/>
                <w:hideMark/>
              </w:tcPr>
            </w:tcPrChange>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896" w:author="Brian Bohman" w:date="2021-10-27T05:58:00Z">
              <w:tcPr>
                <w:tcW w:w="504" w:type="dxa"/>
                <w:vAlign w:val="center"/>
                <w:hideMark/>
              </w:tcPr>
            </w:tcPrChange>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Change w:id="14897" w:author="Brian Bohman" w:date="2021-10-27T05:58:00Z">
              <w:tcPr>
                <w:tcW w:w="1008" w:type="dxa"/>
                <w:vAlign w:val="center"/>
                <w:hideMark/>
              </w:tcPr>
            </w:tcPrChange>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4898" w:author="Brian Bohman" w:date="2021-10-27T05:58:00Z">
              <w:tcPr>
                <w:tcW w:w="1008" w:type="dxa"/>
                <w:hideMark/>
              </w:tcPr>
            </w:tcPrChange>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899" w:author="Brian Bohman" w:date="2021-10-27T05:58:00Z">
              <w:tcPr>
                <w:tcW w:w="720" w:type="dxa"/>
                <w:vAlign w:val="center"/>
                <w:hideMark/>
              </w:tcPr>
            </w:tcPrChange>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4900" w:author="Brian Bohman" w:date="2021-10-27T05:58:00Z">
              <w:tcPr>
                <w:tcW w:w="1008" w:type="dxa"/>
                <w:vAlign w:val="center"/>
                <w:hideMark/>
              </w:tcPr>
            </w:tcPrChange>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01" w:author="Brian Bohman" w:date="2021-10-27T05:58:00Z">
              <w:tcPr>
                <w:tcW w:w="1152" w:type="dxa"/>
                <w:vAlign w:val="center"/>
                <w:hideMark/>
              </w:tcPr>
            </w:tcPrChange>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440" w:type="dxa"/>
            <w:vAlign w:val="center"/>
            <w:hideMark/>
            <w:tcPrChange w:id="14902" w:author="Brian Bohman" w:date="2021-10-27T05:58:00Z">
              <w:tcPr>
                <w:tcW w:w="1008" w:type="dxa"/>
                <w:vAlign w:val="center"/>
                <w:hideMark/>
              </w:tcPr>
            </w:tcPrChange>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566FAD9D" w14:textId="77777777" w:rsidTr="00E419CD">
        <w:trPr>
          <w:trHeight w:val="165"/>
          <w:trPrChange w:id="14903" w:author="Brian Bohman" w:date="2021-10-27T05:58:00Z">
            <w:trPr>
              <w:trHeight w:val="165"/>
            </w:trPr>
          </w:trPrChange>
        </w:trPr>
        <w:tc>
          <w:tcPr>
            <w:tcW w:w="360" w:type="dxa"/>
            <w:vAlign w:val="center"/>
            <w:hideMark/>
            <w:tcPrChange w:id="14904" w:author="Brian Bohman" w:date="2021-10-27T05:58:00Z">
              <w:tcPr>
                <w:tcW w:w="360" w:type="dxa"/>
                <w:vAlign w:val="center"/>
                <w:hideMark/>
              </w:tcPr>
            </w:tcPrChange>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Change w:id="14905" w:author="Brian Bohman" w:date="2021-10-27T05:58:00Z">
              <w:tcPr>
                <w:tcW w:w="864" w:type="dxa"/>
                <w:vAlign w:val="center"/>
                <w:hideMark/>
              </w:tcPr>
            </w:tcPrChange>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06" w:author="Brian Bohman" w:date="2021-10-27T05:58:00Z">
              <w:tcPr>
                <w:tcW w:w="1152" w:type="dxa"/>
                <w:vAlign w:val="center"/>
                <w:hideMark/>
              </w:tcPr>
            </w:tcPrChange>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07" w:author="Brian Bohman" w:date="2021-10-27T05:58:00Z">
              <w:tcPr>
                <w:tcW w:w="504" w:type="dxa"/>
                <w:vAlign w:val="center"/>
                <w:hideMark/>
              </w:tcPr>
            </w:tcPrChange>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08" w:author="Brian Bohman" w:date="2021-10-27T05:58:00Z">
              <w:tcPr>
                <w:tcW w:w="1008" w:type="dxa"/>
                <w:vAlign w:val="center"/>
                <w:hideMark/>
              </w:tcPr>
            </w:tcPrChange>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09" w:author="Brian Bohman" w:date="2021-10-27T05:58:00Z">
              <w:tcPr>
                <w:tcW w:w="1008" w:type="dxa"/>
                <w:hideMark/>
              </w:tcPr>
            </w:tcPrChange>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10" w:author="Brian Bohman" w:date="2021-10-27T05:58:00Z">
              <w:tcPr>
                <w:tcW w:w="720" w:type="dxa"/>
                <w:vAlign w:val="center"/>
                <w:hideMark/>
              </w:tcPr>
            </w:tcPrChange>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11" w:author="Brian Bohman" w:date="2021-10-27T05:58:00Z">
              <w:tcPr>
                <w:tcW w:w="1008" w:type="dxa"/>
                <w:vAlign w:val="center"/>
                <w:hideMark/>
              </w:tcPr>
            </w:tcPrChange>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12" w:author="Brian Bohman" w:date="2021-10-27T05:58:00Z">
              <w:tcPr>
                <w:tcW w:w="1152" w:type="dxa"/>
                <w:vAlign w:val="center"/>
                <w:hideMark/>
              </w:tcPr>
            </w:tcPrChange>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440" w:type="dxa"/>
            <w:vAlign w:val="center"/>
            <w:hideMark/>
            <w:tcPrChange w:id="14913" w:author="Brian Bohman" w:date="2021-10-27T05:58:00Z">
              <w:tcPr>
                <w:tcW w:w="1008" w:type="dxa"/>
                <w:vAlign w:val="center"/>
                <w:hideMark/>
              </w:tcPr>
            </w:tcPrChange>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6B54D11" w14:textId="77777777" w:rsidTr="00E419CD">
        <w:trPr>
          <w:trHeight w:val="165"/>
          <w:trPrChange w:id="14914" w:author="Brian Bohman" w:date="2021-10-27T05:58:00Z">
            <w:trPr>
              <w:trHeight w:val="165"/>
            </w:trPr>
          </w:trPrChange>
        </w:trPr>
        <w:tc>
          <w:tcPr>
            <w:tcW w:w="360" w:type="dxa"/>
            <w:vAlign w:val="center"/>
            <w:hideMark/>
            <w:tcPrChange w:id="14915" w:author="Brian Bohman" w:date="2021-10-27T05:58:00Z">
              <w:tcPr>
                <w:tcW w:w="360" w:type="dxa"/>
                <w:vAlign w:val="center"/>
                <w:hideMark/>
              </w:tcPr>
            </w:tcPrChange>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Change w:id="14916" w:author="Brian Bohman" w:date="2021-10-27T05:58:00Z">
              <w:tcPr>
                <w:tcW w:w="864" w:type="dxa"/>
                <w:vAlign w:val="center"/>
                <w:hideMark/>
              </w:tcPr>
            </w:tcPrChange>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17" w:author="Brian Bohman" w:date="2021-10-27T05:58:00Z">
              <w:tcPr>
                <w:tcW w:w="1152" w:type="dxa"/>
                <w:vAlign w:val="center"/>
                <w:hideMark/>
              </w:tcPr>
            </w:tcPrChange>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18" w:author="Brian Bohman" w:date="2021-10-27T05:58:00Z">
              <w:tcPr>
                <w:tcW w:w="504" w:type="dxa"/>
                <w:vAlign w:val="center"/>
                <w:hideMark/>
              </w:tcPr>
            </w:tcPrChange>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19" w:author="Brian Bohman" w:date="2021-10-27T05:58:00Z">
              <w:tcPr>
                <w:tcW w:w="1008" w:type="dxa"/>
                <w:vAlign w:val="center"/>
                <w:hideMark/>
              </w:tcPr>
            </w:tcPrChange>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20" w:author="Brian Bohman" w:date="2021-10-27T05:58:00Z">
              <w:tcPr>
                <w:tcW w:w="1008" w:type="dxa"/>
                <w:hideMark/>
              </w:tcPr>
            </w:tcPrChange>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21" w:author="Brian Bohman" w:date="2021-10-27T05:58:00Z">
              <w:tcPr>
                <w:tcW w:w="720" w:type="dxa"/>
                <w:vAlign w:val="center"/>
                <w:hideMark/>
              </w:tcPr>
            </w:tcPrChange>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22" w:author="Brian Bohman" w:date="2021-10-27T05:58:00Z">
              <w:tcPr>
                <w:tcW w:w="1008" w:type="dxa"/>
                <w:vAlign w:val="center"/>
                <w:hideMark/>
              </w:tcPr>
            </w:tcPrChange>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23" w:author="Brian Bohman" w:date="2021-10-27T05:58:00Z">
              <w:tcPr>
                <w:tcW w:w="1152" w:type="dxa"/>
                <w:vAlign w:val="center"/>
                <w:hideMark/>
              </w:tcPr>
            </w:tcPrChange>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440" w:type="dxa"/>
            <w:vAlign w:val="center"/>
            <w:hideMark/>
            <w:tcPrChange w:id="14924" w:author="Brian Bohman" w:date="2021-10-27T05:58:00Z">
              <w:tcPr>
                <w:tcW w:w="1008" w:type="dxa"/>
                <w:vAlign w:val="center"/>
                <w:hideMark/>
              </w:tcPr>
            </w:tcPrChange>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6E47BFC0" w14:textId="77777777" w:rsidTr="00E419CD">
        <w:trPr>
          <w:trHeight w:val="180"/>
          <w:trPrChange w:id="14925" w:author="Brian Bohman" w:date="2021-10-27T05:58:00Z">
            <w:trPr>
              <w:trHeight w:val="180"/>
            </w:trPr>
          </w:trPrChange>
        </w:trPr>
        <w:tc>
          <w:tcPr>
            <w:tcW w:w="360" w:type="dxa"/>
            <w:vAlign w:val="center"/>
            <w:hideMark/>
            <w:tcPrChange w:id="14926" w:author="Brian Bohman" w:date="2021-10-27T05:58:00Z">
              <w:tcPr>
                <w:tcW w:w="360" w:type="dxa"/>
                <w:vAlign w:val="center"/>
                <w:hideMark/>
              </w:tcPr>
            </w:tcPrChange>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Change w:id="14927" w:author="Brian Bohman" w:date="2021-10-27T05:58:00Z">
              <w:tcPr>
                <w:tcW w:w="864" w:type="dxa"/>
                <w:vAlign w:val="center"/>
                <w:hideMark/>
              </w:tcPr>
            </w:tcPrChange>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28" w:author="Brian Bohman" w:date="2021-10-27T05:58:00Z">
              <w:tcPr>
                <w:tcW w:w="1152" w:type="dxa"/>
                <w:vAlign w:val="center"/>
                <w:hideMark/>
              </w:tcPr>
            </w:tcPrChange>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29" w:author="Brian Bohman" w:date="2021-10-27T05:58:00Z">
              <w:tcPr>
                <w:tcW w:w="504" w:type="dxa"/>
                <w:vAlign w:val="center"/>
                <w:hideMark/>
              </w:tcPr>
            </w:tcPrChange>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30" w:author="Brian Bohman" w:date="2021-10-27T05:58:00Z">
              <w:tcPr>
                <w:tcW w:w="1008" w:type="dxa"/>
                <w:vAlign w:val="center"/>
                <w:hideMark/>
              </w:tcPr>
            </w:tcPrChange>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31" w:author="Brian Bohman" w:date="2021-10-27T05:58:00Z">
              <w:tcPr>
                <w:tcW w:w="1008" w:type="dxa"/>
                <w:hideMark/>
              </w:tcPr>
            </w:tcPrChange>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32" w:author="Brian Bohman" w:date="2021-10-27T05:58:00Z">
              <w:tcPr>
                <w:tcW w:w="720" w:type="dxa"/>
                <w:vAlign w:val="center"/>
                <w:hideMark/>
              </w:tcPr>
            </w:tcPrChange>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33" w:author="Brian Bohman" w:date="2021-10-27T05:58:00Z">
              <w:tcPr>
                <w:tcW w:w="1008" w:type="dxa"/>
                <w:vAlign w:val="center"/>
                <w:hideMark/>
              </w:tcPr>
            </w:tcPrChange>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34" w:author="Brian Bohman" w:date="2021-10-27T05:58:00Z">
              <w:tcPr>
                <w:tcW w:w="1152" w:type="dxa"/>
                <w:vAlign w:val="center"/>
                <w:hideMark/>
              </w:tcPr>
            </w:tcPrChange>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440" w:type="dxa"/>
            <w:vAlign w:val="center"/>
            <w:hideMark/>
            <w:tcPrChange w:id="14935" w:author="Brian Bohman" w:date="2021-10-27T05:58:00Z">
              <w:tcPr>
                <w:tcW w:w="1008" w:type="dxa"/>
                <w:vAlign w:val="center"/>
                <w:hideMark/>
              </w:tcPr>
            </w:tcPrChange>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786F211" w14:textId="77777777" w:rsidTr="00E419CD">
        <w:trPr>
          <w:trHeight w:val="165"/>
          <w:trPrChange w:id="14936" w:author="Brian Bohman" w:date="2021-10-27T05:58:00Z">
            <w:trPr>
              <w:trHeight w:val="165"/>
            </w:trPr>
          </w:trPrChange>
        </w:trPr>
        <w:tc>
          <w:tcPr>
            <w:tcW w:w="360" w:type="dxa"/>
            <w:vAlign w:val="center"/>
            <w:hideMark/>
            <w:tcPrChange w:id="14937" w:author="Brian Bohman" w:date="2021-10-27T05:58:00Z">
              <w:tcPr>
                <w:tcW w:w="360" w:type="dxa"/>
                <w:vAlign w:val="center"/>
                <w:hideMark/>
              </w:tcPr>
            </w:tcPrChange>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Change w:id="14938" w:author="Brian Bohman" w:date="2021-10-27T05:58:00Z">
              <w:tcPr>
                <w:tcW w:w="864" w:type="dxa"/>
                <w:vAlign w:val="center"/>
                <w:hideMark/>
              </w:tcPr>
            </w:tcPrChange>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39" w:author="Brian Bohman" w:date="2021-10-27T05:58:00Z">
              <w:tcPr>
                <w:tcW w:w="1152" w:type="dxa"/>
                <w:vAlign w:val="center"/>
                <w:hideMark/>
              </w:tcPr>
            </w:tcPrChange>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Change w:id="14940" w:author="Brian Bohman" w:date="2021-10-27T05:58:00Z">
              <w:tcPr>
                <w:tcW w:w="504" w:type="dxa"/>
                <w:vAlign w:val="center"/>
                <w:hideMark/>
              </w:tcPr>
            </w:tcPrChange>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Change w:id="14941" w:author="Brian Bohman" w:date="2021-10-27T05:58:00Z">
              <w:tcPr>
                <w:tcW w:w="1008" w:type="dxa"/>
                <w:vAlign w:val="center"/>
                <w:hideMark/>
              </w:tcPr>
            </w:tcPrChange>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4942" w:author="Brian Bohman" w:date="2021-10-27T05:58:00Z">
              <w:tcPr>
                <w:tcW w:w="1008" w:type="dxa"/>
                <w:hideMark/>
              </w:tcPr>
            </w:tcPrChange>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43" w:author="Brian Bohman" w:date="2021-10-27T05:58:00Z">
              <w:tcPr>
                <w:tcW w:w="720" w:type="dxa"/>
                <w:vAlign w:val="center"/>
                <w:hideMark/>
              </w:tcPr>
            </w:tcPrChange>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4944" w:author="Brian Bohman" w:date="2021-10-27T05:58:00Z">
              <w:tcPr>
                <w:tcW w:w="1008" w:type="dxa"/>
                <w:vAlign w:val="center"/>
                <w:hideMark/>
              </w:tcPr>
            </w:tcPrChange>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45" w:author="Brian Bohman" w:date="2021-10-27T05:58:00Z">
              <w:tcPr>
                <w:tcW w:w="1152" w:type="dxa"/>
                <w:vAlign w:val="center"/>
                <w:hideMark/>
              </w:tcPr>
            </w:tcPrChange>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440" w:type="dxa"/>
            <w:vAlign w:val="center"/>
            <w:hideMark/>
            <w:tcPrChange w:id="14946" w:author="Brian Bohman" w:date="2021-10-27T05:58:00Z">
              <w:tcPr>
                <w:tcW w:w="1008" w:type="dxa"/>
                <w:vAlign w:val="center"/>
                <w:hideMark/>
              </w:tcPr>
            </w:tcPrChange>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DB66EE6" w14:textId="77777777" w:rsidTr="00E419CD">
        <w:trPr>
          <w:trHeight w:val="165"/>
          <w:trPrChange w:id="14947" w:author="Brian Bohman" w:date="2021-10-27T05:58:00Z">
            <w:trPr>
              <w:trHeight w:val="165"/>
            </w:trPr>
          </w:trPrChange>
        </w:trPr>
        <w:tc>
          <w:tcPr>
            <w:tcW w:w="360" w:type="dxa"/>
            <w:vAlign w:val="center"/>
            <w:hideMark/>
            <w:tcPrChange w:id="14948" w:author="Brian Bohman" w:date="2021-10-27T05:58:00Z">
              <w:tcPr>
                <w:tcW w:w="360" w:type="dxa"/>
                <w:vAlign w:val="center"/>
                <w:hideMark/>
              </w:tcPr>
            </w:tcPrChange>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Change w:id="14949" w:author="Brian Bohman" w:date="2021-10-27T05:58:00Z">
              <w:tcPr>
                <w:tcW w:w="864" w:type="dxa"/>
                <w:vAlign w:val="center"/>
                <w:hideMark/>
              </w:tcPr>
            </w:tcPrChange>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50" w:author="Brian Bohman" w:date="2021-10-27T05:58:00Z">
              <w:tcPr>
                <w:tcW w:w="1152" w:type="dxa"/>
                <w:vAlign w:val="center"/>
                <w:hideMark/>
              </w:tcPr>
            </w:tcPrChange>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51" w:author="Brian Bohman" w:date="2021-10-27T05:58:00Z">
              <w:tcPr>
                <w:tcW w:w="504" w:type="dxa"/>
                <w:vAlign w:val="center"/>
                <w:hideMark/>
              </w:tcPr>
            </w:tcPrChange>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52" w:author="Brian Bohman" w:date="2021-10-27T05:58:00Z">
              <w:tcPr>
                <w:tcW w:w="1008" w:type="dxa"/>
                <w:vAlign w:val="center"/>
                <w:hideMark/>
              </w:tcPr>
            </w:tcPrChange>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53" w:author="Brian Bohman" w:date="2021-10-27T05:58:00Z">
              <w:tcPr>
                <w:tcW w:w="1008" w:type="dxa"/>
                <w:hideMark/>
              </w:tcPr>
            </w:tcPrChange>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54" w:author="Brian Bohman" w:date="2021-10-27T05:58:00Z">
              <w:tcPr>
                <w:tcW w:w="720" w:type="dxa"/>
                <w:vAlign w:val="center"/>
                <w:hideMark/>
              </w:tcPr>
            </w:tcPrChange>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55" w:author="Brian Bohman" w:date="2021-10-27T05:58:00Z">
              <w:tcPr>
                <w:tcW w:w="1008" w:type="dxa"/>
                <w:vAlign w:val="center"/>
                <w:hideMark/>
              </w:tcPr>
            </w:tcPrChange>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4956" w:author="Brian Bohman" w:date="2021-10-27T05:58:00Z">
              <w:tcPr>
                <w:tcW w:w="1152" w:type="dxa"/>
                <w:vAlign w:val="center"/>
                <w:hideMark/>
              </w:tcPr>
            </w:tcPrChange>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4957" w:author="Brian Bohman" w:date="2021-10-27T05:58:00Z">
              <w:tcPr>
                <w:tcW w:w="1008" w:type="dxa"/>
                <w:vAlign w:val="center"/>
                <w:hideMark/>
              </w:tcPr>
            </w:tcPrChange>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3C8BFAE9" w14:textId="77777777" w:rsidTr="00E419CD">
        <w:trPr>
          <w:trHeight w:val="165"/>
          <w:trPrChange w:id="14958" w:author="Brian Bohman" w:date="2021-10-27T05:58:00Z">
            <w:trPr>
              <w:trHeight w:val="165"/>
            </w:trPr>
          </w:trPrChange>
        </w:trPr>
        <w:tc>
          <w:tcPr>
            <w:tcW w:w="360" w:type="dxa"/>
            <w:vAlign w:val="center"/>
            <w:hideMark/>
            <w:tcPrChange w:id="14959" w:author="Brian Bohman" w:date="2021-10-27T05:58:00Z">
              <w:tcPr>
                <w:tcW w:w="360" w:type="dxa"/>
                <w:vAlign w:val="center"/>
                <w:hideMark/>
              </w:tcPr>
            </w:tcPrChange>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Change w:id="14960" w:author="Brian Bohman" w:date="2021-10-27T05:58:00Z">
              <w:tcPr>
                <w:tcW w:w="864" w:type="dxa"/>
                <w:vAlign w:val="center"/>
                <w:hideMark/>
              </w:tcPr>
            </w:tcPrChange>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61" w:author="Brian Bohman" w:date="2021-10-27T05:58:00Z">
              <w:tcPr>
                <w:tcW w:w="1152" w:type="dxa"/>
                <w:vAlign w:val="center"/>
                <w:hideMark/>
              </w:tcPr>
            </w:tcPrChange>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62" w:author="Brian Bohman" w:date="2021-10-27T05:58:00Z">
              <w:tcPr>
                <w:tcW w:w="504" w:type="dxa"/>
                <w:vAlign w:val="center"/>
                <w:hideMark/>
              </w:tcPr>
            </w:tcPrChange>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63" w:author="Brian Bohman" w:date="2021-10-27T05:58:00Z">
              <w:tcPr>
                <w:tcW w:w="1008" w:type="dxa"/>
                <w:vAlign w:val="center"/>
                <w:hideMark/>
              </w:tcPr>
            </w:tcPrChange>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64" w:author="Brian Bohman" w:date="2021-10-27T05:58:00Z">
              <w:tcPr>
                <w:tcW w:w="1008" w:type="dxa"/>
                <w:hideMark/>
              </w:tcPr>
            </w:tcPrChange>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65" w:author="Brian Bohman" w:date="2021-10-27T05:58:00Z">
              <w:tcPr>
                <w:tcW w:w="720" w:type="dxa"/>
                <w:vAlign w:val="center"/>
                <w:hideMark/>
              </w:tcPr>
            </w:tcPrChange>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66" w:author="Brian Bohman" w:date="2021-10-27T05:58:00Z">
              <w:tcPr>
                <w:tcW w:w="1008" w:type="dxa"/>
                <w:vAlign w:val="center"/>
                <w:hideMark/>
              </w:tcPr>
            </w:tcPrChange>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4967" w:author="Brian Bohman" w:date="2021-10-27T05:58:00Z">
              <w:tcPr>
                <w:tcW w:w="1152" w:type="dxa"/>
                <w:vAlign w:val="center"/>
                <w:hideMark/>
              </w:tcPr>
            </w:tcPrChange>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4968" w:author="Brian Bohman" w:date="2021-10-27T05:58:00Z">
              <w:tcPr>
                <w:tcW w:w="1008" w:type="dxa"/>
                <w:vAlign w:val="center"/>
                <w:hideMark/>
              </w:tcPr>
            </w:tcPrChange>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A9709F5" w14:textId="77777777" w:rsidTr="00E419CD">
        <w:trPr>
          <w:trHeight w:val="165"/>
          <w:trPrChange w:id="14969" w:author="Brian Bohman" w:date="2021-10-27T05:58:00Z">
            <w:trPr>
              <w:trHeight w:val="165"/>
            </w:trPr>
          </w:trPrChange>
        </w:trPr>
        <w:tc>
          <w:tcPr>
            <w:tcW w:w="360" w:type="dxa"/>
            <w:vAlign w:val="center"/>
            <w:hideMark/>
            <w:tcPrChange w:id="14970" w:author="Brian Bohman" w:date="2021-10-27T05:58:00Z">
              <w:tcPr>
                <w:tcW w:w="360" w:type="dxa"/>
                <w:vAlign w:val="center"/>
                <w:hideMark/>
              </w:tcPr>
            </w:tcPrChange>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Change w:id="14971" w:author="Brian Bohman" w:date="2021-10-27T05:58:00Z">
              <w:tcPr>
                <w:tcW w:w="864" w:type="dxa"/>
                <w:vAlign w:val="center"/>
                <w:hideMark/>
              </w:tcPr>
            </w:tcPrChange>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72" w:author="Brian Bohman" w:date="2021-10-27T05:58:00Z">
              <w:tcPr>
                <w:tcW w:w="1152" w:type="dxa"/>
                <w:vAlign w:val="center"/>
                <w:hideMark/>
              </w:tcPr>
            </w:tcPrChange>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73" w:author="Brian Bohman" w:date="2021-10-27T05:58:00Z">
              <w:tcPr>
                <w:tcW w:w="504" w:type="dxa"/>
                <w:vAlign w:val="center"/>
                <w:hideMark/>
              </w:tcPr>
            </w:tcPrChange>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74" w:author="Brian Bohman" w:date="2021-10-27T05:58:00Z">
              <w:tcPr>
                <w:tcW w:w="1008" w:type="dxa"/>
                <w:vAlign w:val="center"/>
                <w:hideMark/>
              </w:tcPr>
            </w:tcPrChange>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75" w:author="Brian Bohman" w:date="2021-10-27T05:58:00Z">
              <w:tcPr>
                <w:tcW w:w="1008" w:type="dxa"/>
                <w:hideMark/>
              </w:tcPr>
            </w:tcPrChange>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76" w:author="Brian Bohman" w:date="2021-10-27T05:58:00Z">
              <w:tcPr>
                <w:tcW w:w="720" w:type="dxa"/>
                <w:vAlign w:val="center"/>
                <w:hideMark/>
              </w:tcPr>
            </w:tcPrChange>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77" w:author="Brian Bohman" w:date="2021-10-27T05:58:00Z">
              <w:tcPr>
                <w:tcW w:w="1008" w:type="dxa"/>
                <w:vAlign w:val="center"/>
                <w:hideMark/>
              </w:tcPr>
            </w:tcPrChange>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4978" w:author="Brian Bohman" w:date="2021-10-27T05:58:00Z">
              <w:tcPr>
                <w:tcW w:w="1152" w:type="dxa"/>
                <w:vAlign w:val="center"/>
                <w:hideMark/>
              </w:tcPr>
            </w:tcPrChange>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4979" w:author="Brian Bohman" w:date="2021-10-27T05:58:00Z">
              <w:tcPr>
                <w:tcW w:w="1008" w:type="dxa"/>
                <w:vAlign w:val="center"/>
                <w:hideMark/>
              </w:tcPr>
            </w:tcPrChange>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61760DEF" w14:textId="77777777" w:rsidTr="00E419CD">
        <w:trPr>
          <w:trHeight w:val="165"/>
          <w:trPrChange w:id="14980" w:author="Brian Bohman" w:date="2021-10-27T05:58:00Z">
            <w:trPr>
              <w:trHeight w:val="165"/>
            </w:trPr>
          </w:trPrChange>
        </w:trPr>
        <w:tc>
          <w:tcPr>
            <w:tcW w:w="360" w:type="dxa"/>
            <w:vAlign w:val="center"/>
            <w:hideMark/>
            <w:tcPrChange w:id="14981" w:author="Brian Bohman" w:date="2021-10-27T05:58:00Z">
              <w:tcPr>
                <w:tcW w:w="360" w:type="dxa"/>
                <w:vAlign w:val="center"/>
                <w:hideMark/>
              </w:tcPr>
            </w:tcPrChange>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Change w:id="14982" w:author="Brian Bohman" w:date="2021-10-27T05:58:00Z">
              <w:tcPr>
                <w:tcW w:w="864" w:type="dxa"/>
                <w:vAlign w:val="center"/>
                <w:hideMark/>
              </w:tcPr>
            </w:tcPrChange>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83" w:author="Brian Bohman" w:date="2021-10-27T05:58:00Z">
              <w:tcPr>
                <w:tcW w:w="1152" w:type="dxa"/>
                <w:vAlign w:val="center"/>
                <w:hideMark/>
              </w:tcPr>
            </w:tcPrChange>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84" w:author="Brian Bohman" w:date="2021-10-27T05:58:00Z">
              <w:tcPr>
                <w:tcW w:w="504" w:type="dxa"/>
                <w:vAlign w:val="center"/>
                <w:hideMark/>
              </w:tcPr>
            </w:tcPrChange>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Change w:id="14985" w:author="Brian Bohman" w:date="2021-10-27T05:58:00Z">
              <w:tcPr>
                <w:tcW w:w="1008" w:type="dxa"/>
                <w:vAlign w:val="center"/>
                <w:hideMark/>
              </w:tcPr>
            </w:tcPrChange>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Change w:id="14986" w:author="Brian Bohman" w:date="2021-10-27T05:58:00Z">
              <w:tcPr>
                <w:tcW w:w="1008" w:type="dxa"/>
                <w:hideMark/>
              </w:tcPr>
            </w:tcPrChange>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87" w:author="Brian Bohman" w:date="2021-10-27T05:58:00Z">
              <w:tcPr>
                <w:tcW w:w="720" w:type="dxa"/>
                <w:vAlign w:val="center"/>
                <w:hideMark/>
              </w:tcPr>
            </w:tcPrChange>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88" w:author="Brian Bohman" w:date="2021-10-27T05:58:00Z">
              <w:tcPr>
                <w:tcW w:w="1008" w:type="dxa"/>
                <w:vAlign w:val="center"/>
                <w:hideMark/>
              </w:tcPr>
            </w:tcPrChange>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4989" w:author="Brian Bohman" w:date="2021-10-27T05:58:00Z">
              <w:tcPr>
                <w:tcW w:w="1152" w:type="dxa"/>
                <w:vAlign w:val="center"/>
                <w:hideMark/>
              </w:tcPr>
            </w:tcPrChange>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4990" w:author="Brian Bohman" w:date="2021-10-27T05:58:00Z">
              <w:tcPr>
                <w:tcW w:w="1008" w:type="dxa"/>
                <w:vAlign w:val="center"/>
                <w:hideMark/>
              </w:tcPr>
            </w:tcPrChange>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AFB0CC6" w14:textId="77777777" w:rsidTr="00E419CD">
        <w:trPr>
          <w:trHeight w:val="165"/>
          <w:trPrChange w:id="14991" w:author="Brian Bohman" w:date="2021-10-27T05:58:00Z">
            <w:trPr>
              <w:trHeight w:val="165"/>
            </w:trPr>
          </w:trPrChange>
        </w:trPr>
        <w:tc>
          <w:tcPr>
            <w:tcW w:w="360" w:type="dxa"/>
            <w:vAlign w:val="center"/>
            <w:hideMark/>
            <w:tcPrChange w:id="14992" w:author="Brian Bohman" w:date="2021-10-27T05:58:00Z">
              <w:tcPr>
                <w:tcW w:w="360" w:type="dxa"/>
                <w:vAlign w:val="center"/>
                <w:hideMark/>
              </w:tcPr>
            </w:tcPrChange>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Change w:id="14993" w:author="Brian Bohman" w:date="2021-10-27T05:58:00Z">
              <w:tcPr>
                <w:tcW w:w="864" w:type="dxa"/>
                <w:vAlign w:val="center"/>
                <w:hideMark/>
              </w:tcPr>
            </w:tcPrChange>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4994" w:author="Brian Bohman" w:date="2021-10-27T05:58:00Z">
              <w:tcPr>
                <w:tcW w:w="1152" w:type="dxa"/>
                <w:vAlign w:val="center"/>
                <w:hideMark/>
              </w:tcPr>
            </w:tcPrChange>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4995" w:author="Brian Bohman" w:date="2021-10-27T05:58:00Z">
              <w:tcPr>
                <w:tcW w:w="504" w:type="dxa"/>
                <w:vAlign w:val="center"/>
                <w:hideMark/>
              </w:tcPr>
            </w:tcPrChange>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4996" w:author="Brian Bohman" w:date="2021-10-27T05:58:00Z">
              <w:tcPr>
                <w:tcW w:w="1008" w:type="dxa"/>
                <w:vAlign w:val="center"/>
                <w:hideMark/>
              </w:tcPr>
            </w:tcPrChange>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4997" w:author="Brian Bohman" w:date="2021-10-27T05:58:00Z">
              <w:tcPr>
                <w:tcW w:w="1008" w:type="dxa"/>
                <w:hideMark/>
              </w:tcPr>
            </w:tcPrChange>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4998" w:author="Brian Bohman" w:date="2021-10-27T05:58:00Z">
              <w:tcPr>
                <w:tcW w:w="720" w:type="dxa"/>
                <w:vAlign w:val="center"/>
                <w:hideMark/>
              </w:tcPr>
            </w:tcPrChange>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4999" w:author="Brian Bohman" w:date="2021-10-27T05:58:00Z">
              <w:tcPr>
                <w:tcW w:w="1008" w:type="dxa"/>
                <w:vAlign w:val="center"/>
                <w:hideMark/>
              </w:tcPr>
            </w:tcPrChange>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00" w:author="Brian Bohman" w:date="2021-10-27T05:58:00Z">
              <w:tcPr>
                <w:tcW w:w="1152" w:type="dxa"/>
                <w:vAlign w:val="center"/>
                <w:hideMark/>
              </w:tcPr>
            </w:tcPrChange>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440" w:type="dxa"/>
            <w:vAlign w:val="center"/>
            <w:hideMark/>
            <w:tcPrChange w:id="15001" w:author="Brian Bohman" w:date="2021-10-27T05:58:00Z">
              <w:tcPr>
                <w:tcW w:w="1008" w:type="dxa"/>
                <w:vAlign w:val="center"/>
                <w:hideMark/>
              </w:tcPr>
            </w:tcPrChange>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430FE2C7" w14:textId="77777777" w:rsidTr="00E419CD">
        <w:trPr>
          <w:trHeight w:val="165"/>
          <w:trPrChange w:id="15002" w:author="Brian Bohman" w:date="2021-10-27T05:58:00Z">
            <w:trPr>
              <w:trHeight w:val="165"/>
            </w:trPr>
          </w:trPrChange>
        </w:trPr>
        <w:tc>
          <w:tcPr>
            <w:tcW w:w="360" w:type="dxa"/>
            <w:vAlign w:val="center"/>
            <w:hideMark/>
            <w:tcPrChange w:id="15003" w:author="Brian Bohman" w:date="2021-10-27T05:58:00Z">
              <w:tcPr>
                <w:tcW w:w="360" w:type="dxa"/>
                <w:vAlign w:val="center"/>
                <w:hideMark/>
              </w:tcPr>
            </w:tcPrChange>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Change w:id="15004" w:author="Brian Bohman" w:date="2021-10-27T05:58:00Z">
              <w:tcPr>
                <w:tcW w:w="864" w:type="dxa"/>
                <w:vAlign w:val="center"/>
                <w:hideMark/>
              </w:tcPr>
            </w:tcPrChange>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05" w:author="Brian Bohman" w:date="2021-10-27T05:58:00Z">
              <w:tcPr>
                <w:tcW w:w="1152" w:type="dxa"/>
                <w:vAlign w:val="center"/>
                <w:hideMark/>
              </w:tcPr>
            </w:tcPrChange>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06" w:author="Brian Bohman" w:date="2021-10-27T05:58:00Z">
              <w:tcPr>
                <w:tcW w:w="504" w:type="dxa"/>
                <w:vAlign w:val="center"/>
                <w:hideMark/>
              </w:tcPr>
            </w:tcPrChange>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07" w:author="Brian Bohman" w:date="2021-10-27T05:58:00Z">
              <w:tcPr>
                <w:tcW w:w="1008" w:type="dxa"/>
                <w:vAlign w:val="center"/>
                <w:hideMark/>
              </w:tcPr>
            </w:tcPrChange>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08" w:author="Brian Bohman" w:date="2021-10-27T05:58:00Z">
              <w:tcPr>
                <w:tcW w:w="1008" w:type="dxa"/>
                <w:hideMark/>
              </w:tcPr>
            </w:tcPrChange>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09" w:author="Brian Bohman" w:date="2021-10-27T05:58:00Z">
              <w:tcPr>
                <w:tcW w:w="720" w:type="dxa"/>
                <w:vAlign w:val="center"/>
                <w:hideMark/>
              </w:tcPr>
            </w:tcPrChange>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10" w:author="Brian Bohman" w:date="2021-10-27T05:58:00Z">
              <w:tcPr>
                <w:tcW w:w="1008" w:type="dxa"/>
                <w:vAlign w:val="center"/>
                <w:hideMark/>
              </w:tcPr>
            </w:tcPrChange>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11" w:author="Brian Bohman" w:date="2021-10-27T05:58:00Z">
              <w:tcPr>
                <w:tcW w:w="1152" w:type="dxa"/>
                <w:vAlign w:val="center"/>
                <w:hideMark/>
              </w:tcPr>
            </w:tcPrChange>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440" w:type="dxa"/>
            <w:vAlign w:val="center"/>
            <w:hideMark/>
            <w:tcPrChange w:id="15012" w:author="Brian Bohman" w:date="2021-10-27T05:58:00Z">
              <w:tcPr>
                <w:tcW w:w="1008" w:type="dxa"/>
                <w:vAlign w:val="center"/>
                <w:hideMark/>
              </w:tcPr>
            </w:tcPrChange>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09C175C5" w14:textId="77777777" w:rsidTr="00E419CD">
        <w:trPr>
          <w:trHeight w:val="165"/>
          <w:trPrChange w:id="15013" w:author="Brian Bohman" w:date="2021-10-27T05:58:00Z">
            <w:trPr>
              <w:trHeight w:val="165"/>
            </w:trPr>
          </w:trPrChange>
        </w:trPr>
        <w:tc>
          <w:tcPr>
            <w:tcW w:w="360" w:type="dxa"/>
            <w:vAlign w:val="center"/>
            <w:hideMark/>
            <w:tcPrChange w:id="15014" w:author="Brian Bohman" w:date="2021-10-27T05:58:00Z">
              <w:tcPr>
                <w:tcW w:w="360" w:type="dxa"/>
                <w:vAlign w:val="center"/>
                <w:hideMark/>
              </w:tcPr>
            </w:tcPrChange>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Change w:id="15015" w:author="Brian Bohman" w:date="2021-10-27T05:58:00Z">
              <w:tcPr>
                <w:tcW w:w="864" w:type="dxa"/>
                <w:vAlign w:val="center"/>
                <w:hideMark/>
              </w:tcPr>
            </w:tcPrChange>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16" w:author="Brian Bohman" w:date="2021-10-27T05:58:00Z">
              <w:tcPr>
                <w:tcW w:w="1152" w:type="dxa"/>
                <w:vAlign w:val="center"/>
                <w:hideMark/>
              </w:tcPr>
            </w:tcPrChange>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17" w:author="Brian Bohman" w:date="2021-10-27T05:58:00Z">
              <w:tcPr>
                <w:tcW w:w="504" w:type="dxa"/>
                <w:vAlign w:val="center"/>
                <w:hideMark/>
              </w:tcPr>
            </w:tcPrChange>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18" w:author="Brian Bohman" w:date="2021-10-27T05:58:00Z">
              <w:tcPr>
                <w:tcW w:w="1008" w:type="dxa"/>
                <w:vAlign w:val="center"/>
                <w:hideMark/>
              </w:tcPr>
            </w:tcPrChange>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19" w:author="Brian Bohman" w:date="2021-10-27T05:58:00Z">
              <w:tcPr>
                <w:tcW w:w="1008" w:type="dxa"/>
                <w:hideMark/>
              </w:tcPr>
            </w:tcPrChange>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20" w:author="Brian Bohman" w:date="2021-10-27T05:58:00Z">
              <w:tcPr>
                <w:tcW w:w="720" w:type="dxa"/>
                <w:vAlign w:val="center"/>
                <w:hideMark/>
              </w:tcPr>
            </w:tcPrChange>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21" w:author="Brian Bohman" w:date="2021-10-27T05:58:00Z">
              <w:tcPr>
                <w:tcW w:w="1008" w:type="dxa"/>
                <w:vAlign w:val="center"/>
                <w:hideMark/>
              </w:tcPr>
            </w:tcPrChange>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22" w:author="Brian Bohman" w:date="2021-10-27T05:58:00Z">
              <w:tcPr>
                <w:tcW w:w="1152" w:type="dxa"/>
                <w:vAlign w:val="center"/>
                <w:hideMark/>
              </w:tcPr>
            </w:tcPrChange>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023" w:author="Brian Bohman" w:date="2021-10-27T05:58:00Z">
              <w:tcPr>
                <w:tcW w:w="1008" w:type="dxa"/>
                <w:vAlign w:val="center"/>
                <w:hideMark/>
              </w:tcPr>
            </w:tcPrChange>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5C138ED9" w14:textId="77777777" w:rsidTr="00E419CD">
        <w:trPr>
          <w:trHeight w:val="165"/>
          <w:trPrChange w:id="15024" w:author="Brian Bohman" w:date="2021-10-27T05:58:00Z">
            <w:trPr>
              <w:trHeight w:val="165"/>
            </w:trPr>
          </w:trPrChange>
        </w:trPr>
        <w:tc>
          <w:tcPr>
            <w:tcW w:w="360" w:type="dxa"/>
            <w:vAlign w:val="center"/>
            <w:hideMark/>
            <w:tcPrChange w:id="15025" w:author="Brian Bohman" w:date="2021-10-27T05:58:00Z">
              <w:tcPr>
                <w:tcW w:w="360" w:type="dxa"/>
                <w:vAlign w:val="center"/>
                <w:hideMark/>
              </w:tcPr>
            </w:tcPrChange>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Change w:id="15026" w:author="Brian Bohman" w:date="2021-10-27T05:58:00Z">
              <w:tcPr>
                <w:tcW w:w="864" w:type="dxa"/>
                <w:vAlign w:val="center"/>
                <w:hideMark/>
              </w:tcPr>
            </w:tcPrChange>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27" w:author="Brian Bohman" w:date="2021-10-27T05:58:00Z">
              <w:tcPr>
                <w:tcW w:w="1152" w:type="dxa"/>
                <w:vAlign w:val="center"/>
                <w:hideMark/>
              </w:tcPr>
            </w:tcPrChange>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28" w:author="Brian Bohman" w:date="2021-10-27T05:58:00Z">
              <w:tcPr>
                <w:tcW w:w="504" w:type="dxa"/>
                <w:vAlign w:val="center"/>
                <w:hideMark/>
              </w:tcPr>
            </w:tcPrChange>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Change w:id="15029" w:author="Brian Bohman" w:date="2021-10-27T05:58:00Z">
              <w:tcPr>
                <w:tcW w:w="1008" w:type="dxa"/>
                <w:vAlign w:val="center"/>
                <w:hideMark/>
              </w:tcPr>
            </w:tcPrChange>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Change w:id="15030" w:author="Brian Bohman" w:date="2021-10-27T05:58:00Z">
              <w:tcPr>
                <w:tcW w:w="1008" w:type="dxa"/>
                <w:hideMark/>
              </w:tcPr>
            </w:tcPrChange>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31" w:author="Brian Bohman" w:date="2021-10-27T05:58:00Z">
              <w:tcPr>
                <w:tcW w:w="720" w:type="dxa"/>
                <w:vAlign w:val="center"/>
                <w:hideMark/>
              </w:tcPr>
            </w:tcPrChange>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32" w:author="Brian Bohman" w:date="2021-10-27T05:58:00Z">
              <w:tcPr>
                <w:tcW w:w="1008" w:type="dxa"/>
                <w:vAlign w:val="center"/>
                <w:hideMark/>
              </w:tcPr>
            </w:tcPrChange>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33" w:author="Brian Bohman" w:date="2021-10-27T05:58:00Z">
              <w:tcPr>
                <w:tcW w:w="1152" w:type="dxa"/>
                <w:vAlign w:val="center"/>
                <w:hideMark/>
              </w:tcPr>
            </w:tcPrChange>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5034" w:author="Brian Bohman" w:date="2021-10-27T05:58:00Z">
              <w:tcPr>
                <w:tcW w:w="1008" w:type="dxa"/>
                <w:vAlign w:val="center"/>
                <w:hideMark/>
              </w:tcPr>
            </w:tcPrChange>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A1CC780" w14:textId="77777777" w:rsidTr="00E419CD">
        <w:trPr>
          <w:trHeight w:val="165"/>
          <w:trPrChange w:id="15035" w:author="Brian Bohman" w:date="2021-10-27T05:58:00Z">
            <w:trPr>
              <w:trHeight w:val="165"/>
            </w:trPr>
          </w:trPrChange>
        </w:trPr>
        <w:tc>
          <w:tcPr>
            <w:tcW w:w="360" w:type="dxa"/>
            <w:vAlign w:val="center"/>
            <w:hideMark/>
            <w:tcPrChange w:id="15036" w:author="Brian Bohman" w:date="2021-10-27T05:58:00Z">
              <w:tcPr>
                <w:tcW w:w="360" w:type="dxa"/>
                <w:vAlign w:val="center"/>
                <w:hideMark/>
              </w:tcPr>
            </w:tcPrChange>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Change w:id="15037" w:author="Brian Bohman" w:date="2021-10-27T05:58:00Z">
              <w:tcPr>
                <w:tcW w:w="864" w:type="dxa"/>
                <w:vAlign w:val="center"/>
                <w:hideMark/>
              </w:tcPr>
            </w:tcPrChange>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38" w:author="Brian Bohman" w:date="2021-10-27T05:58:00Z">
              <w:tcPr>
                <w:tcW w:w="1152" w:type="dxa"/>
                <w:vAlign w:val="center"/>
                <w:hideMark/>
              </w:tcPr>
            </w:tcPrChange>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39" w:author="Brian Bohman" w:date="2021-10-27T05:58:00Z">
              <w:tcPr>
                <w:tcW w:w="504" w:type="dxa"/>
                <w:vAlign w:val="center"/>
                <w:hideMark/>
              </w:tcPr>
            </w:tcPrChange>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40" w:author="Brian Bohman" w:date="2021-10-27T05:58:00Z">
              <w:tcPr>
                <w:tcW w:w="1008" w:type="dxa"/>
                <w:vAlign w:val="center"/>
                <w:hideMark/>
              </w:tcPr>
            </w:tcPrChange>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41" w:author="Brian Bohman" w:date="2021-10-27T05:58:00Z">
              <w:tcPr>
                <w:tcW w:w="1008" w:type="dxa"/>
                <w:hideMark/>
              </w:tcPr>
            </w:tcPrChange>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42" w:author="Brian Bohman" w:date="2021-10-27T05:58:00Z">
              <w:tcPr>
                <w:tcW w:w="720" w:type="dxa"/>
                <w:vAlign w:val="center"/>
                <w:hideMark/>
              </w:tcPr>
            </w:tcPrChange>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43" w:author="Brian Bohman" w:date="2021-10-27T05:58:00Z">
              <w:tcPr>
                <w:tcW w:w="1008" w:type="dxa"/>
                <w:vAlign w:val="center"/>
                <w:hideMark/>
              </w:tcPr>
            </w:tcPrChange>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44" w:author="Brian Bohman" w:date="2021-10-27T05:58:00Z">
              <w:tcPr>
                <w:tcW w:w="1152" w:type="dxa"/>
                <w:vAlign w:val="center"/>
                <w:hideMark/>
              </w:tcPr>
            </w:tcPrChange>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440" w:type="dxa"/>
            <w:vAlign w:val="center"/>
            <w:hideMark/>
            <w:tcPrChange w:id="15045" w:author="Brian Bohman" w:date="2021-10-27T05:58:00Z">
              <w:tcPr>
                <w:tcW w:w="1008" w:type="dxa"/>
                <w:vAlign w:val="center"/>
                <w:hideMark/>
              </w:tcPr>
            </w:tcPrChange>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428E116" w14:textId="77777777" w:rsidTr="00E419CD">
        <w:trPr>
          <w:trHeight w:val="165"/>
          <w:trPrChange w:id="15046" w:author="Brian Bohman" w:date="2021-10-27T05:58:00Z">
            <w:trPr>
              <w:trHeight w:val="165"/>
            </w:trPr>
          </w:trPrChange>
        </w:trPr>
        <w:tc>
          <w:tcPr>
            <w:tcW w:w="360" w:type="dxa"/>
            <w:vAlign w:val="center"/>
            <w:hideMark/>
            <w:tcPrChange w:id="15047" w:author="Brian Bohman" w:date="2021-10-27T05:58:00Z">
              <w:tcPr>
                <w:tcW w:w="360" w:type="dxa"/>
                <w:vAlign w:val="center"/>
                <w:hideMark/>
              </w:tcPr>
            </w:tcPrChange>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Change w:id="15048" w:author="Brian Bohman" w:date="2021-10-27T05:58:00Z">
              <w:tcPr>
                <w:tcW w:w="864" w:type="dxa"/>
                <w:vAlign w:val="center"/>
                <w:hideMark/>
              </w:tcPr>
            </w:tcPrChange>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49" w:author="Brian Bohman" w:date="2021-10-27T05:58:00Z">
              <w:tcPr>
                <w:tcW w:w="1152" w:type="dxa"/>
                <w:vAlign w:val="center"/>
                <w:hideMark/>
              </w:tcPr>
            </w:tcPrChange>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50" w:author="Brian Bohman" w:date="2021-10-27T05:58:00Z">
              <w:tcPr>
                <w:tcW w:w="504" w:type="dxa"/>
                <w:vAlign w:val="center"/>
                <w:hideMark/>
              </w:tcPr>
            </w:tcPrChange>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51" w:author="Brian Bohman" w:date="2021-10-27T05:58:00Z">
              <w:tcPr>
                <w:tcW w:w="1008" w:type="dxa"/>
                <w:vAlign w:val="center"/>
                <w:hideMark/>
              </w:tcPr>
            </w:tcPrChange>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52" w:author="Brian Bohman" w:date="2021-10-27T05:58:00Z">
              <w:tcPr>
                <w:tcW w:w="1008" w:type="dxa"/>
                <w:hideMark/>
              </w:tcPr>
            </w:tcPrChange>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53" w:author="Brian Bohman" w:date="2021-10-27T05:58:00Z">
              <w:tcPr>
                <w:tcW w:w="720" w:type="dxa"/>
                <w:vAlign w:val="center"/>
                <w:hideMark/>
              </w:tcPr>
            </w:tcPrChange>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54" w:author="Brian Bohman" w:date="2021-10-27T05:58:00Z">
              <w:tcPr>
                <w:tcW w:w="1008" w:type="dxa"/>
                <w:vAlign w:val="center"/>
                <w:hideMark/>
              </w:tcPr>
            </w:tcPrChange>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55" w:author="Brian Bohman" w:date="2021-10-27T05:58:00Z">
              <w:tcPr>
                <w:tcW w:w="1152" w:type="dxa"/>
                <w:vAlign w:val="center"/>
                <w:hideMark/>
              </w:tcPr>
            </w:tcPrChange>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056" w:author="Brian Bohman" w:date="2021-10-27T05:58:00Z">
              <w:tcPr>
                <w:tcW w:w="1008" w:type="dxa"/>
                <w:vAlign w:val="center"/>
                <w:hideMark/>
              </w:tcPr>
            </w:tcPrChange>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71D56D74" w14:textId="77777777" w:rsidTr="00E419CD">
        <w:trPr>
          <w:trHeight w:val="165"/>
          <w:trPrChange w:id="15057" w:author="Brian Bohman" w:date="2021-10-27T05:58:00Z">
            <w:trPr>
              <w:trHeight w:val="165"/>
            </w:trPr>
          </w:trPrChange>
        </w:trPr>
        <w:tc>
          <w:tcPr>
            <w:tcW w:w="360" w:type="dxa"/>
            <w:vAlign w:val="center"/>
            <w:hideMark/>
            <w:tcPrChange w:id="15058" w:author="Brian Bohman" w:date="2021-10-27T05:58:00Z">
              <w:tcPr>
                <w:tcW w:w="360" w:type="dxa"/>
                <w:vAlign w:val="center"/>
                <w:hideMark/>
              </w:tcPr>
            </w:tcPrChange>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Change w:id="15059" w:author="Brian Bohman" w:date="2021-10-27T05:58:00Z">
              <w:tcPr>
                <w:tcW w:w="864" w:type="dxa"/>
                <w:vAlign w:val="center"/>
                <w:hideMark/>
              </w:tcPr>
            </w:tcPrChange>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60" w:author="Brian Bohman" w:date="2021-10-27T05:58:00Z">
              <w:tcPr>
                <w:tcW w:w="1152" w:type="dxa"/>
                <w:vAlign w:val="center"/>
                <w:hideMark/>
              </w:tcPr>
            </w:tcPrChange>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61" w:author="Brian Bohman" w:date="2021-10-27T05:58:00Z">
              <w:tcPr>
                <w:tcW w:w="504" w:type="dxa"/>
                <w:vAlign w:val="center"/>
                <w:hideMark/>
              </w:tcPr>
            </w:tcPrChange>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62" w:author="Brian Bohman" w:date="2021-10-27T05:58:00Z">
              <w:tcPr>
                <w:tcW w:w="1008" w:type="dxa"/>
                <w:vAlign w:val="center"/>
                <w:hideMark/>
              </w:tcPr>
            </w:tcPrChange>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63" w:author="Brian Bohman" w:date="2021-10-27T05:58:00Z">
              <w:tcPr>
                <w:tcW w:w="1008" w:type="dxa"/>
                <w:hideMark/>
              </w:tcPr>
            </w:tcPrChange>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64" w:author="Brian Bohman" w:date="2021-10-27T05:58:00Z">
              <w:tcPr>
                <w:tcW w:w="720" w:type="dxa"/>
                <w:vAlign w:val="center"/>
                <w:hideMark/>
              </w:tcPr>
            </w:tcPrChange>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65" w:author="Brian Bohman" w:date="2021-10-27T05:58:00Z">
              <w:tcPr>
                <w:tcW w:w="1008" w:type="dxa"/>
                <w:vAlign w:val="center"/>
                <w:hideMark/>
              </w:tcPr>
            </w:tcPrChange>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066" w:author="Brian Bohman" w:date="2021-10-27T05:58:00Z">
              <w:tcPr>
                <w:tcW w:w="1152" w:type="dxa"/>
                <w:vAlign w:val="center"/>
                <w:hideMark/>
              </w:tcPr>
            </w:tcPrChange>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440" w:type="dxa"/>
            <w:vAlign w:val="center"/>
            <w:hideMark/>
            <w:tcPrChange w:id="15067" w:author="Brian Bohman" w:date="2021-10-27T05:58:00Z">
              <w:tcPr>
                <w:tcW w:w="1008" w:type="dxa"/>
                <w:vAlign w:val="center"/>
                <w:hideMark/>
              </w:tcPr>
            </w:tcPrChange>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A6D605" w14:textId="77777777" w:rsidTr="00E419CD">
        <w:trPr>
          <w:trHeight w:val="165"/>
          <w:trPrChange w:id="15068" w:author="Brian Bohman" w:date="2021-10-27T05:58:00Z">
            <w:trPr>
              <w:trHeight w:val="165"/>
            </w:trPr>
          </w:trPrChange>
        </w:trPr>
        <w:tc>
          <w:tcPr>
            <w:tcW w:w="360" w:type="dxa"/>
            <w:vAlign w:val="center"/>
            <w:hideMark/>
            <w:tcPrChange w:id="15069" w:author="Brian Bohman" w:date="2021-10-27T05:58:00Z">
              <w:tcPr>
                <w:tcW w:w="360" w:type="dxa"/>
                <w:vAlign w:val="center"/>
                <w:hideMark/>
              </w:tcPr>
            </w:tcPrChange>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Change w:id="15070" w:author="Brian Bohman" w:date="2021-10-27T05:58:00Z">
              <w:tcPr>
                <w:tcW w:w="864" w:type="dxa"/>
                <w:vAlign w:val="center"/>
                <w:hideMark/>
              </w:tcPr>
            </w:tcPrChange>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71" w:author="Brian Bohman" w:date="2021-10-27T05:58:00Z">
              <w:tcPr>
                <w:tcW w:w="1152" w:type="dxa"/>
                <w:vAlign w:val="center"/>
                <w:hideMark/>
              </w:tcPr>
            </w:tcPrChange>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72" w:author="Brian Bohman" w:date="2021-10-27T05:58:00Z">
              <w:tcPr>
                <w:tcW w:w="504" w:type="dxa"/>
                <w:vAlign w:val="center"/>
                <w:hideMark/>
              </w:tcPr>
            </w:tcPrChange>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Change w:id="15073" w:author="Brian Bohman" w:date="2021-10-27T05:58:00Z">
              <w:tcPr>
                <w:tcW w:w="1008" w:type="dxa"/>
                <w:vAlign w:val="center"/>
                <w:hideMark/>
              </w:tcPr>
            </w:tcPrChange>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Change w:id="15074" w:author="Brian Bohman" w:date="2021-10-27T05:58:00Z">
              <w:tcPr>
                <w:tcW w:w="1008" w:type="dxa"/>
                <w:hideMark/>
              </w:tcPr>
            </w:tcPrChange>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75" w:author="Brian Bohman" w:date="2021-10-27T05:58:00Z">
              <w:tcPr>
                <w:tcW w:w="720" w:type="dxa"/>
                <w:vAlign w:val="center"/>
                <w:hideMark/>
              </w:tcPr>
            </w:tcPrChange>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Change w:id="15076" w:author="Brian Bohman" w:date="2021-10-27T05:58:00Z">
              <w:tcPr>
                <w:tcW w:w="1008" w:type="dxa"/>
                <w:vAlign w:val="center"/>
                <w:hideMark/>
              </w:tcPr>
            </w:tcPrChange>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077" w:author="Brian Bohman" w:date="2021-10-27T05:58:00Z">
              <w:tcPr>
                <w:tcW w:w="1152" w:type="dxa"/>
                <w:vAlign w:val="center"/>
                <w:hideMark/>
              </w:tcPr>
            </w:tcPrChange>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440" w:type="dxa"/>
            <w:vAlign w:val="center"/>
            <w:hideMark/>
            <w:tcPrChange w:id="15078" w:author="Brian Bohman" w:date="2021-10-27T05:58:00Z">
              <w:tcPr>
                <w:tcW w:w="1008" w:type="dxa"/>
                <w:vAlign w:val="center"/>
                <w:hideMark/>
              </w:tcPr>
            </w:tcPrChange>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76525EFB" w14:textId="77777777" w:rsidTr="00E419CD">
        <w:trPr>
          <w:trHeight w:val="165"/>
          <w:trPrChange w:id="15079" w:author="Brian Bohman" w:date="2021-10-27T05:58:00Z">
            <w:trPr>
              <w:trHeight w:val="165"/>
            </w:trPr>
          </w:trPrChange>
        </w:trPr>
        <w:tc>
          <w:tcPr>
            <w:tcW w:w="360" w:type="dxa"/>
            <w:vAlign w:val="center"/>
            <w:hideMark/>
            <w:tcPrChange w:id="15080" w:author="Brian Bohman" w:date="2021-10-27T05:58:00Z">
              <w:tcPr>
                <w:tcW w:w="360" w:type="dxa"/>
                <w:vAlign w:val="center"/>
                <w:hideMark/>
              </w:tcPr>
            </w:tcPrChange>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Change w:id="15081" w:author="Brian Bohman" w:date="2021-10-27T05:58:00Z">
              <w:tcPr>
                <w:tcW w:w="864" w:type="dxa"/>
                <w:vAlign w:val="center"/>
                <w:hideMark/>
              </w:tcPr>
            </w:tcPrChange>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82" w:author="Brian Bohman" w:date="2021-10-27T05:58:00Z">
              <w:tcPr>
                <w:tcW w:w="1152" w:type="dxa"/>
                <w:vAlign w:val="center"/>
                <w:hideMark/>
              </w:tcPr>
            </w:tcPrChange>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83" w:author="Brian Bohman" w:date="2021-10-27T05:58:00Z">
              <w:tcPr>
                <w:tcW w:w="504" w:type="dxa"/>
                <w:vAlign w:val="center"/>
                <w:hideMark/>
              </w:tcPr>
            </w:tcPrChange>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84" w:author="Brian Bohman" w:date="2021-10-27T05:58:00Z">
              <w:tcPr>
                <w:tcW w:w="1008" w:type="dxa"/>
                <w:vAlign w:val="center"/>
                <w:hideMark/>
              </w:tcPr>
            </w:tcPrChange>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85" w:author="Brian Bohman" w:date="2021-10-27T05:58:00Z">
              <w:tcPr>
                <w:tcW w:w="1008" w:type="dxa"/>
                <w:hideMark/>
              </w:tcPr>
            </w:tcPrChange>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86" w:author="Brian Bohman" w:date="2021-10-27T05:58:00Z">
              <w:tcPr>
                <w:tcW w:w="720" w:type="dxa"/>
                <w:vAlign w:val="center"/>
                <w:hideMark/>
              </w:tcPr>
            </w:tcPrChange>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87" w:author="Brian Bohman" w:date="2021-10-27T05:58:00Z">
              <w:tcPr>
                <w:tcW w:w="1008" w:type="dxa"/>
                <w:vAlign w:val="center"/>
                <w:hideMark/>
              </w:tcPr>
            </w:tcPrChange>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088" w:author="Brian Bohman" w:date="2021-10-27T05:58:00Z">
              <w:tcPr>
                <w:tcW w:w="1152" w:type="dxa"/>
                <w:vAlign w:val="center"/>
                <w:hideMark/>
              </w:tcPr>
            </w:tcPrChange>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440" w:type="dxa"/>
            <w:vAlign w:val="center"/>
            <w:hideMark/>
            <w:tcPrChange w:id="15089" w:author="Brian Bohman" w:date="2021-10-27T05:58:00Z">
              <w:tcPr>
                <w:tcW w:w="1008" w:type="dxa"/>
                <w:vAlign w:val="center"/>
                <w:hideMark/>
              </w:tcPr>
            </w:tcPrChange>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19CD" w:rsidRPr="009B3DCC" w14:paraId="04720236" w14:textId="77777777" w:rsidTr="00E419CD">
        <w:trPr>
          <w:trHeight w:val="180"/>
          <w:trPrChange w:id="15090" w:author="Brian Bohman" w:date="2021-10-27T05:58:00Z">
            <w:trPr>
              <w:trHeight w:val="180"/>
            </w:trPr>
          </w:trPrChange>
        </w:trPr>
        <w:tc>
          <w:tcPr>
            <w:tcW w:w="360" w:type="dxa"/>
            <w:vAlign w:val="center"/>
            <w:hideMark/>
            <w:tcPrChange w:id="15091" w:author="Brian Bohman" w:date="2021-10-27T05:58:00Z">
              <w:tcPr>
                <w:tcW w:w="360" w:type="dxa"/>
                <w:vAlign w:val="center"/>
                <w:hideMark/>
              </w:tcPr>
            </w:tcPrChange>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Change w:id="15092" w:author="Brian Bohman" w:date="2021-10-27T05:58:00Z">
              <w:tcPr>
                <w:tcW w:w="864" w:type="dxa"/>
                <w:vAlign w:val="center"/>
                <w:hideMark/>
              </w:tcPr>
            </w:tcPrChange>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093" w:author="Brian Bohman" w:date="2021-10-27T05:58:00Z">
              <w:tcPr>
                <w:tcW w:w="1152" w:type="dxa"/>
                <w:vAlign w:val="center"/>
                <w:hideMark/>
              </w:tcPr>
            </w:tcPrChange>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094" w:author="Brian Bohman" w:date="2021-10-27T05:58:00Z">
              <w:tcPr>
                <w:tcW w:w="504" w:type="dxa"/>
                <w:vAlign w:val="center"/>
                <w:hideMark/>
              </w:tcPr>
            </w:tcPrChange>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095" w:author="Brian Bohman" w:date="2021-10-27T05:58:00Z">
              <w:tcPr>
                <w:tcW w:w="1008" w:type="dxa"/>
                <w:vAlign w:val="center"/>
                <w:hideMark/>
              </w:tcPr>
            </w:tcPrChange>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096" w:author="Brian Bohman" w:date="2021-10-27T05:58:00Z">
              <w:tcPr>
                <w:tcW w:w="1008" w:type="dxa"/>
                <w:hideMark/>
              </w:tcPr>
            </w:tcPrChange>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097" w:author="Brian Bohman" w:date="2021-10-27T05:58:00Z">
              <w:tcPr>
                <w:tcW w:w="720" w:type="dxa"/>
                <w:vAlign w:val="center"/>
                <w:hideMark/>
              </w:tcPr>
            </w:tcPrChange>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098" w:author="Brian Bohman" w:date="2021-10-27T05:58:00Z">
              <w:tcPr>
                <w:tcW w:w="1008" w:type="dxa"/>
                <w:vAlign w:val="center"/>
                <w:hideMark/>
              </w:tcPr>
            </w:tcPrChange>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099" w:author="Brian Bohman" w:date="2021-10-27T05:58:00Z">
              <w:tcPr>
                <w:tcW w:w="1152" w:type="dxa"/>
                <w:vAlign w:val="center"/>
                <w:hideMark/>
              </w:tcPr>
            </w:tcPrChange>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440" w:type="dxa"/>
            <w:vAlign w:val="center"/>
            <w:hideMark/>
            <w:tcPrChange w:id="15100" w:author="Brian Bohman" w:date="2021-10-27T05:58:00Z">
              <w:tcPr>
                <w:tcW w:w="1008" w:type="dxa"/>
                <w:vAlign w:val="center"/>
                <w:hideMark/>
              </w:tcPr>
            </w:tcPrChange>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90399BE" w14:textId="77777777" w:rsidTr="00E419CD">
        <w:trPr>
          <w:trHeight w:val="165"/>
          <w:trPrChange w:id="15101" w:author="Brian Bohman" w:date="2021-10-27T05:58:00Z">
            <w:trPr>
              <w:trHeight w:val="165"/>
            </w:trPr>
          </w:trPrChange>
        </w:trPr>
        <w:tc>
          <w:tcPr>
            <w:tcW w:w="360" w:type="dxa"/>
            <w:vAlign w:val="center"/>
            <w:hideMark/>
            <w:tcPrChange w:id="15102" w:author="Brian Bohman" w:date="2021-10-27T05:58:00Z">
              <w:tcPr>
                <w:tcW w:w="360" w:type="dxa"/>
                <w:vAlign w:val="center"/>
                <w:hideMark/>
              </w:tcPr>
            </w:tcPrChange>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Change w:id="15103" w:author="Brian Bohman" w:date="2021-10-27T05:58:00Z">
              <w:tcPr>
                <w:tcW w:w="864" w:type="dxa"/>
                <w:vAlign w:val="center"/>
                <w:hideMark/>
              </w:tcPr>
            </w:tcPrChange>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04" w:author="Brian Bohman" w:date="2021-10-27T05:58:00Z">
              <w:tcPr>
                <w:tcW w:w="1152" w:type="dxa"/>
                <w:vAlign w:val="center"/>
                <w:hideMark/>
              </w:tcPr>
            </w:tcPrChange>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05" w:author="Brian Bohman" w:date="2021-10-27T05:58:00Z">
              <w:tcPr>
                <w:tcW w:w="504" w:type="dxa"/>
                <w:vAlign w:val="center"/>
                <w:hideMark/>
              </w:tcPr>
            </w:tcPrChange>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06" w:author="Brian Bohman" w:date="2021-10-27T05:58:00Z">
              <w:tcPr>
                <w:tcW w:w="1008" w:type="dxa"/>
                <w:vAlign w:val="center"/>
                <w:hideMark/>
              </w:tcPr>
            </w:tcPrChange>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07" w:author="Brian Bohman" w:date="2021-10-27T05:58:00Z">
              <w:tcPr>
                <w:tcW w:w="1008" w:type="dxa"/>
                <w:hideMark/>
              </w:tcPr>
            </w:tcPrChange>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08" w:author="Brian Bohman" w:date="2021-10-27T05:58:00Z">
              <w:tcPr>
                <w:tcW w:w="720" w:type="dxa"/>
                <w:vAlign w:val="center"/>
                <w:hideMark/>
              </w:tcPr>
            </w:tcPrChange>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09" w:author="Brian Bohman" w:date="2021-10-27T05:58:00Z">
              <w:tcPr>
                <w:tcW w:w="1008" w:type="dxa"/>
                <w:vAlign w:val="center"/>
                <w:hideMark/>
              </w:tcPr>
            </w:tcPrChange>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10" w:author="Brian Bohman" w:date="2021-10-27T05:58:00Z">
              <w:tcPr>
                <w:tcW w:w="1152" w:type="dxa"/>
                <w:vAlign w:val="center"/>
                <w:hideMark/>
              </w:tcPr>
            </w:tcPrChange>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440" w:type="dxa"/>
            <w:vAlign w:val="center"/>
            <w:hideMark/>
            <w:tcPrChange w:id="15111" w:author="Brian Bohman" w:date="2021-10-27T05:58:00Z">
              <w:tcPr>
                <w:tcW w:w="1008" w:type="dxa"/>
                <w:vAlign w:val="center"/>
                <w:hideMark/>
              </w:tcPr>
            </w:tcPrChange>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4D641238" w14:textId="77777777" w:rsidTr="00E419CD">
        <w:trPr>
          <w:trHeight w:val="165"/>
          <w:trPrChange w:id="15112" w:author="Brian Bohman" w:date="2021-10-27T05:58:00Z">
            <w:trPr>
              <w:trHeight w:val="165"/>
            </w:trPr>
          </w:trPrChange>
        </w:trPr>
        <w:tc>
          <w:tcPr>
            <w:tcW w:w="360" w:type="dxa"/>
            <w:vAlign w:val="center"/>
            <w:hideMark/>
            <w:tcPrChange w:id="15113" w:author="Brian Bohman" w:date="2021-10-27T05:58:00Z">
              <w:tcPr>
                <w:tcW w:w="360" w:type="dxa"/>
                <w:vAlign w:val="center"/>
                <w:hideMark/>
              </w:tcPr>
            </w:tcPrChange>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Change w:id="15114" w:author="Brian Bohman" w:date="2021-10-27T05:58:00Z">
              <w:tcPr>
                <w:tcW w:w="864" w:type="dxa"/>
                <w:vAlign w:val="center"/>
                <w:hideMark/>
              </w:tcPr>
            </w:tcPrChange>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15" w:author="Brian Bohman" w:date="2021-10-27T05:58:00Z">
              <w:tcPr>
                <w:tcW w:w="1152" w:type="dxa"/>
                <w:vAlign w:val="center"/>
                <w:hideMark/>
              </w:tcPr>
            </w:tcPrChange>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16" w:author="Brian Bohman" w:date="2021-10-27T05:58:00Z">
              <w:tcPr>
                <w:tcW w:w="504" w:type="dxa"/>
                <w:vAlign w:val="center"/>
                <w:hideMark/>
              </w:tcPr>
            </w:tcPrChange>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Change w:id="15117" w:author="Brian Bohman" w:date="2021-10-27T05:58:00Z">
              <w:tcPr>
                <w:tcW w:w="1008" w:type="dxa"/>
                <w:vAlign w:val="center"/>
                <w:hideMark/>
              </w:tcPr>
            </w:tcPrChange>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Change w:id="15118" w:author="Brian Bohman" w:date="2021-10-27T05:58:00Z">
              <w:tcPr>
                <w:tcW w:w="1008" w:type="dxa"/>
                <w:hideMark/>
              </w:tcPr>
            </w:tcPrChange>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19" w:author="Brian Bohman" w:date="2021-10-27T05:58:00Z">
              <w:tcPr>
                <w:tcW w:w="720" w:type="dxa"/>
                <w:vAlign w:val="center"/>
                <w:hideMark/>
              </w:tcPr>
            </w:tcPrChange>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20" w:author="Brian Bohman" w:date="2021-10-27T05:58:00Z">
              <w:tcPr>
                <w:tcW w:w="1008" w:type="dxa"/>
                <w:vAlign w:val="center"/>
                <w:hideMark/>
              </w:tcPr>
            </w:tcPrChange>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21" w:author="Brian Bohman" w:date="2021-10-27T05:58:00Z">
              <w:tcPr>
                <w:tcW w:w="1152" w:type="dxa"/>
                <w:vAlign w:val="center"/>
                <w:hideMark/>
              </w:tcPr>
            </w:tcPrChange>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440" w:type="dxa"/>
            <w:vAlign w:val="center"/>
            <w:hideMark/>
            <w:tcPrChange w:id="15122" w:author="Brian Bohman" w:date="2021-10-27T05:58:00Z">
              <w:tcPr>
                <w:tcW w:w="1008" w:type="dxa"/>
                <w:vAlign w:val="center"/>
                <w:hideMark/>
              </w:tcPr>
            </w:tcPrChange>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789D7586" w14:textId="77777777" w:rsidTr="00E419CD">
        <w:trPr>
          <w:trHeight w:val="165"/>
          <w:trPrChange w:id="15123" w:author="Brian Bohman" w:date="2021-10-27T05:58:00Z">
            <w:trPr>
              <w:trHeight w:val="165"/>
            </w:trPr>
          </w:trPrChange>
        </w:trPr>
        <w:tc>
          <w:tcPr>
            <w:tcW w:w="360" w:type="dxa"/>
            <w:vAlign w:val="center"/>
            <w:hideMark/>
            <w:tcPrChange w:id="15124" w:author="Brian Bohman" w:date="2021-10-27T05:58:00Z">
              <w:tcPr>
                <w:tcW w:w="360" w:type="dxa"/>
                <w:vAlign w:val="center"/>
                <w:hideMark/>
              </w:tcPr>
            </w:tcPrChange>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Change w:id="15125" w:author="Brian Bohman" w:date="2021-10-27T05:58:00Z">
              <w:tcPr>
                <w:tcW w:w="864" w:type="dxa"/>
                <w:vAlign w:val="center"/>
                <w:hideMark/>
              </w:tcPr>
            </w:tcPrChange>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26" w:author="Brian Bohman" w:date="2021-10-27T05:58:00Z">
              <w:tcPr>
                <w:tcW w:w="1152" w:type="dxa"/>
                <w:vAlign w:val="center"/>
                <w:hideMark/>
              </w:tcPr>
            </w:tcPrChange>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27" w:author="Brian Bohman" w:date="2021-10-27T05:58:00Z">
              <w:tcPr>
                <w:tcW w:w="504" w:type="dxa"/>
                <w:vAlign w:val="center"/>
                <w:hideMark/>
              </w:tcPr>
            </w:tcPrChange>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28" w:author="Brian Bohman" w:date="2021-10-27T05:58:00Z">
              <w:tcPr>
                <w:tcW w:w="1008" w:type="dxa"/>
                <w:vAlign w:val="center"/>
                <w:hideMark/>
              </w:tcPr>
            </w:tcPrChange>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29" w:author="Brian Bohman" w:date="2021-10-27T05:58:00Z">
              <w:tcPr>
                <w:tcW w:w="1008" w:type="dxa"/>
                <w:hideMark/>
              </w:tcPr>
            </w:tcPrChange>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30" w:author="Brian Bohman" w:date="2021-10-27T05:58:00Z">
              <w:tcPr>
                <w:tcW w:w="720" w:type="dxa"/>
                <w:vAlign w:val="center"/>
                <w:hideMark/>
              </w:tcPr>
            </w:tcPrChange>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31" w:author="Brian Bohman" w:date="2021-10-27T05:58:00Z">
              <w:tcPr>
                <w:tcW w:w="1008" w:type="dxa"/>
                <w:vAlign w:val="center"/>
                <w:hideMark/>
              </w:tcPr>
            </w:tcPrChange>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32" w:author="Brian Bohman" w:date="2021-10-27T05:58:00Z">
              <w:tcPr>
                <w:tcW w:w="1152" w:type="dxa"/>
                <w:vAlign w:val="center"/>
                <w:hideMark/>
              </w:tcPr>
            </w:tcPrChange>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440" w:type="dxa"/>
            <w:vAlign w:val="center"/>
            <w:hideMark/>
            <w:tcPrChange w:id="15133" w:author="Brian Bohman" w:date="2021-10-27T05:58:00Z">
              <w:tcPr>
                <w:tcW w:w="1008" w:type="dxa"/>
                <w:vAlign w:val="center"/>
                <w:hideMark/>
              </w:tcPr>
            </w:tcPrChange>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72088FC3" w14:textId="77777777" w:rsidTr="00E419CD">
        <w:trPr>
          <w:trHeight w:val="165"/>
          <w:trPrChange w:id="15134" w:author="Brian Bohman" w:date="2021-10-27T05:58:00Z">
            <w:trPr>
              <w:trHeight w:val="165"/>
            </w:trPr>
          </w:trPrChange>
        </w:trPr>
        <w:tc>
          <w:tcPr>
            <w:tcW w:w="360" w:type="dxa"/>
            <w:vAlign w:val="center"/>
            <w:hideMark/>
            <w:tcPrChange w:id="15135" w:author="Brian Bohman" w:date="2021-10-27T05:58:00Z">
              <w:tcPr>
                <w:tcW w:w="360" w:type="dxa"/>
                <w:vAlign w:val="center"/>
                <w:hideMark/>
              </w:tcPr>
            </w:tcPrChange>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Change w:id="15136" w:author="Brian Bohman" w:date="2021-10-27T05:58:00Z">
              <w:tcPr>
                <w:tcW w:w="864" w:type="dxa"/>
                <w:vAlign w:val="center"/>
                <w:hideMark/>
              </w:tcPr>
            </w:tcPrChange>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37" w:author="Brian Bohman" w:date="2021-10-27T05:58:00Z">
              <w:tcPr>
                <w:tcW w:w="1152" w:type="dxa"/>
                <w:vAlign w:val="center"/>
                <w:hideMark/>
              </w:tcPr>
            </w:tcPrChange>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38" w:author="Brian Bohman" w:date="2021-10-27T05:58:00Z">
              <w:tcPr>
                <w:tcW w:w="504" w:type="dxa"/>
                <w:vAlign w:val="center"/>
                <w:hideMark/>
              </w:tcPr>
            </w:tcPrChange>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39" w:author="Brian Bohman" w:date="2021-10-27T05:58:00Z">
              <w:tcPr>
                <w:tcW w:w="1008" w:type="dxa"/>
                <w:vAlign w:val="center"/>
                <w:hideMark/>
              </w:tcPr>
            </w:tcPrChange>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40" w:author="Brian Bohman" w:date="2021-10-27T05:58:00Z">
              <w:tcPr>
                <w:tcW w:w="1008" w:type="dxa"/>
                <w:hideMark/>
              </w:tcPr>
            </w:tcPrChange>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41" w:author="Brian Bohman" w:date="2021-10-27T05:58:00Z">
              <w:tcPr>
                <w:tcW w:w="720" w:type="dxa"/>
                <w:vAlign w:val="center"/>
                <w:hideMark/>
              </w:tcPr>
            </w:tcPrChange>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42" w:author="Brian Bohman" w:date="2021-10-27T05:58:00Z">
              <w:tcPr>
                <w:tcW w:w="1008" w:type="dxa"/>
                <w:vAlign w:val="center"/>
                <w:hideMark/>
              </w:tcPr>
            </w:tcPrChange>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43" w:author="Brian Bohman" w:date="2021-10-27T05:58:00Z">
              <w:tcPr>
                <w:tcW w:w="1152" w:type="dxa"/>
                <w:vAlign w:val="center"/>
                <w:hideMark/>
              </w:tcPr>
            </w:tcPrChange>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5144" w:author="Brian Bohman" w:date="2021-10-27T05:58:00Z">
              <w:tcPr>
                <w:tcW w:w="1008" w:type="dxa"/>
                <w:vAlign w:val="center"/>
                <w:hideMark/>
              </w:tcPr>
            </w:tcPrChange>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62C5E953" w14:textId="77777777" w:rsidTr="00E419CD">
        <w:trPr>
          <w:trHeight w:val="165"/>
          <w:trPrChange w:id="15145" w:author="Brian Bohman" w:date="2021-10-27T05:58:00Z">
            <w:trPr>
              <w:trHeight w:val="165"/>
            </w:trPr>
          </w:trPrChange>
        </w:trPr>
        <w:tc>
          <w:tcPr>
            <w:tcW w:w="360" w:type="dxa"/>
            <w:vAlign w:val="center"/>
            <w:hideMark/>
            <w:tcPrChange w:id="15146" w:author="Brian Bohman" w:date="2021-10-27T05:58:00Z">
              <w:tcPr>
                <w:tcW w:w="360" w:type="dxa"/>
                <w:vAlign w:val="center"/>
                <w:hideMark/>
              </w:tcPr>
            </w:tcPrChange>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Change w:id="15147" w:author="Brian Bohman" w:date="2021-10-27T05:58:00Z">
              <w:tcPr>
                <w:tcW w:w="864" w:type="dxa"/>
                <w:vAlign w:val="center"/>
                <w:hideMark/>
              </w:tcPr>
            </w:tcPrChange>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48" w:author="Brian Bohman" w:date="2021-10-27T05:58:00Z">
              <w:tcPr>
                <w:tcW w:w="1152" w:type="dxa"/>
                <w:vAlign w:val="center"/>
                <w:hideMark/>
              </w:tcPr>
            </w:tcPrChange>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49" w:author="Brian Bohman" w:date="2021-10-27T05:58:00Z">
              <w:tcPr>
                <w:tcW w:w="504" w:type="dxa"/>
                <w:vAlign w:val="center"/>
                <w:hideMark/>
              </w:tcPr>
            </w:tcPrChange>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50" w:author="Brian Bohman" w:date="2021-10-27T05:58:00Z">
              <w:tcPr>
                <w:tcW w:w="1008" w:type="dxa"/>
                <w:vAlign w:val="center"/>
                <w:hideMark/>
              </w:tcPr>
            </w:tcPrChange>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51" w:author="Brian Bohman" w:date="2021-10-27T05:58:00Z">
              <w:tcPr>
                <w:tcW w:w="1008" w:type="dxa"/>
                <w:hideMark/>
              </w:tcPr>
            </w:tcPrChange>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52" w:author="Brian Bohman" w:date="2021-10-27T05:58:00Z">
              <w:tcPr>
                <w:tcW w:w="720" w:type="dxa"/>
                <w:vAlign w:val="center"/>
                <w:hideMark/>
              </w:tcPr>
            </w:tcPrChange>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53" w:author="Brian Bohman" w:date="2021-10-27T05:58:00Z">
              <w:tcPr>
                <w:tcW w:w="1008" w:type="dxa"/>
                <w:vAlign w:val="center"/>
                <w:hideMark/>
              </w:tcPr>
            </w:tcPrChange>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54" w:author="Brian Bohman" w:date="2021-10-27T05:58:00Z">
              <w:tcPr>
                <w:tcW w:w="1152" w:type="dxa"/>
                <w:vAlign w:val="center"/>
                <w:hideMark/>
              </w:tcPr>
            </w:tcPrChange>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440" w:type="dxa"/>
            <w:vAlign w:val="center"/>
            <w:hideMark/>
            <w:tcPrChange w:id="15155" w:author="Brian Bohman" w:date="2021-10-27T05:58:00Z">
              <w:tcPr>
                <w:tcW w:w="1008" w:type="dxa"/>
                <w:vAlign w:val="center"/>
                <w:hideMark/>
              </w:tcPr>
            </w:tcPrChange>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19CD" w:rsidRPr="009B3DCC" w14:paraId="1EC6BC6B" w14:textId="77777777" w:rsidTr="00E419CD">
        <w:trPr>
          <w:trHeight w:val="165"/>
          <w:trPrChange w:id="15156" w:author="Brian Bohman" w:date="2021-10-27T05:58:00Z">
            <w:trPr>
              <w:trHeight w:val="165"/>
            </w:trPr>
          </w:trPrChange>
        </w:trPr>
        <w:tc>
          <w:tcPr>
            <w:tcW w:w="360" w:type="dxa"/>
            <w:vAlign w:val="center"/>
            <w:hideMark/>
            <w:tcPrChange w:id="15157" w:author="Brian Bohman" w:date="2021-10-27T05:58:00Z">
              <w:tcPr>
                <w:tcW w:w="360" w:type="dxa"/>
                <w:vAlign w:val="center"/>
                <w:hideMark/>
              </w:tcPr>
            </w:tcPrChange>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Change w:id="15158" w:author="Brian Bohman" w:date="2021-10-27T05:58:00Z">
              <w:tcPr>
                <w:tcW w:w="864" w:type="dxa"/>
                <w:vAlign w:val="center"/>
                <w:hideMark/>
              </w:tcPr>
            </w:tcPrChange>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59" w:author="Brian Bohman" w:date="2021-10-27T05:58:00Z">
              <w:tcPr>
                <w:tcW w:w="1152" w:type="dxa"/>
                <w:vAlign w:val="center"/>
                <w:hideMark/>
              </w:tcPr>
            </w:tcPrChange>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60" w:author="Brian Bohman" w:date="2021-10-27T05:58:00Z">
              <w:tcPr>
                <w:tcW w:w="504" w:type="dxa"/>
                <w:vAlign w:val="center"/>
                <w:hideMark/>
              </w:tcPr>
            </w:tcPrChange>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Change w:id="15161" w:author="Brian Bohman" w:date="2021-10-27T05:58:00Z">
              <w:tcPr>
                <w:tcW w:w="1008" w:type="dxa"/>
                <w:vAlign w:val="center"/>
                <w:hideMark/>
              </w:tcPr>
            </w:tcPrChange>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Change w:id="15162" w:author="Brian Bohman" w:date="2021-10-27T05:58:00Z">
              <w:tcPr>
                <w:tcW w:w="1008" w:type="dxa"/>
                <w:hideMark/>
              </w:tcPr>
            </w:tcPrChange>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63" w:author="Brian Bohman" w:date="2021-10-27T05:58:00Z">
              <w:tcPr>
                <w:tcW w:w="720" w:type="dxa"/>
                <w:vAlign w:val="center"/>
                <w:hideMark/>
              </w:tcPr>
            </w:tcPrChange>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64" w:author="Brian Bohman" w:date="2021-10-27T05:58:00Z">
              <w:tcPr>
                <w:tcW w:w="1008" w:type="dxa"/>
                <w:vAlign w:val="center"/>
                <w:hideMark/>
              </w:tcPr>
            </w:tcPrChange>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165" w:author="Brian Bohman" w:date="2021-10-27T05:58:00Z">
              <w:tcPr>
                <w:tcW w:w="1152" w:type="dxa"/>
                <w:vAlign w:val="center"/>
                <w:hideMark/>
              </w:tcPr>
            </w:tcPrChange>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5166" w:author="Brian Bohman" w:date="2021-10-27T05:58:00Z">
              <w:tcPr>
                <w:tcW w:w="1008" w:type="dxa"/>
                <w:vAlign w:val="center"/>
                <w:hideMark/>
              </w:tcPr>
            </w:tcPrChange>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0360E45B" w14:textId="77777777" w:rsidTr="00E419CD">
        <w:trPr>
          <w:trHeight w:val="165"/>
          <w:trPrChange w:id="15167" w:author="Brian Bohman" w:date="2021-10-27T05:58:00Z">
            <w:trPr>
              <w:trHeight w:val="165"/>
            </w:trPr>
          </w:trPrChange>
        </w:trPr>
        <w:tc>
          <w:tcPr>
            <w:tcW w:w="360" w:type="dxa"/>
            <w:vAlign w:val="center"/>
            <w:hideMark/>
            <w:tcPrChange w:id="15168" w:author="Brian Bohman" w:date="2021-10-27T05:58:00Z">
              <w:tcPr>
                <w:tcW w:w="360" w:type="dxa"/>
                <w:vAlign w:val="center"/>
                <w:hideMark/>
              </w:tcPr>
            </w:tcPrChange>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Change w:id="15169" w:author="Brian Bohman" w:date="2021-10-27T05:58:00Z">
              <w:tcPr>
                <w:tcW w:w="864" w:type="dxa"/>
                <w:vAlign w:val="center"/>
                <w:hideMark/>
              </w:tcPr>
            </w:tcPrChange>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70" w:author="Brian Bohman" w:date="2021-10-27T05:58:00Z">
              <w:tcPr>
                <w:tcW w:w="1152" w:type="dxa"/>
                <w:vAlign w:val="center"/>
                <w:hideMark/>
              </w:tcPr>
            </w:tcPrChange>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71" w:author="Brian Bohman" w:date="2021-10-27T05:58:00Z">
              <w:tcPr>
                <w:tcW w:w="504" w:type="dxa"/>
                <w:vAlign w:val="center"/>
                <w:hideMark/>
              </w:tcPr>
            </w:tcPrChange>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72" w:author="Brian Bohman" w:date="2021-10-27T05:58:00Z">
              <w:tcPr>
                <w:tcW w:w="1008" w:type="dxa"/>
                <w:vAlign w:val="center"/>
                <w:hideMark/>
              </w:tcPr>
            </w:tcPrChange>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73" w:author="Brian Bohman" w:date="2021-10-27T05:58:00Z">
              <w:tcPr>
                <w:tcW w:w="1008" w:type="dxa"/>
                <w:hideMark/>
              </w:tcPr>
            </w:tcPrChange>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74" w:author="Brian Bohman" w:date="2021-10-27T05:58:00Z">
              <w:tcPr>
                <w:tcW w:w="720" w:type="dxa"/>
                <w:vAlign w:val="center"/>
                <w:hideMark/>
              </w:tcPr>
            </w:tcPrChange>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75" w:author="Brian Bohman" w:date="2021-10-27T05:58:00Z">
              <w:tcPr>
                <w:tcW w:w="1008" w:type="dxa"/>
                <w:vAlign w:val="center"/>
                <w:hideMark/>
              </w:tcPr>
            </w:tcPrChange>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176" w:author="Brian Bohman" w:date="2021-10-27T05:58:00Z">
              <w:tcPr>
                <w:tcW w:w="1152" w:type="dxa"/>
                <w:vAlign w:val="center"/>
                <w:hideMark/>
              </w:tcPr>
            </w:tcPrChange>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177" w:author="Brian Bohman" w:date="2021-10-27T05:58:00Z">
              <w:tcPr>
                <w:tcW w:w="1008" w:type="dxa"/>
                <w:vAlign w:val="center"/>
                <w:hideMark/>
              </w:tcPr>
            </w:tcPrChange>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8841F54" w14:textId="77777777" w:rsidTr="00E419CD">
        <w:trPr>
          <w:trHeight w:val="165"/>
          <w:trPrChange w:id="15178" w:author="Brian Bohman" w:date="2021-10-27T05:58:00Z">
            <w:trPr>
              <w:trHeight w:val="165"/>
            </w:trPr>
          </w:trPrChange>
        </w:trPr>
        <w:tc>
          <w:tcPr>
            <w:tcW w:w="360" w:type="dxa"/>
            <w:vAlign w:val="center"/>
            <w:hideMark/>
            <w:tcPrChange w:id="15179" w:author="Brian Bohman" w:date="2021-10-27T05:58:00Z">
              <w:tcPr>
                <w:tcW w:w="360" w:type="dxa"/>
                <w:vAlign w:val="center"/>
                <w:hideMark/>
              </w:tcPr>
            </w:tcPrChange>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Change w:id="15180" w:author="Brian Bohman" w:date="2021-10-27T05:58:00Z">
              <w:tcPr>
                <w:tcW w:w="864" w:type="dxa"/>
                <w:vAlign w:val="center"/>
                <w:hideMark/>
              </w:tcPr>
            </w:tcPrChange>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81" w:author="Brian Bohman" w:date="2021-10-27T05:58:00Z">
              <w:tcPr>
                <w:tcW w:w="1152" w:type="dxa"/>
                <w:vAlign w:val="center"/>
                <w:hideMark/>
              </w:tcPr>
            </w:tcPrChange>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82" w:author="Brian Bohman" w:date="2021-10-27T05:58:00Z">
              <w:tcPr>
                <w:tcW w:w="504" w:type="dxa"/>
                <w:vAlign w:val="center"/>
                <w:hideMark/>
              </w:tcPr>
            </w:tcPrChange>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83" w:author="Brian Bohman" w:date="2021-10-27T05:58:00Z">
              <w:tcPr>
                <w:tcW w:w="1008" w:type="dxa"/>
                <w:vAlign w:val="center"/>
                <w:hideMark/>
              </w:tcPr>
            </w:tcPrChange>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84" w:author="Brian Bohman" w:date="2021-10-27T05:58:00Z">
              <w:tcPr>
                <w:tcW w:w="1008" w:type="dxa"/>
                <w:hideMark/>
              </w:tcPr>
            </w:tcPrChange>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85" w:author="Brian Bohman" w:date="2021-10-27T05:58:00Z">
              <w:tcPr>
                <w:tcW w:w="720" w:type="dxa"/>
                <w:vAlign w:val="center"/>
                <w:hideMark/>
              </w:tcPr>
            </w:tcPrChange>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86" w:author="Brian Bohman" w:date="2021-10-27T05:58:00Z">
              <w:tcPr>
                <w:tcW w:w="1008" w:type="dxa"/>
                <w:vAlign w:val="center"/>
                <w:hideMark/>
              </w:tcPr>
            </w:tcPrChange>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187" w:author="Brian Bohman" w:date="2021-10-27T05:58:00Z">
              <w:tcPr>
                <w:tcW w:w="1152" w:type="dxa"/>
                <w:vAlign w:val="center"/>
                <w:hideMark/>
              </w:tcPr>
            </w:tcPrChange>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188" w:author="Brian Bohman" w:date="2021-10-27T05:58:00Z">
              <w:tcPr>
                <w:tcW w:w="1008" w:type="dxa"/>
                <w:vAlign w:val="center"/>
                <w:hideMark/>
              </w:tcPr>
            </w:tcPrChange>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1F1FBE19" w14:textId="77777777" w:rsidTr="00E419CD">
        <w:trPr>
          <w:trHeight w:val="165"/>
          <w:trPrChange w:id="15189" w:author="Brian Bohman" w:date="2021-10-27T05:58:00Z">
            <w:trPr>
              <w:trHeight w:val="165"/>
            </w:trPr>
          </w:trPrChange>
        </w:trPr>
        <w:tc>
          <w:tcPr>
            <w:tcW w:w="360" w:type="dxa"/>
            <w:vAlign w:val="center"/>
            <w:hideMark/>
            <w:tcPrChange w:id="15190" w:author="Brian Bohman" w:date="2021-10-27T05:58:00Z">
              <w:tcPr>
                <w:tcW w:w="360" w:type="dxa"/>
                <w:vAlign w:val="center"/>
                <w:hideMark/>
              </w:tcPr>
            </w:tcPrChange>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Change w:id="15191" w:author="Brian Bohman" w:date="2021-10-27T05:58:00Z">
              <w:tcPr>
                <w:tcW w:w="864" w:type="dxa"/>
                <w:vAlign w:val="center"/>
                <w:hideMark/>
              </w:tcPr>
            </w:tcPrChange>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192" w:author="Brian Bohman" w:date="2021-10-27T05:58:00Z">
              <w:tcPr>
                <w:tcW w:w="1152" w:type="dxa"/>
                <w:vAlign w:val="center"/>
                <w:hideMark/>
              </w:tcPr>
            </w:tcPrChange>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193" w:author="Brian Bohman" w:date="2021-10-27T05:58:00Z">
              <w:tcPr>
                <w:tcW w:w="504" w:type="dxa"/>
                <w:vAlign w:val="center"/>
                <w:hideMark/>
              </w:tcPr>
            </w:tcPrChange>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194" w:author="Brian Bohman" w:date="2021-10-27T05:58:00Z">
              <w:tcPr>
                <w:tcW w:w="1008" w:type="dxa"/>
                <w:vAlign w:val="center"/>
                <w:hideMark/>
              </w:tcPr>
            </w:tcPrChange>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195" w:author="Brian Bohman" w:date="2021-10-27T05:58:00Z">
              <w:tcPr>
                <w:tcW w:w="1008" w:type="dxa"/>
                <w:hideMark/>
              </w:tcPr>
            </w:tcPrChange>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196" w:author="Brian Bohman" w:date="2021-10-27T05:58:00Z">
              <w:tcPr>
                <w:tcW w:w="720" w:type="dxa"/>
                <w:vAlign w:val="center"/>
                <w:hideMark/>
              </w:tcPr>
            </w:tcPrChange>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197" w:author="Brian Bohman" w:date="2021-10-27T05:58:00Z">
              <w:tcPr>
                <w:tcW w:w="1008" w:type="dxa"/>
                <w:vAlign w:val="center"/>
                <w:hideMark/>
              </w:tcPr>
            </w:tcPrChange>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198" w:author="Brian Bohman" w:date="2021-10-27T05:58:00Z">
              <w:tcPr>
                <w:tcW w:w="1152" w:type="dxa"/>
                <w:vAlign w:val="center"/>
                <w:hideMark/>
              </w:tcPr>
            </w:tcPrChange>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199" w:author="Brian Bohman" w:date="2021-10-27T05:58:00Z">
              <w:tcPr>
                <w:tcW w:w="1008" w:type="dxa"/>
                <w:vAlign w:val="center"/>
                <w:hideMark/>
              </w:tcPr>
            </w:tcPrChange>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0A6B7A59" w14:textId="77777777" w:rsidTr="00E419CD">
        <w:trPr>
          <w:trHeight w:val="165"/>
          <w:trPrChange w:id="15200" w:author="Brian Bohman" w:date="2021-10-27T05:58:00Z">
            <w:trPr>
              <w:trHeight w:val="165"/>
            </w:trPr>
          </w:trPrChange>
        </w:trPr>
        <w:tc>
          <w:tcPr>
            <w:tcW w:w="360" w:type="dxa"/>
            <w:vAlign w:val="center"/>
            <w:hideMark/>
            <w:tcPrChange w:id="15201" w:author="Brian Bohman" w:date="2021-10-27T05:58:00Z">
              <w:tcPr>
                <w:tcW w:w="360" w:type="dxa"/>
                <w:vAlign w:val="center"/>
                <w:hideMark/>
              </w:tcPr>
            </w:tcPrChange>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Change w:id="15202" w:author="Brian Bohman" w:date="2021-10-27T05:58:00Z">
              <w:tcPr>
                <w:tcW w:w="864" w:type="dxa"/>
                <w:vAlign w:val="center"/>
                <w:hideMark/>
              </w:tcPr>
            </w:tcPrChange>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03" w:author="Brian Bohman" w:date="2021-10-27T05:58:00Z">
              <w:tcPr>
                <w:tcW w:w="1152" w:type="dxa"/>
                <w:vAlign w:val="center"/>
                <w:hideMark/>
              </w:tcPr>
            </w:tcPrChange>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04" w:author="Brian Bohman" w:date="2021-10-27T05:58:00Z">
              <w:tcPr>
                <w:tcW w:w="504" w:type="dxa"/>
                <w:vAlign w:val="center"/>
                <w:hideMark/>
              </w:tcPr>
            </w:tcPrChange>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Change w:id="15205" w:author="Brian Bohman" w:date="2021-10-27T05:58:00Z">
              <w:tcPr>
                <w:tcW w:w="1008" w:type="dxa"/>
                <w:vAlign w:val="center"/>
                <w:hideMark/>
              </w:tcPr>
            </w:tcPrChange>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Change w:id="15206" w:author="Brian Bohman" w:date="2021-10-27T05:58:00Z">
              <w:tcPr>
                <w:tcW w:w="1008" w:type="dxa"/>
                <w:hideMark/>
              </w:tcPr>
            </w:tcPrChange>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07" w:author="Brian Bohman" w:date="2021-10-27T05:58:00Z">
              <w:tcPr>
                <w:tcW w:w="720" w:type="dxa"/>
                <w:vAlign w:val="center"/>
                <w:hideMark/>
              </w:tcPr>
            </w:tcPrChange>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08" w:author="Brian Bohman" w:date="2021-10-27T05:58:00Z">
              <w:tcPr>
                <w:tcW w:w="1008" w:type="dxa"/>
                <w:vAlign w:val="center"/>
                <w:hideMark/>
              </w:tcPr>
            </w:tcPrChange>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09" w:author="Brian Bohman" w:date="2021-10-27T05:58:00Z">
              <w:tcPr>
                <w:tcW w:w="1152" w:type="dxa"/>
                <w:vAlign w:val="center"/>
                <w:hideMark/>
              </w:tcPr>
            </w:tcPrChange>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440" w:type="dxa"/>
            <w:vAlign w:val="center"/>
            <w:hideMark/>
            <w:tcPrChange w:id="15210" w:author="Brian Bohman" w:date="2021-10-27T05:58:00Z">
              <w:tcPr>
                <w:tcW w:w="1008" w:type="dxa"/>
                <w:vAlign w:val="center"/>
                <w:hideMark/>
              </w:tcPr>
            </w:tcPrChange>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1E84CD7F" w14:textId="77777777" w:rsidTr="00E419CD">
        <w:trPr>
          <w:trHeight w:val="165"/>
          <w:trPrChange w:id="15211" w:author="Brian Bohman" w:date="2021-10-27T05:58:00Z">
            <w:trPr>
              <w:trHeight w:val="165"/>
            </w:trPr>
          </w:trPrChange>
        </w:trPr>
        <w:tc>
          <w:tcPr>
            <w:tcW w:w="360" w:type="dxa"/>
            <w:vAlign w:val="center"/>
            <w:hideMark/>
            <w:tcPrChange w:id="15212" w:author="Brian Bohman" w:date="2021-10-27T05:58:00Z">
              <w:tcPr>
                <w:tcW w:w="360" w:type="dxa"/>
                <w:vAlign w:val="center"/>
                <w:hideMark/>
              </w:tcPr>
            </w:tcPrChange>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Change w:id="15213" w:author="Brian Bohman" w:date="2021-10-27T05:58:00Z">
              <w:tcPr>
                <w:tcW w:w="864" w:type="dxa"/>
                <w:vAlign w:val="center"/>
                <w:hideMark/>
              </w:tcPr>
            </w:tcPrChange>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14" w:author="Brian Bohman" w:date="2021-10-27T05:58:00Z">
              <w:tcPr>
                <w:tcW w:w="1152" w:type="dxa"/>
                <w:vAlign w:val="center"/>
                <w:hideMark/>
              </w:tcPr>
            </w:tcPrChange>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15" w:author="Brian Bohman" w:date="2021-10-27T05:58:00Z">
              <w:tcPr>
                <w:tcW w:w="504" w:type="dxa"/>
                <w:vAlign w:val="center"/>
                <w:hideMark/>
              </w:tcPr>
            </w:tcPrChange>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16" w:author="Brian Bohman" w:date="2021-10-27T05:58:00Z">
              <w:tcPr>
                <w:tcW w:w="1008" w:type="dxa"/>
                <w:vAlign w:val="center"/>
                <w:hideMark/>
              </w:tcPr>
            </w:tcPrChange>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17" w:author="Brian Bohman" w:date="2021-10-27T05:58:00Z">
              <w:tcPr>
                <w:tcW w:w="1008" w:type="dxa"/>
                <w:hideMark/>
              </w:tcPr>
            </w:tcPrChange>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18" w:author="Brian Bohman" w:date="2021-10-27T05:58:00Z">
              <w:tcPr>
                <w:tcW w:w="720" w:type="dxa"/>
                <w:vAlign w:val="center"/>
                <w:hideMark/>
              </w:tcPr>
            </w:tcPrChange>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19" w:author="Brian Bohman" w:date="2021-10-27T05:58:00Z">
              <w:tcPr>
                <w:tcW w:w="1008" w:type="dxa"/>
                <w:vAlign w:val="center"/>
                <w:hideMark/>
              </w:tcPr>
            </w:tcPrChange>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20" w:author="Brian Bohman" w:date="2021-10-27T05:58:00Z">
              <w:tcPr>
                <w:tcW w:w="1152" w:type="dxa"/>
                <w:vAlign w:val="center"/>
                <w:hideMark/>
              </w:tcPr>
            </w:tcPrChange>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440" w:type="dxa"/>
            <w:vAlign w:val="center"/>
            <w:hideMark/>
            <w:tcPrChange w:id="15221" w:author="Brian Bohman" w:date="2021-10-27T05:58:00Z">
              <w:tcPr>
                <w:tcW w:w="1008" w:type="dxa"/>
                <w:vAlign w:val="center"/>
                <w:hideMark/>
              </w:tcPr>
            </w:tcPrChange>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F3DF452" w14:textId="77777777" w:rsidTr="00E419CD">
        <w:trPr>
          <w:trHeight w:val="165"/>
          <w:trPrChange w:id="15222" w:author="Brian Bohman" w:date="2021-10-27T05:58:00Z">
            <w:trPr>
              <w:trHeight w:val="165"/>
            </w:trPr>
          </w:trPrChange>
        </w:trPr>
        <w:tc>
          <w:tcPr>
            <w:tcW w:w="360" w:type="dxa"/>
            <w:vAlign w:val="center"/>
            <w:hideMark/>
            <w:tcPrChange w:id="15223" w:author="Brian Bohman" w:date="2021-10-27T05:58:00Z">
              <w:tcPr>
                <w:tcW w:w="360" w:type="dxa"/>
                <w:vAlign w:val="center"/>
                <w:hideMark/>
              </w:tcPr>
            </w:tcPrChange>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Change w:id="15224" w:author="Brian Bohman" w:date="2021-10-27T05:58:00Z">
              <w:tcPr>
                <w:tcW w:w="864" w:type="dxa"/>
                <w:vAlign w:val="center"/>
                <w:hideMark/>
              </w:tcPr>
            </w:tcPrChange>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25" w:author="Brian Bohman" w:date="2021-10-27T05:58:00Z">
              <w:tcPr>
                <w:tcW w:w="1152" w:type="dxa"/>
                <w:vAlign w:val="center"/>
                <w:hideMark/>
              </w:tcPr>
            </w:tcPrChange>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26" w:author="Brian Bohman" w:date="2021-10-27T05:58:00Z">
              <w:tcPr>
                <w:tcW w:w="504" w:type="dxa"/>
                <w:vAlign w:val="center"/>
                <w:hideMark/>
              </w:tcPr>
            </w:tcPrChange>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27" w:author="Brian Bohman" w:date="2021-10-27T05:58:00Z">
              <w:tcPr>
                <w:tcW w:w="1008" w:type="dxa"/>
                <w:vAlign w:val="center"/>
                <w:hideMark/>
              </w:tcPr>
            </w:tcPrChange>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28" w:author="Brian Bohman" w:date="2021-10-27T05:58:00Z">
              <w:tcPr>
                <w:tcW w:w="1008" w:type="dxa"/>
                <w:hideMark/>
              </w:tcPr>
            </w:tcPrChange>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29" w:author="Brian Bohman" w:date="2021-10-27T05:58:00Z">
              <w:tcPr>
                <w:tcW w:w="720" w:type="dxa"/>
                <w:vAlign w:val="center"/>
                <w:hideMark/>
              </w:tcPr>
            </w:tcPrChange>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30" w:author="Brian Bohman" w:date="2021-10-27T05:58:00Z">
              <w:tcPr>
                <w:tcW w:w="1008" w:type="dxa"/>
                <w:vAlign w:val="center"/>
                <w:hideMark/>
              </w:tcPr>
            </w:tcPrChange>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31" w:author="Brian Bohman" w:date="2021-10-27T05:58:00Z">
              <w:tcPr>
                <w:tcW w:w="1152" w:type="dxa"/>
                <w:vAlign w:val="center"/>
                <w:hideMark/>
              </w:tcPr>
            </w:tcPrChange>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5232" w:author="Brian Bohman" w:date="2021-10-27T05:58:00Z">
              <w:tcPr>
                <w:tcW w:w="1008" w:type="dxa"/>
                <w:vAlign w:val="center"/>
                <w:hideMark/>
              </w:tcPr>
            </w:tcPrChange>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C095CE1" w14:textId="77777777" w:rsidTr="00E419CD">
        <w:trPr>
          <w:trHeight w:val="165"/>
          <w:trPrChange w:id="15233" w:author="Brian Bohman" w:date="2021-10-27T05:58:00Z">
            <w:trPr>
              <w:trHeight w:val="165"/>
            </w:trPr>
          </w:trPrChange>
        </w:trPr>
        <w:tc>
          <w:tcPr>
            <w:tcW w:w="360" w:type="dxa"/>
            <w:vAlign w:val="center"/>
            <w:hideMark/>
            <w:tcPrChange w:id="15234" w:author="Brian Bohman" w:date="2021-10-27T05:58:00Z">
              <w:tcPr>
                <w:tcW w:w="360" w:type="dxa"/>
                <w:vAlign w:val="center"/>
                <w:hideMark/>
              </w:tcPr>
            </w:tcPrChange>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Change w:id="15235" w:author="Brian Bohman" w:date="2021-10-27T05:58:00Z">
              <w:tcPr>
                <w:tcW w:w="864" w:type="dxa"/>
                <w:vAlign w:val="center"/>
                <w:hideMark/>
              </w:tcPr>
            </w:tcPrChange>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36" w:author="Brian Bohman" w:date="2021-10-27T05:58:00Z">
              <w:tcPr>
                <w:tcW w:w="1152" w:type="dxa"/>
                <w:vAlign w:val="center"/>
                <w:hideMark/>
              </w:tcPr>
            </w:tcPrChange>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37" w:author="Brian Bohman" w:date="2021-10-27T05:58:00Z">
              <w:tcPr>
                <w:tcW w:w="504" w:type="dxa"/>
                <w:vAlign w:val="center"/>
                <w:hideMark/>
              </w:tcPr>
            </w:tcPrChange>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38" w:author="Brian Bohman" w:date="2021-10-27T05:58:00Z">
              <w:tcPr>
                <w:tcW w:w="1008" w:type="dxa"/>
                <w:vAlign w:val="center"/>
                <w:hideMark/>
              </w:tcPr>
            </w:tcPrChange>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39" w:author="Brian Bohman" w:date="2021-10-27T05:58:00Z">
              <w:tcPr>
                <w:tcW w:w="1008" w:type="dxa"/>
                <w:hideMark/>
              </w:tcPr>
            </w:tcPrChange>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40" w:author="Brian Bohman" w:date="2021-10-27T05:58:00Z">
              <w:tcPr>
                <w:tcW w:w="720" w:type="dxa"/>
                <w:vAlign w:val="center"/>
                <w:hideMark/>
              </w:tcPr>
            </w:tcPrChange>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41" w:author="Brian Bohman" w:date="2021-10-27T05:58:00Z">
              <w:tcPr>
                <w:tcW w:w="1008" w:type="dxa"/>
                <w:vAlign w:val="center"/>
                <w:hideMark/>
              </w:tcPr>
            </w:tcPrChange>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42" w:author="Brian Bohman" w:date="2021-10-27T05:58:00Z">
              <w:tcPr>
                <w:tcW w:w="1152" w:type="dxa"/>
                <w:vAlign w:val="center"/>
                <w:hideMark/>
              </w:tcPr>
            </w:tcPrChange>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440" w:type="dxa"/>
            <w:vAlign w:val="center"/>
            <w:hideMark/>
            <w:tcPrChange w:id="15243" w:author="Brian Bohman" w:date="2021-10-27T05:58:00Z">
              <w:tcPr>
                <w:tcW w:w="1008" w:type="dxa"/>
                <w:vAlign w:val="center"/>
                <w:hideMark/>
              </w:tcPr>
            </w:tcPrChange>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08119A2F" w14:textId="77777777" w:rsidTr="00E419CD">
        <w:trPr>
          <w:trHeight w:val="180"/>
          <w:trPrChange w:id="15244" w:author="Brian Bohman" w:date="2021-10-27T05:58:00Z">
            <w:trPr>
              <w:trHeight w:val="180"/>
            </w:trPr>
          </w:trPrChange>
        </w:trPr>
        <w:tc>
          <w:tcPr>
            <w:tcW w:w="360" w:type="dxa"/>
            <w:vAlign w:val="center"/>
            <w:hideMark/>
            <w:tcPrChange w:id="15245" w:author="Brian Bohman" w:date="2021-10-27T05:58:00Z">
              <w:tcPr>
                <w:tcW w:w="360" w:type="dxa"/>
                <w:vAlign w:val="center"/>
                <w:hideMark/>
              </w:tcPr>
            </w:tcPrChange>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Change w:id="15246" w:author="Brian Bohman" w:date="2021-10-27T05:58:00Z">
              <w:tcPr>
                <w:tcW w:w="864" w:type="dxa"/>
                <w:vAlign w:val="center"/>
                <w:hideMark/>
              </w:tcPr>
            </w:tcPrChange>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47" w:author="Brian Bohman" w:date="2021-10-27T05:58:00Z">
              <w:tcPr>
                <w:tcW w:w="1152" w:type="dxa"/>
                <w:vAlign w:val="center"/>
                <w:hideMark/>
              </w:tcPr>
            </w:tcPrChange>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48" w:author="Brian Bohman" w:date="2021-10-27T05:58:00Z">
              <w:tcPr>
                <w:tcW w:w="504" w:type="dxa"/>
                <w:vAlign w:val="center"/>
                <w:hideMark/>
              </w:tcPr>
            </w:tcPrChange>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Change w:id="15249" w:author="Brian Bohman" w:date="2021-10-27T05:58:00Z">
              <w:tcPr>
                <w:tcW w:w="1008" w:type="dxa"/>
                <w:vAlign w:val="center"/>
                <w:hideMark/>
              </w:tcPr>
            </w:tcPrChange>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Change w:id="15250" w:author="Brian Bohman" w:date="2021-10-27T05:58:00Z">
              <w:tcPr>
                <w:tcW w:w="1008" w:type="dxa"/>
                <w:hideMark/>
              </w:tcPr>
            </w:tcPrChange>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51" w:author="Brian Bohman" w:date="2021-10-27T05:58:00Z">
              <w:tcPr>
                <w:tcW w:w="720" w:type="dxa"/>
                <w:vAlign w:val="center"/>
                <w:hideMark/>
              </w:tcPr>
            </w:tcPrChange>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52" w:author="Brian Bohman" w:date="2021-10-27T05:58:00Z">
              <w:tcPr>
                <w:tcW w:w="1008" w:type="dxa"/>
                <w:vAlign w:val="center"/>
                <w:hideMark/>
              </w:tcPr>
            </w:tcPrChange>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53" w:author="Brian Bohman" w:date="2021-10-27T05:58:00Z">
              <w:tcPr>
                <w:tcW w:w="1152" w:type="dxa"/>
                <w:vAlign w:val="center"/>
                <w:hideMark/>
              </w:tcPr>
            </w:tcPrChange>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440" w:type="dxa"/>
            <w:vAlign w:val="center"/>
            <w:hideMark/>
            <w:tcPrChange w:id="15254" w:author="Brian Bohman" w:date="2021-10-27T05:58:00Z">
              <w:tcPr>
                <w:tcW w:w="1008" w:type="dxa"/>
                <w:vAlign w:val="center"/>
                <w:hideMark/>
              </w:tcPr>
            </w:tcPrChange>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03CD4BFE" w14:textId="77777777" w:rsidTr="00E419CD">
        <w:trPr>
          <w:trHeight w:val="165"/>
          <w:trPrChange w:id="15255" w:author="Brian Bohman" w:date="2021-10-27T05:58:00Z">
            <w:trPr>
              <w:trHeight w:val="165"/>
            </w:trPr>
          </w:trPrChange>
        </w:trPr>
        <w:tc>
          <w:tcPr>
            <w:tcW w:w="360" w:type="dxa"/>
            <w:vAlign w:val="center"/>
            <w:hideMark/>
            <w:tcPrChange w:id="15256" w:author="Brian Bohman" w:date="2021-10-27T05:58:00Z">
              <w:tcPr>
                <w:tcW w:w="360" w:type="dxa"/>
                <w:vAlign w:val="center"/>
                <w:hideMark/>
              </w:tcPr>
            </w:tcPrChange>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Change w:id="15257" w:author="Brian Bohman" w:date="2021-10-27T05:58:00Z">
              <w:tcPr>
                <w:tcW w:w="864" w:type="dxa"/>
                <w:vAlign w:val="center"/>
                <w:hideMark/>
              </w:tcPr>
            </w:tcPrChange>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58" w:author="Brian Bohman" w:date="2021-10-27T05:58:00Z">
              <w:tcPr>
                <w:tcW w:w="1152" w:type="dxa"/>
                <w:vAlign w:val="center"/>
                <w:hideMark/>
              </w:tcPr>
            </w:tcPrChange>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59" w:author="Brian Bohman" w:date="2021-10-27T05:58:00Z">
              <w:tcPr>
                <w:tcW w:w="504" w:type="dxa"/>
                <w:vAlign w:val="center"/>
                <w:hideMark/>
              </w:tcPr>
            </w:tcPrChange>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60" w:author="Brian Bohman" w:date="2021-10-27T05:58:00Z">
              <w:tcPr>
                <w:tcW w:w="1008" w:type="dxa"/>
                <w:vAlign w:val="center"/>
                <w:hideMark/>
              </w:tcPr>
            </w:tcPrChange>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61" w:author="Brian Bohman" w:date="2021-10-27T05:58:00Z">
              <w:tcPr>
                <w:tcW w:w="1008" w:type="dxa"/>
                <w:hideMark/>
              </w:tcPr>
            </w:tcPrChange>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62" w:author="Brian Bohman" w:date="2021-10-27T05:58:00Z">
              <w:tcPr>
                <w:tcW w:w="720" w:type="dxa"/>
                <w:vAlign w:val="center"/>
                <w:hideMark/>
              </w:tcPr>
            </w:tcPrChange>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63" w:author="Brian Bohman" w:date="2021-10-27T05:58:00Z">
              <w:tcPr>
                <w:tcW w:w="1008" w:type="dxa"/>
                <w:vAlign w:val="center"/>
                <w:hideMark/>
              </w:tcPr>
            </w:tcPrChange>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264" w:author="Brian Bohman" w:date="2021-10-27T05:58:00Z">
              <w:tcPr>
                <w:tcW w:w="1152" w:type="dxa"/>
                <w:vAlign w:val="center"/>
                <w:hideMark/>
              </w:tcPr>
            </w:tcPrChange>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265" w:author="Brian Bohman" w:date="2021-10-27T05:58:00Z">
              <w:tcPr>
                <w:tcW w:w="1008" w:type="dxa"/>
                <w:vAlign w:val="center"/>
                <w:hideMark/>
              </w:tcPr>
            </w:tcPrChange>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019280D" w14:textId="77777777" w:rsidTr="00E419CD">
        <w:trPr>
          <w:trHeight w:val="165"/>
          <w:trPrChange w:id="15266" w:author="Brian Bohman" w:date="2021-10-27T05:58:00Z">
            <w:trPr>
              <w:trHeight w:val="165"/>
            </w:trPr>
          </w:trPrChange>
        </w:trPr>
        <w:tc>
          <w:tcPr>
            <w:tcW w:w="360" w:type="dxa"/>
            <w:vAlign w:val="center"/>
            <w:hideMark/>
            <w:tcPrChange w:id="15267" w:author="Brian Bohman" w:date="2021-10-27T05:58:00Z">
              <w:tcPr>
                <w:tcW w:w="360" w:type="dxa"/>
                <w:vAlign w:val="center"/>
                <w:hideMark/>
              </w:tcPr>
            </w:tcPrChange>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Change w:id="15268" w:author="Brian Bohman" w:date="2021-10-27T05:58:00Z">
              <w:tcPr>
                <w:tcW w:w="864" w:type="dxa"/>
                <w:vAlign w:val="center"/>
                <w:hideMark/>
              </w:tcPr>
            </w:tcPrChange>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69" w:author="Brian Bohman" w:date="2021-10-27T05:58:00Z">
              <w:tcPr>
                <w:tcW w:w="1152" w:type="dxa"/>
                <w:vAlign w:val="center"/>
                <w:hideMark/>
              </w:tcPr>
            </w:tcPrChange>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70" w:author="Brian Bohman" w:date="2021-10-27T05:58:00Z">
              <w:tcPr>
                <w:tcW w:w="504" w:type="dxa"/>
                <w:vAlign w:val="center"/>
                <w:hideMark/>
              </w:tcPr>
            </w:tcPrChange>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71" w:author="Brian Bohman" w:date="2021-10-27T05:58:00Z">
              <w:tcPr>
                <w:tcW w:w="1008" w:type="dxa"/>
                <w:vAlign w:val="center"/>
                <w:hideMark/>
              </w:tcPr>
            </w:tcPrChange>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72" w:author="Brian Bohman" w:date="2021-10-27T05:58:00Z">
              <w:tcPr>
                <w:tcW w:w="1008" w:type="dxa"/>
                <w:hideMark/>
              </w:tcPr>
            </w:tcPrChange>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73" w:author="Brian Bohman" w:date="2021-10-27T05:58:00Z">
              <w:tcPr>
                <w:tcW w:w="720" w:type="dxa"/>
                <w:vAlign w:val="center"/>
                <w:hideMark/>
              </w:tcPr>
            </w:tcPrChange>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74" w:author="Brian Bohman" w:date="2021-10-27T05:58:00Z">
              <w:tcPr>
                <w:tcW w:w="1008" w:type="dxa"/>
                <w:vAlign w:val="center"/>
                <w:hideMark/>
              </w:tcPr>
            </w:tcPrChange>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275" w:author="Brian Bohman" w:date="2021-10-27T05:58:00Z">
              <w:tcPr>
                <w:tcW w:w="1152" w:type="dxa"/>
                <w:vAlign w:val="center"/>
                <w:hideMark/>
              </w:tcPr>
            </w:tcPrChange>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440" w:type="dxa"/>
            <w:vAlign w:val="center"/>
            <w:hideMark/>
            <w:tcPrChange w:id="15276" w:author="Brian Bohman" w:date="2021-10-27T05:58:00Z">
              <w:tcPr>
                <w:tcW w:w="1008" w:type="dxa"/>
                <w:vAlign w:val="center"/>
                <w:hideMark/>
              </w:tcPr>
            </w:tcPrChange>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6CF9194" w14:textId="77777777" w:rsidTr="00E419CD">
        <w:trPr>
          <w:trHeight w:val="165"/>
          <w:trPrChange w:id="15277" w:author="Brian Bohman" w:date="2021-10-27T05:58:00Z">
            <w:trPr>
              <w:trHeight w:val="165"/>
            </w:trPr>
          </w:trPrChange>
        </w:trPr>
        <w:tc>
          <w:tcPr>
            <w:tcW w:w="360" w:type="dxa"/>
            <w:vAlign w:val="center"/>
            <w:hideMark/>
            <w:tcPrChange w:id="15278" w:author="Brian Bohman" w:date="2021-10-27T05:58:00Z">
              <w:tcPr>
                <w:tcW w:w="360" w:type="dxa"/>
                <w:vAlign w:val="center"/>
                <w:hideMark/>
              </w:tcPr>
            </w:tcPrChange>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Change w:id="15279" w:author="Brian Bohman" w:date="2021-10-27T05:58:00Z">
              <w:tcPr>
                <w:tcW w:w="864" w:type="dxa"/>
                <w:vAlign w:val="center"/>
                <w:hideMark/>
              </w:tcPr>
            </w:tcPrChange>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80" w:author="Brian Bohman" w:date="2021-10-27T05:58:00Z">
              <w:tcPr>
                <w:tcW w:w="1152" w:type="dxa"/>
                <w:vAlign w:val="center"/>
                <w:hideMark/>
              </w:tcPr>
            </w:tcPrChange>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81" w:author="Brian Bohman" w:date="2021-10-27T05:58:00Z">
              <w:tcPr>
                <w:tcW w:w="504" w:type="dxa"/>
                <w:vAlign w:val="center"/>
                <w:hideMark/>
              </w:tcPr>
            </w:tcPrChange>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82" w:author="Brian Bohman" w:date="2021-10-27T05:58:00Z">
              <w:tcPr>
                <w:tcW w:w="1008" w:type="dxa"/>
                <w:vAlign w:val="center"/>
                <w:hideMark/>
              </w:tcPr>
            </w:tcPrChange>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83" w:author="Brian Bohman" w:date="2021-10-27T05:58:00Z">
              <w:tcPr>
                <w:tcW w:w="1008" w:type="dxa"/>
                <w:hideMark/>
              </w:tcPr>
            </w:tcPrChange>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84" w:author="Brian Bohman" w:date="2021-10-27T05:58:00Z">
              <w:tcPr>
                <w:tcW w:w="720" w:type="dxa"/>
                <w:vAlign w:val="center"/>
                <w:hideMark/>
              </w:tcPr>
            </w:tcPrChange>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85" w:author="Brian Bohman" w:date="2021-10-27T05:58:00Z">
              <w:tcPr>
                <w:tcW w:w="1008" w:type="dxa"/>
                <w:vAlign w:val="center"/>
                <w:hideMark/>
              </w:tcPr>
            </w:tcPrChange>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286" w:author="Brian Bohman" w:date="2021-10-27T05:58:00Z">
              <w:tcPr>
                <w:tcW w:w="1152" w:type="dxa"/>
                <w:vAlign w:val="center"/>
                <w:hideMark/>
              </w:tcPr>
            </w:tcPrChange>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440" w:type="dxa"/>
            <w:vAlign w:val="center"/>
            <w:hideMark/>
            <w:tcPrChange w:id="15287" w:author="Brian Bohman" w:date="2021-10-27T05:58:00Z">
              <w:tcPr>
                <w:tcW w:w="1008" w:type="dxa"/>
                <w:vAlign w:val="center"/>
                <w:hideMark/>
              </w:tcPr>
            </w:tcPrChange>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2FEB3ED" w14:textId="77777777" w:rsidTr="00E419CD">
        <w:trPr>
          <w:trHeight w:val="165"/>
          <w:trPrChange w:id="15288" w:author="Brian Bohman" w:date="2021-10-27T05:58:00Z">
            <w:trPr>
              <w:trHeight w:val="165"/>
            </w:trPr>
          </w:trPrChange>
        </w:trPr>
        <w:tc>
          <w:tcPr>
            <w:tcW w:w="360" w:type="dxa"/>
            <w:vAlign w:val="center"/>
            <w:hideMark/>
            <w:tcPrChange w:id="15289" w:author="Brian Bohman" w:date="2021-10-27T05:58:00Z">
              <w:tcPr>
                <w:tcW w:w="360" w:type="dxa"/>
                <w:vAlign w:val="center"/>
                <w:hideMark/>
              </w:tcPr>
            </w:tcPrChange>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Change w:id="15290" w:author="Brian Bohman" w:date="2021-10-27T05:58:00Z">
              <w:tcPr>
                <w:tcW w:w="864" w:type="dxa"/>
                <w:vAlign w:val="center"/>
                <w:hideMark/>
              </w:tcPr>
            </w:tcPrChange>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291" w:author="Brian Bohman" w:date="2021-10-27T05:58:00Z">
              <w:tcPr>
                <w:tcW w:w="1152" w:type="dxa"/>
                <w:vAlign w:val="center"/>
                <w:hideMark/>
              </w:tcPr>
            </w:tcPrChange>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292" w:author="Brian Bohman" w:date="2021-10-27T05:58:00Z">
              <w:tcPr>
                <w:tcW w:w="504" w:type="dxa"/>
                <w:vAlign w:val="center"/>
                <w:hideMark/>
              </w:tcPr>
            </w:tcPrChange>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Change w:id="15293" w:author="Brian Bohman" w:date="2021-10-27T05:58:00Z">
              <w:tcPr>
                <w:tcW w:w="1008" w:type="dxa"/>
                <w:vAlign w:val="center"/>
                <w:hideMark/>
              </w:tcPr>
            </w:tcPrChange>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Change w:id="15294" w:author="Brian Bohman" w:date="2021-10-27T05:58:00Z">
              <w:tcPr>
                <w:tcW w:w="1008" w:type="dxa"/>
                <w:hideMark/>
              </w:tcPr>
            </w:tcPrChange>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295" w:author="Brian Bohman" w:date="2021-10-27T05:58:00Z">
              <w:tcPr>
                <w:tcW w:w="720" w:type="dxa"/>
                <w:vAlign w:val="center"/>
                <w:hideMark/>
              </w:tcPr>
            </w:tcPrChange>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Change w:id="15296" w:author="Brian Bohman" w:date="2021-10-27T05:58:00Z">
              <w:tcPr>
                <w:tcW w:w="1008" w:type="dxa"/>
                <w:vAlign w:val="center"/>
                <w:hideMark/>
              </w:tcPr>
            </w:tcPrChange>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297" w:author="Brian Bohman" w:date="2021-10-27T05:58:00Z">
              <w:tcPr>
                <w:tcW w:w="1152" w:type="dxa"/>
                <w:vAlign w:val="center"/>
                <w:hideMark/>
              </w:tcPr>
            </w:tcPrChange>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440" w:type="dxa"/>
            <w:vAlign w:val="center"/>
            <w:hideMark/>
            <w:tcPrChange w:id="15298" w:author="Brian Bohman" w:date="2021-10-27T05:58:00Z">
              <w:tcPr>
                <w:tcW w:w="1008" w:type="dxa"/>
                <w:vAlign w:val="center"/>
                <w:hideMark/>
              </w:tcPr>
            </w:tcPrChange>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0B0CB4EB" w14:textId="77777777" w:rsidTr="00E419CD">
        <w:trPr>
          <w:trHeight w:val="165"/>
          <w:trPrChange w:id="15299" w:author="Brian Bohman" w:date="2021-10-27T05:58:00Z">
            <w:trPr>
              <w:trHeight w:val="165"/>
            </w:trPr>
          </w:trPrChange>
        </w:trPr>
        <w:tc>
          <w:tcPr>
            <w:tcW w:w="360" w:type="dxa"/>
            <w:vAlign w:val="center"/>
            <w:hideMark/>
            <w:tcPrChange w:id="15300" w:author="Brian Bohman" w:date="2021-10-27T05:58:00Z">
              <w:tcPr>
                <w:tcW w:w="360" w:type="dxa"/>
                <w:vAlign w:val="center"/>
                <w:hideMark/>
              </w:tcPr>
            </w:tcPrChange>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Change w:id="15301" w:author="Brian Bohman" w:date="2021-10-27T05:58:00Z">
              <w:tcPr>
                <w:tcW w:w="864" w:type="dxa"/>
                <w:vAlign w:val="center"/>
                <w:hideMark/>
              </w:tcPr>
            </w:tcPrChange>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02" w:author="Brian Bohman" w:date="2021-10-27T05:58:00Z">
              <w:tcPr>
                <w:tcW w:w="1152" w:type="dxa"/>
                <w:vAlign w:val="center"/>
                <w:hideMark/>
              </w:tcPr>
            </w:tcPrChange>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03" w:author="Brian Bohman" w:date="2021-10-27T05:58:00Z">
              <w:tcPr>
                <w:tcW w:w="504" w:type="dxa"/>
                <w:vAlign w:val="center"/>
                <w:hideMark/>
              </w:tcPr>
            </w:tcPrChange>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04" w:author="Brian Bohman" w:date="2021-10-27T05:58:00Z">
              <w:tcPr>
                <w:tcW w:w="1008" w:type="dxa"/>
                <w:vAlign w:val="center"/>
                <w:hideMark/>
              </w:tcPr>
            </w:tcPrChange>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05" w:author="Brian Bohman" w:date="2021-10-27T05:58:00Z">
              <w:tcPr>
                <w:tcW w:w="1008" w:type="dxa"/>
                <w:hideMark/>
              </w:tcPr>
            </w:tcPrChange>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06" w:author="Brian Bohman" w:date="2021-10-27T05:58:00Z">
              <w:tcPr>
                <w:tcW w:w="720" w:type="dxa"/>
                <w:vAlign w:val="center"/>
                <w:hideMark/>
              </w:tcPr>
            </w:tcPrChange>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07" w:author="Brian Bohman" w:date="2021-10-27T05:58:00Z">
              <w:tcPr>
                <w:tcW w:w="1008" w:type="dxa"/>
                <w:vAlign w:val="center"/>
                <w:hideMark/>
              </w:tcPr>
            </w:tcPrChange>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08" w:author="Brian Bohman" w:date="2021-10-27T05:58:00Z">
              <w:tcPr>
                <w:tcW w:w="1152" w:type="dxa"/>
                <w:vAlign w:val="center"/>
                <w:hideMark/>
              </w:tcPr>
            </w:tcPrChange>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440" w:type="dxa"/>
            <w:vAlign w:val="center"/>
            <w:hideMark/>
            <w:tcPrChange w:id="15309" w:author="Brian Bohman" w:date="2021-10-27T05:58:00Z">
              <w:tcPr>
                <w:tcW w:w="1008" w:type="dxa"/>
                <w:vAlign w:val="center"/>
                <w:hideMark/>
              </w:tcPr>
            </w:tcPrChange>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19DCAC82" w14:textId="77777777" w:rsidTr="00E419CD">
        <w:trPr>
          <w:trHeight w:val="165"/>
          <w:trPrChange w:id="15310" w:author="Brian Bohman" w:date="2021-10-27T05:58:00Z">
            <w:trPr>
              <w:trHeight w:val="165"/>
            </w:trPr>
          </w:trPrChange>
        </w:trPr>
        <w:tc>
          <w:tcPr>
            <w:tcW w:w="360" w:type="dxa"/>
            <w:vAlign w:val="center"/>
            <w:hideMark/>
            <w:tcPrChange w:id="15311" w:author="Brian Bohman" w:date="2021-10-27T05:58:00Z">
              <w:tcPr>
                <w:tcW w:w="360" w:type="dxa"/>
                <w:vAlign w:val="center"/>
                <w:hideMark/>
              </w:tcPr>
            </w:tcPrChange>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Change w:id="15312" w:author="Brian Bohman" w:date="2021-10-27T05:58:00Z">
              <w:tcPr>
                <w:tcW w:w="864" w:type="dxa"/>
                <w:vAlign w:val="center"/>
                <w:hideMark/>
              </w:tcPr>
            </w:tcPrChange>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13" w:author="Brian Bohman" w:date="2021-10-27T05:58:00Z">
              <w:tcPr>
                <w:tcW w:w="1152" w:type="dxa"/>
                <w:vAlign w:val="center"/>
                <w:hideMark/>
              </w:tcPr>
            </w:tcPrChange>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14" w:author="Brian Bohman" w:date="2021-10-27T05:58:00Z">
              <w:tcPr>
                <w:tcW w:w="504" w:type="dxa"/>
                <w:vAlign w:val="center"/>
                <w:hideMark/>
              </w:tcPr>
            </w:tcPrChange>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15" w:author="Brian Bohman" w:date="2021-10-27T05:58:00Z">
              <w:tcPr>
                <w:tcW w:w="1008" w:type="dxa"/>
                <w:vAlign w:val="center"/>
                <w:hideMark/>
              </w:tcPr>
            </w:tcPrChange>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16" w:author="Brian Bohman" w:date="2021-10-27T05:58:00Z">
              <w:tcPr>
                <w:tcW w:w="1008" w:type="dxa"/>
                <w:hideMark/>
              </w:tcPr>
            </w:tcPrChange>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17" w:author="Brian Bohman" w:date="2021-10-27T05:58:00Z">
              <w:tcPr>
                <w:tcW w:w="720" w:type="dxa"/>
                <w:vAlign w:val="center"/>
                <w:hideMark/>
              </w:tcPr>
            </w:tcPrChange>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18" w:author="Brian Bohman" w:date="2021-10-27T05:58:00Z">
              <w:tcPr>
                <w:tcW w:w="1008" w:type="dxa"/>
                <w:vAlign w:val="center"/>
                <w:hideMark/>
              </w:tcPr>
            </w:tcPrChange>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19" w:author="Brian Bohman" w:date="2021-10-27T05:58:00Z">
              <w:tcPr>
                <w:tcW w:w="1152" w:type="dxa"/>
                <w:vAlign w:val="center"/>
                <w:hideMark/>
              </w:tcPr>
            </w:tcPrChange>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440" w:type="dxa"/>
            <w:vAlign w:val="center"/>
            <w:hideMark/>
            <w:tcPrChange w:id="15320" w:author="Brian Bohman" w:date="2021-10-27T05:58:00Z">
              <w:tcPr>
                <w:tcW w:w="1008" w:type="dxa"/>
                <w:vAlign w:val="center"/>
                <w:hideMark/>
              </w:tcPr>
            </w:tcPrChange>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13D28A66" w14:textId="77777777" w:rsidTr="00E419CD">
        <w:trPr>
          <w:trHeight w:val="165"/>
          <w:trPrChange w:id="15321" w:author="Brian Bohman" w:date="2021-10-27T05:58:00Z">
            <w:trPr>
              <w:trHeight w:val="165"/>
            </w:trPr>
          </w:trPrChange>
        </w:trPr>
        <w:tc>
          <w:tcPr>
            <w:tcW w:w="360" w:type="dxa"/>
            <w:vAlign w:val="center"/>
            <w:hideMark/>
            <w:tcPrChange w:id="15322" w:author="Brian Bohman" w:date="2021-10-27T05:58:00Z">
              <w:tcPr>
                <w:tcW w:w="360" w:type="dxa"/>
                <w:vAlign w:val="center"/>
                <w:hideMark/>
              </w:tcPr>
            </w:tcPrChange>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Change w:id="15323" w:author="Brian Bohman" w:date="2021-10-27T05:58:00Z">
              <w:tcPr>
                <w:tcW w:w="864" w:type="dxa"/>
                <w:vAlign w:val="center"/>
                <w:hideMark/>
              </w:tcPr>
            </w:tcPrChange>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24" w:author="Brian Bohman" w:date="2021-10-27T05:58:00Z">
              <w:tcPr>
                <w:tcW w:w="1152" w:type="dxa"/>
                <w:vAlign w:val="center"/>
                <w:hideMark/>
              </w:tcPr>
            </w:tcPrChange>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25" w:author="Brian Bohman" w:date="2021-10-27T05:58:00Z">
              <w:tcPr>
                <w:tcW w:w="504" w:type="dxa"/>
                <w:vAlign w:val="center"/>
                <w:hideMark/>
              </w:tcPr>
            </w:tcPrChange>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26" w:author="Brian Bohman" w:date="2021-10-27T05:58:00Z">
              <w:tcPr>
                <w:tcW w:w="1008" w:type="dxa"/>
                <w:vAlign w:val="center"/>
                <w:hideMark/>
              </w:tcPr>
            </w:tcPrChange>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27" w:author="Brian Bohman" w:date="2021-10-27T05:58:00Z">
              <w:tcPr>
                <w:tcW w:w="1008" w:type="dxa"/>
                <w:hideMark/>
              </w:tcPr>
            </w:tcPrChange>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28" w:author="Brian Bohman" w:date="2021-10-27T05:58:00Z">
              <w:tcPr>
                <w:tcW w:w="720" w:type="dxa"/>
                <w:vAlign w:val="center"/>
                <w:hideMark/>
              </w:tcPr>
            </w:tcPrChange>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29" w:author="Brian Bohman" w:date="2021-10-27T05:58:00Z">
              <w:tcPr>
                <w:tcW w:w="1008" w:type="dxa"/>
                <w:vAlign w:val="center"/>
                <w:hideMark/>
              </w:tcPr>
            </w:tcPrChange>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30" w:author="Brian Bohman" w:date="2021-10-27T05:58:00Z">
              <w:tcPr>
                <w:tcW w:w="1152" w:type="dxa"/>
                <w:vAlign w:val="center"/>
                <w:hideMark/>
              </w:tcPr>
            </w:tcPrChange>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440" w:type="dxa"/>
            <w:vAlign w:val="center"/>
            <w:hideMark/>
            <w:tcPrChange w:id="15331" w:author="Brian Bohman" w:date="2021-10-27T05:58:00Z">
              <w:tcPr>
                <w:tcW w:w="1008" w:type="dxa"/>
                <w:vAlign w:val="center"/>
                <w:hideMark/>
              </w:tcPr>
            </w:tcPrChange>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7E75F19" w14:textId="77777777" w:rsidTr="00E419CD">
        <w:trPr>
          <w:trHeight w:val="165"/>
          <w:trPrChange w:id="15332" w:author="Brian Bohman" w:date="2021-10-27T05:58:00Z">
            <w:trPr>
              <w:trHeight w:val="165"/>
            </w:trPr>
          </w:trPrChange>
        </w:trPr>
        <w:tc>
          <w:tcPr>
            <w:tcW w:w="360" w:type="dxa"/>
            <w:vAlign w:val="center"/>
            <w:hideMark/>
            <w:tcPrChange w:id="15333" w:author="Brian Bohman" w:date="2021-10-27T05:58:00Z">
              <w:tcPr>
                <w:tcW w:w="360" w:type="dxa"/>
                <w:vAlign w:val="center"/>
                <w:hideMark/>
              </w:tcPr>
            </w:tcPrChange>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Change w:id="15334" w:author="Brian Bohman" w:date="2021-10-27T05:58:00Z">
              <w:tcPr>
                <w:tcW w:w="864" w:type="dxa"/>
                <w:vAlign w:val="center"/>
                <w:hideMark/>
              </w:tcPr>
            </w:tcPrChange>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35" w:author="Brian Bohman" w:date="2021-10-27T05:58:00Z">
              <w:tcPr>
                <w:tcW w:w="1152" w:type="dxa"/>
                <w:vAlign w:val="center"/>
                <w:hideMark/>
              </w:tcPr>
            </w:tcPrChange>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36" w:author="Brian Bohman" w:date="2021-10-27T05:58:00Z">
              <w:tcPr>
                <w:tcW w:w="504" w:type="dxa"/>
                <w:vAlign w:val="center"/>
                <w:hideMark/>
              </w:tcPr>
            </w:tcPrChange>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Change w:id="15337" w:author="Brian Bohman" w:date="2021-10-27T05:58:00Z">
              <w:tcPr>
                <w:tcW w:w="1008" w:type="dxa"/>
                <w:vAlign w:val="center"/>
                <w:hideMark/>
              </w:tcPr>
            </w:tcPrChange>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Change w:id="15338" w:author="Brian Bohman" w:date="2021-10-27T05:58:00Z">
              <w:tcPr>
                <w:tcW w:w="1008" w:type="dxa"/>
                <w:hideMark/>
              </w:tcPr>
            </w:tcPrChange>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39" w:author="Brian Bohman" w:date="2021-10-27T05:58:00Z">
              <w:tcPr>
                <w:tcW w:w="720" w:type="dxa"/>
                <w:vAlign w:val="center"/>
                <w:hideMark/>
              </w:tcPr>
            </w:tcPrChange>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40" w:author="Brian Bohman" w:date="2021-10-27T05:58:00Z">
              <w:tcPr>
                <w:tcW w:w="1008" w:type="dxa"/>
                <w:vAlign w:val="center"/>
                <w:hideMark/>
              </w:tcPr>
            </w:tcPrChange>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41" w:author="Brian Bohman" w:date="2021-10-27T05:58:00Z">
              <w:tcPr>
                <w:tcW w:w="1152" w:type="dxa"/>
                <w:vAlign w:val="center"/>
                <w:hideMark/>
              </w:tcPr>
            </w:tcPrChange>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440" w:type="dxa"/>
            <w:vAlign w:val="center"/>
            <w:hideMark/>
            <w:tcPrChange w:id="15342" w:author="Brian Bohman" w:date="2021-10-27T05:58:00Z">
              <w:tcPr>
                <w:tcW w:w="1008" w:type="dxa"/>
                <w:vAlign w:val="center"/>
                <w:hideMark/>
              </w:tcPr>
            </w:tcPrChange>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4C0A0293" w14:textId="77777777" w:rsidTr="00E419CD">
        <w:trPr>
          <w:trHeight w:val="165"/>
          <w:trPrChange w:id="15343" w:author="Brian Bohman" w:date="2021-10-27T05:58:00Z">
            <w:trPr>
              <w:trHeight w:val="165"/>
            </w:trPr>
          </w:trPrChange>
        </w:trPr>
        <w:tc>
          <w:tcPr>
            <w:tcW w:w="360" w:type="dxa"/>
            <w:vAlign w:val="center"/>
            <w:hideMark/>
            <w:tcPrChange w:id="15344" w:author="Brian Bohman" w:date="2021-10-27T05:58:00Z">
              <w:tcPr>
                <w:tcW w:w="360" w:type="dxa"/>
                <w:vAlign w:val="center"/>
                <w:hideMark/>
              </w:tcPr>
            </w:tcPrChange>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Change w:id="15345" w:author="Brian Bohman" w:date="2021-10-27T05:58:00Z">
              <w:tcPr>
                <w:tcW w:w="864" w:type="dxa"/>
                <w:vAlign w:val="center"/>
                <w:hideMark/>
              </w:tcPr>
            </w:tcPrChange>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46" w:author="Brian Bohman" w:date="2021-10-27T05:58:00Z">
              <w:tcPr>
                <w:tcW w:w="1152" w:type="dxa"/>
                <w:vAlign w:val="center"/>
                <w:hideMark/>
              </w:tcPr>
            </w:tcPrChange>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47" w:author="Brian Bohman" w:date="2021-10-27T05:58:00Z">
              <w:tcPr>
                <w:tcW w:w="504" w:type="dxa"/>
                <w:vAlign w:val="center"/>
                <w:hideMark/>
              </w:tcPr>
            </w:tcPrChange>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48" w:author="Brian Bohman" w:date="2021-10-27T05:58:00Z">
              <w:tcPr>
                <w:tcW w:w="1008" w:type="dxa"/>
                <w:vAlign w:val="center"/>
                <w:hideMark/>
              </w:tcPr>
            </w:tcPrChange>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49" w:author="Brian Bohman" w:date="2021-10-27T05:58:00Z">
              <w:tcPr>
                <w:tcW w:w="1008" w:type="dxa"/>
                <w:hideMark/>
              </w:tcPr>
            </w:tcPrChange>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50" w:author="Brian Bohman" w:date="2021-10-27T05:58:00Z">
              <w:tcPr>
                <w:tcW w:w="720" w:type="dxa"/>
                <w:vAlign w:val="center"/>
                <w:hideMark/>
              </w:tcPr>
            </w:tcPrChange>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51" w:author="Brian Bohman" w:date="2021-10-27T05:58:00Z">
              <w:tcPr>
                <w:tcW w:w="1008" w:type="dxa"/>
                <w:vAlign w:val="center"/>
                <w:hideMark/>
              </w:tcPr>
            </w:tcPrChange>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52" w:author="Brian Bohman" w:date="2021-10-27T05:58:00Z">
              <w:tcPr>
                <w:tcW w:w="1152" w:type="dxa"/>
                <w:vAlign w:val="center"/>
                <w:hideMark/>
              </w:tcPr>
            </w:tcPrChange>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353" w:author="Brian Bohman" w:date="2021-10-27T05:58:00Z">
              <w:tcPr>
                <w:tcW w:w="1008" w:type="dxa"/>
                <w:vAlign w:val="center"/>
                <w:hideMark/>
              </w:tcPr>
            </w:tcPrChange>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4D9F0924" w14:textId="77777777" w:rsidTr="00E419CD">
        <w:trPr>
          <w:trHeight w:val="165"/>
          <w:trPrChange w:id="15354" w:author="Brian Bohman" w:date="2021-10-27T05:58:00Z">
            <w:trPr>
              <w:trHeight w:val="165"/>
            </w:trPr>
          </w:trPrChange>
        </w:trPr>
        <w:tc>
          <w:tcPr>
            <w:tcW w:w="360" w:type="dxa"/>
            <w:vAlign w:val="center"/>
            <w:hideMark/>
            <w:tcPrChange w:id="15355" w:author="Brian Bohman" w:date="2021-10-27T05:58:00Z">
              <w:tcPr>
                <w:tcW w:w="360" w:type="dxa"/>
                <w:vAlign w:val="center"/>
                <w:hideMark/>
              </w:tcPr>
            </w:tcPrChange>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Change w:id="15356" w:author="Brian Bohman" w:date="2021-10-27T05:58:00Z">
              <w:tcPr>
                <w:tcW w:w="864" w:type="dxa"/>
                <w:vAlign w:val="center"/>
                <w:hideMark/>
              </w:tcPr>
            </w:tcPrChange>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57" w:author="Brian Bohman" w:date="2021-10-27T05:58:00Z">
              <w:tcPr>
                <w:tcW w:w="1152" w:type="dxa"/>
                <w:vAlign w:val="center"/>
                <w:hideMark/>
              </w:tcPr>
            </w:tcPrChange>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58" w:author="Brian Bohman" w:date="2021-10-27T05:58:00Z">
              <w:tcPr>
                <w:tcW w:w="504" w:type="dxa"/>
                <w:vAlign w:val="center"/>
                <w:hideMark/>
              </w:tcPr>
            </w:tcPrChange>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59" w:author="Brian Bohman" w:date="2021-10-27T05:58:00Z">
              <w:tcPr>
                <w:tcW w:w="1008" w:type="dxa"/>
                <w:vAlign w:val="center"/>
                <w:hideMark/>
              </w:tcPr>
            </w:tcPrChange>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60" w:author="Brian Bohman" w:date="2021-10-27T05:58:00Z">
              <w:tcPr>
                <w:tcW w:w="1008" w:type="dxa"/>
                <w:hideMark/>
              </w:tcPr>
            </w:tcPrChange>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61" w:author="Brian Bohman" w:date="2021-10-27T05:58:00Z">
              <w:tcPr>
                <w:tcW w:w="720" w:type="dxa"/>
                <w:vAlign w:val="center"/>
                <w:hideMark/>
              </w:tcPr>
            </w:tcPrChange>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62" w:author="Brian Bohman" w:date="2021-10-27T05:58:00Z">
              <w:tcPr>
                <w:tcW w:w="1008" w:type="dxa"/>
                <w:vAlign w:val="center"/>
                <w:hideMark/>
              </w:tcPr>
            </w:tcPrChange>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363" w:author="Brian Bohman" w:date="2021-10-27T05:58:00Z">
              <w:tcPr>
                <w:tcW w:w="1152" w:type="dxa"/>
                <w:vAlign w:val="center"/>
                <w:hideMark/>
              </w:tcPr>
            </w:tcPrChange>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364" w:author="Brian Bohman" w:date="2021-10-27T05:58:00Z">
              <w:tcPr>
                <w:tcW w:w="1008" w:type="dxa"/>
                <w:vAlign w:val="center"/>
                <w:hideMark/>
              </w:tcPr>
            </w:tcPrChange>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2EC21A12" w14:textId="77777777" w:rsidTr="00E419CD">
        <w:trPr>
          <w:trHeight w:val="165"/>
          <w:trPrChange w:id="15365" w:author="Brian Bohman" w:date="2021-10-27T05:58:00Z">
            <w:trPr>
              <w:trHeight w:val="165"/>
            </w:trPr>
          </w:trPrChange>
        </w:trPr>
        <w:tc>
          <w:tcPr>
            <w:tcW w:w="360" w:type="dxa"/>
            <w:vAlign w:val="center"/>
            <w:hideMark/>
            <w:tcPrChange w:id="15366" w:author="Brian Bohman" w:date="2021-10-27T05:58:00Z">
              <w:tcPr>
                <w:tcW w:w="360" w:type="dxa"/>
                <w:vAlign w:val="center"/>
                <w:hideMark/>
              </w:tcPr>
            </w:tcPrChange>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Change w:id="15367" w:author="Brian Bohman" w:date="2021-10-27T05:58:00Z">
              <w:tcPr>
                <w:tcW w:w="864" w:type="dxa"/>
                <w:vAlign w:val="center"/>
                <w:hideMark/>
              </w:tcPr>
            </w:tcPrChange>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68" w:author="Brian Bohman" w:date="2021-10-27T05:58:00Z">
              <w:tcPr>
                <w:tcW w:w="1152" w:type="dxa"/>
                <w:vAlign w:val="center"/>
                <w:hideMark/>
              </w:tcPr>
            </w:tcPrChange>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69" w:author="Brian Bohman" w:date="2021-10-27T05:58:00Z">
              <w:tcPr>
                <w:tcW w:w="504" w:type="dxa"/>
                <w:vAlign w:val="center"/>
                <w:hideMark/>
              </w:tcPr>
            </w:tcPrChange>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70" w:author="Brian Bohman" w:date="2021-10-27T05:58:00Z">
              <w:tcPr>
                <w:tcW w:w="1008" w:type="dxa"/>
                <w:vAlign w:val="center"/>
                <w:hideMark/>
              </w:tcPr>
            </w:tcPrChange>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71" w:author="Brian Bohman" w:date="2021-10-27T05:58:00Z">
              <w:tcPr>
                <w:tcW w:w="1008" w:type="dxa"/>
                <w:hideMark/>
              </w:tcPr>
            </w:tcPrChange>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72" w:author="Brian Bohman" w:date="2021-10-27T05:58:00Z">
              <w:tcPr>
                <w:tcW w:w="720" w:type="dxa"/>
                <w:vAlign w:val="center"/>
                <w:hideMark/>
              </w:tcPr>
            </w:tcPrChange>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73" w:author="Brian Bohman" w:date="2021-10-27T05:58:00Z">
              <w:tcPr>
                <w:tcW w:w="1008" w:type="dxa"/>
                <w:vAlign w:val="center"/>
                <w:hideMark/>
              </w:tcPr>
            </w:tcPrChange>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374" w:author="Brian Bohman" w:date="2021-10-27T05:58:00Z">
              <w:tcPr>
                <w:tcW w:w="1152" w:type="dxa"/>
                <w:vAlign w:val="center"/>
                <w:hideMark/>
              </w:tcPr>
            </w:tcPrChange>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375" w:author="Brian Bohman" w:date="2021-10-27T05:58:00Z">
              <w:tcPr>
                <w:tcW w:w="1008" w:type="dxa"/>
                <w:vAlign w:val="center"/>
                <w:hideMark/>
              </w:tcPr>
            </w:tcPrChange>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5F7D2B40" w14:textId="77777777" w:rsidTr="00E419CD">
        <w:trPr>
          <w:trHeight w:val="165"/>
          <w:trPrChange w:id="15376" w:author="Brian Bohman" w:date="2021-10-27T05:58:00Z">
            <w:trPr>
              <w:trHeight w:val="165"/>
            </w:trPr>
          </w:trPrChange>
        </w:trPr>
        <w:tc>
          <w:tcPr>
            <w:tcW w:w="360" w:type="dxa"/>
            <w:vAlign w:val="center"/>
            <w:hideMark/>
            <w:tcPrChange w:id="15377" w:author="Brian Bohman" w:date="2021-10-27T05:58:00Z">
              <w:tcPr>
                <w:tcW w:w="360" w:type="dxa"/>
                <w:vAlign w:val="center"/>
                <w:hideMark/>
              </w:tcPr>
            </w:tcPrChange>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Change w:id="15378" w:author="Brian Bohman" w:date="2021-10-27T05:58:00Z">
              <w:tcPr>
                <w:tcW w:w="864" w:type="dxa"/>
                <w:vAlign w:val="center"/>
                <w:hideMark/>
              </w:tcPr>
            </w:tcPrChange>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79" w:author="Brian Bohman" w:date="2021-10-27T05:58:00Z">
              <w:tcPr>
                <w:tcW w:w="1152" w:type="dxa"/>
                <w:vAlign w:val="center"/>
                <w:hideMark/>
              </w:tcPr>
            </w:tcPrChange>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80" w:author="Brian Bohman" w:date="2021-10-27T05:58:00Z">
              <w:tcPr>
                <w:tcW w:w="504" w:type="dxa"/>
                <w:vAlign w:val="center"/>
                <w:hideMark/>
              </w:tcPr>
            </w:tcPrChange>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Change w:id="15381" w:author="Brian Bohman" w:date="2021-10-27T05:58:00Z">
              <w:tcPr>
                <w:tcW w:w="1008" w:type="dxa"/>
                <w:vAlign w:val="center"/>
                <w:hideMark/>
              </w:tcPr>
            </w:tcPrChange>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Change w:id="15382" w:author="Brian Bohman" w:date="2021-10-27T05:58:00Z">
              <w:tcPr>
                <w:tcW w:w="1008" w:type="dxa"/>
                <w:hideMark/>
              </w:tcPr>
            </w:tcPrChange>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83" w:author="Brian Bohman" w:date="2021-10-27T05:58:00Z">
              <w:tcPr>
                <w:tcW w:w="720" w:type="dxa"/>
                <w:vAlign w:val="center"/>
                <w:hideMark/>
              </w:tcPr>
            </w:tcPrChange>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84" w:author="Brian Bohman" w:date="2021-10-27T05:58:00Z">
              <w:tcPr>
                <w:tcW w:w="1008" w:type="dxa"/>
                <w:vAlign w:val="center"/>
                <w:hideMark/>
              </w:tcPr>
            </w:tcPrChange>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385" w:author="Brian Bohman" w:date="2021-10-27T05:58:00Z">
              <w:tcPr>
                <w:tcW w:w="1152" w:type="dxa"/>
                <w:vAlign w:val="center"/>
                <w:hideMark/>
              </w:tcPr>
            </w:tcPrChange>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5386" w:author="Brian Bohman" w:date="2021-10-27T05:58:00Z">
              <w:tcPr>
                <w:tcW w:w="1008" w:type="dxa"/>
                <w:vAlign w:val="center"/>
                <w:hideMark/>
              </w:tcPr>
            </w:tcPrChange>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7FB24D27" w14:textId="77777777" w:rsidTr="00E419CD">
        <w:trPr>
          <w:trHeight w:val="165"/>
          <w:trPrChange w:id="15387" w:author="Brian Bohman" w:date="2021-10-27T05:58:00Z">
            <w:trPr>
              <w:trHeight w:val="165"/>
            </w:trPr>
          </w:trPrChange>
        </w:trPr>
        <w:tc>
          <w:tcPr>
            <w:tcW w:w="360" w:type="dxa"/>
            <w:vAlign w:val="center"/>
            <w:hideMark/>
            <w:tcPrChange w:id="15388" w:author="Brian Bohman" w:date="2021-10-27T05:58:00Z">
              <w:tcPr>
                <w:tcW w:w="360" w:type="dxa"/>
                <w:vAlign w:val="center"/>
                <w:hideMark/>
              </w:tcPr>
            </w:tcPrChange>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Change w:id="15389" w:author="Brian Bohman" w:date="2021-10-27T05:58:00Z">
              <w:tcPr>
                <w:tcW w:w="864" w:type="dxa"/>
                <w:vAlign w:val="center"/>
                <w:hideMark/>
              </w:tcPr>
            </w:tcPrChange>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390" w:author="Brian Bohman" w:date="2021-10-27T05:58:00Z">
              <w:tcPr>
                <w:tcW w:w="1152" w:type="dxa"/>
                <w:vAlign w:val="center"/>
                <w:hideMark/>
              </w:tcPr>
            </w:tcPrChange>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391" w:author="Brian Bohman" w:date="2021-10-27T05:58:00Z">
              <w:tcPr>
                <w:tcW w:w="504" w:type="dxa"/>
                <w:vAlign w:val="center"/>
                <w:hideMark/>
              </w:tcPr>
            </w:tcPrChange>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392" w:author="Brian Bohman" w:date="2021-10-27T05:58:00Z">
              <w:tcPr>
                <w:tcW w:w="1008" w:type="dxa"/>
                <w:vAlign w:val="center"/>
                <w:hideMark/>
              </w:tcPr>
            </w:tcPrChange>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393" w:author="Brian Bohman" w:date="2021-10-27T05:58:00Z">
              <w:tcPr>
                <w:tcW w:w="1008" w:type="dxa"/>
                <w:hideMark/>
              </w:tcPr>
            </w:tcPrChange>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394" w:author="Brian Bohman" w:date="2021-10-27T05:58:00Z">
              <w:tcPr>
                <w:tcW w:w="720" w:type="dxa"/>
                <w:vAlign w:val="center"/>
                <w:hideMark/>
              </w:tcPr>
            </w:tcPrChange>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395" w:author="Brian Bohman" w:date="2021-10-27T05:58:00Z">
              <w:tcPr>
                <w:tcW w:w="1008" w:type="dxa"/>
                <w:vAlign w:val="center"/>
                <w:hideMark/>
              </w:tcPr>
            </w:tcPrChange>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396" w:author="Brian Bohman" w:date="2021-10-27T05:58:00Z">
              <w:tcPr>
                <w:tcW w:w="1152" w:type="dxa"/>
                <w:vAlign w:val="center"/>
                <w:hideMark/>
              </w:tcPr>
            </w:tcPrChange>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440" w:type="dxa"/>
            <w:vAlign w:val="center"/>
            <w:hideMark/>
            <w:tcPrChange w:id="15397" w:author="Brian Bohman" w:date="2021-10-27T05:58:00Z">
              <w:tcPr>
                <w:tcW w:w="1008" w:type="dxa"/>
                <w:vAlign w:val="center"/>
                <w:hideMark/>
              </w:tcPr>
            </w:tcPrChange>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19CD" w:rsidRPr="009B3DCC" w14:paraId="3E48AE6E" w14:textId="77777777" w:rsidTr="00E419CD">
        <w:trPr>
          <w:trHeight w:val="180"/>
          <w:trPrChange w:id="15398" w:author="Brian Bohman" w:date="2021-10-27T05:58:00Z">
            <w:trPr>
              <w:trHeight w:val="180"/>
            </w:trPr>
          </w:trPrChange>
        </w:trPr>
        <w:tc>
          <w:tcPr>
            <w:tcW w:w="360" w:type="dxa"/>
            <w:vAlign w:val="center"/>
            <w:hideMark/>
            <w:tcPrChange w:id="15399" w:author="Brian Bohman" w:date="2021-10-27T05:58:00Z">
              <w:tcPr>
                <w:tcW w:w="360" w:type="dxa"/>
                <w:vAlign w:val="center"/>
                <w:hideMark/>
              </w:tcPr>
            </w:tcPrChange>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Change w:id="15400" w:author="Brian Bohman" w:date="2021-10-27T05:58:00Z">
              <w:tcPr>
                <w:tcW w:w="864" w:type="dxa"/>
                <w:vAlign w:val="center"/>
                <w:hideMark/>
              </w:tcPr>
            </w:tcPrChange>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01" w:author="Brian Bohman" w:date="2021-10-27T05:58:00Z">
              <w:tcPr>
                <w:tcW w:w="1152" w:type="dxa"/>
                <w:vAlign w:val="center"/>
                <w:hideMark/>
              </w:tcPr>
            </w:tcPrChange>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02" w:author="Brian Bohman" w:date="2021-10-27T05:58:00Z">
              <w:tcPr>
                <w:tcW w:w="504" w:type="dxa"/>
                <w:vAlign w:val="center"/>
                <w:hideMark/>
              </w:tcPr>
            </w:tcPrChange>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03" w:author="Brian Bohman" w:date="2021-10-27T05:58:00Z">
              <w:tcPr>
                <w:tcW w:w="1008" w:type="dxa"/>
                <w:vAlign w:val="center"/>
                <w:hideMark/>
              </w:tcPr>
            </w:tcPrChange>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04" w:author="Brian Bohman" w:date="2021-10-27T05:58:00Z">
              <w:tcPr>
                <w:tcW w:w="1008" w:type="dxa"/>
                <w:hideMark/>
              </w:tcPr>
            </w:tcPrChange>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05" w:author="Brian Bohman" w:date="2021-10-27T05:58:00Z">
              <w:tcPr>
                <w:tcW w:w="720" w:type="dxa"/>
                <w:vAlign w:val="center"/>
                <w:hideMark/>
              </w:tcPr>
            </w:tcPrChange>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06" w:author="Brian Bohman" w:date="2021-10-27T05:58:00Z">
              <w:tcPr>
                <w:tcW w:w="1008" w:type="dxa"/>
                <w:vAlign w:val="center"/>
                <w:hideMark/>
              </w:tcPr>
            </w:tcPrChange>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07" w:author="Brian Bohman" w:date="2021-10-27T05:58:00Z">
              <w:tcPr>
                <w:tcW w:w="1152" w:type="dxa"/>
                <w:vAlign w:val="center"/>
                <w:hideMark/>
              </w:tcPr>
            </w:tcPrChange>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440" w:type="dxa"/>
            <w:vAlign w:val="center"/>
            <w:hideMark/>
            <w:tcPrChange w:id="15408" w:author="Brian Bohman" w:date="2021-10-27T05:58:00Z">
              <w:tcPr>
                <w:tcW w:w="1008" w:type="dxa"/>
                <w:vAlign w:val="center"/>
                <w:hideMark/>
              </w:tcPr>
            </w:tcPrChange>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48F692C9" w14:textId="77777777" w:rsidTr="00E419CD">
        <w:trPr>
          <w:trHeight w:val="165"/>
          <w:trPrChange w:id="15409" w:author="Brian Bohman" w:date="2021-10-27T05:58:00Z">
            <w:trPr>
              <w:trHeight w:val="165"/>
            </w:trPr>
          </w:trPrChange>
        </w:trPr>
        <w:tc>
          <w:tcPr>
            <w:tcW w:w="360" w:type="dxa"/>
            <w:vAlign w:val="center"/>
            <w:hideMark/>
            <w:tcPrChange w:id="15410" w:author="Brian Bohman" w:date="2021-10-27T05:58:00Z">
              <w:tcPr>
                <w:tcW w:w="360" w:type="dxa"/>
                <w:vAlign w:val="center"/>
                <w:hideMark/>
              </w:tcPr>
            </w:tcPrChange>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Change w:id="15411" w:author="Brian Bohman" w:date="2021-10-27T05:58:00Z">
              <w:tcPr>
                <w:tcW w:w="864" w:type="dxa"/>
                <w:vAlign w:val="center"/>
                <w:hideMark/>
              </w:tcPr>
            </w:tcPrChange>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12" w:author="Brian Bohman" w:date="2021-10-27T05:58:00Z">
              <w:tcPr>
                <w:tcW w:w="1152" w:type="dxa"/>
                <w:vAlign w:val="center"/>
                <w:hideMark/>
              </w:tcPr>
            </w:tcPrChange>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13" w:author="Brian Bohman" w:date="2021-10-27T05:58:00Z">
              <w:tcPr>
                <w:tcW w:w="504" w:type="dxa"/>
                <w:vAlign w:val="center"/>
                <w:hideMark/>
              </w:tcPr>
            </w:tcPrChange>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14" w:author="Brian Bohman" w:date="2021-10-27T05:58:00Z">
              <w:tcPr>
                <w:tcW w:w="1008" w:type="dxa"/>
                <w:vAlign w:val="center"/>
                <w:hideMark/>
              </w:tcPr>
            </w:tcPrChange>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15" w:author="Brian Bohman" w:date="2021-10-27T05:58:00Z">
              <w:tcPr>
                <w:tcW w:w="1008" w:type="dxa"/>
                <w:hideMark/>
              </w:tcPr>
            </w:tcPrChange>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16" w:author="Brian Bohman" w:date="2021-10-27T05:58:00Z">
              <w:tcPr>
                <w:tcW w:w="720" w:type="dxa"/>
                <w:vAlign w:val="center"/>
                <w:hideMark/>
              </w:tcPr>
            </w:tcPrChange>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17" w:author="Brian Bohman" w:date="2021-10-27T05:58:00Z">
              <w:tcPr>
                <w:tcW w:w="1008" w:type="dxa"/>
                <w:vAlign w:val="center"/>
                <w:hideMark/>
              </w:tcPr>
            </w:tcPrChange>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18" w:author="Brian Bohman" w:date="2021-10-27T05:58:00Z">
              <w:tcPr>
                <w:tcW w:w="1152" w:type="dxa"/>
                <w:vAlign w:val="center"/>
                <w:hideMark/>
              </w:tcPr>
            </w:tcPrChange>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5419" w:author="Brian Bohman" w:date="2021-10-27T05:58:00Z">
              <w:tcPr>
                <w:tcW w:w="1008" w:type="dxa"/>
                <w:vAlign w:val="center"/>
                <w:hideMark/>
              </w:tcPr>
            </w:tcPrChange>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19CD" w:rsidRPr="009B3DCC" w14:paraId="62209680" w14:textId="77777777" w:rsidTr="00E419CD">
        <w:trPr>
          <w:trHeight w:val="165"/>
          <w:trPrChange w:id="15420" w:author="Brian Bohman" w:date="2021-10-27T05:58:00Z">
            <w:trPr>
              <w:trHeight w:val="165"/>
            </w:trPr>
          </w:trPrChange>
        </w:trPr>
        <w:tc>
          <w:tcPr>
            <w:tcW w:w="360" w:type="dxa"/>
            <w:vAlign w:val="center"/>
            <w:hideMark/>
            <w:tcPrChange w:id="15421" w:author="Brian Bohman" w:date="2021-10-27T05:58:00Z">
              <w:tcPr>
                <w:tcW w:w="360" w:type="dxa"/>
                <w:vAlign w:val="center"/>
                <w:hideMark/>
              </w:tcPr>
            </w:tcPrChange>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Change w:id="15422" w:author="Brian Bohman" w:date="2021-10-27T05:58:00Z">
              <w:tcPr>
                <w:tcW w:w="864" w:type="dxa"/>
                <w:vAlign w:val="center"/>
                <w:hideMark/>
              </w:tcPr>
            </w:tcPrChange>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23" w:author="Brian Bohman" w:date="2021-10-27T05:58:00Z">
              <w:tcPr>
                <w:tcW w:w="1152" w:type="dxa"/>
                <w:vAlign w:val="center"/>
                <w:hideMark/>
              </w:tcPr>
            </w:tcPrChange>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24" w:author="Brian Bohman" w:date="2021-10-27T05:58:00Z">
              <w:tcPr>
                <w:tcW w:w="504" w:type="dxa"/>
                <w:vAlign w:val="center"/>
                <w:hideMark/>
              </w:tcPr>
            </w:tcPrChange>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Change w:id="15425" w:author="Brian Bohman" w:date="2021-10-27T05:58:00Z">
              <w:tcPr>
                <w:tcW w:w="1008" w:type="dxa"/>
                <w:vAlign w:val="center"/>
                <w:hideMark/>
              </w:tcPr>
            </w:tcPrChange>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Change w:id="15426" w:author="Brian Bohman" w:date="2021-10-27T05:58:00Z">
              <w:tcPr>
                <w:tcW w:w="1008" w:type="dxa"/>
                <w:hideMark/>
              </w:tcPr>
            </w:tcPrChange>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27" w:author="Brian Bohman" w:date="2021-10-27T05:58:00Z">
              <w:tcPr>
                <w:tcW w:w="720" w:type="dxa"/>
                <w:vAlign w:val="center"/>
                <w:hideMark/>
              </w:tcPr>
            </w:tcPrChange>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28" w:author="Brian Bohman" w:date="2021-10-27T05:58:00Z">
              <w:tcPr>
                <w:tcW w:w="1008" w:type="dxa"/>
                <w:vAlign w:val="center"/>
                <w:hideMark/>
              </w:tcPr>
            </w:tcPrChange>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29" w:author="Brian Bohman" w:date="2021-10-27T05:58:00Z">
              <w:tcPr>
                <w:tcW w:w="1152" w:type="dxa"/>
                <w:vAlign w:val="center"/>
                <w:hideMark/>
              </w:tcPr>
            </w:tcPrChange>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430" w:author="Brian Bohman" w:date="2021-10-27T05:58:00Z">
              <w:tcPr>
                <w:tcW w:w="1008" w:type="dxa"/>
                <w:vAlign w:val="center"/>
                <w:hideMark/>
              </w:tcPr>
            </w:tcPrChange>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19CD" w:rsidRPr="009B3DCC" w14:paraId="7C5C9711" w14:textId="77777777" w:rsidTr="00E419CD">
        <w:trPr>
          <w:trHeight w:val="165"/>
          <w:trPrChange w:id="15431" w:author="Brian Bohman" w:date="2021-10-27T05:58:00Z">
            <w:trPr>
              <w:trHeight w:val="165"/>
            </w:trPr>
          </w:trPrChange>
        </w:trPr>
        <w:tc>
          <w:tcPr>
            <w:tcW w:w="360" w:type="dxa"/>
            <w:vAlign w:val="center"/>
            <w:hideMark/>
            <w:tcPrChange w:id="15432" w:author="Brian Bohman" w:date="2021-10-27T05:58:00Z">
              <w:tcPr>
                <w:tcW w:w="360" w:type="dxa"/>
                <w:vAlign w:val="center"/>
                <w:hideMark/>
              </w:tcPr>
            </w:tcPrChange>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Change w:id="15433" w:author="Brian Bohman" w:date="2021-10-27T05:58:00Z">
              <w:tcPr>
                <w:tcW w:w="864" w:type="dxa"/>
                <w:vAlign w:val="center"/>
                <w:hideMark/>
              </w:tcPr>
            </w:tcPrChange>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34" w:author="Brian Bohman" w:date="2021-10-27T05:58:00Z">
              <w:tcPr>
                <w:tcW w:w="1152" w:type="dxa"/>
                <w:vAlign w:val="center"/>
                <w:hideMark/>
              </w:tcPr>
            </w:tcPrChange>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35" w:author="Brian Bohman" w:date="2021-10-27T05:58:00Z">
              <w:tcPr>
                <w:tcW w:w="504" w:type="dxa"/>
                <w:vAlign w:val="center"/>
                <w:hideMark/>
              </w:tcPr>
            </w:tcPrChange>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36" w:author="Brian Bohman" w:date="2021-10-27T05:58:00Z">
              <w:tcPr>
                <w:tcW w:w="1008" w:type="dxa"/>
                <w:vAlign w:val="center"/>
                <w:hideMark/>
              </w:tcPr>
            </w:tcPrChange>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37" w:author="Brian Bohman" w:date="2021-10-27T05:58:00Z">
              <w:tcPr>
                <w:tcW w:w="1008" w:type="dxa"/>
                <w:hideMark/>
              </w:tcPr>
            </w:tcPrChange>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38" w:author="Brian Bohman" w:date="2021-10-27T05:58:00Z">
              <w:tcPr>
                <w:tcW w:w="720" w:type="dxa"/>
                <w:vAlign w:val="center"/>
                <w:hideMark/>
              </w:tcPr>
            </w:tcPrChange>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39" w:author="Brian Bohman" w:date="2021-10-27T05:58:00Z">
              <w:tcPr>
                <w:tcW w:w="1008" w:type="dxa"/>
                <w:vAlign w:val="center"/>
                <w:hideMark/>
              </w:tcPr>
            </w:tcPrChange>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40" w:author="Brian Bohman" w:date="2021-10-27T05:58:00Z">
              <w:tcPr>
                <w:tcW w:w="1152" w:type="dxa"/>
                <w:vAlign w:val="center"/>
                <w:hideMark/>
              </w:tcPr>
            </w:tcPrChange>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5441" w:author="Brian Bohman" w:date="2021-10-27T05:58:00Z">
              <w:tcPr>
                <w:tcW w:w="1008" w:type="dxa"/>
                <w:vAlign w:val="center"/>
                <w:hideMark/>
              </w:tcPr>
            </w:tcPrChange>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298FF940" w14:textId="77777777" w:rsidTr="00E419CD">
        <w:trPr>
          <w:trHeight w:val="165"/>
          <w:trPrChange w:id="15442" w:author="Brian Bohman" w:date="2021-10-27T05:58:00Z">
            <w:trPr>
              <w:trHeight w:val="165"/>
            </w:trPr>
          </w:trPrChange>
        </w:trPr>
        <w:tc>
          <w:tcPr>
            <w:tcW w:w="360" w:type="dxa"/>
            <w:vAlign w:val="center"/>
            <w:hideMark/>
            <w:tcPrChange w:id="15443" w:author="Brian Bohman" w:date="2021-10-27T05:58:00Z">
              <w:tcPr>
                <w:tcW w:w="360" w:type="dxa"/>
                <w:vAlign w:val="center"/>
                <w:hideMark/>
              </w:tcPr>
            </w:tcPrChange>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Change w:id="15444" w:author="Brian Bohman" w:date="2021-10-27T05:58:00Z">
              <w:tcPr>
                <w:tcW w:w="864" w:type="dxa"/>
                <w:vAlign w:val="center"/>
                <w:hideMark/>
              </w:tcPr>
            </w:tcPrChange>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45" w:author="Brian Bohman" w:date="2021-10-27T05:58:00Z">
              <w:tcPr>
                <w:tcW w:w="1152" w:type="dxa"/>
                <w:vAlign w:val="center"/>
                <w:hideMark/>
              </w:tcPr>
            </w:tcPrChange>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46" w:author="Brian Bohman" w:date="2021-10-27T05:58:00Z">
              <w:tcPr>
                <w:tcW w:w="504" w:type="dxa"/>
                <w:vAlign w:val="center"/>
                <w:hideMark/>
              </w:tcPr>
            </w:tcPrChange>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47" w:author="Brian Bohman" w:date="2021-10-27T05:58:00Z">
              <w:tcPr>
                <w:tcW w:w="1008" w:type="dxa"/>
                <w:vAlign w:val="center"/>
                <w:hideMark/>
              </w:tcPr>
            </w:tcPrChange>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48" w:author="Brian Bohman" w:date="2021-10-27T05:58:00Z">
              <w:tcPr>
                <w:tcW w:w="1008" w:type="dxa"/>
                <w:hideMark/>
              </w:tcPr>
            </w:tcPrChange>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49" w:author="Brian Bohman" w:date="2021-10-27T05:58:00Z">
              <w:tcPr>
                <w:tcW w:w="720" w:type="dxa"/>
                <w:vAlign w:val="center"/>
                <w:hideMark/>
              </w:tcPr>
            </w:tcPrChange>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50" w:author="Brian Bohman" w:date="2021-10-27T05:58:00Z">
              <w:tcPr>
                <w:tcW w:w="1008" w:type="dxa"/>
                <w:vAlign w:val="center"/>
                <w:hideMark/>
              </w:tcPr>
            </w:tcPrChange>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51" w:author="Brian Bohman" w:date="2021-10-27T05:58:00Z">
              <w:tcPr>
                <w:tcW w:w="1152" w:type="dxa"/>
                <w:vAlign w:val="center"/>
                <w:hideMark/>
              </w:tcPr>
            </w:tcPrChange>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5452" w:author="Brian Bohman" w:date="2021-10-27T05:58:00Z">
              <w:tcPr>
                <w:tcW w:w="1008" w:type="dxa"/>
                <w:vAlign w:val="center"/>
                <w:hideMark/>
              </w:tcPr>
            </w:tcPrChange>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10BFD9C" w14:textId="77777777" w:rsidTr="00E419CD">
        <w:trPr>
          <w:trHeight w:val="165"/>
          <w:trPrChange w:id="15453" w:author="Brian Bohman" w:date="2021-10-27T05:58:00Z">
            <w:trPr>
              <w:trHeight w:val="165"/>
            </w:trPr>
          </w:trPrChange>
        </w:trPr>
        <w:tc>
          <w:tcPr>
            <w:tcW w:w="360" w:type="dxa"/>
            <w:vAlign w:val="center"/>
            <w:hideMark/>
            <w:tcPrChange w:id="15454" w:author="Brian Bohman" w:date="2021-10-27T05:58:00Z">
              <w:tcPr>
                <w:tcW w:w="360" w:type="dxa"/>
                <w:vAlign w:val="center"/>
                <w:hideMark/>
              </w:tcPr>
            </w:tcPrChange>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Change w:id="15455" w:author="Brian Bohman" w:date="2021-10-27T05:58:00Z">
              <w:tcPr>
                <w:tcW w:w="864" w:type="dxa"/>
                <w:vAlign w:val="center"/>
                <w:hideMark/>
              </w:tcPr>
            </w:tcPrChange>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56" w:author="Brian Bohman" w:date="2021-10-27T05:58:00Z">
              <w:tcPr>
                <w:tcW w:w="1152" w:type="dxa"/>
                <w:vAlign w:val="center"/>
                <w:hideMark/>
              </w:tcPr>
            </w:tcPrChange>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57" w:author="Brian Bohman" w:date="2021-10-27T05:58:00Z">
              <w:tcPr>
                <w:tcW w:w="504" w:type="dxa"/>
                <w:vAlign w:val="center"/>
                <w:hideMark/>
              </w:tcPr>
            </w:tcPrChange>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58" w:author="Brian Bohman" w:date="2021-10-27T05:58:00Z">
              <w:tcPr>
                <w:tcW w:w="1008" w:type="dxa"/>
                <w:vAlign w:val="center"/>
                <w:hideMark/>
              </w:tcPr>
            </w:tcPrChange>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59" w:author="Brian Bohman" w:date="2021-10-27T05:58:00Z">
              <w:tcPr>
                <w:tcW w:w="1008" w:type="dxa"/>
                <w:hideMark/>
              </w:tcPr>
            </w:tcPrChange>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60" w:author="Brian Bohman" w:date="2021-10-27T05:58:00Z">
              <w:tcPr>
                <w:tcW w:w="720" w:type="dxa"/>
                <w:vAlign w:val="center"/>
                <w:hideMark/>
              </w:tcPr>
            </w:tcPrChange>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61" w:author="Brian Bohman" w:date="2021-10-27T05:58:00Z">
              <w:tcPr>
                <w:tcW w:w="1008" w:type="dxa"/>
                <w:vAlign w:val="center"/>
                <w:hideMark/>
              </w:tcPr>
            </w:tcPrChange>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462" w:author="Brian Bohman" w:date="2021-10-27T05:58:00Z">
              <w:tcPr>
                <w:tcW w:w="1152" w:type="dxa"/>
                <w:vAlign w:val="center"/>
                <w:hideMark/>
              </w:tcPr>
            </w:tcPrChange>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5463" w:author="Brian Bohman" w:date="2021-10-27T05:58:00Z">
              <w:tcPr>
                <w:tcW w:w="1008" w:type="dxa"/>
                <w:vAlign w:val="center"/>
                <w:hideMark/>
              </w:tcPr>
            </w:tcPrChange>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FB4424E" w14:textId="77777777" w:rsidTr="00E419CD">
        <w:trPr>
          <w:trHeight w:val="165"/>
          <w:trPrChange w:id="15464" w:author="Brian Bohman" w:date="2021-10-27T05:58:00Z">
            <w:trPr>
              <w:trHeight w:val="165"/>
            </w:trPr>
          </w:trPrChange>
        </w:trPr>
        <w:tc>
          <w:tcPr>
            <w:tcW w:w="360" w:type="dxa"/>
            <w:vAlign w:val="center"/>
            <w:hideMark/>
            <w:tcPrChange w:id="15465" w:author="Brian Bohman" w:date="2021-10-27T05:58:00Z">
              <w:tcPr>
                <w:tcW w:w="360" w:type="dxa"/>
                <w:vAlign w:val="center"/>
                <w:hideMark/>
              </w:tcPr>
            </w:tcPrChange>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Change w:id="15466" w:author="Brian Bohman" w:date="2021-10-27T05:58:00Z">
              <w:tcPr>
                <w:tcW w:w="864" w:type="dxa"/>
                <w:vAlign w:val="center"/>
                <w:hideMark/>
              </w:tcPr>
            </w:tcPrChange>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67" w:author="Brian Bohman" w:date="2021-10-27T05:58:00Z">
              <w:tcPr>
                <w:tcW w:w="1152" w:type="dxa"/>
                <w:vAlign w:val="center"/>
                <w:hideMark/>
              </w:tcPr>
            </w:tcPrChange>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68" w:author="Brian Bohman" w:date="2021-10-27T05:58:00Z">
              <w:tcPr>
                <w:tcW w:w="504" w:type="dxa"/>
                <w:vAlign w:val="center"/>
                <w:hideMark/>
              </w:tcPr>
            </w:tcPrChange>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Change w:id="15469" w:author="Brian Bohman" w:date="2021-10-27T05:58:00Z">
              <w:tcPr>
                <w:tcW w:w="1008" w:type="dxa"/>
                <w:vAlign w:val="center"/>
                <w:hideMark/>
              </w:tcPr>
            </w:tcPrChange>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Change w:id="15470" w:author="Brian Bohman" w:date="2021-10-27T05:58:00Z">
              <w:tcPr>
                <w:tcW w:w="1008" w:type="dxa"/>
                <w:hideMark/>
              </w:tcPr>
            </w:tcPrChange>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71" w:author="Brian Bohman" w:date="2021-10-27T05:58:00Z">
              <w:tcPr>
                <w:tcW w:w="720" w:type="dxa"/>
                <w:vAlign w:val="center"/>
                <w:hideMark/>
              </w:tcPr>
            </w:tcPrChange>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Change w:id="15472" w:author="Brian Bohman" w:date="2021-10-27T05:58:00Z">
              <w:tcPr>
                <w:tcW w:w="1008" w:type="dxa"/>
                <w:vAlign w:val="center"/>
                <w:hideMark/>
              </w:tcPr>
            </w:tcPrChange>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473" w:author="Brian Bohman" w:date="2021-10-27T05:58:00Z">
              <w:tcPr>
                <w:tcW w:w="1152" w:type="dxa"/>
                <w:vAlign w:val="center"/>
                <w:hideMark/>
              </w:tcPr>
            </w:tcPrChange>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5474" w:author="Brian Bohman" w:date="2021-10-27T05:58:00Z">
              <w:tcPr>
                <w:tcW w:w="1008" w:type="dxa"/>
                <w:vAlign w:val="center"/>
                <w:hideMark/>
              </w:tcPr>
            </w:tcPrChange>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5CEF34D7" w14:textId="77777777" w:rsidTr="00E419CD">
        <w:trPr>
          <w:trHeight w:val="165"/>
          <w:trPrChange w:id="15475" w:author="Brian Bohman" w:date="2021-10-27T05:58:00Z">
            <w:trPr>
              <w:trHeight w:val="165"/>
            </w:trPr>
          </w:trPrChange>
        </w:trPr>
        <w:tc>
          <w:tcPr>
            <w:tcW w:w="360" w:type="dxa"/>
            <w:vAlign w:val="center"/>
            <w:hideMark/>
            <w:tcPrChange w:id="15476" w:author="Brian Bohman" w:date="2021-10-27T05:58:00Z">
              <w:tcPr>
                <w:tcW w:w="360" w:type="dxa"/>
                <w:vAlign w:val="center"/>
                <w:hideMark/>
              </w:tcPr>
            </w:tcPrChange>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Change w:id="15477" w:author="Brian Bohman" w:date="2021-10-27T05:58:00Z">
              <w:tcPr>
                <w:tcW w:w="864" w:type="dxa"/>
                <w:vAlign w:val="center"/>
                <w:hideMark/>
              </w:tcPr>
            </w:tcPrChange>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78" w:author="Brian Bohman" w:date="2021-10-27T05:58:00Z">
              <w:tcPr>
                <w:tcW w:w="1152" w:type="dxa"/>
                <w:vAlign w:val="center"/>
                <w:hideMark/>
              </w:tcPr>
            </w:tcPrChange>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79" w:author="Brian Bohman" w:date="2021-10-27T05:58:00Z">
              <w:tcPr>
                <w:tcW w:w="504" w:type="dxa"/>
                <w:vAlign w:val="center"/>
                <w:hideMark/>
              </w:tcPr>
            </w:tcPrChange>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80" w:author="Brian Bohman" w:date="2021-10-27T05:58:00Z">
              <w:tcPr>
                <w:tcW w:w="1008" w:type="dxa"/>
                <w:vAlign w:val="center"/>
                <w:hideMark/>
              </w:tcPr>
            </w:tcPrChange>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81" w:author="Brian Bohman" w:date="2021-10-27T05:58:00Z">
              <w:tcPr>
                <w:tcW w:w="1008" w:type="dxa"/>
                <w:hideMark/>
              </w:tcPr>
            </w:tcPrChange>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82" w:author="Brian Bohman" w:date="2021-10-27T05:58:00Z">
              <w:tcPr>
                <w:tcW w:w="720" w:type="dxa"/>
                <w:vAlign w:val="center"/>
                <w:hideMark/>
              </w:tcPr>
            </w:tcPrChange>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83" w:author="Brian Bohman" w:date="2021-10-27T05:58:00Z">
              <w:tcPr>
                <w:tcW w:w="1008" w:type="dxa"/>
                <w:vAlign w:val="center"/>
                <w:hideMark/>
              </w:tcPr>
            </w:tcPrChange>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484" w:author="Brian Bohman" w:date="2021-10-27T05:58:00Z">
              <w:tcPr>
                <w:tcW w:w="1152" w:type="dxa"/>
                <w:vAlign w:val="center"/>
                <w:hideMark/>
              </w:tcPr>
            </w:tcPrChange>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5485" w:author="Brian Bohman" w:date="2021-10-27T05:58:00Z">
              <w:tcPr>
                <w:tcW w:w="1008" w:type="dxa"/>
                <w:vAlign w:val="center"/>
                <w:hideMark/>
              </w:tcPr>
            </w:tcPrChange>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35F25A3" w14:textId="77777777" w:rsidTr="00E419CD">
        <w:trPr>
          <w:trHeight w:val="165"/>
          <w:trPrChange w:id="15486" w:author="Brian Bohman" w:date="2021-10-27T05:58:00Z">
            <w:trPr>
              <w:trHeight w:val="165"/>
            </w:trPr>
          </w:trPrChange>
        </w:trPr>
        <w:tc>
          <w:tcPr>
            <w:tcW w:w="360" w:type="dxa"/>
            <w:vAlign w:val="center"/>
            <w:hideMark/>
            <w:tcPrChange w:id="15487" w:author="Brian Bohman" w:date="2021-10-27T05:58:00Z">
              <w:tcPr>
                <w:tcW w:w="360" w:type="dxa"/>
                <w:vAlign w:val="center"/>
                <w:hideMark/>
              </w:tcPr>
            </w:tcPrChange>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Change w:id="15488" w:author="Brian Bohman" w:date="2021-10-27T05:58:00Z">
              <w:tcPr>
                <w:tcW w:w="864" w:type="dxa"/>
                <w:vAlign w:val="center"/>
                <w:hideMark/>
              </w:tcPr>
            </w:tcPrChange>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489" w:author="Brian Bohman" w:date="2021-10-27T05:58:00Z">
              <w:tcPr>
                <w:tcW w:w="1152" w:type="dxa"/>
                <w:vAlign w:val="center"/>
                <w:hideMark/>
              </w:tcPr>
            </w:tcPrChange>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490" w:author="Brian Bohman" w:date="2021-10-27T05:58:00Z">
              <w:tcPr>
                <w:tcW w:w="504" w:type="dxa"/>
                <w:vAlign w:val="center"/>
                <w:hideMark/>
              </w:tcPr>
            </w:tcPrChange>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491" w:author="Brian Bohman" w:date="2021-10-27T05:58:00Z">
              <w:tcPr>
                <w:tcW w:w="1008" w:type="dxa"/>
                <w:vAlign w:val="center"/>
                <w:hideMark/>
              </w:tcPr>
            </w:tcPrChange>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492" w:author="Brian Bohman" w:date="2021-10-27T05:58:00Z">
              <w:tcPr>
                <w:tcW w:w="1008" w:type="dxa"/>
                <w:hideMark/>
              </w:tcPr>
            </w:tcPrChange>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493" w:author="Brian Bohman" w:date="2021-10-27T05:58:00Z">
              <w:tcPr>
                <w:tcW w:w="720" w:type="dxa"/>
                <w:vAlign w:val="center"/>
                <w:hideMark/>
              </w:tcPr>
            </w:tcPrChange>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494" w:author="Brian Bohman" w:date="2021-10-27T05:58:00Z">
              <w:tcPr>
                <w:tcW w:w="1008" w:type="dxa"/>
                <w:vAlign w:val="center"/>
                <w:hideMark/>
              </w:tcPr>
            </w:tcPrChange>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495" w:author="Brian Bohman" w:date="2021-10-27T05:58:00Z">
              <w:tcPr>
                <w:tcW w:w="1152" w:type="dxa"/>
                <w:vAlign w:val="center"/>
                <w:hideMark/>
              </w:tcPr>
            </w:tcPrChange>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440" w:type="dxa"/>
            <w:vAlign w:val="center"/>
            <w:hideMark/>
            <w:tcPrChange w:id="15496" w:author="Brian Bohman" w:date="2021-10-27T05:58:00Z">
              <w:tcPr>
                <w:tcW w:w="1008" w:type="dxa"/>
                <w:vAlign w:val="center"/>
                <w:hideMark/>
              </w:tcPr>
            </w:tcPrChange>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1E3585EB" w14:textId="77777777" w:rsidTr="00E419CD">
        <w:trPr>
          <w:trHeight w:val="165"/>
          <w:trPrChange w:id="15497" w:author="Brian Bohman" w:date="2021-10-27T05:58:00Z">
            <w:trPr>
              <w:trHeight w:val="165"/>
            </w:trPr>
          </w:trPrChange>
        </w:trPr>
        <w:tc>
          <w:tcPr>
            <w:tcW w:w="360" w:type="dxa"/>
            <w:vAlign w:val="center"/>
            <w:hideMark/>
            <w:tcPrChange w:id="15498" w:author="Brian Bohman" w:date="2021-10-27T05:58:00Z">
              <w:tcPr>
                <w:tcW w:w="360" w:type="dxa"/>
                <w:vAlign w:val="center"/>
                <w:hideMark/>
              </w:tcPr>
            </w:tcPrChange>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Change w:id="15499" w:author="Brian Bohman" w:date="2021-10-27T05:58:00Z">
              <w:tcPr>
                <w:tcW w:w="864" w:type="dxa"/>
                <w:vAlign w:val="center"/>
                <w:hideMark/>
              </w:tcPr>
            </w:tcPrChange>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00" w:author="Brian Bohman" w:date="2021-10-27T05:58:00Z">
              <w:tcPr>
                <w:tcW w:w="1152" w:type="dxa"/>
                <w:vAlign w:val="center"/>
                <w:hideMark/>
              </w:tcPr>
            </w:tcPrChange>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01" w:author="Brian Bohman" w:date="2021-10-27T05:58:00Z">
              <w:tcPr>
                <w:tcW w:w="504" w:type="dxa"/>
                <w:vAlign w:val="center"/>
                <w:hideMark/>
              </w:tcPr>
            </w:tcPrChange>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02" w:author="Brian Bohman" w:date="2021-10-27T05:58:00Z">
              <w:tcPr>
                <w:tcW w:w="1008" w:type="dxa"/>
                <w:vAlign w:val="center"/>
                <w:hideMark/>
              </w:tcPr>
            </w:tcPrChange>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03" w:author="Brian Bohman" w:date="2021-10-27T05:58:00Z">
              <w:tcPr>
                <w:tcW w:w="1008" w:type="dxa"/>
                <w:hideMark/>
              </w:tcPr>
            </w:tcPrChange>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04" w:author="Brian Bohman" w:date="2021-10-27T05:58:00Z">
              <w:tcPr>
                <w:tcW w:w="720" w:type="dxa"/>
                <w:vAlign w:val="center"/>
                <w:hideMark/>
              </w:tcPr>
            </w:tcPrChange>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05" w:author="Brian Bohman" w:date="2021-10-27T05:58:00Z">
              <w:tcPr>
                <w:tcW w:w="1008" w:type="dxa"/>
                <w:vAlign w:val="center"/>
                <w:hideMark/>
              </w:tcPr>
            </w:tcPrChange>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06" w:author="Brian Bohman" w:date="2021-10-27T05:58:00Z">
              <w:tcPr>
                <w:tcW w:w="1152" w:type="dxa"/>
                <w:vAlign w:val="center"/>
                <w:hideMark/>
              </w:tcPr>
            </w:tcPrChange>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440" w:type="dxa"/>
            <w:vAlign w:val="center"/>
            <w:hideMark/>
            <w:tcPrChange w:id="15507" w:author="Brian Bohman" w:date="2021-10-27T05:58:00Z">
              <w:tcPr>
                <w:tcW w:w="1008" w:type="dxa"/>
                <w:vAlign w:val="center"/>
                <w:hideMark/>
              </w:tcPr>
            </w:tcPrChange>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287B334C" w14:textId="77777777" w:rsidTr="00E419CD">
        <w:trPr>
          <w:trHeight w:val="165"/>
          <w:trPrChange w:id="15508" w:author="Brian Bohman" w:date="2021-10-27T05:58:00Z">
            <w:trPr>
              <w:trHeight w:val="165"/>
            </w:trPr>
          </w:trPrChange>
        </w:trPr>
        <w:tc>
          <w:tcPr>
            <w:tcW w:w="360" w:type="dxa"/>
            <w:vAlign w:val="center"/>
            <w:hideMark/>
            <w:tcPrChange w:id="15509" w:author="Brian Bohman" w:date="2021-10-27T05:58:00Z">
              <w:tcPr>
                <w:tcW w:w="360" w:type="dxa"/>
                <w:vAlign w:val="center"/>
                <w:hideMark/>
              </w:tcPr>
            </w:tcPrChange>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Change w:id="15510" w:author="Brian Bohman" w:date="2021-10-27T05:58:00Z">
              <w:tcPr>
                <w:tcW w:w="864" w:type="dxa"/>
                <w:vAlign w:val="center"/>
                <w:hideMark/>
              </w:tcPr>
            </w:tcPrChange>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11" w:author="Brian Bohman" w:date="2021-10-27T05:58:00Z">
              <w:tcPr>
                <w:tcW w:w="1152" w:type="dxa"/>
                <w:vAlign w:val="center"/>
                <w:hideMark/>
              </w:tcPr>
            </w:tcPrChange>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12" w:author="Brian Bohman" w:date="2021-10-27T05:58:00Z">
              <w:tcPr>
                <w:tcW w:w="504" w:type="dxa"/>
                <w:vAlign w:val="center"/>
                <w:hideMark/>
              </w:tcPr>
            </w:tcPrChange>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Change w:id="15513" w:author="Brian Bohman" w:date="2021-10-27T05:58:00Z">
              <w:tcPr>
                <w:tcW w:w="1008" w:type="dxa"/>
                <w:vAlign w:val="center"/>
                <w:hideMark/>
              </w:tcPr>
            </w:tcPrChange>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Change w:id="15514" w:author="Brian Bohman" w:date="2021-10-27T05:58:00Z">
              <w:tcPr>
                <w:tcW w:w="1008" w:type="dxa"/>
                <w:hideMark/>
              </w:tcPr>
            </w:tcPrChange>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15" w:author="Brian Bohman" w:date="2021-10-27T05:58:00Z">
              <w:tcPr>
                <w:tcW w:w="720" w:type="dxa"/>
                <w:vAlign w:val="center"/>
                <w:hideMark/>
              </w:tcPr>
            </w:tcPrChange>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16" w:author="Brian Bohman" w:date="2021-10-27T05:58:00Z">
              <w:tcPr>
                <w:tcW w:w="1008" w:type="dxa"/>
                <w:vAlign w:val="center"/>
                <w:hideMark/>
              </w:tcPr>
            </w:tcPrChange>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17" w:author="Brian Bohman" w:date="2021-10-27T05:58:00Z">
              <w:tcPr>
                <w:tcW w:w="1152" w:type="dxa"/>
                <w:vAlign w:val="center"/>
                <w:hideMark/>
              </w:tcPr>
            </w:tcPrChange>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440" w:type="dxa"/>
            <w:vAlign w:val="center"/>
            <w:hideMark/>
            <w:tcPrChange w:id="15518" w:author="Brian Bohman" w:date="2021-10-27T05:58:00Z">
              <w:tcPr>
                <w:tcW w:w="1008" w:type="dxa"/>
                <w:vAlign w:val="center"/>
                <w:hideMark/>
              </w:tcPr>
            </w:tcPrChange>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6DC9BD71" w14:textId="77777777" w:rsidTr="00E419CD">
        <w:trPr>
          <w:trHeight w:val="165"/>
          <w:trPrChange w:id="15519" w:author="Brian Bohman" w:date="2021-10-27T05:58:00Z">
            <w:trPr>
              <w:trHeight w:val="165"/>
            </w:trPr>
          </w:trPrChange>
        </w:trPr>
        <w:tc>
          <w:tcPr>
            <w:tcW w:w="360" w:type="dxa"/>
            <w:vAlign w:val="center"/>
            <w:hideMark/>
            <w:tcPrChange w:id="15520" w:author="Brian Bohman" w:date="2021-10-27T05:58:00Z">
              <w:tcPr>
                <w:tcW w:w="360" w:type="dxa"/>
                <w:vAlign w:val="center"/>
                <w:hideMark/>
              </w:tcPr>
            </w:tcPrChange>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Change w:id="15521" w:author="Brian Bohman" w:date="2021-10-27T05:58:00Z">
              <w:tcPr>
                <w:tcW w:w="864" w:type="dxa"/>
                <w:vAlign w:val="center"/>
                <w:hideMark/>
              </w:tcPr>
            </w:tcPrChange>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22" w:author="Brian Bohman" w:date="2021-10-27T05:58:00Z">
              <w:tcPr>
                <w:tcW w:w="1152" w:type="dxa"/>
                <w:vAlign w:val="center"/>
                <w:hideMark/>
              </w:tcPr>
            </w:tcPrChange>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23" w:author="Brian Bohman" w:date="2021-10-27T05:58:00Z">
              <w:tcPr>
                <w:tcW w:w="504" w:type="dxa"/>
                <w:vAlign w:val="center"/>
                <w:hideMark/>
              </w:tcPr>
            </w:tcPrChange>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24" w:author="Brian Bohman" w:date="2021-10-27T05:58:00Z">
              <w:tcPr>
                <w:tcW w:w="1008" w:type="dxa"/>
                <w:vAlign w:val="center"/>
                <w:hideMark/>
              </w:tcPr>
            </w:tcPrChange>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25" w:author="Brian Bohman" w:date="2021-10-27T05:58:00Z">
              <w:tcPr>
                <w:tcW w:w="1008" w:type="dxa"/>
                <w:hideMark/>
              </w:tcPr>
            </w:tcPrChange>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26" w:author="Brian Bohman" w:date="2021-10-27T05:58:00Z">
              <w:tcPr>
                <w:tcW w:w="720" w:type="dxa"/>
                <w:vAlign w:val="center"/>
                <w:hideMark/>
              </w:tcPr>
            </w:tcPrChange>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27" w:author="Brian Bohman" w:date="2021-10-27T05:58:00Z">
              <w:tcPr>
                <w:tcW w:w="1008" w:type="dxa"/>
                <w:vAlign w:val="center"/>
                <w:hideMark/>
              </w:tcPr>
            </w:tcPrChange>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28" w:author="Brian Bohman" w:date="2021-10-27T05:58:00Z">
              <w:tcPr>
                <w:tcW w:w="1152" w:type="dxa"/>
                <w:vAlign w:val="center"/>
                <w:hideMark/>
              </w:tcPr>
            </w:tcPrChange>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vAlign w:val="center"/>
            <w:hideMark/>
            <w:tcPrChange w:id="15529" w:author="Brian Bohman" w:date="2021-10-27T05:58:00Z">
              <w:tcPr>
                <w:tcW w:w="1008" w:type="dxa"/>
                <w:vAlign w:val="center"/>
                <w:hideMark/>
              </w:tcPr>
            </w:tcPrChange>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8605C71" w14:textId="77777777" w:rsidTr="00E419CD">
        <w:trPr>
          <w:trHeight w:val="165"/>
          <w:trPrChange w:id="15530" w:author="Brian Bohman" w:date="2021-10-27T05:58:00Z">
            <w:trPr>
              <w:trHeight w:val="165"/>
            </w:trPr>
          </w:trPrChange>
        </w:trPr>
        <w:tc>
          <w:tcPr>
            <w:tcW w:w="360" w:type="dxa"/>
            <w:vAlign w:val="center"/>
            <w:hideMark/>
            <w:tcPrChange w:id="15531" w:author="Brian Bohman" w:date="2021-10-27T05:58:00Z">
              <w:tcPr>
                <w:tcW w:w="360" w:type="dxa"/>
                <w:vAlign w:val="center"/>
                <w:hideMark/>
              </w:tcPr>
            </w:tcPrChange>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Change w:id="15532" w:author="Brian Bohman" w:date="2021-10-27T05:58:00Z">
              <w:tcPr>
                <w:tcW w:w="864" w:type="dxa"/>
                <w:vAlign w:val="center"/>
                <w:hideMark/>
              </w:tcPr>
            </w:tcPrChange>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33" w:author="Brian Bohman" w:date="2021-10-27T05:58:00Z">
              <w:tcPr>
                <w:tcW w:w="1152" w:type="dxa"/>
                <w:vAlign w:val="center"/>
                <w:hideMark/>
              </w:tcPr>
            </w:tcPrChange>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34" w:author="Brian Bohman" w:date="2021-10-27T05:58:00Z">
              <w:tcPr>
                <w:tcW w:w="504" w:type="dxa"/>
                <w:vAlign w:val="center"/>
                <w:hideMark/>
              </w:tcPr>
            </w:tcPrChange>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35" w:author="Brian Bohman" w:date="2021-10-27T05:58:00Z">
              <w:tcPr>
                <w:tcW w:w="1008" w:type="dxa"/>
                <w:vAlign w:val="center"/>
                <w:hideMark/>
              </w:tcPr>
            </w:tcPrChange>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36" w:author="Brian Bohman" w:date="2021-10-27T05:58:00Z">
              <w:tcPr>
                <w:tcW w:w="1008" w:type="dxa"/>
                <w:hideMark/>
              </w:tcPr>
            </w:tcPrChange>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37" w:author="Brian Bohman" w:date="2021-10-27T05:58:00Z">
              <w:tcPr>
                <w:tcW w:w="720" w:type="dxa"/>
                <w:vAlign w:val="center"/>
                <w:hideMark/>
              </w:tcPr>
            </w:tcPrChange>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38" w:author="Brian Bohman" w:date="2021-10-27T05:58:00Z">
              <w:tcPr>
                <w:tcW w:w="1008" w:type="dxa"/>
                <w:vAlign w:val="center"/>
                <w:hideMark/>
              </w:tcPr>
            </w:tcPrChange>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152" w:type="dxa"/>
            <w:vAlign w:val="center"/>
            <w:hideMark/>
            <w:tcPrChange w:id="15539" w:author="Brian Bohman" w:date="2021-10-27T05:58:00Z">
              <w:tcPr>
                <w:tcW w:w="1152" w:type="dxa"/>
                <w:vAlign w:val="center"/>
                <w:hideMark/>
              </w:tcPr>
            </w:tcPrChange>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440" w:type="dxa"/>
            <w:vAlign w:val="center"/>
            <w:hideMark/>
            <w:tcPrChange w:id="15540" w:author="Brian Bohman" w:date="2021-10-27T05:58:00Z">
              <w:tcPr>
                <w:tcW w:w="1008" w:type="dxa"/>
                <w:vAlign w:val="center"/>
                <w:hideMark/>
              </w:tcPr>
            </w:tcPrChange>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BAFDBD6" w14:textId="77777777" w:rsidTr="00E419CD">
        <w:trPr>
          <w:trHeight w:val="165"/>
          <w:trPrChange w:id="15541" w:author="Brian Bohman" w:date="2021-10-27T05:58:00Z">
            <w:trPr>
              <w:trHeight w:val="165"/>
            </w:trPr>
          </w:trPrChange>
        </w:trPr>
        <w:tc>
          <w:tcPr>
            <w:tcW w:w="360" w:type="dxa"/>
            <w:vAlign w:val="center"/>
            <w:hideMark/>
            <w:tcPrChange w:id="15542" w:author="Brian Bohman" w:date="2021-10-27T05:58:00Z">
              <w:tcPr>
                <w:tcW w:w="360" w:type="dxa"/>
                <w:vAlign w:val="center"/>
                <w:hideMark/>
              </w:tcPr>
            </w:tcPrChange>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Change w:id="15543" w:author="Brian Bohman" w:date="2021-10-27T05:58:00Z">
              <w:tcPr>
                <w:tcW w:w="864" w:type="dxa"/>
                <w:vAlign w:val="center"/>
                <w:hideMark/>
              </w:tcPr>
            </w:tcPrChange>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44" w:author="Brian Bohman" w:date="2021-10-27T05:58:00Z">
              <w:tcPr>
                <w:tcW w:w="1152" w:type="dxa"/>
                <w:vAlign w:val="center"/>
                <w:hideMark/>
              </w:tcPr>
            </w:tcPrChange>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45" w:author="Brian Bohman" w:date="2021-10-27T05:58:00Z">
              <w:tcPr>
                <w:tcW w:w="504" w:type="dxa"/>
                <w:vAlign w:val="center"/>
                <w:hideMark/>
              </w:tcPr>
            </w:tcPrChange>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46" w:author="Brian Bohman" w:date="2021-10-27T05:58:00Z">
              <w:tcPr>
                <w:tcW w:w="1008" w:type="dxa"/>
                <w:vAlign w:val="center"/>
                <w:hideMark/>
              </w:tcPr>
            </w:tcPrChange>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47" w:author="Brian Bohman" w:date="2021-10-27T05:58:00Z">
              <w:tcPr>
                <w:tcW w:w="1008" w:type="dxa"/>
                <w:hideMark/>
              </w:tcPr>
            </w:tcPrChange>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48" w:author="Brian Bohman" w:date="2021-10-27T05:58:00Z">
              <w:tcPr>
                <w:tcW w:w="720" w:type="dxa"/>
                <w:vAlign w:val="center"/>
                <w:hideMark/>
              </w:tcPr>
            </w:tcPrChange>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49" w:author="Brian Bohman" w:date="2021-10-27T05:58:00Z">
              <w:tcPr>
                <w:tcW w:w="1008" w:type="dxa"/>
                <w:vAlign w:val="center"/>
                <w:hideMark/>
              </w:tcPr>
            </w:tcPrChange>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152" w:type="dxa"/>
            <w:vAlign w:val="center"/>
            <w:hideMark/>
            <w:tcPrChange w:id="15550" w:author="Brian Bohman" w:date="2021-10-27T05:58:00Z">
              <w:tcPr>
                <w:tcW w:w="1152" w:type="dxa"/>
                <w:vAlign w:val="center"/>
                <w:hideMark/>
              </w:tcPr>
            </w:tcPrChange>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440" w:type="dxa"/>
            <w:vAlign w:val="center"/>
            <w:hideMark/>
            <w:tcPrChange w:id="15551" w:author="Brian Bohman" w:date="2021-10-27T05:58:00Z">
              <w:tcPr>
                <w:tcW w:w="1008" w:type="dxa"/>
                <w:vAlign w:val="center"/>
                <w:hideMark/>
              </w:tcPr>
            </w:tcPrChange>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3E8B72F" w14:textId="77777777" w:rsidTr="00E419CD">
        <w:trPr>
          <w:trHeight w:val="165"/>
          <w:trPrChange w:id="15552" w:author="Brian Bohman" w:date="2021-10-27T05:58:00Z">
            <w:trPr>
              <w:trHeight w:val="165"/>
            </w:trPr>
          </w:trPrChange>
        </w:trPr>
        <w:tc>
          <w:tcPr>
            <w:tcW w:w="360" w:type="dxa"/>
            <w:vAlign w:val="center"/>
            <w:hideMark/>
            <w:tcPrChange w:id="15553" w:author="Brian Bohman" w:date="2021-10-27T05:58:00Z">
              <w:tcPr>
                <w:tcW w:w="360" w:type="dxa"/>
                <w:vAlign w:val="center"/>
                <w:hideMark/>
              </w:tcPr>
            </w:tcPrChange>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Change w:id="15554" w:author="Brian Bohman" w:date="2021-10-27T05:58:00Z">
              <w:tcPr>
                <w:tcW w:w="864" w:type="dxa"/>
                <w:vAlign w:val="center"/>
                <w:hideMark/>
              </w:tcPr>
            </w:tcPrChange>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Change w:id="15555" w:author="Brian Bohman" w:date="2021-10-27T05:58:00Z">
              <w:tcPr>
                <w:tcW w:w="1152" w:type="dxa"/>
                <w:vAlign w:val="center"/>
                <w:hideMark/>
              </w:tcPr>
            </w:tcPrChange>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Change w:id="15556" w:author="Brian Bohman" w:date="2021-10-27T05:58:00Z">
              <w:tcPr>
                <w:tcW w:w="504" w:type="dxa"/>
                <w:vAlign w:val="center"/>
                <w:hideMark/>
              </w:tcPr>
            </w:tcPrChange>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Change w:id="15557" w:author="Brian Bohman" w:date="2021-10-27T05:58:00Z">
              <w:tcPr>
                <w:tcW w:w="1008" w:type="dxa"/>
                <w:vAlign w:val="center"/>
                <w:hideMark/>
              </w:tcPr>
            </w:tcPrChange>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Change w:id="15558" w:author="Brian Bohman" w:date="2021-10-27T05:58:00Z">
              <w:tcPr>
                <w:tcW w:w="1008" w:type="dxa"/>
                <w:hideMark/>
              </w:tcPr>
            </w:tcPrChange>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Change w:id="15559" w:author="Brian Bohman" w:date="2021-10-27T05:58:00Z">
              <w:tcPr>
                <w:tcW w:w="720" w:type="dxa"/>
                <w:vAlign w:val="center"/>
                <w:hideMark/>
              </w:tcPr>
            </w:tcPrChange>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Change w:id="15560" w:author="Brian Bohman" w:date="2021-10-27T05:58:00Z">
              <w:tcPr>
                <w:tcW w:w="1008" w:type="dxa"/>
                <w:vAlign w:val="center"/>
                <w:hideMark/>
              </w:tcPr>
            </w:tcPrChange>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561" w:author="Brian Bohman" w:date="2021-10-27T05:58:00Z">
              <w:tcPr>
                <w:tcW w:w="1152" w:type="dxa"/>
                <w:vAlign w:val="center"/>
                <w:hideMark/>
              </w:tcPr>
            </w:tcPrChange>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440" w:type="dxa"/>
            <w:vAlign w:val="center"/>
            <w:hideMark/>
            <w:tcPrChange w:id="15562" w:author="Brian Bohman" w:date="2021-10-27T05:58:00Z">
              <w:tcPr>
                <w:tcW w:w="1008" w:type="dxa"/>
                <w:vAlign w:val="center"/>
                <w:hideMark/>
              </w:tcPr>
            </w:tcPrChange>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59170B6F" w14:textId="77777777" w:rsidTr="00E419CD">
        <w:trPr>
          <w:trHeight w:val="180"/>
          <w:trPrChange w:id="15563" w:author="Brian Bohman" w:date="2021-10-27T05:58:00Z">
            <w:trPr>
              <w:trHeight w:val="180"/>
            </w:trPr>
          </w:trPrChange>
        </w:trPr>
        <w:tc>
          <w:tcPr>
            <w:tcW w:w="360" w:type="dxa"/>
            <w:vAlign w:val="center"/>
            <w:hideMark/>
            <w:tcPrChange w:id="15564" w:author="Brian Bohman" w:date="2021-10-27T05:58:00Z">
              <w:tcPr>
                <w:tcW w:w="360" w:type="dxa"/>
                <w:vAlign w:val="center"/>
                <w:hideMark/>
              </w:tcPr>
            </w:tcPrChange>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Change w:id="15565" w:author="Brian Bohman" w:date="2021-10-27T05:58:00Z">
              <w:tcPr>
                <w:tcW w:w="864" w:type="dxa"/>
                <w:vAlign w:val="center"/>
                <w:hideMark/>
              </w:tcPr>
            </w:tcPrChange>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66" w:author="Brian Bohman" w:date="2021-10-27T05:58:00Z">
              <w:tcPr>
                <w:tcW w:w="1152" w:type="dxa"/>
                <w:vAlign w:val="center"/>
                <w:hideMark/>
              </w:tcPr>
            </w:tcPrChange>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67" w:author="Brian Bohman" w:date="2021-10-27T05:58:00Z">
              <w:tcPr>
                <w:tcW w:w="504" w:type="dxa"/>
                <w:vAlign w:val="center"/>
                <w:hideMark/>
              </w:tcPr>
            </w:tcPrChange>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68" w:author="Brian Bohman" w:date="2021-10-27T05:58:00Z">
              <w:tcPr>
                <w:tcW w:w="1008" w:type="dxa"/>
                <w:vAlign w:val="center"/>
                <w:hideMark/>
              </w:tcPr>
            </w:tcPrChange>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69" w:author="Brian Bohman" w:date="2021-10-27T05:58:00Z">
              <w:tcPr>
                <w:tcW w:w="1008" w:type="dxa"/>
                <w:vAlign w:val="center"/>
                <w:hideMark/>
              </w:tcPr>
            </w:tcPrChange>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70" w:author="Brian Bohman" w:date="2021-10-27T05:58:00Z">
              <w:tcPr>
                <w:tcW w:w="720" w:type="dxa"/>
                <w:vAlign w:val="center"/>
                <w:hideMark/>
              </w:tcPr>
            </w:tcPrChange>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71" w:author="Brian Bohman" w:date="2021-10-27T05:58:00Z">
              <w:tcPr>
                <w:tcW w:w="1008" w:type="dxa"/>
                <w:vAlign w:val="center"/>
                <w:hideMark/>
              </w:tcPr>
            </w:tcPrChange>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572" w:author="Brian Bohman" w:date="2021-10-27T05:58:00Z">
              <w:tcPr>
                <w:tcW w:w="1152" w:type="dxa"/>
                <w:vAlign w:val="center"/>
                <w:hideMark/>
              </w:tcPr>
            </w:tcPrChange>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5573" w:author="Brian Bohman" w:date="2021-10-27T05:58:00Z">
              <w:tcPr>
                <w:tcW w:w="1008" w:type="dxa"/>
                <w:vAlign w:val="center"/>
                <w:hideMark/>
              </w:tcPr>
            </w:tcPrChange>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13378E00" w14:textId="77777777" w:rsidTr="00E419CD">
        <w:trPr>
          <w:trHeight w:val="165"/>
          <w:trPrChange w:id="15574" w:author="Brian Bohman" w:date="2021-10-27T05:58:00Z">
            <w:trPr>
              <w:trHeight w:val="165"/>
            </w:trPr>
          </w:trPrChange>
        </w:trPr>
        <w:tc>
          <w:tcPr>
            <w:tcW w:w="360" w:type="dxa"/>
            <w:vAlign w:val="center"/>
            <w:hideMark/>
            <w:tcPrChange w:id="15575" w:author="Brian Bohman" w:date="2021-10-27T05:58:00Z">
              <w:tcPr>
                <w:tcW w:w="360" w:type="dxa"/>
                <w:vAlign w:val="center"/>
                <w:hideMark/>
              </w:tcPr>
            </w:tcPrChange>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Change w:id="15576" w:author="Brian Bohman" w:date="2021-10-27T05:58:00Z">
              <w:tcPr>
                <w:tcW w:w="864" w:type="dxa"/>
                <w:vAlign w:val="center"/>
                <w:hideMark/>
              </w:tcPr>
            </w:tcPrChange>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77" w:author="Brian Bohman" w:date="2021-10-27T05:58:00Z">
              <w:tcPr>
                <w:tcW w:w="1152" w:type="dxa"/>
                <w:vAlign w:val="center"/>
                <w:hideMark/>
              </w:tcPr>
            </w:tcPrChange>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78" w:author="Brian Bohman" w:date="2021-10-27T05:58:00Z">
              <w:tcPr>
                <w:tcW w:w="504" w:type="dxa"/>
                <w:vAlign w:val="center"/>
                <w:hideMark/>
              </w:tcPr>
            </w:tcPrChange>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79" w:author="Brian Bohman" w:date="2021-10-27T05:58:00Z">
              <w:tcPr>
                <w:tcW w:w="1008" w:type="dxa"/>
                <w:vAlign w:val="center"/>
                <w:hideMark/>
              </w:tcPr>
            </w:tcPrChange>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80" w:author="Brian Bohman" w:date="2021-10-27T05:58:00Z">
              <w:tcPr>
                <w:tcW w:w="1008" w:type="dxa"/>
                <w:vAlign w:val="center"/>
                <w:hideMark/>
              </w:tcPr>
            </w:tcPrChange>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81" w:author="Brian Bohman" w:date="2021-10-27T05:58:00Z">
              <w:tcPr>
                <w:tcW w:w="720" w:type="dxa"/>
                <w:vAlign w:val="center"/>
                <w:hideMark/>
              </w:tcPr>
            </w:tcPrChange>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82" w:author="Brian Bohman" w:date="2021-10-27T05:58:00Z">
              <w:tcPr>
                <w:tcW w:w="1008" w:type="dxa"/>
                <w:vAlign w:val="center"/>
                <w:hideMark/>
              </w:tcPr>
            </w:tcPrChange>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583" w:author="Brian Bohman" w:date="2021-10-27T05:58:00Z">
              <w:tcPr>
                <w:tcW w:w="1152" w:type="dxa"/>
                <w:vAlign w:val="center"/>
                <w:hideMark/>
              </w:tcPr>
            </w:tcPrChange>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84" w:author="Brian Bohman" w:date="2021-10-27T05:58:00Z">
              <w:tcPr>
                <w:tcW w:w="1008" w:type="dxa"/>
                <w:vAlign w:val="center"/>
                <w:hideMark/>
              </w:tcPr>
            </w:tcPrChange>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525F75F3" w14:textId="77777777" w:rsidTr="00E419CD">
        <w:trPr>
          <w:trHeight w:val="165"/>
          <w:trPrChange w:id="15585" w:author="Brian Bohman" w:date="2021-10-27T05:58:00Z">
            <w:trPr>
              <w:trHeight w:val="165"/>
            </w:trPr>
          </w:trPrChange>
        </w:trPr>
        <w:tc>
          <w:tcPr>
            <w:tcW w:w="360" w:type="dxa"/>
            <w:vAlign w:val="center"/>
            <w:hideMark/>
            <w:tcPrChange w:id="15586" w:author="Brian Bohman" w:date="2021-10-27T05:58:00Z">
              <w:tcPr>
                <w:tcW w:w="360" w:type="dxa"/>
                <w:vAlign w:val="center"/>
                <w:hideMark/>
              </w:tcPr>
            </w:tcPrChange>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Change w:id="15587" w:author="Brian Bohman" w:date="2021-10-27T05:58:00Z">
              <w:tcPr>
                <w:tcW w:w="864" w:type="dxa"/>
                <w:vAlign w:val="center"/>
                <w:hideMark/>
              </w:tcPr>
            </w:tcPrChange>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88" w:author="Brian Bohman" w:date="2021-10-27T05:58:00Z">
              <w:tcPr>
                <w:tcW w:w="1152" w:type="dxa"/>
                <w:vAlign w:val="center"/>
                <w:hideMark/>
              </w:tcPr>
            </w:tcPrChange>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589" w:author="Brian Bohman" w:date="2021-10-27T05:58:00Z">
              <w:tcPr>
                <w:tcW w:w="504" w:type="dxa"/>
                <w:vAlign w:val="center"/>
                <w:hideMark/>
              </w:tcPr>
            </w:tcPrChange>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590" w:author="Brian Bohman" w:date="2021-10-27T05:58:00Z">
              <w:tcPr>
                <w:tcW w:w="1008" w:type="dxa"/>
                <w:vAlign w:val="center"/>
                <w:hideMark/>
              </w:tcPr>
            </w:tcPrChange>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591" w:author="Brian Bohman" w:date="2021-10-27T05:58:00Z">
              <w:tcPr>
                <w:tcW w:w="1008" w:type="dxa"/>
                <w:vAlign w:val="center"/>
                <w:hideMark/>
              </w:tcPr>
            </w:tcPrChange>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592" w:author="Brian Bohman" w:date="2021-10-27T05:58:00Z">
              <w:tcPr>
                <w:tcW w:w="720" w:type="dxa"/>
                <w:vAlign w:val="center"/>
                <w:hideMark/>
              </w:tcPr>
            </w:tcPrChange>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593" w:author="Brian Bohman" w:date="2021-10-27T05:58:00Z">
              <w:tcPr>
                <w:tcW w:w="1008" w:type="dxa"/>
                <w:vAlign w:val="center"/>
                <w:hideMark/>
              </w:tcPr>
            </w:tcPrChange>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594" w:author="Brian Bohman" w:date="2021-10-27T05:58:00Z">
              <w:tcPr>
                <w:tcW w:w="1152" w:type="dxa"/>
                <w:vAlign w:val="center"/>
                <w:hideMark/>
              </w:tcPr>
            </w:tcPrChange>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440" w:type="dxa"/>
            <w:vAlign w:val="center"/>
            <w:hideMark/>
            <w:tcPrChange w:id="15595" w:author="Brian Bohman" w:date="2021-10-27T05:58:00Z">
              <w:tcPr>
                <w:tcW w:w="1008" w:type="dxa"/>
                <w:vAlign w:val="center"/>
                <w:hideMark/>
              </w:tcPr>
            </w:tcPrChange>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404D705A" w14:textId="77777777" w:rsidTr="00E419CD">
        <w:trPr>
          <w:trHeight w:val="165"/>
          <w:trPrChange w:id="15596" w:author="Brian Bohman" w:date="2021-10-27T05:58:00Z">
            <w:trPr>
              <w:trHeight w:val="165"/>
            </w:trPr>
          </w:trPrChange>
        </w:trPr>
        <w:tc>
          <w:tcPr>
            <w:tcW w:w="360" w:type="dxa"/>
            <w:vAlign w:val="center"/>
            <w:hideMark/>
            <w:tcPrChange w:id="15597" w:author="Brian Bohman" w:date="2021-10-27T05:58:00Z">
              <w:tcPr>
                <w:tcW w:w="360" w:type="dxa"/>
                <w:vAlign w:val="center"/>
                <w:hideMark/>
              </w:tcPr>
            </w:tcPrChange>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Change w:id="15598" w:author="Brian Bohman" w:date="2021-10-27T05:58:00Z">
              <w:tcPr>
                <w:tcW w:w="864" w:type="dxa"/>
                <w:vAlign w:val="center"/>
                <w:hideMark/>
              </w:tcPr>
            </w:tcPrChange>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599" w:author="Brian Bohman" w:date="2021-10-27T05:58:00Z">
              <w:tcPr>
                <w:tcW w:w="1152" w:type="dxa"/>
                <w:vAlign w:val="center"/>
                <w:hideMark/>
              </w:tcPr>
            </w:tcPrChange>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00" w:author="Brian Bohman" w:date="2021-10-27T05:58:00Z">
              <w:tcPr>
                <w:tcW w:w="504" w:type="dxa"/>
                <w:vAlign w:val="center"/>
                <w:hideMark/>
              </w:tcPr>
            </w:tcPrChange>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Change w:id="15601" w:author="Brian Bohman" w:date="2021-10-27T05:58:00Z">
              <w:tcPr>
                <w:tcW w:w="1008" w:type="dxa"/>
                <w:vAlign w:val="center"/>
                <w:hideMark/>
              </w:tcPr>
            </w:tcPrChange>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602" w:author="Brian Bohman" w:date="2021-10-27T05:58:00Z">
              <w:tcPr>
                <w:tcW w:w="1008" w:type="dxa"/>
                <w:vAlign w:val="center"/>
                <w:hideMark/>
              </w:tcPr>
            </w:tcPrChange>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03" w:author="Brian Bohman" w:date="2021-10-27T05:58:00Z">
              <w:tcPr>
                <w:tcW w:w="720" w:type="dxa"/>
                <w:vAlign w:val="center"/>
                <w:hideMark/>
              </w:tcPr>
            </w:tcPrChange>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04" w:author="Brian Bohman" w:date="2021-10-27T05:58:00Z">
              <w:tcPr>
                <w:tcW w:w="1008" w:type="dxa"/>
                <w:vAlign w:val="center"/>
                <w:hideMark/>
              </w:tcPr>
            </w:tcPrChange>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05" w:author="Brian Bohman" w:date="2021-10-27T05:58:00Z">
              <w:tcPr>
                <w:tcW w:w="1152" w:type="dxa"/>
                <w:vAlign w:val="center"/>
                <w:hideMark/>
              </w:tcPr>
            </w:tcPrChange>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606" w:author="Brian Bohman" w:date="2021-10-27T05:58:00Z">
              <w:tcPr>
                <w:tcW w:w="1008" w:type="dxa"/>
                <w:vAlign w:val="center"/>
                <w:hideMark/>
              </w:tcPr>
            </w:tcPrChange>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32C657CC" w14:textId="77777777" w:rsidTr="00E419CD">
        <w:trPr>
          <w:trHeight w:val="165"/>
          <w:trPrChange w:id="15607" w:author="Brian Bohman" w:date="2021-10-27T05:58:00Z">
            <w:trPr>
              <w:trHeight w:val="165"/>
            </w:trPr>
          </w:trPrChange>
        </w:trPr>
        <w:tc>
          <w:tcPr>
            <w:tcW w:w="360" w:type="dxa"/>
            <w:vAlign w:val="center"/>
            <w:hideMark/>
            <w:tcPrChange w:id="15608" w:author="Brian Bohman" w:date="2021-10-27T05:58:00Z">
              <w:tcPr>
                <w:tcW w:w="360" w:type="dxa"/>
                <w:vAlign w:val="center"/>
                <w:hideMark/>
              </w:tcPr>
            </w:tcPrChange>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Change w:id="15609" w:author="Brian Bohman" w:date="2021-10-27T05:58:00Z">
              <w:tcPr>
                <w:tcW w:w="864" w:type="dxa"/>
                <w:vAlign w:val="center"/>
                <w:hideMark/>
              </w:tcPr>
            </w:tcPrChange>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10" w:author="Brian Bohman" w:date="2021-10-27T05:58:00Z">
              <w:tcPr>
                <w:tcW w:w="1152" w:type="dxa"/>
                <w:vAlign w:val="center"/>
                <w:hideMark/>
              </w:tcPr>
            </w:tcPrChange>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11" w:author="Brian Bohman" w:date="2021-10-27T05:58:00Z">
              <w:tcPr>
                <w:tcW w:w="504" w:type="dxa"/>
                <w:vAlign w:val="center"/>
                <w:hideMark/>
              </w:tcPr>
            </w:tcPrChange>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12" w:author="Brian Bohman" w:date="2021-10-27T05:58:00Z">
              <w:tcPr>
                <w:tcW w:w="1008" w:type="dxa"/>
                <w:vAlign w:val="center"/>
                <w:hideMark/>
              </w:tcPr>
            </w:tcPrChange>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13" w:author="Brian Bohman" w:date="2021-10-27T05:58:00Z">
              <w:tcPr>
                <w:tcW w:w="1008" w:type="dxa"/>
                <w:vAlign w:val="center"/>
                <w:hideMark/>
              </w:tcPr>
            </w:tcPrChange>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14" w:author="Brian Bohman" w:date="2021-10-27T05:58:00Z">
              <w:tcPr>
                <w:tcW w:w="720" w:type="dxa"/>
                <w:vAlign w:val="center"/>
                <w:hideMark/>
              </w:tcPr>
            </w:tcPrChange>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15" w:author="Brian Bohman" w:date="2021-10-27T05:58:00Z">
              <w:tcPr>
                <w:tcW w:w="1008" w:type="dxa"/>
                <w:vAlign w:val="center"/>
                <w:hideMark/>
              </w:tcPr>
            </w:tcPrChange>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16" w:author="Brian Bohman" w:date="2021-10-27T05:58:00Z">
              <w:tcPr>
                <w:tcW w:w="1152" w:type="dxa"/>
                <w:vAlign w:val="center"/>
                <w:hideMark/>
              </w:tcPr>
            </w:tcPrChange>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440" w:type="dxa"/>
            <w:vAlign w:val="center"/>
            <w:hideMark/>
            <w:tcPrChange w:id="15617" w:author="Brian Bohman" w:date="2021-10-27T05:58:00Z">
              <w:tcPr>
                <w:tcW w:w="1008" w:type="dxa"/>
                <w:vAlign w:val="center"/>
                <w:hideMark/>
              </w:tcPr>
            </w:tcPrChange>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5AB293C" w14:textId="77777777" w:rsidTr="00E419CD">
        <w:trPr>
          <w:trHeight w:val="165"/>
          <w:trPrChange w:id="15618" w:author="Brian Bohman" w:date="2021-10-27T05:58:00Z">
            <w:trPr>
              <w:trHeight w:val="165"/>
            </w:trPr>
          </w:trPrChange>
        </w:trPr>
        <w:tc>
          <w:tcPr>
            <w:tcW w:w="360" w:type="dxa"/>
            <w:vAlign w:val="center"/>
            <w:hideMark/>
            <w:tcPrChange w:id="15619" w:author="Brian Bohman" w:date="2021-10-27T05:58:00Z">
              <w:tcPr>
                <w:tcW w:w="360" w:type="dxa"/>
                <w:vAlign w:val="center"/>
                <w:hideMark/>
              </w:tcPr>
            </w:tcPrChange>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Change w:id="15620" w:author="Brian Bohman" w:date="2021-10-27T05:58:00Z">
              <w:tcPr>
                <w:tcW w:w="864" w:type="dxa"/>
                <w:vAlign w:val="center"/>
                <w:hideMark/>
              </w:tcPr>
            </w:tcPrChange>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21" w:author="Brian Bohman" w:date="2021-10-27T05:58:00Z">
              <w:tcPr>
                <w:tcW w:w="1152" w:type="dxa"/>
                <w:vAlign w:val="center"/>
                <w:hideMark/>
              </w:tcPr>
            </w:tcPrChange>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22" w:author="Brian Bohman" w:date="2021-10-27T05:58:00Z">
              <w:tcPr>
                <w:tcW w:w="504" w:type="dxa"/>
                <w:vAlign w:val="center"/>
                <w:hideMark/>
              </w:tcPr>
            </w:tcPrChange>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23" w:author="Brian Bohman" w:date="2021-10-27T05:58:00Z">
              <w:tcPr>
                <w:tcW w:w="1008" w:type="dxa"/>
                <w:vAlign w:val="center"/>
                <w:hideMark/>
              </w:tcPr>
            </w:tcPrChange>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24" w:author="Brian Bohman" w:date="2021-10-27T05:58:00Z">
              <w:tcPr>
                <w:tcW w:w="1008" w:type="dxa"/>
                <w:vAlign w:val="center"/>
                <w:hideMark/>
              </w:tcPr>
            </w:tcPrChange>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25" w:author="Brian Bohman" w:date="2021-10-27T05:58:00Z">
              <w:tcPr>
                <w:tcW w:w="720" w:type="dxa"/>
                <w:vAlign w:val="center"/>
                <w:hideMark/>
              </w:tcPr>
            </w:tcPrChange>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26" w:author="Brian Bohman" w:date="2021-10-27T05:58:00Z">
              <w:tcPr>
                <w:tcW w:w="1008" w:type="dxa"/>
                <w:vAlign w:val="center"/>
                <w:hideMark/>
              </w:tcPr>
            </w:tcPrChange>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27" w:author="Brian Bohman" w:date="2021-10-27T05:58:00Z">
              <w:tcPr>
                <w:tcW w:w="1152" w:type="dxa"/>
                <w:vAlign w:val="center"/>
                <w:hideMark/>
              </w:tcPr>
            </w:tcPrChange>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628" w:author="Brian Bohman" w:date="2021-10-27T05:58:00Z">
              <w:tcPr>
                <w:tcW w:w="1008" w:type="dxa"/>
                <w:vAlign w:val="center"/>
                <w:hideMark/>
              </w:tcPr>
            </w:tcPrChange>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7FE8BBD7" w14:textId="77777777" w:rsidTr="00E419CD">
        <w:trPr>
          <w:trHeight w:val="165"/>
          <w:trPrChange w:id="15629" w:author="Brian Bohman" w:date="2021-10-27T05:58:00Z">
            <w:trPr>
              <w:trHeight w:val="165"/>
            </w:trPr>
          </w:trPrChange>
        </w:trPr>
        <w:tc>
          <w:tcPr>
            <w:tcW w:w="360" w:type="dxa"/>
            <w:vAlign w:val="center"/>
            <w:hideMark/>
            <w:tcPrChange w:id="15630" w:author="Brian Bohman" w:date="2021-10-27T05:58:00Z">
              <w:tcPr>
                <w:tcW w:w="360" w:type="dxa"/>
                <w:vAlign w:val="center"/>
                <w:hideMark/>
              </w:tcPr>
            </w:tcPrChange>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Change w:id="15631" w:author="Brian Bohman" w:date="2021-10-27T05:58:00Z">
              <w:tcPr>
                <w:tcW w:w="864" w:type="dxa"/>
                <w:vAlign w:val="center"/>
                <w:hideMark/>
              </w:tcPr>
            </w:tcPrChange>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32" w:author="Brian Bohman" w:date="2021-10-27T05:58:00Z">
              <w:tcPr>
                <w:tcW w:w="1152" w:type="dxa"/>
                <w:vAlign w:val="center"/>
                <w:hideMark/>
              </w:tcPr>
            </w:tcPrChange>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33" w:author="Brian Bohman" w:date="2021-10-27T05:58:00Z">
              <w:tcPr>
                <w:tcW w:w="504" w:type="dxa"/>
                <w:vAlign w:val="center"/>
                <w:hideMark/>
              </w:tcPr>
            </w:tcPrChange>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34" w:author="Brian Bohman" w:date="2021-10-27T05:58:00Z">
              <w:tcPr>
                <w:tcW w:w="1008" w:type="dxa"/>
                <w:vAlign w:val="center"/>
                <w:hideMark/>
              </w:tcPr>
            </w:tcPrChange>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35" w:author="Brian Bohman" w:date="2021-10-27T05:58:00Z">
              <w:tcPr>
                <w:tcW w:w="1008" w:type="dxa"/>
                <w:vAlign w:val="center"/>
                <w:hideMark/>
              </w:tcPr>
            </w:tcPrChange>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36" w:author="Brian Bohman" w:date="2021-10-27T05:58:00Z">
              <w:tcPr>
                <w:tcW w:w="720" w:type="dxa"/>
                <w:vAlign w:val="center"/>
                <w:hideMark/>
              </w:tcPr>
            </w:tcPrChange>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37" w:author="Brian Bohman" w:date="2021-10-27T05:58:00Z">
              <w:tcPr>
                <w:tcW w:w="1008" w:type="dxa"/>
                <w:vAlign w:val="center"/>
                <w:hideMark/>
              </w:tcPr>
            </w:tcPrChange>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38" w:author="Brian Bohman" w:date="2021-10-27T05:58:00Z">
              <w:tcPr>
                <w:tcW w:w="1152" w:type="dxa"/>
                <w:vAlign w:val="center"/>
                <w:hideMark/>
              </w:tcPr>
            </w:tcPrChange>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5639" w:author="Brian Bohman" w:date="2021-10-27T05:58:00Z">
              <w:tcPr>
                <w:tcW w:w="1008" w:type="dxa"/>
                <w:vAlign w:val="center"/>
                <w:hideMark/>
              </w:tcPr>
            </w:tcPrChange>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4D1FCF77" w14:textId="77777777" w:rsidTr="00E419CD">
        <w:trPr>
          <w:trHeight w:val="165"/>
          <w:trPrChange w:id="15640" w:author="Brian Bohman" w:date="2021-10-27T05:58:00Z">
            <w:trPr>
              <w:trHeight w:val="165"/>
            </w:trPr>
          </w:trPrChange>
        </w:trPr>
        <w:tc>
          <w:tcPr>
            <w:tcW w:w="360" w:type="dxa"/>
            <w:vAlign w:val="center"/>
            <w:hideMark/>
            <w:tcPrChange w:id="15641" w:author="Brian Bohman" w:date="2021-10-27T05:58:00Z">
              <w:tcPr>
                <w:tcW w:w="360" w:type="dxa"/>
                <w:vAlign w:val="center"/>
                <w:hideMark/>
              </w:tcPr>
            </w:tcPrChange>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Change w:id="15642" w:author="Brian Bohman" w:date="2021-10-27T05:58:00Z">
              <w:tcPr>
                <w:tcW w:w="864" w:type="dxa"/>
                <w:vAlign w:val="center"/>
                <w:hideMark/>
              </w:tcPr>
            </w:tcPrChange>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43" w:author="Brian Bohman" w:date="2021-10-27T05:58:00Z">
              <w:tcPr>
                <w:tcW w:w="1152" w:type="dxa"/>
                <w:vAlign w:val="center"/>
                <w:hideMark/>
              </w:tcPr>
            </w:tcPrChange>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44" w:author="Brian Bohman" w:date="2021-10-27T05:58:00Z">
              <w:tcPr>
                <w:tcW w:w="504" w:type="dxa"/>
                <w:vAlign w:val="center"/>
                <w:hideMark/>
              </w:tcPr>
            </w:tcPrChange>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Change w:id="15645" w:author="Brian Bohman" w:date="2021-10-27T05:58:00Z">
              <w:tcPr>
                <w:tcW w:w="1008" w:type="dxa"/>
                <w:vAlign w:val="center"/>
                <w:hideMark/>
              </w:tcPr>
            </w:tcPrChange>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646" w:author="Brian Bohman" w:date="2021-10-27T05:58:00Z">
              <w:tcPr>
                <w:tcW w:w="1008" w:type="dxa"/>
                <w:vAlign w:val="center"/>
                <w:hideMark/>
              </w:tcPr>
            </w:tcPrChange>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47" w:author="Brian Bohman" w:date="2021-10-27T05:58:00Z">
              <w:tcPr>
                <w:tcW w:w="720" w:type="dxa"/>
                <w:vAlign w:val="center"/>
                <w:hideMark/>
              </w:tcPr>
            </w:tcPrChange>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48" w:author="Brian Bohman" w:date="2021-10-27T05:58:00Z">
              <w:tcPr>
                <w:tcW w:w="1008" w:type="dxa"/>
                <w:vAlign w:val="center"/>
                <w:hideMark/>
              </w:tcPr>
            </w:tcPrChange>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49" w:author="Brian Bohman" w:date="2021-10-27T05:58:00Z">
              <w:tcPr>
                <w:tcW w:w="1152" w:type="dxa"/>
                <w:vAlign w:val="center"/>
                <w:hideMark/>
              </w:tcPr>
            </w:tcPrChange>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50" w:author="Brian Bohman" w:date="2021-10-27T05:58:00Z">
              <w:tcPr>
                <w:tcW w:w="1008" w:type="dxa"/>
                <w:vAlign w:val="center"/>
                <w:hideMark/>
              </w:tcPr>
            </w:tcPrChange>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46DC59B0" w14:textId="77777777" w:rsidTr="00E419CD">
        <w:trPr>
          <w:trHeight w:val="165"/>
          <w:trPrChange w:id="15651" w:author="Brian Bohman" w:date="2021-10-27T05:58:00Z">
            <w:trPr>
              <w:trHeight w:val="165"/>
            </w:trPr>
          </w:trPrChange>
        </w:trPr>
        <w:tc>
          <w:tcPr>
            <w:tcW w:w="360" w:type="dxa"/>
            <w:vAlign w:val="center"/>
            <w:hideMark/>
            <w:tcPrChange w:id="15652" w:author="Brian Bohman" w:date="2021-10-27T05:58:00Z">
              <w:tcPr>
                <w:tcW w:w="360" w:type="dxa"/>
                <w:vAlign w:val="center"/>
                <w:hideMark/>
              </w:tcPr>
            </w:tcPrChange>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Change w:id="15653" w:author="Brian Bohman" w:date="2021-10-27T05:58:00Z">
              <w:tcPr>
                <w:tcW w:w="864" w:type="dxa"/>
                <w:vAlign w:val="center"/>
                <w:hideMark/>
              </w:tcPr>
            </w:tcPrChange>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54" w:author="Brian Bohman" w:date="2021-10-27T05:58:00Z">
              <w:tcPr>
                <w:tcW w:w="1152" w:type="dxa"/>
                <w:vAlign w:val="center"/>
                <w:hideMark/>
              </w:tcPr>
            </w:tcPrChange>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55" w:author="Brian Bohman" w:date="2021-10-27T05:58:00Z">
              <w:tcPr>
                <w:tcW w:w="504" w:type="dxa"/>
                <w:vAlign w:val="center"/>
                <w:hideMark/>
              </w:tcPr>
            </w:tcPrChange>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56" w:author="Brian Bohman" w:date="2021-10-27T05:58:00Z">
              <w:tcPr>
                <w:tcW w:w="1008" w:type="dxa"/>
                <w:vAlign w:val="center"/>
                <w:hideMark/>
              </w:tcPr>
            </w:tcPrChange>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57" w:author="Brian Bohman" w:date="2021-10-27T05:58:00Z">
              <w:tcPr>
                <w:tcW w:w="1008" w:type="dxa"/>
                <w:vAlign w:val="center"/>
                <w:hideMark/>
              </w:tcPr>
            </w:tcPrChange>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58" w:author="Brian Bohman" w:date="2021-10-27T05:58:00Z">
              <w:tcPr>
                <w:tcW w:w="720" w:type="dxa"/>
                <w:vAlign w:val="center"/>
                <w:hideMark/>
              </w:tcPr>
            </w:tcPrChange>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59" w:author="Brian Bohman" w:date="2021-10-27T05:58:00Z">
              <w:tcPr>
                <w:tcW w:w="1008" w:type="dxa"/>
                <w:vAlign w:val="center"/>
                <w:hideMark/>
              </w:tcPr>
            </w:tcPrChange>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660" w:author="Brian Bohman" w:date="2021-10-27T05:58:00Z">
              <w:tcPr>
                <w:tcW w:w="1152" w:type="dxa"/>
                <w:vAlign w:val="center"/>
                <w:hideMark/>
              </w:tcPr>
            </w:tcPrChange>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5661" w:author="Brian Bohman" w:date="2021-10-27T05:58:00Z">
              <w:tcPr>
                <w:tcW w:w="1008" w:type="dxa"/>
                <w:vAlign w:val="center"/>
                <w:hideMark/>
              </w:tcPr>
            </w:tcPrChange>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6FCD71E" w14:textId="77777777" w:rsidTr="00E419CD">
        <w:trPr>
          <w:trHeight w:val="165"/>
          <w:trPrChange w:id="15662" w:author="Brian Bohman" w:date="2021-10-27T05:58:00Z">
            <w:trPr>
              <w:trHeight w:val="165"/>
            </w:trPr>
          </w:trPrChange>
        </w:trPr>
        <w:tc>
          <w:tcPr>
            <w:tcW w:w="360" w:type="dxa"/>
            <w:vAlign w:val="center"/>
            <w:hideMark/>
            <w:tcPrChange w:id="15663" w:author="Brian Bohman" w:date="2021-10-27T05:58:00Z">
              <w:tcPr>
                <w:tcW w:w="360" w:type="dxa"/>
                <w:vAlign w:val="center"/>
                <w:hideMark/>
              </w:tcPr>
            </w:tcPrChange>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Change w:id="15664" w:author="Brian Bohman" w:date="2021-10-27T05:58:00Z">
              <w:tcPr>
                <w:tcW w:w="864" w:type="dxa"/>
                <w:vAlign w:val="center"/>
                <w:hideMark/>
              </w:tcPr>
            </w:tcPrChange>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65" w:author="Brian Bohman" w:date="2021-10-27T05:58:00Z">
              <w:tcPr>
                <w:tcW w:w="1152" w:type="dxa"/>
                <w:vAlign w:val="center"/>
                <w:hideMark/>
              </w:tcPr>
            </w:tcPrChange>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66" w:author="Brian Bohman" w:date="2021-10-27T05:58:00Z">
              <w:tcPr>
                <w:tcW w:w="504" w:type="dxa"/>
                <w:vAlign w:val="center"/>
                <w:hideMark/>
              </w:tcPr>
            </w:tcPrChange>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67" w:author="Brian Bohman" w:date="2021-10-27T05:58:00Z">
              <w:tcPr>
                <w:tcW w:w="1008" w:type="dxa"/>
                <w:vAlign w:val="center"/>
                <w:hideMark/>
              </w:tcPr>
            </w:tcPrChange>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68" w:author="Brian Bohman" w:date="2021-10-27T05:58:00Z">
              <w:tcPr>
                <w:tcW w:w="1008" w:type="dxa"/>
                <w:vAlign w:val="center"/>
                <w:hideMark/>
              </w:tcPr>
            </w:tcPrChange>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69" w:author="Brian Bohman" w:date="2021-10-27T05:58:00Z">
              <w:tcPr>
                <w:tcW w:w="720" w:type="dxa"/>
                <w:vAlign w:val="center"/>
                <w:hideMark/>
              </w:tcPr>
            </w:tcPrChange>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70" w:author="Brian Bohman" w:date="2021-10-27T05:58:00Z">
              <w:tcPr>
                <w:tcW w:w="1008" w:type="dxa"/>
                <w:vAlign w:val="center"/>
                <w:hideMark/>
              </w:tcPr>
            </w:tcPrChange>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671" w:author="Brian Bohman" w:date="2021-10-27T05:58:00Z">
              <w:tcPr>
                <w:tcW w:w="1152" w:type="dxa"/>
                <w:vAlign w:val="center"/>
                <w:hideMark/>
              </w:tcPr>
            </w:tcPrChange>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672" w:author="Brian Bohman" w:date="2021-10-27T05:58:00Z">
              <w:tcPr>
                <w:tcW w:w="1008" w:type="dxa"/>
                <w:vAlign w:val="center"/>
                <w:hideMark/>
              </w:tcPr>
            </w:tcPrChange>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9B1E506" w14:textId="77777777" w:rsidTr="00E419CD">
        <w:trPr>
          <w:trHeight w:val="165"/>
          <w:trPrChange w:id="15673" w:author="Brian Bohman" w:date="2021-10-27T05:58:00Z">
            <w:trPr>
              <w:trHeight w:val="165"/>
            </w:trPr>
          </w:trPrChange>
        </w:trPr>
        <w:tc>
          <w:tcPr>
            <w:tcW w:w="360" w:type="dxa"/>
            <w:vAlign w:val="center"/>
            <w:hideMark/>
            <w:tcPrChange w:id="15674" w:author="Brian Bohman" w:date="2021-10-27T05:58:00Z">
              <w:tcPr>
                <w:tcW w:w="360" w:type="dxa"/>
                <w:vAlign w:val="center"/>
                <w:hideMark/>
              </w:tcPr>
            </w:tcPrChange>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Change w:id="15675" w:author="Brian Bohman" w:date="2021-10-27T05:58:00Z">
              <w:tcPr>
                <w:tcW w:w="864" w:type="dxa"/>
                <w:vAlign w:val="center"/>
                <w:hideMark/>
              </w:tcPr>
            </w:tcPrChange>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76" w:author="Brian Bohman" w:date="2021-10-27T05:58:00Z">
              <w:tcPr>
                <w:tcW w:w="1152" w:type="dxa"/>
                <w:vAlign w:val="center"/>
                <w:hideMark/>
              </w:tcPr>
            </w:tcPrChange>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77" w:author="Brian Bohman" w:date="2021-10-27T05:58:00Z">
              <w:tcPr>
                <w:tcW w:w="504" w:type="dxa"/>
                <w:vAlign w:val="center"/>
                <w:hideMark/>
              </w:tcPr>
            </w:tcPrChange>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78" w:author="Brian Bohman" w:date="2021-10-27T05:58:00Z">
              <w:tcPr>
                <w:tcW w:w="1008" w:type="dxa"/>
                <w:vAlign w:val="center"/>
                <w:hideMark/>
              </w:tcPr>
            </w:tcPrChange>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79" w:author="Brian Bohman" w:date="2021-10-27T05:58:00Z">
              <w:tcPr>
                <w:tcW w:w="1008" w:type="dxa"/>
                <w:vAlign w:val="center"/>
                <w:hideMark/>
              </w:tcPr>
            </w:tcPrChange>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80" w:author="Brian Bohman" w:date="2021-10-27T05:58:00Z">
              <w:tcPr>
                <w:tcW w:w="720" w:type="dxa"/>
                <w:vAlign w:val="center"/>
                <w:hideMark/>
              </w:tcPr>
            </w:tcPrChange>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81" w:author="Brian Bohman" w:date="2021-10-27T05:58:00Z">
              <w:tcPr>
                <w:tcW w:w="1008" w:type="dxa"/>
                <w:vAlign w:val="center"/>
                <w:hideMark/>
              </w:tcPr>
            </w:tcPrChange>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682" w:author="Brian Bohman" w:date="2021-10-27T05:58:00Z">
              <w:tcPr>
                <w:tcW w:w="1152" w:type="dxa"/>
                <w:vAlign w:val="center"/>
                <w:hideMark/>
              </w:tcPr>
            </w:tcPrChange>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5683" w:author="Brian Bohman" w:date="2021-10-27T05:58:00Z">
              <w:tcPr>
                <w:tcW w:w="1008" w:type="dxa"/>
                <w:vAlign w:val="center"/>
                <w:hideMark/>
              </w:tcPr>
            </w:tcPrChange>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CA0D77D" w14:textId="77777777" w:rsidTr="00E419CD">
        <w:trPr>
          <w:trHeight w:val="165"/>
          <w:trPrChange w:id="15684" w:author="Brian Bohman" w:date="2021-10-27T05:58:00Z">
            <w:trPr>
              <w:trHeight w:val="165"/>
            </w:trPr>
          </w:trPrChange>
        </w:trPr>
        <w:tc>
          <w:tcPr>
            <w:tcW w:w="360" w:type="dxa"/>
            <w:vAlign w:val="center"/>
            <w:hideMark/>
            <w:tcPrChange w:id="15685" w:author="Brian Bohman" w:date="2021-10-27T05:58:00Z">
              <w:tcPr>
                <w:tcW w:w="360" w:type="dxa"/>
                <w:vAlign w:val="center"/>
                <w:hideMark/>
              </w:tcPr>
            </w:tcPrChange>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Change w:id="15686" w:author="Brian Bohman" w:date="2021-10-27T05:58:00Z">
              <w:tcPr>
                <w:tcW w:w="864" w:type="dxa"/>
                <w:vAlign w:val="center"/>
                <w:hideMark/>
              </w:tcPr>
            </w:tcPrChange>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87" w:author="Brian Bohman" w:date="2021-10-27T05:58:00Z">
              <w:tcPr>
                <w:tcW w:w="1152" w:type="dxa"/>
                <w:vAlign w:val="center"/>
                <w:hideMark/>
              </w:tcPr>
            </w:tcPrChange>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88" w:author="Brian Bohman" w:date="2021-10-27T05:58:00Z">
              <w:tcPr>
                <w:tcW w:w="504" w:type="dxa"/>
                <w:vAlign w:val="center"/>
                <w:hideMark/>
              </w:tcPr>
            </w:tcPrChange>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Change w:id="15689" w:author="Brian Bohman" w:date="2021-10-27T05:58:00Z">
              <w:tcPr>
                <w:tcW w:w="1008" w:type="dxa"/>
                <w:vAlign w:val="center"/>
                <w:hideMark/>
              </w:tcPr>
            </w:tcPrChange>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690" w:author="Brian Bohman" w:date="2021-10-27T05:58:00Z">
              <w:tcPr>
                <w:tcW w:w="1008" w:type="dxa"/>
                <w:vAlign w:val="center"/>
                <w:hideMark/>
              </w:tcPr>
            </w:tcPrChange>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691" w:author="Brian Bohman" w:date="2021-10-27T05:58:00Z">
              <w:tcPr>
                <w:tcW w:w="720" w:type="dxa"/>
                <w:vAlign w:val="center"/>
                <w:hideMark/>
              </w:tcPr>
            </w:tcPrChange>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692" w:author="Brian Bohman" w:date="2021-10-27T05:58:00Z">
              <w:tcPr>
                <w:tcW w:w="1008" w:type="dxa"/>
                <w:vAlign w:val="center"/>
                <w:hideMark/>
              </w:tcPr>
            </w:tcPrChange>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693" w:author="Brian Bohman" w:date="2021-10-27T05:58:00Z">
              <w:tcPr>
                <w:tcW w:w="1152" w:type="dxa"/>
                <w:vAlign w:val="center"/>
                <w:hideMark/>
              </w:tcPr>
            </w:tcPrChange>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5694" w:author="Brian Bohman" w:date="2021-10-27T05:58:00Z">
              <w:tcPr>
                <w:tcW w:w="1008" w:type="dxa"/>
                <w:vAlign w:val="center"/>
                <w:hideMark/>
              </w:tcPr>
            </w:tcPrChange>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2A4D43FD" w14:textId="77777777" w:rsidTr="00E419CD">
        <w:trPr>
          <w:trHeight w:val="165"/>
          <w:trPrChange w:id="15695" w:author="Brian Bohman" w:date="2021-10-27T05:58:00Z">
            <w:trPr>
              <w:trHeight w:val="165"/>
            </w:trPr>
          </w:trPrChange>
        </w:trPr>
        <w:tc>
          <w:tcPr>
            <w:tcW w:w="360" w:type="dxa"/>
            <w:vAlign w:val="center"/>
            <w:hideMark/>
            <w:tcPrChange w:id="15696" w:author="Brian Bohman" w:date="2021-10-27T05:58:00Z">
              <w:tcPr>
                <w:tcW w:w="360" w:type="dxa"/>
                <w:vAlign w:val="center"/>
                <w:hideMark/>
              </w:tcPr>
            </w:tcPrChange>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Change w:id="15697" w:author="Brian Bohman" w:date="2021-10-27T05:58:00Z">
              <w:tcPr>
                <w:tcW w:w="864" w:type="dxa"/>
                <w:vAlign w:val="center"/>
                <w:hideMark/>
              </w:tcPr>
            </w:tcPrChange>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698" w:author="Brian Bohman" w:date="2021-10-27T05:58:00Z">
              <w:tcPr>
                <w:tcW w:w="1152" w:type="dxa"/>
                <w:vAlign w:val="center"/>
                <w:hideMark/>
              </w:tcPr>
            </w:tcPrChange>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699" w:author="Brian Bohman" w:date="2021-10-27T05:58:00Z">
              <w:tcPr>
                <w:tcW w:w="504" w:type="dxa"/>
                <w:vAlign w:val="center"/>
                <w:hideMark/>
              </w:tcPr>
            </w:tcPrChange>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00" w:author="Brian Bohman" w:date="2021-10-27T05:58:00Z">
              <w:tcPr>
                <w:tcW w:w="1008" w:type="dxa"/>
                <w:vAlign w:val="center"/>
                <w:hideMark/>
              </w:tcPr>
            </w:tcPrChange>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01" w:author="Brian Bohman" w:date="2021-10-27T05:58:00Z">
              <w:tcPr>
                <w:tcW w:w="1008" w:type="dxa"/>
                <w:vAlign w:val="center"/>
                <w:hideMark/>
              </w:tcPr>
            </w:tcPrChange>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02" w:author="Brian Bohman" w:date="2021-10-27T05:58:00Z">
              <w:tcPr>
                <w:tcW w:w="720" w:type="dxa"/>
                <w:vAlign w:val="center"/>
                <w:hideMark/>
              </w:tcPr>
            </w:tcPrChange>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03" w:author="Brian Bohman" w:date="2021-10-27T05:58:00Z">
              <w:tcPr>
                <w:tcW w:w="1008" w:type="dxa"/>
                <w:vAlign w:val="center"/>
                <w:hideMark/>
              </w:tcPr>
            </w:tcPrChange>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04" w:author="Brian Bohman" w:date="2021-10-27T05:58:00Z">
              <w:tcPr>
                <w:tcW w:w="1152" w:type="dxa"/>
                <w:vAlign w:val="center"/>
                <w:hideMark/>
              </w:tcPr>
            </w:tcPrChange>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440" w:type="dxa"/>
            <w:vAlign w:val="center"/>
            <w:hideMark/>
            <w:tcPrChange w:id="15705" w:author="Brian Bohman" w:date="2021-10-27T05:58:00Z">
              <w:tcPr>
                <w:tcW w:w="1008" w:type="dxa"/>
                <w:vAlign w:val="center"/>
                <w:hideMark/>
              </w:tcPr>
            </w:tcPrChange>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29CBE996" w14:textId="77777777" w:rsidTr="00E419CD">
        <w:trPr>
          <w:trHeight w:val="165"/>
          <w:trPrChange w:id="15706" w:author="Brian Bohman" w:date="2021-10-27T05:58:00Z">
            <w:trPr>
              <w:trHeight w:val="165"/>
            </w:trPr>
          </w:trPrChange>
        </w:trPr>
        <w:tc>
          <w:tcPr>
            <w:tcW w:w="360" w:type="dxa"/>
            <w:vAlign w:val="center"/>
            <w:hideMark/>
            <w:tcPrChange w:id="15707" w:author="Brian Bohman" w:date="2021-10-27T05:58:00Z">
              <w:tcPr>
                <w:tcW w:w="360" w:type="dxa"/>
                <w:vAlign w:val="center"/>
                <w:hideMark/>
              </w:tcPr>
            </w:tcPrChange>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Change w:id="15708" w:author="Brian Bohman" w:date="2021-10-27T05:58:00Z">
              <w:tcPr>
                <w:tcW w:w="864" w:type="dxa"/>
                <w:vAlign w:val="center"/>
                <w:hideMark/>
              </w:tcPr>
            </w:tcPrChange>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09" w:author="Brian Bohman" w:date="2021-10-27T05:58:00Z">
              <w:tcPr>
                <w:tcW w:w="1152" w:type="dxa"/>
                <w:vAlign w:val="center"/>
                <w:hideMark/>
              </w:tcPr>
            </w:tcPrChange>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10" w:author="Brian Bohman" w:date="2021-10-27T05:58:00Z">
              <w:tcPr>
                <w:tcW w:w="504" w:type="dxa"/>
                <w:vAlign w:val="center"/>
                <w:hideMark/>
              </w:tcPr>
            </w:tcPrChange>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11" w:author="Brian Bohman" w:date="2021-10-27T05:58:00Z">
              <w:tcPr>
                <w:tcW w:w="1008" w:type="dxa"/>
                <w:vAlign w:val="center"/>
                <w:hideMark/>
              </w:tcPr>
            </w:tcPrChange>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12" w:author="Brian Bohman" w:date="2021-10-27T05:58:00Z">
              <w:tcPr>
                <w:tcW w:w="1008" w:type="dxa"/>
                <w:vAlign w:val="center"/>
                <w:hideMark/>
              </w:tcPr>
            </w:tcPrChange>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13" w:author="Brian Bohman" w:date="2021-10-27T05:58:00Z">
              <w:tcPr>
                <w:tcW w:w="720" w:type="dxa"/>
                <w:vAlign w:val="center"/>
                <w:hideMark/>
              </w:tcPr>
            </w:tcPrChange>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14" w:author="Brian Bohman" w:date="2021-10-27T05:58:00Z">
              <w:tcPr>
                <w:tcW w:w="1008" w:type="dxa"/>
                <w:vAlign w:val="center"/>
                <w:hideMark/>
              </w:tcPr>
            </w:tcPrChange>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15" w:author="Brian Bohman" w:date="2021-10-27T05:58:00Z">
              <w:tcPr>
                <w:tcW w:w="1152" w:type="dxa"/>
                <w:vAlign w:val="center"/>
                <w:hideMark/>
              </w:tcPr>
            </w:tcPrChange>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5716" w:author="Brian Bohman" w:date="2021-10-27T05:58:00Z">
              <w:tcPr>
                <w:tcW w:w="1008" w:type="dxa"/>
                <w:vAlign w:val="center"/>
                <w:hideMark/>
              </w:tcPr>
            </w:tcPrChange>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9084F99" w14:textId="77777777" w:rsidTr="00E419CD">
        <w:trPr>
          <w:trHeight w:val="180"/>
          <w:trPrChange w:id="15717" w:author="Brian Bohman" w:date="2021-10-27T05:58:00Z">
            <w:trPr>
              <w:trHeight w:val="180"/>
            </w:trPr>
          </w:trPrChange>
        </w:trPr>
        <w:tc>
          <w:tcPr>
            <w:tcW w:w="360" w:type="dxa"/>
            <w:vAlign w:val="center"/>
            <w:hideMark/>
            <w:tcPrChange w:id="15718" w:author="Brian Bohman" w:date="2021-10-27T05:58:00Z">
              <w:tcPr>
                <w:tcW w:w="360" w:type="dxa"/>
                <w:vAlign w:val="center"/>
                <w:hideMark/>
              </w:tcPr>
            </w:tcPrChange>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Change w:id="15719" w:author="Brian Bohman" w:date="2021-10-27T05:58:00Z">
              <w:tcPr>
                <w:tcW w:w="864" w:type="dxa"/>
                <w:vAlign w:val="center"/>
                <w:hideMark/>
              </w:tcPr>
            </w:tcPrChange>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20" w:author="Brian Bohman" w:date="2021-10-27T05:58:00Z">
              <w:tcPr>
                <w:tcW w:w="1152" w:type="dxa"/>
                <w:vAlign w:val="center"/>
                <w:hideMark/>
              </w:tcPr>
            </w:tcPrChange>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21" w:author="Brian Bohman" w:date="2021-10-27T05:58:00Z">
              <w:tcPr>
                <w:tcW w:w="504" w:type="dxa"/>
                <w:vAlign w:val="center"/>
                <w:hideMark/>
              </w:tcPr>
            </w:tcPrChange>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22" w:author="Brian Bohman" w:date="2021-10-27T05:58:00Z">
              <w:tcPr>
                <w:tcW w:w="1008" w:type="dxa"/>
                <w:vAlign w:val="center"/>
                <w:hideMark/>
              </w:tcPr>
            </w:tcPrChange>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23" w:author="Brian Bohman" w:date="2021-10-27T05:58:00Z">
              <w:tcPr>
                <w:tcW w:w="1008" w:type="dxa"/>
                <w:vAlign w:val="center"/>
                <w:hideMark/>
              </w:tcPr>
            </w:tcPrChange>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24" w:author="Brian Bohman" w:date="2021-10-27T05:58:00Z">
              <w:tcPr>
                <w:tcW w:w="720" w:type="dxa"/>
                <w:vAlign w:val="center"/>
                <w:hideMark/>
              </w:tcPr>
            </w:tcPrChange>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25" w:author="Brian Bohman" w:date="2021-10-27T05:58:00Z">
              <w:tcPr>
                <w:tcW w:w="1008" w:type="dxa"/>
                <w:vAlign w:val="center"/>
                <w:hideMark/>
              </w:tcPr>
            </w:tcPrChange>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26" w:author="Brian Bohman" w:date="2021-10-27T05:58:00Z">
              <w:tcPr>
                <w:tcW w:w="1152" w:type="dxa"/>
                <w:vAlign w:val="center"/>
                <w:hideMark/>
              </w:tcPr>
            </w:tcPrChange>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5727" w:author="Brian Bohman" w:date="2021-10-27T05:58:00Z">
              <w:tcPr>
                <w:tcW w:w="1008" w:type="dxa"/>
                <w:vAlign w:val="center"/>
                <w:hideMark/>
              </w:tcPr>
            </w:tcPrChange>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78C9BAB7" w14:textId="77777777" w:rsidTr="00E419CD">
        <w:trPr>
          <w:trHeight w:val="165"/>
          <w:trPrChange w:id="15728" w:author="Brian Bohman" w:date="2021-10-27T05:58:00Z">
            <w:trPr>
              <w:trHeight w:val="165"/>
            </w:trPr>
          </w:trPrChange>
        </w:trPr>
        <w:tc>
          <w:tcPr>
            <w:tcW w:w="360" w:type="dxa"/>
            <w:vAlign w:val="center"/>
            <w:hideMark/>
            <w:tcPrChange w:id="15729" w:author="Brian Bohman" w:date="2021-10-27T05:58:00Z">
              <w:tcPr>
                <w:tcW w:w="360" w:type="dxa"/>
                <w:vAlign w:val="center"/>
                <w:hideMark/>
              </w:tcPr>
            </w:tcPrChange>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Change w:id="15730" w:author="Brian Bohman" w:date="2021-10-27T05:58:00Z">
              <w:tcPr>
                <w:tcW w:w="864" w:type="dxa"/>
                <w:vAlign w:val="center"/>
                <w:hideMark/>
              </w:tcPr>
            </w:tcPrChange>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31" w:author="Brian Bohman" w:date="2021-10-27T05:58:00Z">
              <w:tcPr>
                <w:tcW w:w="1152" w:type="dxa"/>
                <w:vAlign w:val="center"/>
                <w:hideMark/>
              </w:tcPr>
            </w:tcPrChange>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32" w:author="Brian Bohman" w:date="2021-10-27T05:58:00Z">
              <w:tcPr>
                <w:tcW w:w="504" w:type="dxa"/>
                <w:vAlign w:val="center"/>
                <w:hideMark/>
              </w:tcPr>
            </w:tcPrChange>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Change w:id="15733" w:author="Brian Bohman" w:date="2021-10-27T05:58:00Z">
              <w:tcPr>
                <w:tcW w:w="1008" w:type="dxa"/>
                <w:vAlign w:val="center"/>
                <w:hideMark/>
              </w:tcPr>
            </w:tcPrChange>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5734" w:author="Brian Bohman" w:date="2021-10-27T05:58:00Z">
              <w:tcPr>
                <w:tcW w:w="1008" w:type="dxa"/>
                <w:vAlign w:val="center"/>
                <w:hideMark/>
              </w:tcPr>
            </w:tcPrChange>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35" w:author="Brian Bohman" w:date="2021-10-27T05:58:00Z">
              <w:tcPr>
                <w:tcW w:w="720" w:type="dxa"/>
                <w:vAlign w:val="center"/>
                <w:hideMark/>
              </w:tcPr>
            </w:tcPrChange>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36" w:author="Brian Bohman" w:date="2021-10-27T05:58:00Z">
              <w:tcPr>
                <w:tcW w:w="1008" w:type="dxa"/>
                <w:vAlign w:val="center"/>
                <w:hideMark/>
              </w:tcPr>
            </w:tcPrChange>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37" w:author="Brian Bohman" w:date="2021-10-27T05:58:00Z">
              <w:tcPr>
                <w:tcW w:w="1152" w:type="dxa"/>
                <w:vAlign w:val="center"/>
                <w:hideMark/>
              </w:tcPr>
            </w:tcPrChange>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5738" w:author="Brian Bohman" w:date="2021-10-27T05:58:00Z">
              <w:tcPr>
                <w:tcW w:w="1008" w:type="dxa"/>
                <w:vAlign w:val="center"/>
                <w:hideMark/>
              </w:tcPr>
            </w:tcPrChange>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04FE8B67" w14:textId="77777777" w:rsidTr="00E419CD">
        <w:trPr>
          <w:trHeight w:val="165"/>
          <w:trPrChange w:id="15739" w:author="Brian Bohman" w:date="2021-10-27T05:58:00Z">
            <w:trPr>
              <w:trHeight w:val="165"/>
            </w:trPr>
          </w:trPrChange>
        </w:trPr>
        <w:tc>
          <w:tcPr>
            <w:tcW w:w="360" w:type="dxa"/>
            <w:vAlign w:val="center"/>
            <w:hideMark/>
            <w:tcPrChange w:id="15740" w:author="Brian Bohman" w:date="2021-10-27T05:58:00Z">
              <w:tcPr>
                <w:tcW w:w="360" w:type="dxa"/>
                <w:vAlign w:val="center"/>
                <w:hideMark/>
              </w:tcPr>
            </w:tcPrChange>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Change w:id="15741" w:author="Brian Bohman" w:date="2021-10-27T05:58:00Z">
              <w:tcPr>
                <w:tcW w:w="864" w:type="dxa"/>
                <w:vAlign w:val="center"/>
                <w:hideMark/>
              </w:tcPr>
            </w:tcPrChange>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42" w:author="Brian Bohman" w:date="2021-10-27T05:58:00Z">
              <w:tcPr>
                <w:tcW w:w="1152" w:type="dxa"/>
                <w:vAlign w:val="center"/>
                <w:hideMark/>
              </w:tcPr>
            </w:tcPrChange>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43" w:author="Brian Bohman" w:date="2021-10-27T05:58:00Z">
              <w:tcPr>
                <w:tcW w:w="504" w:type="dxa"/>
                <w:vAlign w:val="center"/>
                <w:hideMark/>
              </w:tcPr>
            </w:tcPrChange>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44" w:author="Brian Bohman" w:date="2021-10-27T05:58:00Z">
              <w:tcPr>
                <w:tcW w:w="1008" w:type="dxa"/>
                <w:vAlign w:val="center"/>
                <w:hideMark/>
              </w:tcPr>
            </w:tcPrChange>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45" w:author="Brian Bohman" w:date="2021-10-27T05:58:00Z">
              <w:tcPr>
                <w:tcW w:w="1008" w:type="dxa"/>
                <w:vAlign w:val="center"/>
                <w:hideMark/>
              </w:tcPr>
            </w:tcPrChange>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46" w:author="Brian Bohman" w:date="2021-10-27T05:58:00Z">
              <w:tcPr>
                <w:tcW w:w="720" w:type="dxa"/>
                <w:vAlign w:val="center"/>
                <w:hideMark/>
              </w:tcPr>
            </w:tcPrChange>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47" w:author="Brian Bohman" w:date="2021-10-27T05:58:00Z">
              <w:tcPr>
                <w:tcW w:w="1008" w:type="dxa"/>
                <w:vAlign w:val="center"/>
                <w:hideMark/>
              </w:tcPr>
            </w:tcPrChange>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48" w:author="Brian Bohman" w:date="2021-10-27T05:58:00Z">
              <w:tcPr>
                <w:tcW w:w="1152" w:type="dxa"/>
                <w:vAlign w:val="center"/>
                <w:hideMark/>
              </w:tcPr>
            </w:tcPrChange>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5749" w:author="Brian Bohman" w:date="2021-10-27T05:58:00Z">
              <w:tcPr>
                <w:tcW w:w="1008" w:type="dxa"/>
                <w:vAlign w:val="center"/>
                <w:hideMark/>
              </w:tcPr>
            </w:tcPrChange>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E0D774E" w14:textId="77777777" w:rsidTr="00E419CD">
        <w:trPr>
          <w:trHeight w:val="165"/>
          <w:trPrChange w:id="15750" w:author="Brian Bohman" w:date="2021-10-27T05:58:00Z">
            <w:trPr>
              <w:trHeight w:val="165"/>
            </w:trPr>
          </w:trPrChange>
        </w:trPr>
        <w:tc>
          <w:tcPr>
            <w:tcW w:w="360" w:type="dxa"/>
            <w:vAlign w:val="center"/>
            <w:hideMark/>
            <w:tcPrChange w:id="15751" w:author="Brian Bohman" w:date="2021-10-27T05:58:00Z">
              <w:tcPr>
                <w:tcW w:w="360" w:type="dxa"/>
                <w:vAlign w:val="center"/>
                <w:hideMark/>
              </w:tcPr>
            </w:tcPrChange>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Change w:id="15752" w:author="Brian Bohman" w:date="2021-10-27T05:58:00Z">
              <w:tcPr>
                <w:tcW w:w="864" w:type="dxa"/>
                <w:vAlign w:val="center"/>
                <w:hideMark/>
              </w:tcPr>
            </w:tcPrChange>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53" w:author="Brian Bohman" w:date="2021-10-27T05:58:00Z">
              <w:tcPr>
                <w:tcW w:w="1152" w:type="dxa"/>
                <w:vAlign w:val="center"/>
                <w:hideMark/>
              </w:tcPr>
            </w:tcPrChange>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54" w:author="Brian Bohman" w:date="2021-10-27T05:58:00Z">
              <w:tcPr>
                <w:tcW w:w="504" w:type="dxa"/>
                <w:vAlign w:val="center"/>
                <w:hideMark/>
              </w:tcPr>
            </w:tcPrChange>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55" w:author="Brian Bohman" w:date="2021-10-27T05:58:00Z">
              <w:tcPr>
                <w:tcW w:w="1008" w:type="dxa"/>
                <w:vAlign w:val="center"/>
                <w:hideMark/>
              </w:tcPr>
            </w:tcPrChange>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56" w:author="Brian Bohman" w:date="2021-10-27T05:58:00Z">
              <w:tcPr>
                <w:tcW w:w="1008" w:type="dxa"/>
                <w:vAlign w:val="center"/>
                <w:hideMark/>
              </w:tcPr>
            </w:tcPrChange>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57" w:author="Brian Bohman" w:date="2021-10-27T05:58:00Z">
              <w:tcPr>
                <w:tcW w:w="720" w:type="dxa"/>
                <w:vAlign w:val="center"/>
                <w:hideMark/>
              </w:tcPr>
            </w:tcPrChange>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58" w:author="Brian Bohman" w:date="2021-10-27T05:58:00Z">
              <w:tcPr>
                <w:tcW w:w="1008" w:type="dxa"/>
                <w:vAlign w:val="center"/>
                <w:hideMark/>
              </w:tcPr>
            </w:tcPrChange>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759" w:author="Brian Bohman" w:date="2021-10-27T05:58:00Z">
              <w:tcPr>
                <w:tcW w:w="1152" w:type="dxa"/>
                <w:vAlign w:val="center"/>
                <w:hideMark/>
              </w:tcPr>
            </w:tcPrChange>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5760" w:author="Brian Bohman" w:date="2021-10-27T05:58:00Z">
              <w:tcPr>
                <w:tcW w:w="1008" w:type="dxa"/>
                <w:vAlign w:val="center"/>
                <w:hideMark/>
              </w:tcPr>
            </w:tcPrChange>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A2F87B8" w14:textId="77777777" w:rsidTr="00E419CD">
        <w:trPr>
          <w:trHeight w:val="165"/>
          <w:trPrChange w:id="15761" w:author="Brian Bohman" w:date="2021-10-27T05:58:00Z">
            <w:trPr>
              <w:trHeight w:val="165"/>
            </w:trPr>
          </w:trPrChange>
        </w:trPr>
        <w:tc>
          <w:tcPr>
            <w:tcW w:w="360" w:type="dxa"/>
            <w:vAlign w:val="center"/>
            <w:hideMark/>
            <w:tcPrChange w:id="15762" w:author="Brian Bohman" w:date="2021-10-27T05:58:00Z">
              <w:tcPr>
                <w:tcW w:w="360" w:type="dxa"/>
                <w:vAlign w:val="center"/>
                <w:hideMark/>
              </w:tcPr>
            </w:tcPrChange>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Change w:id="15763" w:author="Brian Bohman" w:date="2021-10-27T05:58:00Z">
              <w:tcPr>
                <w:tcW w:w="864" w:type="dxa"/>
                <w:vAlign w:val="center"/>
                <w:hideMark/>
              </w:tcPr>
            </w:tcPrChange>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64" w:author="Brian Bohman" w:date="2021-10-27T05:58:00Z">
              <w:tcPr>
                <w:tcW w:w="1152" w:type="dxa"/>
                <w:vAlign w:val="center"/>
                <w:hideMark/>
              </w:tcPr>
            </w:tcPrChange>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65" w:author="Brian Bohman" w:date="2021-10-27T05:58:00Z">
              <w:tcPr>
                <w:tcW w:w="504" w:type="dxa"/>
                <w:vAlign w:val="center"/>
                <w:hideMark/>
              </w:tcPr>
            </w:tcPrChange>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66" w:author="Brian Bohman" w:date="2021-10-27T05:58:00Z">
              <w:tcPr>
                <w:tcW w:w="1008" w:type="dxa"/>
                <w:vAlign w:val="center"/>
                <w:hideMark/>
              </w:tcPr>
            </w:tcPrChange>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67" w:author="Brian Bohman" w:date="2021-10-27T05:58:00Z">
              <w:tcPr>
                <w:tcW w:w="1008" w:type="dxa"/>
                <w:vAlign w:val="center"/>
                <w:hideMark/>
              </w:tcPr>
            </w:tcPrChange>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68" w:author="Brian Bohman" w:date="2021-10-27T05:58:00Z">
              <w:tcPr>
                <w:tcW w:w="720" w:type="dxa"/>
                <w:vAlign w:val="center"/>
                <w:hideMark/>
              </w:tcPr>
            </w:tcPrChange>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69" w:author="Brian Bohman" w:date="2021-10-27T05:58:00Z">
              <w:tcPr>
                <w:tcW w:w="1008" w:type="dxa"/>
                <w:vAlign w:val="center"/>
                <w:hideMark/>
              </w:tcPr>
            </w:tcPrChange>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770" w:author="Brian Bohman" w:date="2021-10-27T05:58:00Z">
              <w:tcPr>
                <w:tcW w:w="1152" w:type="dxa"/>
                <w:vAlign w:val="center"/>
                <w:hideMark/>
              </w:tcPr>
            </w:tcPrChange>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440" w:type="dxa"/>
            <w:vAlign w:val="center"/>
            <w:hideMark/>
            <w:tcPrChange w:id="15771" w:author="Brian Bohman" w:date="2021-10-27T05:58:00Z">
              <w:tcPr>
                <w:tcW w:w="1008" w:type="dxa"/>
                <w:vAlign w:val="center"/>
                <w:hideMark/>
              </w:tcPr>
            </w:tcPrChange>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5ECBAD6B" w14:textId="77777777" w:rsidTr="00E419CD">
        <w:trPr>
          <w:trHeight w:val="165"/>
          <w:trPrChange w:id="15772" w:author="Brian Bohman" w:date="2021-10-27T05:58:00Z">
            <w:trPr>
              <w:trHeight w:val="165"/>
            </w:trPr>
          </w:trPrChange>
        </w:trPr>
        <w:tc>
          <w:tcPr>
            <w:tcW w:w="360" w:type="dxa"/>
            <w:vAlign w:val="center"/>
            <w:hideMark/>
            <w:tcPrChange w:id="15773" w:author="Brian Bohman" w:date="2021-10-27T05:58:00Z">
              <w:tcPr>
                <w:tcW w:w="360" w:type="dxa"/>
                <w:vAlign w:val="center"/>
                <w:hideMark/>
              </w:tcPr>
            </w:tcPrChange>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Change w:id="15774" w:author="Brian Bohman" w:date="2021-10-27T05:58:00Z">
              <w:tcPr>
                <w:tcW w:w="864" w:type="dxa"/>
                <w:vAlign w:val="center"/>
                <w:hideMark/>
              </w:tcPr>
            </w:tcPrChange>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75" w:author="Brian Bohman" w:date="2021-10-27T05:58:00Z">
              <w:tcPr>
                <w:tcW w:w="1152" w:type="dxa"/>
                <w:vAlign w:val="center"/>
                <w:hideMark/>
              </w:tcPr>
            </w:tcPrChange>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76" w:author="Brian Bohman" w:date="2021-10-27T05:58:00Z">
              <w:tcPr>
                <w:tcW w:w="504" w:type="dxa"/>
                <w:vAlign w:val="center"/>
                <w:hideMark/>
              </w:tcPr>
            </w:tcPrChange>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Change w:id="15777" w:author="Brian Bohman" w:date="2021-10-27T05:58:00Z">
              <w:tcPr>
                <w:tcW w:w="1008" w:type="dxa"/>
                <w:vAlign w:val="center"/>
                <w:hideMark/>
              </w:tcPr>
            </w:tcPrChange>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5778" w:author="Brian Bohman" w:date="2021-10-27T05:58:00Z">
              <w:tcPr>
                <w:tcW w:w="1008" w:type="dxa"/>
                <w:vAlign w:val="center"/>
                <w:hideMark/>
              </w:tcPr>
            </w:tcPrChange>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79" w:author="Brian Bohman" w:date="2021-10-27T05:58:00Z">
              <w:tcPr>
                <w:tcW w:w="720" w:type="dxa"/>
                <w:vAlign w:val="center"/>
                <w:hideMark/>
              </w:tcPr>
            </w:tcPrChange>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80" w:author="Brian Bohman" w:date="2021-10-27T05:58:00Z">
              <w:tcPr>
                <w:tcW w:w="1008" w:type="dxa"/>
                <w:vAlign w:val="center"/>
                <w:hideMark/>
              </w:tcPr>
            </w:tcPrChange>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781" w:author="Brian Bohman" w:date="2021-10-27T05:58:00Z">
              <w:tcPr>
                <w:tcW w:w="1152" w:type="dxa"/>
                <w:vAlign w:val="center"/>
                <w:hideMark/>
              </w:tcPr>
            </w:tcPrChange>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5782" w:author="Brian Bohman" w:date="2021-10-27T05:58:00Z">
              <w:tcPr>
                <w:tcW w:w="1008" w:type="dxa"/>
                <w:vAlign w:val="center"/>
                <w:hideMark/>
              </w:tcPr>
            </w:tcPrChange>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6FDE743A" w14:textId="77777777" w:rsidTr="00E419CD">
        <w:trPr>
          <w:trHeight w:val="165"/>
          <w:trPrChange w:id="15783" w:author="Brian Bohman" w:date="2021-10-27T05:58:00Z">
            <w:trPr>
              <w:trHeight w:val="165"/>
            </w:trPr>
          </w:trPrChange>
        </w:trPr>
        <w:tc>
          <w:tcPr>
            <w:tcW w:w="360" w:type="dxa"/>
            <w:vAlign w:val="center"/>
            <w:hideMark/>
            <w:tcPrChange w:id="15784" w:author="Brian Bohman" w:date="2021-10-27T05:58:00Z">
              <w:tcPr>
                <w:tcW w:w="360" w:type="dxa"/>
                <w:vAlign w:val="center"/>
                <w:hideMark/>
              </w:tcPr>
            </w:tcPrChange>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Change w:id="15785" w:author="Brian Bohman" w:date="2021-10-27T05:58:00Z">
              <w:tcPr>
                <w:tcW w:w="864" w:type="dxa"/>
                <w:vAlign w:val="center"/>
                <w:hideMark/>
              </w:tcPr>
            </w:tcPrChange>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86" w:author="Brian Bohman" w:date="2021-10-27T05:58:00Z">
              <w:tcPr>
                <w:tcW w:w="1152" w:type="dxa"/>
                <w:vAlign w:val="center"/>
                <w:hideMark/>
              </w:tcPr>
            </w:tcPrChange>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87" w:author="Brian Bohman" w:date="2021-10-27T05:58:00Z">
              <w:tcPr>
                <w:tcW w:w="504" w:type="dxa"/>
                <w:vAlign w:val="center"/>
                <w:hideMark/>
              </w:tcPr>
            </w:tcPrChange>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88" w:author="Brian Bohman" w:date="2021-10-27T05:58:00Z">
              <w:tcPr>
                <w:tcW w:w="1008" w:type="dxa"/>
                <w:vAlign w:val="center"/>
                <w:hideMark/>
              </w:tcPr>
            </w:tcPrChange>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789" w:author="Brian Bohman" w:date="2021-10-27T05:58:00Z">
              <w:tcPr>
                <w:tcW w:w="1008" w:type="dxa"/>
                <w:vAlign w:val="center"/>
                <w:hideMark/>
              </w:tcPr>
            </w:tcPrChange>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790" w:author="Brian Bohman" w:date="2021-10-27T05:58:00Z">
              <w:tcPr>
                <w:tcW w:w="720" w:type="dxa"/>
                <w:vAlign w:val="center"/>
                <w:hideMark/>
              </w:tcPr>
            </w:tcPrChange>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791" w:author="Brian Bohman" w:date="2021-10-27T05:58:00Z">
              <w:tcPr>
                <w:tcW w:w="1008" w:type="dxa"/>
                <w:vAlign w:val="center"/>
                <w:hideMark/>
              </w:tcPr>
            </w:tcPrChange>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792" w:author="Brian Bohman" w:date="2021-10-27T05:58:00Z">
              <w:tcPr>
                <w:tcW w:w="1152" w:type="dxa"/>
                <w:vAlign w:val="center"/>
                <w:hideMark/>
              </w:tcPr>
            </w:tcPrChange>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5793" w:author="Brian Bohman" w:date="2021-10-27T05:58:00Z">
              <w:tcPr>
                <w:tcW w:w="1008" w:type="dxa"/>
                <w:vAlign w:val="center"/>
                <w:hideMark/>
              </w:tcPr>
            </w:tcPrChange>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3C044AE7" w14:textId="77777777" w:rsidTr="00E419CD">
        <w:trPr>
          <w:trHeight w:val="165"/>
          <w:trPrChange w:id="15794" w:author="Brian Bohman" w:date="2021-10-27T05:58:00Z">
            <w:trPr>
              <w:trHeight w:val="165"/>
            </w:trPr>
          </w:trPrChange>
        </w:trPr>
        <w:tc>
          <w:tcPr>
            <w:tcW w:w="360" w:type="dxa"/>
            <w:vAlign w:val="center"/>
            <w:hideMark/>
            <w:tcPrChange w:id="15795" w:author="Brian Bohman" w:date="2021-10-27T05:58:00Z">
              <w:tcPr>
                <w:tcW w:w="360" w:type="dxa"/>
                <w:vAlign w:val="center"/>
                <w:hideMark/>
              </w:tcPr>
            </w:tcPrChange>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Change w:id="15796" w:author="Brian Bohman" w:date="2021-10-27T05:58:00Z">
              <w:tcPr>
                <w:tcW w:w="864" w:type="dxa"/>
                <w:vAlign w:val="center"/>
                <w:hideMark/>
              </w:tcPr>
            </w:tcPrChange>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797" w:author="Brian Bohman" w:date="2021-10-27T05:58:00Z">
              <w:tcPr>
                <w:tcW w:w="1152" w:type="dxa"/>
                <w:vAlign w:val="center"/>
                <w:hideMark/>
              </w:tcPr>
            </w:tcPrChange>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798" w:author="Brian Bohman" w:date="2021-10-27T05:58:00Z">
              <w:tcPr>
                <w:tcW w:w="504" w:type="dxa"/>
                <w:vAlign w:val="center"/>
                <w:hideMark/>
              </w:tcPr>
            </w:tcPrChange>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799" w:author="Brian Bohman" w:date="2021-10-27T05:58:00Z">
              <w:tcPr>
                <w:tcW w:w="1008" w:type="dxa"/>
                <w:vAlign w:val="center"/>
                <w:hideMark/>
              </w:tcPr>
            </w:tcPrChange>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00" w:author="Brian Bohman" w:date="2021-10-27T05:58:00Z">
              <w:tcPr>
                <w:tcW w:w="1008" w:type="dxa"/>
                <w:vAlign w:val="center"/>
                <w:hideMark/>
              </w:tcPr>
            </w:tcPrChange>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01" w:author="Brian Bohman" w:date="2021-10-27T05:58:00Z">
              <w:tcPr>
                <w:tcW w:w="720" w:type="dxa"/>
                <w:vAlign w:val="center"/>
                <w:hideMark/>
              </w:tcPr>
            </w:tcPrChange>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02" w:author="Brian Bohman" w:date="2021-10-27T05:58:00Z">
              <w:tcPr>
                <w:tcW w:w="1008" w:type="dxa"/>
                <w:vAlign w:val="center"/>
                <w:hideMark/>
              </w:tcPr>
            </w:tcPrChange>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03" w:author="Brian Bohman" w:date="2021-10-27T05:58:00Z">
              <w:tcPr>
                <w:tcW w:w="1152" w:type="dxa"/>
                <w:vAlign w:val="center"/>
                <w:hideMark/>
              </w:tcPr>
            </w:tcPrChange>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440" w:type="dxa"/>
            <w:vAlign w:val="center"/>
            <w:hideMark/>
            <w:tcPrChange w:id="15804" w:author="Brian Bohman" w:date="2021-10-27T05:58:00Z">
              <w:tcPr>
                <w:tcW w:w="1008" w:type="dxa"/>
                <w:vAlign w:val="center"/>
                <w:hideMark/>
              </w:tcPr>
            </w:tcPrChange>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EBCDBE1" w14:textId="77777777" w:rsidTr="00E419CD">
        <w:trPr>
          <w:trHeight w:val="165"/>
          <w:trPrChange w:id="15805" w:author="Brian Bohman" w:date="2021-10-27T05:58:00Z">
            <w:trPr>
              <w:trHeight w:val="165"/>
            </w:trPr>
          </w:trPrChange>
        </w:trPr>
        <w:tc>
          <w:tcPr>
            <w:tcW w:w="360" w:type="dxa"/>
            <w:vAlign w:val="center"/>
            <w:hideMark/>
            <w:tcPrChange w:id="15806" w:author="Brian Bohman" w:date="2021-10-27T05:58:00Z">
              <w:tcPr>
                <w:tcW w:w="360" w:type="dxa"/>
                <w:vAlign w:val="center"/>
                <w:hideMark/>
              </w:tcPr>
            </w:tcPrChange>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Change w:id="15807" w:author="Brian Bohman" w:date="2021-10-27T05:58:00Z">
              <w:tcPr>
                <w:tcW w:w="864" w:type="dxa"/>
                <w:vAlign w:val="center"/>
                <w:hideMark/>
              </w:tcPr>
            </w:tcPrChange>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08" w:author="Brian Bohman" w:date="2021-10-27T05:58:00Z">
              <w:tcPr>
                <w:tcW w:w="1152" w:type="dxa"/>
                <w:vAlign w:val="center"/>
                <w:hideMark/>
              </w:tcPr>
            </w:tcPrChange>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09" w:author="Brian Bohman" w:date="2021-10-27T05:58:00Z">
              <w:tcPr>
                <w:tcW w:w="504" w:type="dxa"/>
                <w:vAlign w:val="center"/>
                <w:hideMark/>
              </w:tcPr>
            </w:tcPrChange>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10" w:author="Brian Bohman" w:date="2021-10-27T05:58:00Z">
              <w:tcPr>
                <w:tcW w:w="1008" w:type="dxa"/>
                <w:vAlign w:val="center"/>
                <w:hideMark/>
              </w:tcPr>
            </w:tcPrChange>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11" w:author="Brian Bohman" w:date="2021-10-27T05:58:00Z">
              <w:tcPr>
                <w:tcW w:w="1008" w:type="dxa"/>
                <w:vAlign w:val="center"/>
                <w:hideMark/>
              </w:tcPr>
            </w:tcPrChange>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12" w:author="Brian Bohman" w:date="2021-10-27T05:58:00Z">
              <w:tcPr>
                <w:tcW w:w="720" w:type="dxa"/>
                <w:vAlign w:val="center"/>
                <w:hideMark/>
              </w:tcPr>
            </w:tcPrChange>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13" w:author="Brian Bohman" w:date="2021-10-27T05:58:00Z">
              <w:tcPr>
                <w:tcW w:w="1008" w:type="dxa"/>
                <w:vAlign w:val="center"/>
                <w:hideMark/>
              </w:tcPr>
            </w:tcPrChange>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14" w:author="Brian Bohman" w:date="2021-10-27T05:58:00Z">
              <w:tcPr>
                <w:tcW w:w="1152" w:type="dxa"/>
                <w:vAlign w:val="center"/>
                <w:hideMark/>
              </w:tcPr>
            </w:tcPrChange>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5815" w:author="Brian Bohman" w:date="2021-10-27T05:58:00Z">
              <w:tcPr>
                <w:tcW w:w="1008" w:type="dxa"/>
                <w:vAlign w:val="center"/>
                <w:hideMark/>
              </w:tcPr>
            </w:tcPrChange>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3088A631" w14:textId="77777777" w:rsidTr="00E419CD">
        <w:trPr>
          <w:trHeight w:val="165"/>
          <w:trPrChange w:id="15816" w:author="Brian Bohman" w:date="2021-10-27T05:58:00Z">
            <w:trPr>
              <w:trHeight w:val="165"/>
            </w:trPr>
          </w:trPrChange>
        </w:trPr>
        <w:tc>
          <w:tcPr>
            <w:tcW w:w="360" w:type="dxa"/>
            <w:vAlign w:val="center"/>
            <w:hideMark/>
            <w:tcPrChange w:id="15817" w:author="Brian Bohman" w:date="2021-10-27T05:58:00Z">
              <w:tcPr>
                <w:tcW w:w="360" w:type="dxa"/>
                <w:vAlign w:val="center"/>
                <w:hideMark/>
              </w:tcPr>
            </w:tcPrChange>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Change w:id="15818" w:author="Brian Bohman" w:date="2021-10-27T05:58:00Z">
              <w:tcPr>
                <w:tcW w:w="864" w:type="dxa"/>
                <w:vAlign w:val="center"/>
                <w:hideMark/>
              </w:tcPr>
            </w:tcPrChange>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19" w:author="Brian Bohman" w:date="2021-10-27T05:58:00Z">
              <w:tcPr>
                <w:tcW w:w="1152" w:type="dxa"/>
                <w:vAlign w:val="center"/>
                <w:hideMark/>
              </w:tcPr>
            </w:tcPrChange>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20" w:author="Brian Bohman" w:date="2021-10-27T05:58:00Z">
              <w:tcPr>
                <w:tcW w:w="504" w:type="dxa"/>
                <w:vAlign w:val="center"/>
                <w:hideMark/>
              </w:tcPr>
            </w:tcPrChange>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Change w:id="15821" w:author="Brian Bohman" w:date="2021-10-27T05:58:00Z">
              <w:tcPr>
                <w:tcW w:w="1008" w:type="dxa"/>
                <w:vAlign w:val="center"/>
                <w:hideMark/>
              </w:tcPr>
            </w:tcPrChange>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5822" w:author="Brian Bohman" w:date="2021-10-27T05:58:00Z">
              <w:tcPr>
                <w:tcW w:w="1008" w:type="dxa"/>
                <w:vAlign w:val="center"/>
                <w:hideMark/>
              </w:tcPr>
            </w:tcPrChange>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23" w:author="Brian Bohman" w:date="2021-10-27T05:58:00Z">
              <w:tcPr>
                <w:tcW w:w="720" w:type="dxa"/>
                <w:vAlign w:val="center"/>
                <w:hideMark/>
              </w:tcPr>
            </w:tcPrChange>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24" w:author="Brian Bohman" w:date="2021-10-27T05:58:00Z">
              <w:tcPr>
                <w:tcW w:w="1008" w:type="dxa"/>
                <w:vAlign w:val="center"/>
                <w:hideMark/>
              </w:tcPr>
            </w:tcPrChange>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25" w:author="Brian Bohman" w:date="2021-10-27T05:58:00Z">
              <w:tcPr>
                <w:tcW w:w="1152" w:type="dxa"/>
                <w:vAlign w:val="center"/>
                <w:hideMark/>
              </w:tcPr>
            </w:tcPrChange>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5826" w:author="Brian Bohman" w:date="2021-10-27T05:58:00Z">
              <w:tcPr>
                <w:tcW w:w="1008" w:type="dxa"/>
                <w:vAlign w:val="center"/>
                <w:hideMark/>
              </w:tcPr>
            </w:tcPrChange>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2EAFF1E" w14:textId="77777777" w:rsidTr="00E419CD">
        <w:trPr>
          <w:trHeight w:val="165"/>
          <w:trPrChange w:id="15827" w:author="Brian Bohman" w:date="2021-10-27T05:58:00Z">
            <w:trPr>
              <w:trHeight w:val="165"/>
            </w:trPr>
          </w:trPrChange>
        </w:trPr>
        <w:tc>
          <w:tcPr>
            <w:tcW w:w="360" w:type="dxa"/>
            <w:vAlign w:val="center"/>
            <w:hideMark/>
            <w:tcPrChange w:id="15828" w:author="Brian Bohman" w:date="2021-10-27T05:58:00Z">
              <w:tcPr>
                <w:tcW w:w="360" w:type="dxa"/>
                <w:vAlign w:val="center"/>
                <w:hideMark/>
              </w:tcPr>
            </w:tcPrChange>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Change w:id="15829" w:author="Brian Bohman" w:date="2021-10-27T05:58:00Z">
              <w:tcPr>
                <w:tcW w:w="864" w:type="dxa"/>
                <w:vAlign w:val="center"/>
                <w:hideMark/>
              </w:tcPr>
            </w:tcPrChange>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30" w:author="Brian Bohman" w:date="2021-10-27T05:58:00Z">
              <w:tcPr>
                <w:tcW w:w="1152" w:type="dxa"/>
                <w:vAlign w:val="center"/>
                <w:hideMark/>
              </w:tcPr>
            </w:tcPrChange>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31" w:author="Brian Bohman" w:date="2021-10-27T05:58:00Z">
              <w:tcPr>
                <w:tcW w:w="504" w:type="dxa"/>
                <w:vAlign w:val="center"/>
                <w:hideMark/>
              </w:tcPr>
            </w:tcPrChange>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32" w:author="Brian Bohman" w:date="2021-10-27T05:58:00Z">
              <w:tcPr>
                <w:tcW w:w="1008" w:type="dxa"/>
                <w:vAlign w:val="center"/>
                <w:hideMark/>
              </w:tcPr>
            </w:tcPrChange>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33" w:author="Brian Bohman" w:date="2021-10-27T05:58:00Z">
              <w:tcPr>
                <w:tcW w:w="1008" w:type="dxa"/>
                <w:vAlign w:val="center"/>
                <w:hideMark/>
              </w:tcPr>
            </w:tcPrChange>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34" w:author="Brian Bohman" w:date="2021-10-27T05:58:00Z">
              <w:tcPr>
                <w:tcW w:w="720" w:type="dxa"/>
                <w:vAlign w:val="center"/>
                <w:hideMark/>
              </w:tcPr>
            </w:tcPrChange>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35" w:author="Brian Bohman" w:date="2021-10-27T05:58:00Z">
              <w:tcPr>
                <w:tcW w:w="1008" w:type="dxa"/>
                <w:vAlign w:val="center"/>
                <w:hideMark/>
              </w:tcPr>
            </w:tcPrChange>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36" w:author="Brian Bohman" w:date="2021-10-27T05:58:00Z">
              <w:tcPr>
                <w:tcW w:w="1152" w:type="dxa"/>
                <w:vAlign w:val="center"/>
                <w:hideMark/>
              </w:tcPr>
            </w:tcPrChange>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5837" w:author="Brian Bohman" w:date="2021-10-27T05:58:00Z">
              <w:tcPr>
                <w:tcW w:w="1008" w:type="dxa"/>
                <w:vAlign w:val="center"/>
                <w:hideMark/>
              </w:tcPr>
            </w:tcPrChange>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4318A21" w14:textId="77777777" w:rsidTr="00E419CD">
        <w:trPr>
          <w:trHeight w:val="165"/>
          <w:trPrChange w:id="15838" w:author="Brian Bohman" w:date="2021-10-27T05:58:00Z">
            <w:trPr>
              <w:trHeight w:val="165"/>
            </w:trPr>
          </w:trPrChange>
        </w:trPr>
        <w:tc>
          <w:tcPr>
            <w:tcW w:w="360" w:type="dxa"/>
            <w:vAlign w:val="center"/>
            <w:hideMark/>
            <w:tcPrChange w:id="15839" w:author="Brian Bohman" w:date="2021-10-27T05:58:00Z">
              <w:tcPr>
                <w:tcW w:w="360" w:type="dxa"/>
                <w:vAlign w:val="center"/>
                <w:hideMark/>
              </w:tcPr>
            </w:tcPrChange>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Change w:id="15840" w:author="Brian Bohman" w:date="2021-10-27T05:58:00Z">
              <w:tcPr>
                <w:tcW w:w="864" w:type="dxa"/>
                <w:vAlign w:val="center"/>
                <w:hideMark/>
              </w:tcPr>
            </w:tcPrChange>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41" w:author="Brian Bohman" w:date="2021-10-27T05:58:00Z">
              <w:tcPr>
                <w:tcW w:w="1152" w:type="dxa"/>
                <w:vAlign w:val="center"/>
                <w:hideMark/>
              </w:tcPr>
            </w:tcPrChange>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42" w:author="Brian Bohman" w:date="2021-10-27T05:58:00Z">
              <w:tcPr>
                <w:tcW w:w="504" w:type="dxa"/>
                <w:vAlign w:val="center"/>
                <w:hideMark/>
              </w:tcPr>
            </w:tcPrChange>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43" w:author="Brian Bohman" w:date="2021-10-27T05:58:00Z">
              <w:tcPr>
                <w:tcW w:w="1008" w:type="dxa"/>
                <w:vAlign w:val="center"/>
                <w:hideMark/>
              </w:tcPr>
            </w:tcPrChange>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44" w:author="Brian Bohman" w:date="2021-10-27T05:58:00Z">
              <w:tcPr>
                <w:tcW w:w="1008" w:type="dxa"/>
                <w:vAlign w:val="center"/>
                <w:hideMark/>
              </w:tcPr>
            </w:tcPrChange>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45" w:author="Brian Bohman" w:date="2021-10-27T05:58:00Z">
              <w:tcPr>
                <w:tcW w:w="720" w:type="dxa"/>
                <w:vAlign w:val="center"/>
                <w:hideMark/>
              </w:tcPr>
            </w:tcPrChange>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46" w:author="Brian Bohman" w:date="2021-10-27T05:58:00Z">
              <w:tcPr>
                <w:tcW w:w="1008" w:type="dxa"/>
                <w:vAlign w:val="center"/>
                <w:hideMark/>
              </w:tcPr>
            </w:tcPrChange>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47" w:author="Brian Bohman" w:date="2021-10-27T05:58:00Z">
              <w:tcPr>
                <w:tcW w:w="1152" w:type="dxa"/>
                <w:vAlign w:val="center"/>
                <w:hideMark/>
              </w:tcPr>
            </w:tcPrChange>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440" w:type="dxa"/>
            <w:vAlign w:val="center"/>
            <w:hideMark/>
            <w:tcPrChange w:id="15848" w:author="Brian Bohman" w:date="2021-10-27T05:58:00Z">
              <w:tcPr>
                <w:tcW w:w="1008" w:type="dxa"/>
                <w:vAlign w:val="center"/>
                <w:hideMark/>
              </w:tcPr>
            </w:tcPrChange>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E4278AD" w14:textId="77777777" w:rsidTr="00E419CD">
        <w:trPr>
          <w:trHeight w:val="165"/>
          <w:trPrChange w:id="15849" w:author="Brian Bohman" w:date="2021-10-27T05:58:00Z">
            <w:trPr>
              <w:trHeight w:val="165"/>
            </w:trPr>
          </w:trPrChange>
        </w:trPr>
        <w:tc>
          <w:tcPr>
            <w:tcW w:w="360" w:type="dxa"/>
            <w:vAlign w:val="center"/>
            <w:hideMark/>
            <w:tcPrChange w:id="15850" w:author="Brian Bohman" w:date="2021-10-27T05:58:00Z">
              <w:tcPr>
                <w:tcW w:w="360" w:type="dxa"/>
                <w:vAlign w:val="center"/>
                <w:hideMark/>
              </w:tcPr>
            </w:tcPrChange>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Change w:id="15851" w:author="Brian Bohman" w:date="2021-10-27T05:58:00Z">
              <w:tcPr>
                <w:tcW w:w="864" w:type="dxa"/>
                <w:vAlign w:val="center"/>
                <w:hideMark/>
              </w:tcPr>
            </w:tcPrChange>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52" w:author="Brian Bohman" w:date="2021-10-27T05:58:00Z">
              <w:tcPr>
                <w:tcW w:w="1152" w:type="dxa"/>
                <w:vAlign w:val="center"/>
                <w:hideMark/>
              </w:tcPr>
            </w:tcPrChange>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53" w:author="Brian Bohman" w:date="2021-10-27T05:58:00Z">
              <w:tcPr>
                <w:tcW w:w="504" w:type="dxa"/>
                <w:vAlign w:val="center"/>
                <w:hideMark/>
              </w:tcPr>
            </w:tcPrChange>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54" w:author="Brian Bohman" w:date="2021-10-27T05:58:00Z">
              <w:tcPr>
                <w:tcW w:w="1008" w:type="dxa"/>
                <w:vAlign w:val="center"/>
                <w:hideMark/>
              </w:tcPr>
            </w:tcPrChange>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55" w:author="Brian Bohman" w:date="2021-10-27T05:58:00Z">
              <w:tcPr>
                <w:tcW w:w="1008" w:type="dxa"/>
                <w:vAlign w:val="center"/>
                <w:hideMark/>
              </w:tcPr>
            </w:tcPrChange>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56" w:author="Brian Bohman" w:date="2021-10-27T05:58:00Z">
              <w:tcPr>
                <w:tcW w:w="720" w:type="dxa"/>
                <w:vAlign w:val="center"/>
                <w:hideMark/>
              </w:tcPr>
            </w:tcPrChange>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57" w:author="Brian Bohman" w:date="2021-10-27T05:58:00Z">
              <w:tcPr>
                <w:tcW w:w="1008" w:type="dxa"/>
                <w:vAlign w:val="center"/>
                <w:hideMark/>
              </w:tcPr>
            </w:tcPrChange>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858" w:author="Brian Bohman" w:date="2021-10-27T05:58:00Z">
              <w:tcPr>
                <w:tcW w:w="1152" w:type="dxa"/>
                <w:vAlign w:val="center"/>
                <w:hideMark/>
              </w:tcPr>
            </w:tcPrChange>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440" w:type="dxa"/>
            <w:vAlign w:val="center"/>
            <w:hideMark/>
            <w:tcPrChange w:id="15859" w:author="Brian Bohman" w:date="2021-10-27T05:58:00Z">
              <w:tcPr>
                <w:tcW w:w="1008" w:type="dxa"/>
                <w:vAlign w:val="center"/>
                <w:hideMark/>
              </w:tcPr>
            </w:tcPrChange>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8582F72" w14:textId="77777777" w:rsidTr="00E419CD">
        <w:trPr>
          <w:trHeight w:val="165"/>
          <w:trPrChange w:id="15860" w:author="Brian Bohman" w:date="2021-10-27T05:58:00Z">
            <w:trPr>
              <w:trHeight w:val="165"/>
            </w:trPr>
          </w:trPrChange>
        </w:trPr>
        <w:tc>
          <w:tcPr>
            <w:tcW w:w="360" w:type="dxa"/>
            <w:vAlign w:val="center"/>
            <w:hideMark/>
            <w:tcPrChange w:id="15861" w:author="Brian Bohman" w:date="2021-10-27T05:58:00Z">
              <w:tcPr>
                <w:tcW w:w="360" w:type="dxa"/>
                <w:vAlign w:val="center"/>
                <w:hideMark/>
              </w:tcPr>
            </w:tcPrChange>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Change w:id="15862" w:author="Brian Bohman" w:date="2021-10-27T05:58:00Z">
              <w:tcPr>
                <w:tcW w:w="864" w:type="dxa"/>
                <w:vAlign w:val="center"/>
                <w:hideMark/>
              </w:tcPr>
            </w:tcPrChange>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63" w:author="Brian Bohman" w:date="2021-10-27T05:58:00Z">
              <w:tcPr>
                <w:tcW w:w="1152" w:type="dxa"/>
                <w:vAlign w:val="center"/>
                <w:hideMark/>
              </w:tcPr>
            </w:tcPrChange>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5864" w:author="Brian Bohman" w:date="2021-10-27T05:58:00Z">
              <w:tcPr>
                <w:tcW w:w="504" w:type="dxa"/>
                <w:vAlign w:val="center"/>
                <w:hideMark/>
              </w:tcPr>
            </w:tcPrChange>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Change w:id="15865" w:author="Brian Bohman" w:date="2021-10-27T05:58:00Z">
              <w:tcPr>
                <w:tcW w:w="1008" w:type="dxa"/>
                <w:vAlign w:val="center"/>
                <w:hideMark/>
              </w:tcPr>
            </w:tcPrChange>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5866" w:author="Brian Bohman" w:date="2021-10-27T05:58:00Z">
              <w:tcPr>
                <w:tcW w:w="1008" w:type="dxa"/>
                <w:vAlign w:val="center"/>
                <w:hideMark/>
              </w:tcPr>
            </w:tcPrChange>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67" w:author="Brian Bohman" w:date="2021-10-27T05:58:00Z">
              <w:tcPr>
                <w:tcW w:w="720" w:type="dxa"/>
                <w:vAlign w:val="center"/>
                <w:hideMark/>
              </w:tcPr>
            </w:tcPrChange>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68" w:author="Brian Bohman" w:date="2021-10-27T05:58:00Z">
              <w:tcPr>
                <w:tcW w:w="1008" w:type="dxa"/>
                <w:vAlign w:val="center"/>
                <w:hideMark/>
              </w:tcPr>
            </w:tcPrChange>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869" w:author="Brian Bohman" w:date="2021-10-27T05:58:00Z">
              <w:tcPr>
                <w:tcW w:w="1152" w:type="dxa"/>
                <w:vAlign w:val="center"/>
                <w:hideMark/>
              </w:tcPr>
            </w:tcPrChange>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440" w:type="dxa"/>
            <w:vAlign w:val="center"/>
            <w:hideMark/>
            <w:tcPrChange w:id="15870" w:author="Brian Bohman" w:date="2021-10-27T05:58:00Z">
              <w:tcPr>
                <w:tcW w:w="1008" w:type="dxa"/>
                <w:vAlign w:val="center"/>
                <w:hideMark/>
              </w:tcPr>
            </w:tcPrChange>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10547095" w14:textId="77777777" w:rsidTr="00E419CD">
        <w:trPr>
          <w:trHeight w:val="180"/>
          <w:trPrChange w:id="15871" w:author="Brian Bohman" w:date="2021-10-27T05:58:00Z">
            <w:trPr>
              <w:trHeight w:val="180"/>
            </w:trPr>
          </w:trPrChange>
        </w:trPr>
        <w:tc>
          <w:tcPr>
            <w:tcW w:w="360" w:type="dxa"/>
            <w:vAlign w:val="center"/>
            <w:hideMark/>
            <w:tcPrChange w:id="15872" w:author="Brian Bohman" w:date="2021-10-27T05:58:00Z">
              <w:tcPr>
                <w:tcW w:w="360" w:type="dxa"/>
                <w:vAlign w:val="center"/>
                <w:hideMark/>
              </w:tcPr>
            </w:tcPrChange>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Change w:id="15873" w:author="Brian Bohman" w:date="2021-10-27T05:58:00Z">
              <w:tcPr>
                <w:tcW w:w="864" w:type="dxa"/>
                <w:vAlign w:val="center"/>
                <w:hideMark/>
              </w:tcPr>
            </w:tcPrChange>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74" w:author="Brian Bohman" w:date="2021-10-27T05:58:00Z">
              <w:tcPr>
                <w:tcW w:w="1152" w:type="dxa"/>
                <w:vAlign w:val="center"/>
                <w:hideMark/>
              </w:tcPr>
            </w:tcPrChange>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75" w:author="Brian Bohman" w:date="2021-10-27T05:58:00Z">
              <w:tcPr>
                <w:tcW w:w="504" w:type="dxa"/>
                <w:vAlign w:val="center"/>
                <w:hideMark/>
              </w:tcPr>
            </w:tcPrChange>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76" w:author="Brian Bohman" w:date="2021-10-27T05:58:00Z">
              <w:tcPr>
                <w:tcW w:w="1008" w:type="dxa"/>
                <w:vAlign w:val="center"/>
                <w:hideMark/>
              </w:tcPr>
            </w:tcPrChange>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77" w:author="Brian Bohman" w:date="2021-10-27T05:58:00Z">
              <w:tcPr>
                <w:tcW w:w="1008" w:type="dxa"/>
                <w:vAlign w:val="center"/>
                <w:hideMark/>
              </w:tcPr>
            </w:tcPrChange>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78" w:author="Brian Bohman" w:date="2021-10-27T05:58:00Z">
              <w:tcPr>
                <w:tcW w:w="720" w:type="dxa"/>
                <w:vAlign w:val="center"/>
                <w:hideMark/>
              </w:tcPr>
            </w:tcPrChange>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79" w:author="Brian Bohman" w:date="2021-10-27T05:58:00Z">
              <w:tcPr>
                <w:tcW w:w="1008" w:type="dxa"/>
                <w:vAlign w:val="center"/>
                <w:hideMark/>
              </w:tcPr>
            </w:tcPrChange>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880" w:author="Brian Bohman" w:date="2021-10-27T05:58:00Z">
              <w:tcPr>
                <w:tcW w:w="1152" w:type="dxa"/>
                <w:vAlign w:val="center"/>
                <w:hideMark/>
              </w:tcPr>
            </w:tcPrChange>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440" w:type="dxa"/>
            <w:vAlign w:val="center"/>
            <w:hideMark/>
            <w:tcPrChange w:id="15881" w:author="Brian Bohman" w:date="2021-10-27T05:58:00Z">
              <w:tcPr>
                <w:tcW w:w="1008" w:type="dxa"/>
                <w:vAlign w:val="center"/>
                <w:hideMark/>
              </w:tcPr>
            </w:tcPrChange>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19C02950" w14:textId="77777777" w:rsidTr="00E419CD">
        <w:trPr>
          <w:trHeight w:val="165"/>
          <w:trPrChange w:id="15882" w:author="Brian Bohman" w:date="2021-10-27T05:58:00Z">
            <w:trPr>
              <w:trHeight w:val="165"/>
            </w:trPr>
          </w:trPrChange>
        </w:trPr>
        <w:tc>
          <w:tcPr>
            <w:tcW w:w="360" w:type="dxa"/>
            <w:vAlign w:val="center"/>
            <w:hideMark/>
            <w:tcPrChange w:id="15883" w:author="Brian Bohman" w:date="2021-10-27T05:58:00Z">
              <w:tcPr>
                <w:tcW w:w="360" w:type="dxa"/>
                <w:vAlign w:val="center"/>
                <w:hideMark/>
              </w:tcPr>
            </w:tcPrChange>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Change w:id="15884" w:author="Brian Bohman" w:date="2021-10-27T05:58:00Z">
              <w:tcPr>
                <w:tcW w:w="864" w:type="dxa"/>
                <w:vAlign w:val="center"/>
                <w:hideMark/>
              </w:tcPr>
            </w:tcPrChange>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85" w:author="Brian Bohman" w:date="2021-10-27T05:58:00Z">
              <w:tcPr>
                <w:tcW w:w="1152" w:type="dxa"/>
                <w:vAlign w:val="center"/>
                <w:hideMark/>
              </w:tcPr>
            </w:tcPrChange>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86" w:author="Brian Bohman" w:date="2021-10-27T05:58:00Z">
              <w:tcPr>
                <w:tcW w:w="504" w:type="dxa"/>
                <w:vAlign w:val="center"/>
                <w:hideMark/>
              </w:tcPr>
            </w:tcPrChange>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87" w:author="Brian Bohman" w:date="2021-10-27T05:58:00Z">
              <w:tcPr>
                <w:tcW w:w="1008" w:type="dxa"/>
                <w:vAlign w:val="center"/>
                <w:hideMark/>
              </w:tcPr>
            </w:tcPrChange>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88" w:author="Brian Bohman" w:date="2021-10-27T05:58:00Z">
              <w:tcPr>
                <w:tcW w:w="1008" w:type="dxa"/>
                <w:vAlign w:val="center"/>
                <w:hideMark/>
              </w:tcPr>
            </w:tcPrChange>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889" w:author="Brian Bohman" w:date="2021-10-27T05:58:00Z">
              <w:tcPr>
                <w:tcW w:w="720" w:type="dxa"/>
                <w:vAlign w:val="center"/>
                <w:hideMark/>
              </w:tcPr>
            </w:tcPrChange>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890" w:author="Brian Bohman" w:date="2021-10-27T05:58:00Z">
              <w:tcPr>
                <w:tcW w:w="1008" w:type="dxa"/>
                <w:vAlign w:val="center"/>
                <w:hideMark/>
              </w:tcPr>
            </w:tcPrChange>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891" w:author="Brian Bohman" w:date="2021-10-27T05:58:00Z">
              <w:tcPr>
                <w:tcW w:w="1152" w:type="dxa"/>
                <w:vAlign w:val="center"/>
                <w:hideMark/>
              </w:tcPr>
            </w:tcPrChange>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440" w:type="dxa"/>
            <w:vAlign w:val="center"/>
            <w:hideMark/>
            <w:tcPrChange w:id="15892" w:author="Brian Bohman" w:date="2021-10-27T05:58:00Z">
              <w:tcPr>
                <w:tcW w:w="1008" w:type="dxa"/>
                <w:vAlign w:val="center"/>
                <w:hideMark/>
              </w:tcPr>
            </w:tcPrChange>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CEC6749" w14:textId="77777777" w:rsidTr="00E419CD">
        <w:trPr>
          <w:trHeight w:val="165"/>
          <w:trPrChange w:id="15893" w:author="Brian Bohman" w:date="2021-10-27T05:58:00Z">
            <w:trPr>
              <w:trHeight w:val="165"/>
            </w:trPr>
          </w:trPrChange>
        </w:trPr>
        <w:tc>
          <w:tcPr>
            <w:tcW w:w="360" w:type="dxa"/>
            <w:vAlign w:val="center"/>
            <w:hideMark/>
            <w:tcPrChange w:id="15894" w:author="Brian Bohman" w:date="2021-10-27T05:58:00Z">
              <w:tcPr>
                <w:tcW w:w="360" w:type="dxa"/>
                <w:vAlign w:val="center"/>
                <w:hideMark/>
              </w:tcPr>
            </w:tcPrChange>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Change w:id="15895" w:author="Brian Bohman" w:date="2021-10-27T05:58:00Z">
              <w:tcPr>
                <w:tcW w:w="864" w:type="dxa"/>
                <w:vAlign w:val="center"/>
                <w:hideMark/>
              </w:tcPr>
            </w:tcPrChange>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896" w:author="Brian Bohman" w:date="2021-10-27T05:58:00Z">
              <w:tcPr>
                <w:tcW w:w="1152" w:type="dxa"/>
                <w:vAlign w:val="center"/>
                <w:hideMark/>
              </w:tcPr>
            </w:tcPrChange>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897" w:author="Brian Bohman" w:date="2021-10-27T05:58:00Z">
              <w:tcPr>
                <w:tcW w:w="504" w:type="dxa"/>
                <w:vAlign w:val="center"/>
                <w:hideMark/>
              </w:tcPr>
            </w:tcPrChange>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898" w:author="Brian Bohman" w:date="2021-10-27T05:58:00Z">
              <w:tcPr>
                <w:tcW w:w="1008" w:type="dxa"/>
                <w:vAlign w:val="center"/>
                <w:hideMark/>
              </w:tcPr>
            </w:tcPrChange>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899" w:author="Brian Bohman" w:date="2021-10-27T05:58:00Z">
              <w:tcPr>
                <w:tcW w:w="1008" w:type="dxa"/>
                <w:vAlign w:val="center"/>
                <w:hideMark/>
              </w:tcPr>
            </w:tcPrChange>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00" w:author="Brian Bohman" w:date="2021-10-27T05:58:00Z">
              <w:tcPr>
                <w:tcW w:w="720" w:type="dxa"/>
                <w:vAlign w:val="center"/>
                <w:hideMark/>
              </w:tcPr>
            </w:tcPrChange>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01" w:author="Brian Bohman" w:date="2021-10-27T05:58:00Z">
              <w:tcPr>
                <w:tcW w:w="1008" w:type="dxa"/>
                <w:vAlign w:val="center"/>
                <w:hideMark/>
              </w:tcPr>
            </w:tcPrChange>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02" w:author="Brian Bohman" w:date="2021-10-27T05:58:00Z">
              <w:tcPr>
                <w:tcW w:w="1152" w:type="dxa"/>
                <w:vAlign w:val="center"/>
                <w:hideMark/>
              </w:tcPr>
            </w:tcPrChange>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5903" w:author="Brian Bohman" w:date="2021-10-27T05:58:00Z">
              <w:tcPr>
                <w:tcW w:w="1008" w:type="dxa"/>
                <w:vAlign w:val="center"/>
                <w:hideMark/>
              </w:tcPr>
            </w:tcPrChange>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19CD" w:rsidRPr="009B3DCC" w14:paraId="0405A422" w14:textId="77777777" w:rsidTr="00E419CD">
        <w:trPr>
          <w:trHeight w:val="165"/>
          <w:trPrChange w:id="15904" w:author="Brian Bohman" w:date="2021-10-27T05:58:00Z">
            <w:trPr>
              <w:trHeight w:val="165"/>
            </w:trPr>
          </w:trPrChange>
        </w:trPr>
        <w:tc>
          <w:tcPr>
            <w:tcW w:w="360" w:type="dxa"/>
            <w:vAlign w:val="center"/>
            <w:hideMark/>
            <w:tcPrChange w:id="15905" w:author="Brian Bohman" w:date="2021-10-27T05:58:00Z">
              <w:tcPr>
                <w:tcW w:w="360" w:type="dxa"/>
                <w:vAlign w:val="center"/>
                <w:hideMark/>
              </w:tcPr>
            </w:tcPrChange>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Change w:id="15906" w:author="Brian Bohman" w:date="2021-10-27T05:58:00Z">
              <w:tcPr>
                <w:tcW w:w="864" w:type="dxa"/>
                <w:vAlign w:val="center"/>
                <w:hideMark/>
              </w:tcPr>
            </w:tcPrChange>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07" w:author="Brian Bohman" w:date="2021-10-27T05:58:00Z">
              <w:tcPr>
                <w:tcW w:w="1152" w:type="dxa"/>
                <w:vAlign w:val="center"/>
                <w:hideMark/>
              </w:tcPr>
            </w:tcPrChange>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08" w:author="Brian Bohman" w:date="2021-10-27T05:58:00Z">
              <w:tcPr>
                <w:tcW w:w="504" w:type="dxa"/>
                <w:vAlign w:val="center"/>
                <w:hideMark/>
              </w:tcPr>
            </w:tcPrChange>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Change w:id="15909" w:author="Brian Bohman" w:date="2021-10-27T05:58:00Z">
              <w:tcPr>
                <w:tcW w:w="1008" w:type="dxa"/>
                <w:vAlign w:val="center"/>
                <w:hideMark/>
              </w:tcPr>
            </w:tcPrChange>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Change w:id="15910" w:author="Brian Bohman" w:date="2021-10-27T05:58:00Z">
              <w:tcPr>
                <w:tcW w:w="1008" w:type="dxa"/>
                <w:vAlign w:val="center"/>
                <w:hideMark/>
              </w:tcPr>
            </w:tcPrChange>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11" w:author="Brian Bohman" w:date="2021-10-27T05:58:00Z">
              <w:tcPr>
                <w:tcW w:w="720" w:type="dxa"/>
                <w:vAlign w:val="center"/>
                <w:hideMark/>
              </w:tcPr>
            </w:tcPrChange>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12" w:author="Brian Bohman" w:date="2021-10-27T05:58:00Z">
              <w:tcPr>
                <w:tcW w:w="1008" w:type="dxa"/>
                <w:vAlign w:val="center"/>
                <w:hideMark/>
              </w:tcPr>
            </w:tcPrChange>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13" w:author="Brian Bohman" w:date="2021-10-27T05:58:00Z">
              <w:tcPr>
                <w:tcW w:w="1152" w:type="dxa"/>
                <w:vAlign w:val="center"/>
                <w:hideMark/>
              </w:tcPr>
            </w:tcPrChange>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440" w:type="dxa"/>
            <w:vAlign w:val="center"/>
            <w:hideMark/>
            <w:tcPrChange w:id="15914" w:author="Brian Bohman" w:date="2021-10-27T05:58:00Z">
              <w:tcPr>
                <w:tcW w:w="1008" w:type="dxa"/>
                <w:vAlign w:val="center"/>
                <w:hideMark/>
              </w:tcPr>
            </w:tcPrChange>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955E5D1" w14:textId="77777777" w:rsidTr="00E419CD">
        <w:trPr>
          <w:trHeight w:val="165"/>
          <w:trPrChange w:id="15915" w:author="Brian Bohman" w:date="2021-10-27T05:58:00Z">
            <w:trPr>
              <w:trHeight w:val="165"/>
            </w:trPr>
          </w:trPrChange>
        </w:trPr>
        <w:tc>
          <w:tcPr>
            <w:tcW w:w="360" w:type="dxa"/>
            <w:vAlign w:val="center"/>
            <w:hideMark/>
            <w:tcPrChange w:id="15916" w:author="Brian Bohman" w:date="2021-10-27T05:58:00Z">
              <w:tcPr>
                <w:tcW w:w="360" w:type="dxa"/>
                <w:vAlign w:val="center"/>
                <w:hideMark/>
              </w:tcPr>
            </w:tcPrChange>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Change w:id="15917" w:author="Brian Bohman" w:date="2021-10-27T05:58:00Z">
              <w:tcPr>
                <w:tcW w:w="864" w:type="dxa"/>
                <w:vAlign w:val="center"/>
                <w:hideMark/>
              </w:tcPr>
            </w:tcPrChange>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18" w:author="Brian Bohman" w:date="2021-10-27T05:58:00Z">
              <w:tcPr>
                <w:tcW w:w="1152" w:type="dxa"/>
                <w:vAlign w:val="center"/>
                <w:hideMark/>
              </w:tcPr>
            </w:tcPrChange>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19" w:author="Brian Bohman" w:date="2021-10-27T05:58:00Z">
              <w:tcPr>
                <w:tcW w:w="504" w:type="dxa"/>
                <w:vAlign w:val="center"/>
                <w:hideMark/>
              </w:tcPr>
            </w:tcPrChange>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20" w:author="Brian Bohman" w:date="2021-10-27T05:58:00Z">
              <w:tcPr>
                <w:tcW w:w="1008" w:type="dxa"/>
                <w:vAlign w:val="center"/>
                <w:hideMark/>
              </w:tcPr>
            </w:tcPrChange>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21" w:author="Brian Bohman" w:date="2021-10-27T05:58:00Z">
              <w:tcPr>
                <w:tcW w:w="1008" w:type="dxa"/>
                <w:vAlign w:val="center"/>
                <w:hideMark/>
              </w:tcPr>
            </w:tcPrChange>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22" w:author="Brian Bohman" w:date="2021-10-27T05:58:00Z">
              <w:tcPr>
                <w:tcW w:w="720" w:type="dxa"/>
                <w:vAlign w:val="center"/>
                <w:hideMark/>
              </w:tcPr>
            </w:tcPrChange>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23" w:author="Brian Bohman" w:date="2021-10-27T05:58:00Z">
              <w:tcPr>
                <w:tcW w:w="1008" w:type="dxa"/>
                <w:vAlign w:val="center"/>
                <w:hideMark/>
              </w:tcPr>
            </w:tcPrChange>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24" w:author="Brian Bohman" w:date="2021-10-27T05:58:00Z">
              <w:tcPr>
                <w:tcW w:w="1152" w:type="dxa"/>
                <w:vAlign w:val="center"/>
                <w:hideMark/>
              </w:tcPr>
            </w:tcPrChange>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440" w:type="dxa"/>
            <w:vAlign w:val="center"/>
            <w:hideMark/>
            <w:tcPrChange w:id="15925" w:author="Brian Bohman" w:date="2021-10-27T05:58:00Z">
              <w:tcPr>
                <w:tcW w:w="1008" w:type="dxa"/>
                <w:vAlign w:val="center"/>
                <w:hideMark/>
              </w:tcPr>
            </w:tcPrChange>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68FCC49A" w14:textId="77777777" w:rsidTr="00E419CD">
        <w:trPr>
          <w:trHeight w:val="165"/>
          <w:trPrChange w:id="15926" w:author="Brian Bohman" w:date="2021-10-27T05:58:00Z">
            <w:trPr>
              <w:trHeight w:val="165"/>
            </w:trPr>
          </w:trPrChange>
        </w:trPr>
        <w:tc>
          <w:tcPr>
            <w:tcW w:w="360" w:type="dxa"/>
            <w:vAlign w:val="center"/>
            <w:hideMark/>
            <w:tcPrChange w:id="15927" w:author="Brian Bohman" w:date="2021-10-27T05:58:00Z">
              <w:tcPr>
                <w:tcW w:w="360" w:type="dxa"/>
                <w:vAlign w:val="center"/>
                <w:hideMark/>
              </w:tcPr>
            </w:tcPrChange>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Change w:id="15928" w:author="Brian Bohman" w:date="2021-10-27T05:58:00Z">
              <w:tcPr>
                <w:tcW w:w="864" w:type="dxa"/>
                <w:vAlign w:val="center"/>
                <w:hideMark/>
              </w:tcPr>
            </w:tcPrChange>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29" w:author="Brian Bohman" w:date="2021-10-27T05:58:00Z">
              <w:tcPr>
                <w:tcW w:w="1152" w:type="dxa"/>
                <w:vAlign w:val="center"/>
                <w:hideMark/>
              </w:tcPr>
            </w:tcPrChange>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30" w:author="Brian Bohman" w:date="2021-10-27T05:58:00Z">
              <w:tcPr>
                <w:tcW w:w="504" w:type="dxa"/>
                <w:vAlign w:val="center"/>
                <w:hideMark/>
              </w:tcPr>
            </w:tcPrChange>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31" w:author="Brian Bohman" w:date="2021-10-27T05:58:00Z">
              <w:tcPr>
                <w:tcW w:w="1008" w:type="dxa"/>
                <w:vAlign w:val="center"/>
                <w:hideMark/>
              </w:tcPr>
            </w:tcPrChange>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32" w:author="Brian Bohman" w:date="2021-10-27T05:58:00Z">
              <w:tcPr>
                <w:tcW w:w="1008" w:type="dxa"/>
                <w:vAlign w:val="center"/>
                <w:hideMark/>
              </w:tcPr>
            </w:tcPrChange>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33" w:author="Brian Bohman" w:date="2021-10-27T05:58:00Z">
              <w:tcPr>
                <w:tcW w:w="720" w:type="dxa"/>
                <w:vAlign w:val="center"/>
                <w:hideMark/>
              </w:tcPr>
            </w:tcPrChange>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34" w:author="Brian Bohman" w:date="2021-10-27T05:58:00Z">
              <w:tcPr>
                <w:tcW w:w="1008" w:type="dxa"/>
                <w:vAlign w:val="center"/>
                <w:hideMark/>
              </w:tcPr>
            </w:tcPrChange>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35" w:author="Brian Bohman" w:date="2021-10-27T05:58:00Z">
              <w:tcPr>
                <w:tcW w:w="1152" w:type="dxa"/>
                <w:vAlign w:val="center"/>
                <w:hideMark/>
              </w:tcPr>
            </w:tcPrChange>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5936" w:author="Brian Bohman" w:date="2021-10-27T05:58:00Z">
              <w:tcPr>
                <w:tcW w:w="1008" w:type="dxa"/>
                <w:vAlign w:val="center"/>
                <w:hideMark/>
              </w:tcPr>
            </w:tcPrChange>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6CEEC948" w14:textId="77777777" w:rsidTr="00E419CD">
        <w:trPr>
          <w:trHeight w:val="165"/>
          <w:trPrChange w:id="15937" w:author="Brian Bohman" w:date="2021-10-27T05:58:00Z">
            <w:trPr>
              <w:trHeight w:val="165"/>
            </w:trPr>
          </w:trPrChange>
        </w:trPr>
        <w:tc>
          <w:tcPr>
            <w:tcW w:w="360" w:type="dxa"/>
            <w:vAlign w:val="center"/>
            <w:hideMark/>
            <w:tcPrChange w:id="15938" w:author="Brian Bohman" w:date="2021-10-27T05:58:00Z">
              <w:tcPr>
                <w:tcW w:w="360" w:type="dxa"/>
                <w:vAlign w:val="center"/>
                <w:hideMark/>
              </w:tcPr>
            </w:tcPrChange>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Change w:id="15939" w:author="Brian Bohman" w:date="2021-10-27T05:58:00Z">
              <w:tcPr>
                <w:tcW w:w="864" w:type="dxa"/>
                <w:vAlign w:val="center"/>
                <w:hideMark/>
              </w:tcPr>
            </w:tcPrChange>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40" w:author="Brian Bohman" w:date="2021-10-27T05:58:00Z">
              <w:tcPr>
                <w:tcW w:w="1152" w:type="dxa"/>
                <w:vAlign w:val="center"/>
                <w:hideMark/>
              </w:tcPr>
            </w:tcPrChange>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41" w:author="Brian Bohman" w:date="2021-10-27T05:58:00Z">
              <w:tcPr>
                <w:tcW w:w="504" w:type="dxa"/>
                <w:vAlign w:val="center"/>
                <w:hideMark/>
              </w:tcPr>
            </w:tcPrChange>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42" w:author="Brian Bohman" w:date="2021-10-27T05:58:00Z">
              <w:tcPr>
                <w:tcW w:w="1008" w:type="dxa"/>
                <w:vAlign w:val="center"/>
                <w:hideMark/>
              </w:tcPr>
            </w:tcPrChange>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43" w:author="Brian Bohman" w:date="2021-10-27T05:58:00Z">
              <w:tcPr>
                <w:tcW w:w="1008" w:type="dxa"/>
                <w:vAlign w:val="center"/>
                <w:hideMark/>
              </w:tcPr>
            </w:tcPrChange>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44" w:author="Brian Bohman" w:date="2021-10-27T05:58:00Z">
              <w:tcPr>
                <w:tcW w:w="720" w:type="dxa"/>
                <w:vAlign w:val="center"/>
                <w:hideMark/>
              </w:tcPr>
            </w:tcPrChange>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45" w:author="Brian Bohman" w:date="2021-10-27T05:58:00Z">
              <w:tcPr>
                <w:tcW w:w="1008" w:type="dxa"/>
                <w:vAlign w:val="center"/>
                <w:hideMark/>
              </w:tcPr>
            </w:tcPrChange>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46" w:author="Brian Bohman" w:date="2021-10-27T05:58:00Z">
              <w:tcPr>
                <w:tcW w:w="1152" w:type="dxa"/>
                <w:vAlign w:val="center"/>
                <w:hideMark/>
              </w:tcPr>
            </w:tcPrChange>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5947" w:author="Brian Bohman" w:date="2021-10-27T05:58:00Z">
              <w:tcPr>
                <w:tcW w:w="1008" w:type="dxa"/>
                <w:vAlign w:val="center"/>
                <w:hideMark/>
              </w:tcPr>
            </w:tcPrChange>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04B644FF" w14:textId="77777777" w:rsidTr="00E419CD">
        <w:trPr>
          <w:trHeight w:val="165"/>
          <w:trPrChange w:id="15948" w:author="Brian Bohman" w:date="2021-10-27T05:58:00Z">
            <w:trPr>
              <w:trHeight w:val="165"/>
            </w:trPr>
          </w:trPrChange>
        </w:trPr>
        <w:tc>
          <w:tcPr>
            <w:tcW w:w="360" w:type="dxa"/>
            <w:vAlign w:val="center"/>
            <w:hideMark/>
            <w:tcPrChange w:id="15949" w:author="Brian Bohman" w:date="2021-10-27T05:58:00Z">
              <w:tcPr>
                <w:tcW w:w="360" w:type="dxa"/>
                <w:vAlign w:val="center"/>
                <w:hideMark/>
              </w:tcPr>
            </w:tcPrChange>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Change w:id="15950" w:author="Brian Bohman" w:date="2021-10-27T05:58:00Z">
              <w:tcPr>
                <w:tcW w:w="864" w:type="dxa"/>
                <w:vAlign w:val="center"/>
                <w:hideMark/>
              </w:tcPr>
            </w:tcPrChange>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51" w:author="Brian Bohman" w:date="2021-10-27T05:58:00Z">
              <w:tcPr>
                <w:tcW w:w="1152" w:type="dxa"/>
                <w:vAlign w:val="center"/>
                <w:hideMark/>
              </w:tcPr>
            </w:tcPrChange>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52" w:author="Brian Bohman" w:date="2021-10-27T05:58:00Z">
              <w:tcPr>
                <w:tcW w:w="504" w:type="dxa"/>
                <w:vAlign w:val="center"/>
                <w:hideMark/>
              </w:tcPr>
            </w:tcPrChange>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Change w:id="15953" w:author="Brian Bohman" w:date="2021-10-27T05:58:00Z">
              <w:tcPr>
                <w:tcW w:w="1008" w:type="dxa"/>
                <w:vAlign w:val="center"/>
                <w:hideMark/>
              </w:tcPr>
            </w:tcPrChange>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Change w:id="15954" w:author="Brian Bohman" w:date="2021-10-27T05:58:00Z">
              <w:tcPr>
                <w:tcW w:w="1008" w:type="dxa"/>
                <w:vAlign w:val="center"/>
                <w:hideMark/>
              </w:tcPr>
            </w:tcPrChange>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55" w:author="Brian Bohman" w:date="2021-10-27T05:58:00Z">
              <w:tcPr>
                <w:tcW w:w="720" w:type="dxa"/>
                <w:vAlign w:val="center"/>
                <w:hideMark/>
              </w:tcPr>
            </w:tcPrChange>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56" w:author="Brian Bohman" w:date="2021-10-27T05:58:00Z">
              <w:tcPr>
                <w:tcW w:w="1008" w:type="dxa"/>
                <w:vAlign w:val="center"/>
                <w:hideMark/>
              </w:tcPr>
            </w:tcPrChange>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5957" w:author="Brian Bohman" w:date="2021-10-27T05:58:00Z">
              <w:tcPr>
                <w:tcW w:w="1152" w:type="dxa"/>
                <w:vAlign w:val="center"/>
                <w:hideMark/>
              </w:tcPr>
            </w:tcPrChange>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5958" w:author="Brian Bohman" w:date="2021-10-27T05:58:00Z">
              <w:tcPr>
                <w:tcW w:w="1008" w:type="dxa"/>
                <w:vAlign w:val="center"/>
                <w:hideMark/>
              </w:tcPr>
            </w:tcPrChange>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19CD" w:rsidRPr="009B3DCC" w14:paraId="16DF9DD4" w14:textId="77777777" w:rsidTr="00E419CD">
        <w:trPr>
          <w:trHeight w:val="165"/>
          <w:trPrChange w:id="15959" w:author="Brian Bohman" w:date="2021-10-27T05:58:00Z">
            <w:trPr>
              <w:trHeight w:val="165"/>
            </w:trPr>
          </w:trPrChange>
        </w:trPr>
        <w:tc>
          <w:tcPr>
            <w:tcW w:w="360" w:type="dxa"/>
            <w:vAlign w:val="center"/>
            <w:hideMark/>
            <w:tcPrChange w:id="15960" w:author="Brian Bohman" w:date="2021-10-27T05:58:00Z">
              <w:tcPr>
                <w:tcW w:w="360" w:type="dxa"/>
                <w:vAlign w:val="center"/>
                <w:hideMark/>
              </w:tcPr>
            </w:tcPrChange>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Change w:id="15961" w:author="Brian Bohman" w:date="2021-10-27T05:58:00Z">
              <w:tcPr>
                <w:tcW w:w="864" w:type="dxa"/>
                <w:vAlign w:val="center"/>
                <w:hideMark/>
              </w:tcPr>
            </w:tcPrChange>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62" w:author="Brian Bohman" w:date="2021-10-27T05:58:00Z">
              <w:tcPr>
                <w:tcW w:w="1152" w:type="dxa"/>
                <w:vAlign w:val="center"/>
                <w:hideMark/>
              </w:tcPr>
            </w:tcPrChange>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63" w:author="Brian Bohman" w:date="2021-10-27T05:58:00Z">
              <w:tcPr>
                <w:tcW w:w="504" w:type="dxa"/>
                <w:vAlign w:val="center"/>
                <w:hideMark/>
              </w:tcPr>
            </w:tcPrChange>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64" w:author="Brian Bohman" w:date="2021-10-27T05:58:00Z">
              <w:tcPr>
                <w:tcW w:w="1008" w:type="dxa"/>
                <w:vAlign w:val="center"/>
                <w:hideMark/>
              </w:tcPr>
            </w:tcPrChange>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65" w:author="Brian Bohman" w:date="2021-10-27T05:58:00Z">
              <w:tcPr>
                <w:tcW w:w="1008" w:type="dxa"/>
                <w:vAlign w:val="center"/>
                <w:hideMark/>
              </w:tcPr>
            </w:tcPrChange>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66" w:author="Brian Bohman" w:date="2021-10-27T05:58:00Z">
              <w:tcPr>
                <w:tcW w:w="720" w:type="dxa"/>
                <w:vAlign w:val="center"/>
                <w:hideMark/>
              </w:tcPr>
            </w:tcPrChange>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67" w:author="Brian Bohman" w:date="2021-10-27T05:58:00Z">
              <w:tcPr>
                <w:tcW w:w="1008" w:type="dxa"/>
                <w:vAlign w:val="center"/>
                <w:hideMark/>
              </w:tcPr>
            </w:tcPrChange>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5968" w:author="Brian Bohman" w:date="2021-10-27T05:58:00Z">
              <w:tcPr>
                <w:tcW w:w="1152" w:type="dxa"/>
                <w:vAlign w:val="center"/>
                <w:hideMark/>
              </w:tcPr>
            </w:tcPrChange>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5969" w:author="Brian Bohman" w:date="2021-10-27T05:58:00Z">
              <w:tcPr>
                <w:tcW w:w="1008" w:type="dxa"/>
                <w:vAlign w:val="center"/>
                <w:hideMark/>
              </w:tcPr>
            </w:tcPrChange>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5EB2294B" w14:textId="77777777" w:rsidTr="00E419CD">
        <w:trPr>
          <w:trHeight w:val="165"/>
          <w:trPrChange w:id="15970" w:author="Brian Bohman" w:date="2021-10-27T05:58:00Z">
            <w:trPr>
              <w:trHeight w:val="165"/>
            </w:trPr>
          </w:trPrChange>
        </w:trPr>
        <w:tc>
          <w:tcPr>
            <w:tcW w:w="360" w:type="dxa"/>
            <w:vAlign w:val="center"/>
            <w:hideMark/>
            <w:tcPrChange w:id="15971" w:author="Brian Bohman" w:date="2021-10-27T05:58:00Z">
              <w:tcPr>
                <w:tcW w:w="360" w:type="dxa"/>
                <w:vAlign w:val="center"/>
                <w:hideMark/>
              </w:tcPr>
            </w:tcPrChange>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Change w:id="15972" w:author="Brian Bohman" w:date="2021-10-27T05:58:00Z">
              <w:tcPr>
                <w:tcW w:w="864" w:type="dxa"/>
                <w:vAlign w:val="center"/>
                <w:hideMark/>
              </w:tcPr>
            </w:tcPrChange>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73" w:author="Brian Bohman" w:date="2021-10-27T05:58:00Z">
              <w:tcPr>
                <w:tcW w:w="1152" w:type="dxa"/>
                <w:vAlign w:val="center"/>
                <w:hideMark/>
              </w:tcPr>
            </w:tcPrChange>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74" w:author="Brian Bohman" w:date="2021-10-27T05:58:00Z">
              <w:tcPr>
                <w:tcW w:w="504" w:type="dxa"/>
                <w:vAlign w:val="center"/>
                <w:hideMark/>
              </w:tcPr>
            </w:tcPrChange>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75" w:author="Brian Bohman" w:date="2021-10-27T05:58:00Z">
              <w:tcPr>
                <w:tcW w:w="1008" w:type="dxa"/>
                <w:vAlign w:val="center"/>
                <w:hideMark/>
              </w:tcPr>
            </w:tcPrChange>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76" w:author="Brian Bohman" w:date="2021-10-27T05:58:00Z">
              <w:tcPr>
                <w:tcW w:w="1008" w:type="dxa"/>
                <w:vAlign w:val="center"/>
                <w:hideMark/>
              </w:tcPr>
            </w:tcPrChange>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77" w:author="Brian Bohman" w:date="2021-10-27T05:58:00Z">
              <w:tcPr>
                <w:tcW w:w="720" w:type="dxa"/>
                <w:vAlign w:val="center"/>
                <w:hideMark/>
              </w:tcPr>
            </w:tcPrChange>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78" w:author="Brian Bohman" w:date="2021-10-27T05:58:00Z">
              <w:tcPr>
                <w:tcW w:w="1008" w:type="dxa"/>
                <w:vAlign w:val="center"/>
                <w:hideMark/>
              </w:tcPr>
            </w:tcPrChange>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5979" w:author="Brian Bohman" w:date="2021-10-27T05:58:00Z">
              <w:tcPr>
                <w:tcW w:w="1152" w:type="dxa"/>
                <w:vAlign w:val="center"/>
                <w:hideMark/>
              </w:tcPr>
            </w:tcPrChange>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440" w:type="dxa"/>
            <w:vAlign w:val="center"/>
            <w:hideMark/>
            <w:tcPrChange w:id="15980" w:author="Brian Bohman" w:date="2021-10-27T05:58:00Z">
              <w:tcPr>
                <w:tcW w:w="1008" w:type="dxa"/>
                <w:vAlign w:val="center"/>
                <w:hideMark/>
              </w:tcPr>
            </w:tcPrChange>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2C7EC810" w14:textId="77777777" w:rsidTr="00E419CD">
        <w:trPr>
          <w:trHeight w:val="165"/>
          <w:trPrChange w:id="15981" w:author="Brian Bohman" w:date="2021-10-27T05:58:00Z">
            <w:trPr>
              <w:trHeight w:val="165"/>
            </w:trPr>
          </w:trPrChange>
        </w:trPr>
        <w:tc>
          <w:tcPr>
            <w:tcW w:w="360" w:type="dxa"/>
            <w:vAlign w:val="center"/>
            <w:hideMark/>
            <w:tcPrChange w:id="15982" w:author="Brian Bohman" w:date="2021-10-27T05:58:00Z">
              <w:tcPr>
                <w:tcW w:w="360" w:type="dxa"/>
                <w:vAlign w:val="center"/>
                <w:hideMark/>
              </w:tcPr>
            </w:tcPrChange>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Change w:id="15983" w:author="Brian Bohman" w:date="2021-10-27T05:58:00Z">
              <w:tcPr>
                <w:tcW w:w="864" w:type="dxa"/>
                <w:vAlign w:val="center"/>
                <w:hideMark/>
              </w:tcPr>
            </w:tcPrChange>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84" w:author="Brian Bohman" w:date="2021-10-27T05:58:00Z">
              <w:tcPr>
                <w:tcW w:w="1152" w:type="dxa"/>
                <w:vAlign w:val="center"/>
                <w:hideMark/>
              </w:tcPr>
            </w:tcPrChange>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85" w:author="Brian Bohman" w:date="2021-10-27T05:58:00Z">
              <w:tcPr>
                <w:tcW w:w="504" w:type="dxa"/>
                <w:vAlign w:val="center"/>
                <w:hideMark/>
              </w:tcPr>
            </w:tcPrChange>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86" w:author="Brian Bohman" w:date="2021-10-27T05:58:00Z">
              <w:tcPr>
                <w:tcW w:w="1008" w:type="dxa"/>
                <w:vAlign w:val="center"/>
                <w:hideMark/>
              </w:tcPr>
            </w:tcPrChange>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87" w:author="Brian Bohman" w:date="2021-10-27T05:58:00Z">
              <w:tcPr>
                <w:tcW w:w="1008" w:type="dxa"/>
                <w:vAlign w:val="center"/>
                <w:hideMark/>
              </w:tcPr>
            </w:tcPrChange>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88" w:author="Brian Bohman" w:date="2021-10-27T05:58:00Z">
              <w:tcPr>
                <w:tcW w:w="720" w:type="dxa"/>
                <w:vAlign w:val="center"/>
                <w:hideMark/>
              </w:tcPr>
            </w:tcPrChange>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5989" w:author="Brian Bohman" w:date="2021-10-27T05:58:00Z">
              <w:tcPr>
                <w:tcW w:w="1008" w:type="dxa"/>
                <w:vAlign w:val="center"/>
                <w:hideMark/>
              </w:tcPr>
            </w:tcPrChange>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5990" w:author="Brian Bohman" w:date="2021-10-27T05:58:00Z">
              <w:tcPr>
                <w:tcW w:w="1152" w:type="dxa"/>
                <w:vAlign w:val="center"/>
                <w:hideMark/>
              </w:tcPr>
            </w:tcPrChange>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440" w:type="dxa"/>
            <w:vAlign w:val="center"/>
            <w:hideMark/>
            <w:tcPrChange w:id="15991" w:author="Brian Bohman" w:date="2021-10-27T05:58:00Z">
              <w:tcPr>
                <w:tcW w:w="1008" w:type="dxa"/>
                <w:vAlign w:val="center"/>
                <w:hideMark/>
              </w:tcPr>
            </w:tcPrChange>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BC05F70" w14:textId="77777777" w:rsidTr="00E419CD">
        <w:trPr>
          <w:trHeight w:val="165"/>
          <w:trPrChange w:id="15992" w:author="Brian Bohman" w:date="2021-10-27T05:58:00Z">
            <w:trPr>
              <w:trHeight w:val="165"/>
            </w:trPr>
          </w:trPrChange>
        </w:trPr>
        <w:tc>
          <w:tcPr>
            <w:tcW w:w="360" w:type="dxa"/>
            <w:vAlign w:val="center"/>
            <w:hideMark/>
            <w:tcPrChange w:id="15993" w:author="Brian Bohman" w:date="2021-10-27T05:58:00Z">
              <w:tcPr>
                <w:tcW w:w="360" w:type="dxa"/>
                <w:vAlign w:val="center"/>
                <w:hideMark/>
              </w:tcPr>
            </w:tcPrChange>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Change w:id="15994" w:author="Brian Bohman" w:date="2021-10-27T05:58:00Z">
              <w:tcPr>
                <w:tcW w:w="864" w:type="dxa"/>
                <w:vAlign w:val="center"/>
                <w:hideMark/>
              </w:tcPr>
            </w:tcPrChange>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5995" w:author="Brian Bohman" w:date="2021-10-27T05:58:00Z">
              <w:tcPr>
                <w:tcW w:w="1152" w:type="dxa"/>
                <w:vAlign w:val="center"/>
                <w:hideMark/>
              </w:tcPr>
            </w:tcPrChange>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5996" w:author="Brian Bohman" w:date="2021-10-27T05:58:00Z">
              <w:tcPr>
                <w:tcW w:w="504" w:type="dxa"/>
                <w:vAlign w:val="center"/>
                <w:hideMark/>
              </w:tcPr>
            </w:tcPrChange>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Change w:id="15997" w:author="Brian Bohman" w:date="2021-10-27T05:58:00Z">
              <w:tcPr>
                <w:tcW w:w="1008" w:type="dxa"/>
                <w:vAlign w:val="center"/>
                <w:hideMark/>
              </w:tcPr>
            </w:tcPrChange>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Change w:id="15998" w:author="Brian Bohman" w:date="2021-10-27T05:58:00Z">
              <w:tcPr>
                <w:tcW w:w="1008" w:type="dxa"/>
                <w:vAlign w:val="center"/>
                <w:hideMark/>
              </w:tcPr>
            </w:tcPrChange>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5999" w:author="Brian Bohman" w:date="2021-10-27T05:58:00Z">
              <w:tcPr>
                <w:tcW w:w="720" w:type="dxa"/>
                <w:vAlign w:val="center"/>
                <w:hideMark/>
              </w:tcPr>
            </w:tcPrChange>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00" w:author="Brian Bohman" w:date="2021-10-27T05:58:00Z">
              <w:tcPr>
                <w:tcW w:w="1008" w:type="dxa"/>
                <w:vAlign w:val="center"/>
                <w:hideMark/>
              </w:tcPr>
            </w:tcPrChange>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01" w:author="Brian Bohman" w:date="2021-10-27T05:58:00Z">
              <w:tcPr>
                <w:tcW w:w="1152" w:type="dxa"/>
                <w:vAlign w:val="center"/>
                <w:hideMark/>
              </w:tcPr>
            </w:tcPrChange>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440" w:type="dxa"/>
            <w:vAlign w:val="center"/>
            <w:hideMark/>
            <w:tcPrChange w:id="16002" w:author="Brian Bohman" w:date="2021-10-27T05:58:00Z">
              <w:tcPr>
                <w:tcW w:w="1008" w:type="dxa"/>
                <w:vAlign w:val="center"/>
                <w:hideMark/>
              </w:tcPr>
            </w:tcPrChange>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8A9B93D" w14:textId="77777777" w:rsidTr="00E419CD">
        <w:trPr>
          <w:trHeight w:val="165"/>
          <w:trPrChange w:id="16003" w:author="Brian Bohman" w:date="2021-10-27T05:58:00Z">
            <w:trPr>
              <w:trHeight w:val="165"/>
            </w:trPr>
          </w:trPrChange>
        </w:trPr>
        <w:tc>
          <w:tcPr>
            <w:tcW w:w="360" w:type="dxa"/>
            <w:vAlign w:val="center"/>
            <w:hideMark/>
            <w:tcPrChange w:id="16004" w:author="Brian Bohman" w:date="2021-10-27T05:58:00Z">
              <w:tcPr>
                <w:tcW w:w="360" w:type="dxa"/>
                <w:vAlign w:val="center"/>
                <w:hideMark/>
              </w:tcPr>
            </w:tcPrChange>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Change w:id="16005" w:author="Brian Bohman" w:date="2021-10-27T05:58:00Z">
              <w:tcPr>
                <w:tcW w:w="864" w:type="dxa"/>
                <w:vAlign w:val="center"/>
                <w:hideMark/>
              </w:tcPr>
            </w:tcPrChange>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06" w:author="Brian Bohman" w:date="2021-10-27T05:58:00Z">
              <w:tcPr>
                <w:tcW w:w="1152" w:type="dxa"/>
                <w:vAlign w:val="center"/>
                <w:hideMark/>
              </w:tcPr>
            </w:tcPrChange>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07" w:author="Brian Bohman" w:date="2021-10-27T05:58:00Z">
              <w:tcPr>
                <w:tcW w:w="504" w:type="dxa"/>
                <w:vAlign w:val="center"/>
                <w:hideMark/>
              </w:tcPr>
            </w:tcPrChange>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08" w:author="Brian Bohman" w:date="2021-10-27T05:58:00Z">
              <w:tcPr>
                <w:tcW w:w="1008" w:type="dxa"/>
                <w:vAlign w:val="center"/>
                <w:hideMark/>
              </w:tcPr>
            </w:tcPrChange>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09" w:author="Brian Bohman" w:date="2021-10-27T05:58:00Z">
              <w:tcPr>
                <w:tcW w:w="1008" w:type="dxa"/>
                <w:vAlign w:val="center"/>
                <w:hideMark/>
              </w:tcPr>
            </w:tcPrChange>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10" w:author="Brian Bohman" w:date="2021-10-27T05:58:00Z">
              <w:tcPr>
                <w:tcW w:w="720" w:type="dxa"/>
                <w:vAlign w:val="center"/>
                <w:hideMark/>
              </w:tcPr>
            </w:tcPrChange>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11" w:author="Brian Bohman" w:date="2021-10-27T05:58:00Z">
              <w:tcPr>
                <w:tcW w:w="1008" w:type="dxa"/>
                <w:vAlign w:val="center"/>
                <w:hideMark/>
              </w:tcPr>
            </w:tcPrChange>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12" w:author="Brian Bohman" w:date="2021-10-27T05:58:00Z">
              <w:tcPr>
                <w:tcW w:w="1152" w:type="dxa"/>
                <w:vAlign w:val="center"/>
                <w:hideMark/>
              </w:tcPr>
            </w:tcPrChange>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440" w:type="dxa"/>
            <w:vAlign w:val="center"/>
            <w:hideMark/>
            <w:tcPrChange w:id="16013" w:author="Brian Bohman" w:date="2021-10-27T05:58:00Z">
              <w:tcPr>
                <w:tcW w:w="1008" w:type="dxa"/>
                <w:vAlign w:val="center"/>
                <w:hideMark/>
              </w:tcPr>
            </w:tcPrChange>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59B19549" w14:textId="77777777" w:rsidTr="00E419CD">
        <w:trPr>
          <w:trHeight w:val="165"/>
          <w:trPrChange w:id="16014" w:author="Brian Bohman" w:date="2021-10-27T05:58:00Z">
            <w:trPr>
              <w:trHeight w:val="165"/>
            </w:trPr>
          </w:trPrChange>
        </w:trPr>
        <w:tc>
          <w:tcPr>
            <w:tcW w:w="360" w:type="dxa"/>
            <w:vAlign w:val="center"/>
            <w:hideMark/>
            <w:tcPrChange w:id="16015" w:author="Brian Bohman" w:date="2021-10-27T05:58:00Z">
              <w:tcPr>
                <w:tcW w:w="360" w:type="dxa"/>
                <w:vAlign w:val="center"/>
                <w:hideMark/>
              </w:tcPr>
            </w:tcPrChange>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Change w:id="16016" w:author="Brian Bohman" w:date="2021-10-27T05:58:00Z">
              <w:tcPr>
                <w:tcW w:w="864" w:type="dxa"/>
                <w:vAlign w:val="center"/>
                <w:hideMark/>
              </w:tcPr>
            </w:tcPrChange>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17" w:author="Brian Bohman" w:date="2021-10-27T05:58:00Z">
              <w:tcPr>
                <w:tcW w:w="1152" w:type="dxa"/>
                <w:vAlign w:val="center"/>
                <w:hideMark/>
              </w:tcPr>
            </w:tcPrChange>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18" w:author="Brian Bohman" w:date="2021-10-27T05:58:00Z">
              <w:tcPr>
                <w:tcW w:w="504" w:type="dxa"/>
                <w:vAlign w:val="center"/>
                <w:hideMark/>
              </w:tcPr>
            </w:tcPrChange>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19" w:author="Brian Bohman" w:date="2021-10-27T05:58:00Z">
              <w:tcPr>
                <w:tcW w:w="1008" w:type="dxa"/>
                <w:vAlign w:val="center"/>
                <w:hideMark/>
              </w:tcPr>
            </w:tcPrChange>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20" w:author="Brian Bohman" w:date="2021-10-27T05:58:00Z">
              <w:tcPr>
                <w:tcW w:w="1008" w:type="dxa"/>
                <w:vAlign w:val="center"/>
                <w:hideMark/>
              </w:tcPr>
            </w:tcPrChange>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21" w:author="Brian Bohman" w:date="2021-10-27T05:58:00Z">
              <w:tcPr>
                <w:tcW w:w="720" w:type="dxa"/>
                <w:vAlign w:val="center"/>
                <w:hideMark/>
              </w:tcPr>
            </w:tcPrChange>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22" w:author="Brian Bohman" w:date="2021-10-27T05:58:00Z">
              <w:tcPr>
                <w:tcW w:w="1008" w:type="dxa"/>
                <w:vAlign w:val="center"/>
                <w:hideMark/>
              </w:tcPr>
            </w:tcPrChange>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23" w:author="Brian Bohman" w:date="2021-10-27T05:58:00Z">
              <w:tcPr>
                <w:tcW w:w="1152" w:type="dxa"/>
                <w:vAlign w:val="center"/>
                <w:hideMark/>
              </w:tcPr>
            </w:tcPrChange>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6024" w:author="Brian Bohman" w:date="2021-10-27T05:58:00Z">
              <w:tcPr>
                <w:tcW w:w="1008" w:type="dxa"/>
                <w:vAlign w:val="center"/>
                <w:hideMark/>
              </w:tcPr>
            </w:tcPrChange>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F118F8" w14:textId="77777777" w:rsidTr="00E419CD">
        <w:trPr>
          <w:trHeight w:val="180"/>
          <w:trPrChange w:id="16025" w:author="Brian Bohman" w:date="2021-10-27T05:58:00Z">
            <w:trPr>
              <w:trHeight w:val="180"/>
            </w:trPr>
          </w:trPrChange>
        </w:trPr>
        <w:tc>
          <w:tcPr>
            <w:tcW w:w="360" w:type="dxa"/>
            <w:vAlign w:val="center"/>
            <w:hideMark/>
            <w:tcPrChange w:id="16026" w:author="Brian Bohman" w:date="2021-10-27T05:58:00Z">
              <w:tcPr>
                <w:tcW w:w="360" w:type="dxa"/>
                <w:vAlign w:val="center"/>
                <w:hideMark/>
              </w:tcPr>
            </w:tcPrChange>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Change w:id="16027" w:author="Brian Bohman" w:date="2021-10-27T05:58:00Z">
              <w:tcPr>
                <w:tcW w:w="864" w:type="dxa"/>
                <w:vAlign w:val="center"/>
                <w:hideMark/>
              </w:tcPr>
            </w:tcPrChange>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28" w:author="Brian Bohman" w:date="2021-10-27T05:58:00Z">
              <w:tcPr>
                <w:tcW w:w="1152" w:type="dxa"/>
                <w:vAlign w:val="center"/>
                <w:hideMark/>
              </w:tcPr>
            </w:tcPrChange>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29" w:author="Brian Bohman" w:date="2021-10-27T05:58:00Z">
              <w:tcPr>
                <w:tcW w:w="504" w:type="dxa"/>
                <w:vAlign w:val="center"/>
                <w:hideMark/>
              </w:tcPr>
            </w:tcPrChange>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30" w:author="Brian Bohman" w:date="2021-10-27T05:58:00Z">
              <w:tcPr>
                <w:tcW w:w="1008" w:type="dxa"/>
                <w:vAlign w:val="center"/>
                <w:hideMark/>
              </w:tcPr>
            </w:tcPrChange>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31" w:author="Brian Bohman" w:date="2021-10-27T05:58:00Z">
              <w:tcPr>
                <w:tcW w:w="1008" w:type="dxa"/>
                <w:vAlign w:val="center"/>
                <w:hideMark/>
              </w:tcPr>
            </w:tcPrChange>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32" w:author="Brian Bohman" w:date="2021-10-27T05:58:00Z">
              <w:tcPr>
                <w:tcW w:w="720" w:type="dxa"/>
                <w:vAlign w:val="center"/>
                <w:hideMark/>
              </w:tcPr>
            </w:tcPrChange>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33" w:author="Brian Bohman" w:date="2021-10-27T05:58:00Z">
              <w:tcPr>
                <w:tcW w:w="1008" w:type="dxa"/>
                <w:vAlign w:val="center"/>
                <w:hideMark/>
              </w:tcPr>
            </w:tcPrChange>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34" w:author="Brian Bohman" w:date="2021-10-27T05:58:00Z">
              <w:tcPr>
                <w:tcW w:w="1152" w:type="dxa"/>
                <w:vAlign w:val="center"/>
                <w:hideMark/>
              </w:tcPr>
            </w:tcPrChange>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440" w:type="dxa"/>
            <w:vAlign w:val="center"/>
            <w:hideMark/>
            <w:tcPrChange w:id="16035" w:author="Brian Bohman" w:date="2021-10-27T05:58:00Z">
              <w:tcPr>
                <w:tcW w:w="1008" w:type="dxa"/>
                <w:vAlign w:val="center"/>
                <w:hideMark/>
              </w:tcPr>
            </w:tcPrChange>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14D85C31" w14:textId="77777777" w:rsidTr="00E419CD">
        <w:trPr>
          <w:trHeight w:val="165"/>
          <w:trPrChange w:id="16036" w:author="Brian Bohman" w:date="2021-10-27T05:58:00Z">
            <w:trPr>
              <w:trHeight w:val="165"/>
            </w:trPr>
          </w:trPrChange>
        </w:trPr>
        <w:tc>
          <w:tcPr>
            <w:tcW w:w="360" w:type="dxa"/>
            <w:vAlign w:val="center"/>
            <w:hideMark/>
            <w:tcPrChange w:id="16037" w:author="Brian Bohman" w:date="2021-10-27T05:58:00Z">
              <w:tcPr>
                <w:tcW w:w="360" w:type="dxa"/>
                <w:vAlign w:val="center"/>
                <w:hideMark/>
              </w:tcPr>
            </w:tcPrChange>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Change w:id="16038" w:author="Brian Bohman" w:date="2021-10-27T05:58:00Z">
              <w:tcPr>
                <w:tcW w:w="864" w:type="dxa"/>
                <w:vAlign w:val="center"/>
                <w:hideMark/>
              </w:tcPr>
            </w:tcPrChange>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39" w:author="Brian Bohman" w:date="2021-10-27T05:58:00Z">
              <w:tcPr>
                <w:tcW w:w="1152" w:type="dxa"/>
                <w:vAlign w:val="center"/>
                <w:hideMark/>
              </w:tcPr>
            </w:tcPrChange>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40" w:author="Brian Bohman" w:date="2021-10-27T05:58:00Z">
              <w:tcPr>
                <w:tcW w:w="504" w:type="dxa"/>
                <w:vAlign w:val="center"/>
                <w:hideMark/>
              </w:tcPr>
            </w:tcPrChange>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Change w:id="16041" w:author="Brian Bohman" w:date="2021-10-27T05:58:00Z">
              <w:tcPr>
                <w:tcW w:w="1008" w:type="dxa"/>
                <w:vAlign w:val="center"/>
                <w:hideMark/>
              </w:tcPr>
            </w:tcPrChange>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Change w:id="16042" w:author="Brian Bohman" w:date="2021-10-27T05:58:00Z">
              <w:tcPr>
                <w:tcW w:w="1008" w:type="dxa"/>
                <w:vAlign w:val="center"/>
                <w:hideMark/>
              </w:tcPr>
            </w:tcPrChange>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43" w:author="Brian Bohman" w:date="2021-10-27T05:58:00Z">
              <w:tcPr>
                <w:tcW w:w="720" w:type="dxa"/>
                <w:vAlign w:val="center"/>
                <w:hideMark/>
              </w:tcPr>
            </w:tcPrChange>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44" w:author="Brian Bohman" w:date="2021-10-27T05:58:00Z">
              <w:tcPr>
                <w:tcW w:w="1008" w:type="dxa"/>
                <w:vAlign w:val="center"/>
                <w:hideMark/>
              </w:tcPr>
            </w:tcPrChange>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45" w:author="Brian Bohman" w:date="2021-10-27T05:58:00Z">
              <w:tcPr>
                <w:tcW w:w="1152" w:type="dxa"/>
                <w:vAlign w:val="center"/>
                <w:hideMark/>
              </w:tcPr>
            </w:tcPrChange>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046" w:author="Brian Bohman" w:date="2021-10-27T05:58:00Z">
              <w:tcPr>
                <w:tcW w:w="1008" w:type="dxa"/>
                <w:vAlign w:val="center"/>
                <w:hideMark/>
              </w:tcPr>
            </w:tcPrChange>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4B1A831E" w14:textId="77777777" w:rsidTr="00E419CD">
        <w:trPr>
          <w:trHeight w:val="165"/>
          <w:trPrChange w:id="16047" w:author="Brian Bohman" w:date="2021-10-27T05:58:00Z">
            <w:trPr>
              <w:trHeight w:val="165"/>
            </w:trPr>
          </w:trPrChange>
        </w:trPr>
        <w:tc>
          <w:tcPr>
            <w:tcW w:w="360" w:type="dxa"/>
            <w:vAlign w:val="center"/>
            <w:hideMark/>
            <w:tcPrChange w:id="16048" w:author="Brian Bohman" w:date="2021-10-27T05:58:00Z">
              <w:tcPr>
                <w:tcW w:w="360" w:type="dxa"/>
                <w:vAlign w:val="center"/>
                <w:hideMark/>
              </w:tcPr>
            </w:tcPrChange>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Change w:id="16049" w:author="Brian Bohman" w:date="2021-10-27T05:58:00Z">
              <w:tcPr>
                <w:tcW w:w="864" w:type="dxa"/>
                <w:vAlign w:val="center"/>
                <w:hideMark/>
              </w:tcPr>
            </w:tcPrChange>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50" w:author="Brian Bohman" w:date="2021-10-27T05:58:00Z">
              <w:tcPr>
                <w:tcW w:w="1152" w:type="dxa"/>
                <w:vAlign w:val="center"/>
                <w:hideMark/>
              </w:tcPr>
            </w:tcPrChange>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51" w:author="Brian Bohman" w:date="2021-10-27T05:58:00Z">
              <w:tcPr>
                <w:tcW w:w="504" w:type="dxa"/>
                <w:vAlign w:val="center"/>
                <w:hideMark/>
              </w:tcPr>
            </w:tcPrChange>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52" w:author="Brian Bohman" w:date="2021-10-27T05:58:00Z">
              <w:tcPr>
                <w:tcW w:w="1008" w:type="dxa"/>
                <w:vAlign w:val="center"/>
                <w:hideMark/>
              </w:tcPr>
            </w:tcPrChange>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53" w:author="Brian Bohman" w:date="2021-10-27T05:58:00Z">
              <w:tcPr>
                <w:tcW w:w="1008" w:type="dxa"/>
                <w:vAlign w:val="center"/>
                <w:hideMark/>
              </w:tcPr>
            </w:tcPrChange>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54" w:author="Brian Bohman" w:date="2021-10-27T05:58:00Z">
              <w:tcPr>
                <w:tcW w:w="720" w:type="dxa"/>
                <w:vAlign w:val="center"/>
                <w:hideMark/>
              </w:tcPr>
            </w:tcPrChange>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55" w:author="Brian Bohman" w:date="2021-10-27T05:58:00Z">
              <w:tcPr>
                <w:tcW w:w="1008" w:type="dxa"/>
                <w:vAlign w:val="center"/>
                <w:hideMark/>
              </w:tcPr>
            </w:tcPrChange>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056" w:author="Brian Bohman" w:date="2021-10-27T05:58:00Z">
              <w:tcPr>
                <w:tcW w:w="1152" w:type="dxa"/>
                <w:vAlign w:val="center"/>
                <w:hideMark/>
              </w:tcPr>
            </w:tcPrChange>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6057" w:author="Brian Bohman" w:date="2021-10-27T05:58:00Z">
              <w:tcPr>
                <w:tcW w:w="1008" w:type="dxa"/>
                <w:vAlign w:val="center"/>
                <w:hideMark/>
              </w:tcPr>
            </w:tcPrChange>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5CC9DEED" w14:textId="77777777" w:rsidTr="00E419CD">
        <w:trPr>
          <w:trHeight w:val="165"/>
          <w:trPrChange w:id="16058" w:author="Brian Bohman" w:date="2021-10-27T05:58:00Z">
            <w:trPr>
              <w:trHeight w:val="165"/>
            </w:trPr>
          </w:trPrChange>
        </w:trPr>
        <w:tc>
          <w:tcPr>
            <w:tcW w:w="360" w:type="dxa"/>
            <w:vAlign w:val="center"/>
            <w:hideMark/>
            <w:tcPrChange w:id="16059" w:author="Brian Bohman" w:date="2021-10-27T05:58:00Z">
              <w:tcPr>
                <w:tcW w:w="360" w:type="dxa"/>
                <w:vAlign w:val="center"/>
                <w:hideMark/>
              </w:tcPr>
            </w:tcPrChange>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Change w:id="16060" w:author="Brian Bohman" w:date="2021-10-27T05:58:00Z">
              <w:tcPr>
                <w:tcW w:w="864" w:type="dxa"/>
                <w:vAlign w:val="center"/>
                <w:hideMark/>
              </w:tcPr>
            </w:tcPrChange>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61" w:author="Brian Bohman" w:date="2021-10-27T05:58:00Z">
              <w:tcPr>
                <w:tcW w:w="1152" w:type="dxa"/>
                <w:vAlign w:val="center"/>
                <w:hideMark/>
              </w:tcPr>
            </w:tcPrChange>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62" w:author="Brian Bohman" w:date="2021-10-27T05:58:00Z">
              <w:tcPr>
                <w:tcW w:w="504" w:type="dxa"/>
                <w:vAlign w:val="center"/>
                <w:hideMark/>
              </w:tcPr>
            </w:tcPrChange>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63" w:author="Brian Bohman" w:date="2021-10-27T05:58:00Z">
              <w:tcPr>
                <w:tcW w:w="1008" w:type="dxa"/>
                <w:vAlign w:val="center"/>
                <w:hideMark/>
              </w:tcPr>
            </w:tcPrChange>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64" w:author="Brian Bohman" w:date="2021-10-27T05:58:00Z">
              <w:tcPr>
                <w:tcW w:w="1008" w:type="dxa"/>
                <w:vAlign w:val="center"/>
                <w:hideMark/>
              </w:tcPr>
            </w:tcPrChange>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65" w:author="Brian Bohman" w:date="2021-10-27T05:58:00Z">
              <w:tcPr>
                <w:tcW w:w="720" w:type="dxa"/>
                <w:vAlign w:val="center"/>
                <w:hideMark/>
              </w:tcPr>
            </w:tcPrChange>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66" w:author="Brian Bohman" w:date="2021-10-27T05:58:00Z">
              <w:tcPr>
                <w:tcW w:w="1008" w:type="dxa"/>
                <w:vAlign w:val="center"/>
                <w:hideMark/>
              </w:tcPr>
            </w:tcPrChange>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067" w:author="Brian Bohman" w:date="2021-10-27T05:58:00Z">
              <w:tcPr>
                <w:tcW w:w="1152" w:type="dxa"/>
                <w:vAlign w:val="center"/>
                <w:hideMark/>
              </w:tcPr>
            </w:tcPrChange>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068" w:author="Brian Bohman" w:date="2021-10-27T05:58:00Z">
              <w:tcPr>
                <w:tcW w:w="1008" w:type="dxa"/>
                <w:vAlign w:val="center"/>
                <w:hideMark/>
              </w:tcPr>
            </w:tcPrChange>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2D543B7E" w14:textId="77777777" w:rsidTr="00E419CD">
        <w:trPr>
          <w:trHeight w:val="165"/>
          <w:trPrChange w:id="16069" w:author="Brian Bohman" w:date="2021-10-27T05:58:00Z">
            <w:trPr>
              <w:trHeight w:val="165"/>
            </w:trPr>
          </w:trPrChange>
        </w:trPr>
        <w:tc>
          <w:tcPr>
            <w:tcW w:w="360" w:type="dxa"/>
            <w:vAlign w:val="center"/>
            <w:hideMark/>
            <w:tcPrChange w:id="16070" w:author="Brian Bohman" w:date="2021-10-27T05:58:00Z">
              <w:tcPr>
                <w:tcW w:w="360" w:type="dxa"/>
                <w:vAlign w:val="center"/>
                <w:hideMark/>
              </w:tcPr>
            </w:tcPrChange>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Change w:id="16071" w:author="Brian Bohman" w:date="2021-10-27T05:58:00Z">
              <w:tcPr>
                <w:tcW w:w="864" w:type="dxa"/>
                <w:vAlign w:val="center"/>
                <w:hideMark/>
              </w:tcPr>
            </w:tcPrChange>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72" w:author="Brian Bohman" w:date="2021-10-27T05:58:00Z">
              <w:tcPr>
                <w:tcW w:w="1152" w:type="dxa"/>
                <w:vAlign w:val="center"/>
                <w:hideMark/>
              </w:tcPr>
            </w:tcPrChange>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73" w:author="Brian Bohman" w:date="2021-10-27T05:58:00Z">
              <w:tcPr>
                <w:tcW w:w="504" w:type="dxa"/>
                <w:vAlign w:val="center"/>
                <w:hideMark/>
              </w:tcPr>
            </w:tcPrChange>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74" w:author="Brian Bohman" w:date="2021-10-27T05:58:00Z">
              <w:tcPr>
                <w:tcW w:w="1008" w:type="dxa"/>
                <w:vAlign w:val="center"/>
                <w:hideMark/>
              </w:tcPr>
            </w:tcPrChange>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75" w:author="Brian Bohman" w:date="2021-10-27T05:58:00Z">
              <w:tcPr>
                <w:tcW w:w="1008" w:type="dxa"/>
                <w:vAlign w:val="center"/>
                <w:hideMark/>
              </w:tcPr>
            </w:tcPrChange>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76" w:author="Brian Bohman" w:date="2021-10-27T05:58:00Z">
              <w:tcPr>
                <w:tcW w:w="720" w:type="dxa"/>
                <w:vAlign w:val="center"/>
                <w:hideMark/>
              </w:tcPr>
            </w:tcPrChange>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77" w:author="Brian Bohman" w:date="2021-10-27T05:58:00Z">
              <w:tcPr>
                <w:tcW w:w="1008" w:type="dxa"/>
                <w:vAlign w:val="center"/>
                <w:hideMark/>
              </w:tcPr>
            </w:tcPrChange>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078" w:author="Brian Bohman" w:date="2021-10-27T05:58:00Z">
              <w:tcPr>
                <w:tcW w:w="1152" w:type="dxa"/>
                <w:vAlign w:val="center"/>
                <w:hideMark/>
              </w:tcPr>
            </w:tcPrChange>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6079" w:author="Brian Bohman" w:date="2021-10-27T05:58:00Z">
              <w:tcPr>
                <w:tcW w:w="1008" w:type="dxa"/>
                <w:vAlign w:val="center"/>
                <w:hideMark/>
              </w:tcPr>
            </w:tcPrChange>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18A2B9B4" w14:textId="77777777" w:rsidTr="00E419CD">
        <w:trPr>
          <w:trHeight w:val="165"/>
          <w:trPrChange w:id="16080" w:author="Brian Bohman" w:date="2021-10-27T05:58:00Z">
            <w:trPr>
              <w:trHeight w:val="165"/>
            </w:trPr>
          </w:trPrChange>
        </w:trPr>
        <w:tc>
          <w:tcPr>
            <w:tcW w:w="360" w:type="dxa"/>
            <w:vAlign w:val="center"/>
            <w:hideMark/>
            <w:tcPrChange w:id="16081" w:author="Brian Bohman" w:date="2021-10-27T05:58:00Z">
              <w:tcPr>
                <w:tcW w:w="360" w:type="dxa"/>
                <w:vAlign w:val="center"/>
                <w:hideMark/>
              </w:tcPr>
            </w:tcPrChange>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Change w:id="16082" w:author="Brian Bohman" w:date="2021-10-27T05:58:00Z">
              <w:tcPr>
                <w:tcW w:w="864" w:type="dxa"/>
                <w:vAlign w:val="center"/>
                <w:hideMark/>
              </w:tcPr>
            </w:tcPrChange>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83" w:author="Brian Bohman" w:date="2021-10-27T05:58:00Z">
              <w:tcPr>
                <w:tcW w:w="1152" w:type="dxa"/>
                <w:vAlign w:val="center"/>
                <w:hideMark/>
              </w:tcPr>
            </w:tcPrChange>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84" w:author="Brian Bohman" w:date="2021-10-27T05:58:00Z">
              <w:tcPr>
                <w:tcW w:w="504" w:type="dxa"/>
                <w:vAlign w:val="center"/>
                <w:hideMark/>
              </w:tcPr>
            </w:tcPrChange>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Change w:id="16085" w:author="Brian Bohman" w:date="2021-10-27T05:58:00Z">
              <w:tcPr>
                <w:tcW w:w="1008" w:type="dxa"/>
                <w:vAlign w:val="center"/>
                <w:hideMark/>
              </w:tcPr>
            </w:tcPrChange>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Change w:id="16086" w:author="Brian Bohman" w:date="2021-10-27T05:58:00Z">
              <w:tcPr>
                <w:tcW w:w="1008" w:type="dxa"/>
                <w:vAlign w:val="center"/>
                <w:hideMark/>
              </w:tcPr>
            </w:tcPrChange>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87" w:author="Brian Bohman" w:date="2021-10-27T05:58:00Z">
              <w:tcPr>
                <w:tcW w:w="720" w:type="dxa"/>
                <w:vAlign w:val="center"/>
                <w:hideMark/>
              </w:tcPr>
            </w:tcPrChange>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88" w:author="Brian Bohman" w:date="2021-10-27T05:58:00Z">
              <w:tcPr>
                <w:tcW w:w="1008" w:type="dxa"/>
                <w:vAlign w:val="center"/>
                <w:hideMark/>
              </w:tcPr>
            </w:tcPrChange>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089" w:author="Brian Bohman" w:date="2021-10-27T05:58:00Z">
              <w:tcPr>
                <w:tcW w:w="1152" w:type="dxa"/>
                <w:vAlign w:val="center"/>
                <w:hideMark/>
              </w:tcPr>
            </w:tcPrChange>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090" w:author="Brian Bohman" w:date="2021-10-27T05:58:00Z">
              <w:tcPr>
                <w:tcW w:w="1008" w:type="dxa"/>
                <w:vAlign w:val="center"/>
                <w:hideMark/>
              </w:tcPr>
            </w:tcPrChange>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C921EA9" w14:textId="77777777" w:rsidTr="00E419CD">
        <w:trPr>
          <w:trHeight w:val="165"/>
          <w:trPrChange w:id="16091" w:author="Brian Bohman" w:date="2021-10-27T05:58:00Z">
            <w:trPr>
              <w:trHeight w:val="165"/>
            </w:trPr>
          </w:trPrChange>
        </w:trPr>
        <w:tc>
          <w:tcPr>
            <w:tcW w:w="360" w:type="dxa"/>
            <w:vAlign w:val="center"/>
            <w:hideMark/>
            <w:tcPrChange w:id="16092" w:author="Brian Bohman" w:date="2021-10-27T05:58:00Z">
              <w:tcPr>
                <w:tcW w:w="360" w:type="dxa"/>
                <w:vAlign w:val="center"/>
                <w:hideMark/>
              </w:tcPr>
            </w:tcPrChange>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Change w:id="16093" w:author="Brian Bohman" w:date="2021-10-27T05:58:00Z">
              <w:tcPr>
                <w:tcW w:w="864" w:type="dxa"/>
                <w:vAlign w:val="center"/>
                <w:hideMark/>
              </w:tcPr>
            </w:tcPrChange>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094" w:author="Brian Bohman" w:date="2021-10-27T05:58:00Z">
              <w:tcPr>
                <w:tcW w:w="1152" w:type="dxa"/>
                <w:vAlign w:val="center"/>
                <w:hideMark/>
              </w:tcPr>
            </w:tcPrChange>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095" w:author="Brian Bohman" w:date="2021-10-27T05:58:00Z">
              <w:tcPr>
                <w:tcW w:w="504" w:type="dxa"/>
                <w:vAlign w:val="center"/>
                <w:hideMark/>
              </w:tcPr>
            </w:tcPrChange>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096" w:author="Brian Bohman" w:date="2021-10-27T05:58:00Z">
              <w:tcPr>
                <w:tcW w:w="1008" w:type="dxa"/>
                <w:vAlign w:val="center"/>
                <w:hideMark/>
              </w:tcPr>
            </w:tcPrChange>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097" w:author="Brian Bohman" w:date="2021-10-27T05:58:00Z">
              <w:tcPr>
                <w:tcW w:w="1008" w:type="dxa"/>
                <w:vAlign w:val="center"/>
                <w:hideMark/>
              </w:tcPr>
            </w:tcPrChange>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098" w:author="Brian Bohman" w:date="2021-10-27T05:58:00Z">
              <w:tcPr>
                <w:tcW w:w="720" w:type="dxa"/>
                <w:vAlign w:val="center"/>
                <w:hideMark/>
              </w:tcPr>
            </w:tcPrChange>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099" w:author="Brian Bohman" w:date="2021-10-27T05:58:00Z">
              <w:tcPr>
                <w:tcW w:w="1008" w:type="dxa"/>
                <w:vAlign w:val="center"/>
                <w:hideMark/>
              </w:tcPr>
            </w:tcPrChange>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00" w:author="Brian Bohman" w:date="2021-10-27T05:58:00Z">
              <w:tcPr>
                <w:tcW w:w="1152" w:type="dxa"/>
                <w:vAlign w:val="center"/>
                <w:hideMark/>
              </w:tcPr>
            </w:tcPrChange>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101" w:author="Brian Bohman" w:date="2021-10-27T05:58:00Z">
              <w:tcPr>
                <w:tcW w:w="1008" w:type="dxa"/>
                <w:vAlign w:val="center"/>
                <w:hideMark/>
              </w:tcPr>
            </w:tcPrChange>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1A4C4564" w14:textId="77777777" w:rsidTr="00E419CD">
        <w:trPr>
          <w:trHeight w:val="165"/>
          <w:trPrChange w:id="16102" w:author="Brian Bohman" w:date="2021-10-27T05:58:00Z">
            <w:trPr>
              <w:trHeight w:val="165"/>
            </w:trPr>
          </w:trPrChange>
        </w:trPr>
        <w:tc>
          <w:tcPr>
            <w:tcW w:w="360" w:type="dxa"/>
            <w:vAlign w:val="center"/>
            <w:hideMark/>
            <w:tcPrChange w:id="16103" w:author="Brian Bohman" w:date="2021-10-27T05:58:00Z">
              <w:tcPr>
                <w:tcW w:w="360" w:type="dxa"/>
                <w:vAlign w:val="center"/>
                <w:hideMark/>
              </w:tcPr>
            </w:tcPrChange>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Change w:id="16104" w:author="Brian Bohman" w:date="2021-10-27T05:58:00Z">
              <w:tcPr>
                <w:tcW w:w="864" w:type="dxa"/>
                <w:vAlign w:val="center"/>
                <w:hideMark/>
              </w:tcPr>
            </w:tcPrChange>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05" w:author="Brian Bohman" w:date="2021-10-27T05:58:00Z">
              <w:tcPr>
                <w:tcW w:w="1152" w:type="dxa"/>
                <w:vAlign w:val="center"/>
                <w:hideMark/>
              </w:tcPr>
            </w:tcPrChange>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06" w:author="Brian Bohman" w:date="2021-10-27T05:58:00Z">
              <w:tcPr>
                <w:tcW w:w="504" w:type="dxa"/>
                <w:vAlign w:val="center"/>
                <w:hideMark/>
              </w:tcPr>
            </w:tcPrChange>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07" w:author="Brian Bohman" w:date="2021-10-27T05:58:00Z">
              <w:tcPr>
                <w:tcW w:w="1008" w:type="dxa"/>
                <w:vAlign w:val="center"/>
                <w:hideMark/>
              </w:tcPr>
            </w:tcPrChange>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08" w:author="Brian Bohman" w:date="2021-10-27T05:58:00Z">
              <w:tcPr>
                <w:tcW w:w="1008" w:type="dxa"/>
                <w:vAlign w:val="center"/>
                <w:hideMark/>
              </w:tcPr>
            </w:tcPrChange>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09" w:author="Brian Bohman" w:date="2021-10-27T05:58:00Z">
              <w:tcPr>
                <w:tcW w:w="720" w:type="dxa"/>
                <w:vAlign w:val="center"/>
                <w:hideMark/>
              </w:tcPr>
            </w:tcPrChange>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10" w:author="Brian Bohman" w:date="2021-10-27T05:58:00Z">
              <w:tcPr>
                <w:tcW w:w="1008" w:type="dxa"/>
                <w:vAlign w:val="center"/>
                <w:hideMark/>
              </w:tcPr>
            </w:tcPrChange>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11" w:author="Brian Bohman" w:date="2021-10-27T05:58:00Z">
              <w:tcPr>
                <w:tcW w:w="1152" w:type="dxa"/>
                <w:vAlign w:val="center"/>
                <w:hideMark/>
              </w:tcPr>
            </w:tcPrChange>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112" w:author="Brian Bohman" w:date="2021-10-27T05:58:00Z">
              <w:tcPr>
                <w:tcW w:w="1008" w:type="dxa"/>
                <w:vAlign w:val="center"/>
                <w:hideMark/>
              </w:tcPr>
            </w:tcPrChange>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4591850" w14:textId="77777777" w:rsidTr="00E419CD">
        <w:trPr>
          <w:trHeight w:val="165"/>
          <w:trPrChange w:id="16113" w:author="Brian Bohman" w:date="2021-10-27T05:58:00Z">
            <w:trPr>
              <w:trHeight w:val="165"/>
            </w:trPr>
          </w:trPrChange>
        </w:trPr>
        <w:tc>
          <w:tcPr>
            <w:tcW w:w="360" w:type="dxa"/>
            <w:vAlign w:val="center"/>
            <w:hideMark/>
            <w:tcPrChange w:id="16114" w:author="Brian Bohman" w:date="2021-10-27T05:58:00Z">
              <w:tcPr>
                <w:tcW w:w="360" w:type="dxa"/>
                <w:vAlign w:val="center"/>
                <w:hideMark/>
              </w:tcPr>
            </w:tcPrChange>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Change w:id="16115" w:author="Brian Bohman" w:date="2021-10-27T05:58:00Z">
              <w:tcPr>
                <w:tcW w:w="864" w:type="dxa"/>
                <w:vAlign w:val="center"/>
                <w:hideMark/>
              </w:tcPr>
            </w:tcPrChange>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16" w:author="Brian Bohman" w:date="2021-10-27T05:58:00Z">
              <w:tcPr>
                <w:tcW w:w="1152" w:type="dxa"/>
                <w:vAlign w:val="center"/>
                <w:hideMark/>
              </w:tcPr>
            </w:tcPrChange>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17" w:author="Brian Bohman" w:date="2021-10-27T05:58:00Z">
              <w:tcPr>
                <w:tcW w:w="504" w:type="dxa"/>
                <w:vAlign w:val="center"/>
                <w:hideMark/>
              </w:tcPr>
            </w:tcPrChange>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18" w:author="Brian Bohman" w:date="2021-10-27T05:58:00Z">
              <w:tcPr>
                <w:tcW w:w="1008" w:type="dxa"/>
                <w:vAlign w:val="center"/>
                <w:hideMark/>
              </w:tcPr>
            </w:tcPrChange>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19" w:author="Brian Bohman" w:date="2021-10-27T05:58:00Z">
              <w:tcPr>
                <w:tcW w:w="1008" w:type="dxa"/>
                <w:vAlign w:val="center"/>
                <w:hideMark/>
              </w:tcPr>
            </w:tcPrChange>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20" w:author="Brian Bohman" w:date="2021-10-27T05:58:00Z">
              <w:tcPr>
                <w:tcW w:w="720" w:type="dxa"/>
                <w:vAlign w:val="center"/>
                <w:hideMark/>
              </w:tcPr>
            </w:tcPrChange>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21" w:author="Brian Bohman" w:date="2021-10-27T05:58:00Z">
              <w:tcPr>
                <w:tcW w:w="1008" w:type="dxa"/>
                <w:vAlign w:val="center"/>
                <w:hideMark/>
              </w:tcPr>
            </w:tcPrChange>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22" w:author="Brian Bohman" w:date="2021-10-27T05:58:00Z">
              <w:tcPr>
                <w:tcW w:w="1152" w:type="dxa"/>
                <w:vAlign w:val="center"/>
                <w:hideMark/>
              </w:tcPr>
            </w:tcPrChange>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123" w:author="Brian Bohman" w:date="2021-10-27T05:58:00Z">
              <w:tcPr>
                <w:tcW w:w="1008" w:type="dxa"/>
                <w:vAlign w:val="center"/>
                <w:hideMark/>
              </w:tcPr>
            </w:tcPrChange>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3B3C46BE" w14:textId="77777777" w:rsidTr="00E419CD">
        <w:trPr>
          <w:trHeight w:val="165"/>
          <w:trPrChange w:id="16124" w:author="Brian Bohman" w:date="2021-10-27T05:58:00Z">
            <w:trPr>
              <w:trHeight w:val="165"/>
            </w:trPr>
          </w:trPrChange>
        </w:trPr>
        <w:tc>
          <w:tcPr>
            <w:tcW w:w="360" w:type="dxa"/>
            <w:vAlign w:val="center"/>
            <w:hideMark/>
            <w:tcPrChange w:id="16125" w:author="Brian Bohman" w:date="2021-10-27T05:58:00Z">
              <w:tcPr>
                <w:tcW w:w="360" w:type="dxa"/>
                <w:vAlign w:val="center"/>
                <w:hideMark/>
              </w:tcPr>
            </w:tcPrChange>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Change w:id="16126" w:author="Brian Bohman" w:date="2021-10-27T05:58:00Z">
              <w:tcPr>
                <w:tcW w:w="864" w:type="dxa"/>
                <w:vAlign w:val="center"/>
                <w:hideMark/>
              </w:tcPr>
            </w:tcPrChange>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27" w:author="Brian Bohman" w:date="2021-10-27T05:58:00Z">
              <w:tcPr>
                <w:tcW w:w="1152" w:type="dxa"/>
                <w:vAlign w:val="center"/>
                <w:hideMark/>
              </w:tcPr>
            </w:tcPrChange>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28" w:author="Brian Bohman" w:date="2021-10-27T05:58:00Z">
              <w:tcPr>
                <w:tcW w:w="504" w:type="dxa"/>
                <w:vAlign w:val="center"/>
                <w:hideMark/>
              </w:tcPr>
            </w:tcPrChange>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Change w:id="16129" w:author="Brian Bohman" w:date="2021-10-27T05:58:00Z">
              <w:tcPr>
                <w:tcW w:w="1008" w:type="dxa"/>
                <w:vAlign w:val="center"/>
                <w:hideMark/>
              </w:tcPr>
            </w:tcPrChange>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Change w:id="16130" w:author="Brian Bohman" w:date="2021-10-27T05:58:00Z">
              <w:tcPr>
                <w:tcW w:w="1008" w:type="dxa"/>
                <w:vAlign w:val="center"/>
                <w:hideMark/>
              </w:tcPr>
            </w:tcPrChange>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31" w:author="Brian Bohman" w:date="2021-10-27T05:58:00Z">
              <w:tcPr>
                <w:tcW w:w="720" w:type="dxa"/>
                <w:vAlign w:val="center"/>
                <w:hideMark/>
              </w:tcPr>
            </w:tcPrChange>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32" w:author="Brian Bohman" w:date="2021-10-27T05:58:00Z">
              <w:tcPr>
                <w:tcW w:w="1008" w:type="dxa"/>
                <w:vAlign w:val="center"/>
                <w:hideMark/>
              </w:tcPr>
            </w:tcPrChange>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33" w:author="Brian Bohman" w:date="2021-10-27T05:58:00Z">
              <w:tcPr>
                <w:tcW w:w="1152" w:type="dxa"/>
                <w:vAlign w:val="center"/>
                <w:hideMark/>
              </w:tcPr>
            </w:tcPrChange>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134" w:author="Brian Bohman" w:date="2021-10-27T05:58:00Z">
              <w:tcPr>
                <w:tcW w:w="1008" w:type="dxa"/>
                <w:vAlign w:val="center"/>
                <w:hideMark/>
              </w:tcPr>
            </w:tcPrChange>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2CEA3CA7" w14:textId="77777777" w:rsidTr="00E419CD">
        <w:trPr>
          <w:trHeight w:val="165"/>
          <w:trPrChange w:id="16135" w:author="Brian Bohman" w:date="2021-10-27T05:58:00Z">
            <w:trPr>
              <w:trHeight w:val="165"/>
            </w:trPr>
          </w:trPrChange>
        </w:trPr>
        <w:tc>
          <w:tcPr>
            <w:tcW w:w="360" w:type="dxa"/>
            <w:vAlign w:val="center"/>
            <w:hideMark/>
            <w:tcPrChange w:id="16136" w:author="Brian Bohman" w:date="2021-10-27T05:58:00Z">
              <w:tcPr>
                <w:tcW w:w="360" w:type="dxa"/>
                <w:vAlign w:val="center"/>
                <w:hideMark/>
              </w:tcPr>
            </w:tcPrChange>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Change w:id="16137" w:author="Brian Bohman" w:date="2021-10-27T05:58:00Z">
              <w:tcPr>
                <w:tcW w:w="864" w:type="dxa"/>
                <w:vAlign w:val="center"/>
                <w:hideMark/>
              </w:tcPr>
            </w:tcPrChange>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38" w:author="Brian Bohman" w:date="2021-10-27T05:58:00Z">
              <w:tcPr>
                <w:tcW w:w="1152" w:type="dxa"/>
                <w:vAlign w:val="center"/>
                <w:hideMark/>
              </w:tcPr>
            </w:tcPrChange>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39" w:author="Brian Bohman" w:date="2021-10-27T05:58:00Z">
              <w:tcPr>
                <w:tcW w:w="504" w:type="dxa"/>
                <w:vAlign w:val="center"/>
                <w:hideMark/>
              </w:tcPr>
            </w:tcPrChange>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40" w:author="Brian Bohman" w:date="2021-10-27T05:58:00Z">
              <w:tcPr>
                <w:tcW w:w="1008" w:type="dxa"/>
                <w:vAlign w:val="center"/>
                <w:hideMark/>
              </w:tcPr>
            </w:tcPrChange>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41" w:author="Brian Bohman" w:date="2021-10-27T05:58:00Z">
              <w:tcPr>
                <w:tcW w:w="1008" w:type="dxa"/>
                <w:vAlign w:val="center"/>
                <w:hideMark/>
              </w:tcPr>
            </w:tcPrChange>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42" w:author="Brian Bohman" w:date="2021-10-27T05:58:00Z">
              <w:tcPr>
                <w:tcW w:w="720" w:type="dxa"/>
                <w:vAlign w:val="center"/>
                <w:hideMark/>
              </w:tcPr>
            </w:tcPrChange>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43" w:author="Brian Bohman" w:date="2021-10-27T05:58:00Z">
              <w:tcPr>
                <w:tcW w:w="1008" w:type="dxa"/>
                <w:vAlign w:val="center"/>
                <w:hideMark/>
              </w:tcPr>
            </w:tcPrChange>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44" w:author="Brian Bohman" w:date="2021-10-27T05:58:00Z">
              <w:tcPr>
                <w:tcW w:w="1152" w:type="dxa"/>
                <w:vAlign w:val="center"/>
                <w:hideMark/>
              </w:tcPr>
            </w:tcPrChange>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440" w:type="dxa"/>
            <w:vAlign w:val="center"/>
            <w:hideMark/>
            <w:tcPrChange w:id="16145" w:author="Brian Bohman" w:date="2021-10-27T05:58:00Z">
              <w:tcPr>
                <w:tcW w:w="1008" w:type="dxa"/>
                <w:vAlign w:val="center"/>
                <w:hideMark/>
              </w:tcPr>
            </w:tcPrChange>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5E31ABD3" w14:textId="77777777" w:rsidTr="00E419CD">
        <w:trPr>
          <w:trHeight w:val="165"/>
          <w:trPrChange w:id="16146" w:author="Brian Bohman" w:date="2021-10-27T05:58:00Z">
            <w:trPr>
              <w:trHeight w:val="165"/>
            </w:trPr>
          </w:trPrChange>
        </w:trPr>
        <w:tc>
          <w:tcPr>
            <w:tcW w:w="360" w:type="dxa"/>
            <w:vAlign w:val="center"/>
            <w:hideMark/>
            <w:tcPrChange w:id="16147" w:author="Brian Bohman" w:date="2021-10-27T05:58:00Z">
              <w:tcPr>
                <w:tcW w:w="360" w:type="dxa"/>
                <w:vAlign w:val="center"/>
                <w:hideMark/>
              </w:tcPr>
            </w:tcPrChange>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Change w:id="16148" w:author="Brian Bohman" w:date="2021-10-27T05:58:00Z">
              <w:tcPr>
                <w:tcW w:w="864" w:type="dxa"/>
                <w:vAlign w:val="center"/>
                <w:hideMark/>
              </w:tcPr>
            </w:tcPrChange>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49" w:author="Brian Bohman" w:date="2021-10-27T05:58:00Z">
              <w:tcPr>
                <w:tcW w:w="1152" w:type="dxa"/>
                <w:vAlign w:val="center"/>
                <w:hideMark/>
              </w:tcPr>
            </w:tcPrChange>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50" w:author="Brian Bohman" w:date="2021-10-27T05:58:00Z">
              <w:tcPr>
                <w:tcW w:w="504" w:type="dxa"/>
                <w:vAlign w:val="center"/>
                <w:hideMark/>
              </w:tcPr>
            </w:tcPrChange>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51" w:author="Brian Bohman" w:date="2021-10-27T05:58:00Z">
              <w:tcPr>
                <w:tcW w:w="1008" w:type="dxa"/>
                <w:vAlign w:val="center"/>
                <w:hideMark/>
              </w:tcPr>
            </w:tcPrChange>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52" w:author="Brian Bohman" w:date="2021-10-27T05:58:00Z">
              <w:tcPr>
                <w:tcW w:w="1008" w:type="dxa"/>
                <w:vAlign w:val="center"/>
                <w:hideMark/>
              </w:tcPr>
            </w:tcPrChange>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53" w:author="Brian Bohman" w:date="2021-10-27T05:58:00Z">
              <w:tcPr>
                <w:tcW w:w="720" w:type="dxa"/>
                <w:vAlign w:val="center"/>
                <w:hideMark/>
              </w:tcPr>
            </w:tcPrChange>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54" w:author="Brian Bohman" w:date="2021-10-27T05:58:00Z">
              <w:tcPr>
                <w:tcW w:w="1008" w:type="dxa"/>
                <w:vAlign w:val="center"/>
                <w:hideMark/>
              </w:tcPr>
            </w:tcPrChange>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55" w:author="Brian Bohman" w:date="2021-10-27T05:58:00Z">
              <w:tcPr>
                <w:tcW w:w="1152" w:type="dxa"/>
                <w:vAlign w:val="center"/>
                <w:hideMark/>
              </w:tcPr>
            </w:tcPrChange>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440" w:type="dxa"/>
            <w:vAlign w:val="center"/>
            <w:hideMark/>
            <w:tcPrChange w:id="16156" w:author="Brian Bohman" w:date="2021-10-27T05:58:00Z">
              <w:tcPr>
                <w:tcW w:w="1008" w:type="dxa"/>
                <w:vAlign w:val="center"/>
                <w:hideMark/>
              </w:tcPr>
            </w:tcPrChange>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82F4B" w14:textId="77777777" w:rsidTr="00E419CD">
        <w:trPr>
          <w:trHeight w:val="165"/>
          <w:trPrChange w:id="16157" w:author="Brian Bohman" w:date="2021-10-27T05:58:00Z">
            <w:trPr>
              <w:trHeight w:val="165"/>
            </w:trPr>
          </w:trPrChange>
        </w:trPr>
        <w:tc>
          <w:tcPr>
            <w:tcW w:w="360" w:type="dxa"/>
            <w:vAlign w:val="center"/>
            <w:hideMark/>
            <w:tcPrChange w:id="16158" w:author="Brian Bohman" w:date="2021-10-27T05:58:00Z">
              <w:tcPr>
                <w:tcW w:w="360" w:type="dxa"/>
                <w:vAlign w:val="center"/>
                <w:hideMark/>
              </w:tcPr>
            </w:tcPrChange>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Change w:id="16159" w:author="Brian Bohman" w:date="2021-10-27T05:58:00Z">
              <w:tcPr>
                <w:tcW w:w="864" w:type="dxa"/>
                <w:vAlign w:val="center"/>
                <w:hideMark/>
              </w:tcPr>
            </w:tcPrChange>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60" w:author="Brian Bohman" w:date="2021-10-27T05:58:00Z">
              <w:tcPr>
                <w:tcW w:w="1152" w:type="dxa"/>
                <w:vAlign w:val="center"/>
                <w:hideMark/>
              </w:tcPr>
            </w:tcPrChange>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61" w:author="Brian Bohman" w:date="2021-10-27T05:58:00Z">
              <w:tcPr>
                <w:tcW w:w="504" w:type="dxa"/>
                <w:vAlign w:val="center"/>
                <w:hideMark/>
              </w:tcPr>
            </w:tcPrChange>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62" w:author="Brian Bohman" w:date="2021-10-27T05:58:00Z">
              <w:tcPr>
                <w:tcW w:w="1008" w:type="dxa"/>
                <w:vAlign w:val="center"/>
                <w:hideMark/>
              </w:tcPr>
            </w:tcPrChange>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63" w:author="Brian Bohman" w:date="2021-10-27T05:58:00Z">
              <w:tcPr>
                <w:tcW w:w="1008" w:type="dxa"/>
                <w:vAlign w:val="center"/>
                <w:hideMark/>
              </w:tcPr>
            </w:tcPrChange>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64" w:author="Brian Bohman" w:date="2021-10-27T05:58:00Z">
              <w:tcPr>
                <w:tcW w:w="720" w:type="dxa"/>
                <w:vAlign w:val="center"/>
                <w:hideMark/>
              </w:tcPr>
            </w:tcPrChange>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65" w:author="Brian Bohman" w:date="2021-10-27T05:58:00Z">
              <w:tcPr>
                <w:tcW w:w="1008" w:type="dxa"/>
                <w:vAlign w:val="center"/>
                <w:hideMark/>
              </w:tcPr>
            </w:tcPrChange>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152" w:type="dxa"/>
            <w:vAlign w:val="center"/>
            <w:hideMark/>
            <w:tcPrChange w:id="16166" w:author="Brian Bohman" w:date="2021-10-27T05:58:00Z">
              <w:tcPr>
                <w:tcW w:w="1152" w:type="dxa"/>
                <w:vAlign w:val="center"/>
                <w:hideMark/>
              </w:tcPr>
            </w:tcPrChange>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167" w:author="Brian Bohman" w:date="2021-10-27T05:58:00Z">
              <w:tcPr>
                <w:tcW w:w="1008" w:type="dxa"/>
                <w:vAlign w:val="center"/>
                <w:hideMark/>
              </w:tcPr>
            </w:tcPrChange>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5FB5DA76" w14:textId="77777777" w:rsidTr="00E419CD">
        <w:trPr>
          <w:trHeight w:val="165"/>
          <w:trPrChange w:id="16168" w:author="Brian Bohman" w:date="2021-10-27T05:58:00Z">
            <w:trPr>
              <w:trHeight w:val="165"/>
            </w:trPr>
          </w:trPrChange>
        </w:trPr>
        <w:tc>
          <w:tcPr>
            <w:tcW w:w="360" w:type="dxa"/>
            <w:vAlign w:val="center"/>
            <w:hideMark/>
            <w:tcPrChange w:id="16169" w:author="Brian Bohman" w:date="2021-10-27T05:58:00Z">
              <w:tcPr>
                <w:tcW w:w="360" w:type="dxa"/>
                <w:vAlign w:val="center"/>
                <w:hideMark/>
              </w:tcPr>
            </w:tcPrChange>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Change w:id="16170" w:author="Brian Bohman" w:date="2021-10-27T05:58:00Z">
              <w:tcPr>
                <w:tcW w:w="864" w:type="dxa"/>
                <w:vAlign w:val="center"/>
                <w:hideMark/>
              </w:tcPr>
            </w:tcPrChange>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71" w:author="Brian Bohman" w:date="2021-10-27T05:58:00Z">
              <w:tcPr>
                <w:tcW w:w="1152" w:type="dxa"/>
                <w:vAlign w:val="center"/>
                <w:hideMark/>
              </w:tcPr>
            </w:tcPrChange>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172" w:author="Brian Bohman" w:date="2021-10-27T05:58:00Z">
              <w:tcPr>
                <w:tcW w:w="504" w:type="dxa"/>
                <w:vAlign w:val="center"/>
                <w:hideMark/>
              </w:tcPr>
            </w:tcPrChange>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Change w:id="16173" w:author="Brian Bohman" w:date="2021-10-27T05:58:00Z">
              <w:tcPr>
                <w:tcW w:w="1008" w:type="dxa"/>
                <w:vAlign w:val="center"/>
                <w:hideMark/>
              </w:tcPr>
            </w:tcPrChange>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Change w:id="16174" w:author="Brian Bohman" w:date="2021-10-27T05:58:00Z">
              <w:tcPr>
                <w:tcW w:w="1008" w:type="dxa"/>
                <w:vAlign w:val="center"/>
                <w:hideMark/>
              </w:tcPr>
            </w:tcPrChange>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Change w:id="16175" w:author="Brian Bohman" w:date="2021-10-27T05:58:00Z">
              <w:tcPr>
                <w:tcW w:w="720" w:type="dxa"/>
                <w:vAlign w:val="center"/>
                <w:hideMark/>
              </w:tcPr>
            </w:tcPrChange>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Change w:id="16176" w:author="Brian Bohman" w:date="2021-10-27T05:58:00Z">
              <w:tcPr>
                <w:tcW w:w="1008" w:type="dxa"/>
                <w:vAlign w:val="center"/>
                <w:hideMark/>
              </w:tcPr>
            </w:tcPrChange>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177" w:author="Brian Bohman" w:date="2021-10-27T05:58:00Z">
              <w:tcPr>
                <w:tcW w:w="1152" w:type="dxa"/>
                <w:vAlign w:val="center"/>
                <w:hideMark/>
              </w:tcPr>
            </w:tcPrChange>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440" w:type="dxa"/>
            <w:vAlign w:val="center"/>
            <w:hideMark/>
            <w:tcPrChange w:id="16178" w:author="Brian Bohman" w:date="2021-10-27T05:58:00Z">
              <w:tcPr>
                <w:tcW w:w="1008" w:type="dxa"/>
                <w:vAlign w:val="center"/>
                <w:hideMark/>
              </w:tcPr>
            </w:tcPrChange>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5779491" w14:textId="77777777" w:rsidTr="00E419CD">
        <w:trPr>
          <w:trHeight w:val="165"/>
          <w:trPrChange w:id="16179" w:author="Brian Bohman" w:date="2021-10-27T05:58:00Z">
            <w:trPr>
              <w:trHeight w:val="165"/>
            </w:trPr>
          </w:trPrChange>
        </w:trPr>
        <w:tc>
          <w:tcPr>
            <w:tcW w:w="360" w:type="dxa"/>
            <w:vAlign w:val="center"/>
            <w:hideMark/>
            <w:tcPrChange w:id="16180" w:author="Brian Bohman" w:date="2021-10-27T05:58:00Z">
              <w:tcPr>
                <w:tcW w:w="360" w:type="dxa"/>
                <w:vAlign w:val="center"/>
                <w:hideMark/>
              </w:tcPr>
            </w:tcPrChange>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Change w:id="16181" w:author="Brian Bohman" w:date="2021-10-27T05:58:00Z">
              <w:tcPr>
                <w:tcW w:w="864" w:type="dxa"/>
                <w:vAlign w:val="center"/>
                <w:hideMark/>
              </w:tcPr>
            </w:tcPrChange>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82" w:author="Brian Bohman" w:date="2021-10-27T05:58:00Z">
              <w:tcPr>
                <w:tcW w:w="1152" w:type="dxa"/>
                <w:vAlign w:val="center"/>
                <w:hideMark/>
              </w:tcPr>
            </w:tcPrChange>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83" w:author="Brian Bohman" w:date="2021-10-27T05:58:00Z">
              <w:tcPr>
                <w:tcW w:w="504" w:type="dxa"/>
                <w:vAlign w:val="center"/>
                <w:hideMark/>
              </w:tcPr>
            </w:tcPrChange>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84" w:author="Brian Bohman" w:date="2021-10-27T05:58:00Z">
              <w:tcPr>
                <w:tcW w:w="1008" w:type="dxa"/>
                <w:vAlign w:val="center"/>
                <w:hideMark/>
              </w:tcPr>
            </w:tcPrChange>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85" w:author="Brian Bohman" w:date="2021-10-27T05:58:00Z">
              <w:tcPr>
                <w:tcW w:w="1008" w:type="dxa"/>
                <w:vAlign w:val="center"/>
                <w:hideMark/>
              </w:tcPr>
            </w:tcPrChange>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86" w:author="Brian Bohman" w:date="2021-10-27T05:58:00Z">
              <w:tcPr>
                <w:tcW w:w="720" w:type="dxa"/>
                <w:vAlign w:val="center"/>
                <w:hideMark/>
              </w:tcPr>
            </w:tcPrChange>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87" w:author="Brian Bohman" w:date="2021-10-27T05:58:00Z">
              <w:tcPr>
                <w:tcW w:w="1008" w:type="dxa"/>
                <w:vAlign w:val="center"/>
                <w:hideMark/>
              </w:tcPr>
            </w:tcPrChange>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188" w:author="Brian Bohman" w:date="2021-10-27T05:58:00Z">
              <w:tcPr>
                <w:tcW w:w="1152" w:type="dxa"/>
                <w:vAlign w:val="center"/>
                <w:hideMark/>
              </w:tcPr>
            </w:tcPrChange>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440" w:type="dxa"/>
            <w:vAlign w:val="center"/>
            <w:hideMark/>
            <w:tcPrChange w:id="16189" w:author="Brian Bohman" w:date="2021-10-27T05:58:00Z">
              <w:tcPr>
                <w:tcW w:w="1008" w:type="dxa"/>
                <w:vAlign w:val="center"/>
                <w:hideMark/>
              </w:tcPr>
            </w:tcPrChange>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551F1058" w14:textId="77777777" w:rsidTr="00E419CD">
        <w:trPr>
          <w:trHeight w:val="180"/>
          <w:trPrChange w:id="16190" w:author="Brian Bohman" w:date="2021-10-27T05:58:00Z">
            <w:trPr>
              <w:trHeight w:val="180"/>
            </w:trPr>
          </w:trPrChange>
        </w:trPr>
        <w:tc>
          <w:tcPr>
            <w:tcW w:w="360" w:type="dxa"/>
            <w:vAlign w:val="center"/>
            <w:hideMark/>
            <w:tcPrChange w:id="16191" w:author="Brian Bohman" w:date="2021-10-27T05:58:00Z">
              <w:tcPr>
                <w:tcW w:w="360" w:type="dxa"/>
                <w:vAlign w:val="center"/>
                <w:hideMark/>
              </w:tcPr>
            </w:tcPrChange>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Change w:id="16192" w:author="Brian Bohman" w:date="2021-10-27T05:58:00Z">
              <w:tcPr>
                <w:tcW w:w="864" w:type="dxa"/>
                <w:vAlign w:val="center"/>
                <w:hideMark/>
              </w:tcPr>
            </w:tcPrChange>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193" w:author="Brian Bohman" w:date="2021-10-27T05:58:00Z">
              <w:tcPr>
                <w:tcW w:w="1152" w:type="dxa"/>
                <w:vAlign w:val="center"/>
                <w:hideMark/>
              </w:tcPr>
            </w:tcPrChange>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194" w:author="Brian Bohman" w:date="2021-10-27T05:58:00Z">
              <w:tcPr>
                <w:tcW w:w="504" w:type="dxa"/>
                <w:vAlign w:val="center"/>
                <w:hideMark/>
              </w:tcPr>
            </w:tcPrChange>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195" w:author="Brian Bohman" w:date="2021-10-27T05:58:00Z">
              <w:tcPr>
                <w:tcW w:w="1008" w:type="dxa"/>
                <w:vAlign w:val="center"/>
                <w:hideMark/>
              </w:tcPr>
            </w:tcPrChange>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196" w:author="Brian Bohman" w:date="2021-10-27T05:58:00Z">
              <w:tcPr>
                <w:tcW w:w="1008" w:type="dxa"/>
                <w:vAlign w:val="center"/>
                <w:hideMark/>
              </w:tcPr>
            </w:tcPrChange>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197" w:author="Brian Bohman" w:date="2021-10-27T05:58:00Z">
              <w:tcPr>
                <w:tcW w:w="720" w:type="dxa"/>
                <w:vAlign w:val="center"/>
                <w:hideMark/>
              </w:tcPr>
            </w:tcPrChange>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198" w:author="Brian Bohman" w:date="2021-10-27T05:58:00Z">
              <w:tcPr>
                <w:tcW w:w="1008" w:type="dxa"/>
                <w:vAlign w:val="center"/>
                <w:hideMark/>
              </w:tcPr>
            </w:tcPrChange>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199" w:author="Brian Bohman" w:date="2021-10-27T05:58:00Z">
              <w:tcPr>
                <w:tcW w:w="1152" w:type="dxa"/>
                <w:vAlign w:val="center"/>
                <w:hideMark/>
              </w:tcPr>
            </w:tcPrChange>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200" w:author="Brian Bohman" w:date="2021-10-27T05:58:00Z">
              <w:tcPr>
                <w:tcW w:w="1008" w:type="dxa"/>
                <w:vAlign w:val="center"/>
                <w:hideMark/>
              </w:tcPr>
            </w:tcPrChange>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19CD" w:rsidRPr="009B3DCC" w14:paraId="1EB5EAF3" w14:textId="77777777" w:rsidTr="00E419CD">
        <w:trPr>
          <w:trHeight w:val="165"/>
          <w:trPrChange w:id="16201" w:author="Brian Bohman" w:date="2021-10-27T05:58:00Z">
            <w:trPr>
              <w:trHeight w:val="165"/>
            </w:trPr>
          </w:trPrChange>
        </w:trPr>
        <w:tc>
          <w:tcPr>
            <w:tcW w:w="360" w:type="dxa"/>
            <w:vAlign w:val="center"/>
            <w:hideMark/>
            <w:tcPrChange w:id="16202" w:author="Brian Bohman" w:date="2021-10-27T05:58:00Z">
              <w:tcPr>
                <w:tcW w:w="360" w:type="dxa"/>
                <w:vAlign w:val="center"/>
                <w:hideMark/>
              </w:tcPr>
            </w:tcPrChange>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Change w:id="16203" w:author="Brian Bohman" w:date="2021-10-27T05:58:00Z">
              <w:tcPr>
                <w:tcW w:w="864" w:type="dxa"/>
                <w:vAlign w:val="center"/>
                <w:hideMark/>
              </w:tcPr>
            </w:tcPrChange>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04" w:author="Brian Bohman" w:date="2021-10-27T05:58:00Z">
              <w:tcPr>
                <w:tcW w:w="1152" w:type="dxa"/>
                <w:vAlign w:val="center"/>
                <w:hideMark/>
              </w:tcPr>
            </w:tcPrChange>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05" w:author="Brian Bohman" w:date="2021-10-27T05:58:00Z">
              <w:tcPr>
                <w:tcW w:w="504" w:type="dxa"/>
                <w:vAlign w:val="center"/>
                <w:hideMark/>
              </w:tcPr>
            </w:tcPrChange>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Change w:id="16206" w:author="Brian Bohman" w:date="2021-10-27T05:58:00Z">
              <w:tcPr>
                <w:tcW w:w="1008" w:type="dxa"/>
                <w:vAlign w:val="center"/>
                <w:hideMark/>
              </w:tcPr>
            </w:tcPrChange>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207" w:author="Brian Bohman" w:date="2021-10-27T05:58:00Z">
              <w:tcPr>
                <w:tcW w:w="1008" w:type="dxa"/>
                <w:vAlign w:val="center"/>
                <w:hideMark/>
              </w:tcPr>
            </w:tcPrChange>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08" w:author="Brian Bohman" w:date="2021-10-27T05:58:00Z">
              <w:tcPr>
                <w:tcW w:w="720" w:type="dxa"/>
                <w:vAlign w:val="center"/>
                <w:hideMark/>
              </w:tcPr>
            </w:tcPrChange>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09" w:author="Brian Bohman" w:date="2021-10-27T05:58:00Z">
              <w:tcPr>
                <w:tcW w:w="1008" w:type="dxa"/>
                <w:vAlign w:val="center"/>
                <w:hideMark/>
              </w:tcPr>
            </w:tcPrChange>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10" w:author="Brian Bohman" w:date="2021-10-27T05:58:00Z">
              <w:tcPr>
                <w:tcW w:w="1152" w:type="dxa"/>
                <w:vAlign w:val="center"/>
                <w:hideMark/>
              </w:tcPr>
            </w:tcPrChange>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11" w:author="Brian Bohman" w:date="2021-10-27T05:58:00Z">
              <w:tcPr>
                <w:tcW w:w="1008" w:type="dxa"/>
                <w:vAlign w:val="center"/>
                <w:hideMark/>
              </w:tcPr>
            </w:tcPrChange>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19CD" w:rsidRPr="009B3DCC" w14:paraId="734FEA6F" w14:textId="77777777" w:rsidTr="00E419CD">
        <w:trPr>
          <w:trHeight w:val="165"/>
          <w:trPrChange w:id="16212" w:author="Brian Bohman" w:date="2021-10-27T05:58:00Z">
            <w:trPr>
              <w:trHeight w:val="165"/>
            </w:trPr>
          </w:trPrChange>
        </w:trPr>
        <w:tc>
          <w:tcPr>
            <w:tcW w:w="360" w:type="dxa"/>
            <w:vAlign w:val="center"/>
            <w:hideMark/>
            <w:tcPrChange w:id="16213" w:author="Brian Bohman" w:date="2021-10-27T05:58:00Z">
              <w:tcPr>
                <w:tcW w:w="360" w:type="dxa"/>
                <w:vAlign w:val="center"/>
                <w:hideMark/>
              </w:tcPr>
            </w:tcPrChange>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Change w:id="16214" w:author="Brian Bohman" w:date="2021-10-27T05:58:00Z">
              <w:tcPr>
                <w:tcW w:w="864" w:type="dxa"/>
                <w:vAlign w:val="center"/>
                <w:hideMark/>
              </w:tcPr>
            </w:tcPrChange>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15" w:author="Brian Bohman" w:date="2021-10-27T05:58:00Z">
              <w:tcPr>
                <w:tcW w:w="1152" w:type="dxa"/>
                <w:vAlign w:val="center"/>
                <w:hideMark/>
              </w:tcPr>
            </w:tcPrChange>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16" w:author="Brian Bohman" w:date="2021-10-27T05:58:00Z">
              <w:tcPr>
                <w:tcW w:w="504" w:type="dxa"/>
                <w:vAlign w:val="center"/>
                <w:hideMark/>
              </w:tcPr>
            </w:tcPrChange>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17" w:author="Brian Bohman" w:date="2021-10-27T05:58:00Z">
              <w:tcPr>
                <w:tcW w:w="1008" w:type="dxa"/>
                <w:vAlign w:val="center"/>
                <w:hideMark/>
              </w:tcPr>
            </w:tcPrChange>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18" w:author="Brian Bohman" w:date="2021-10-27T05:58:00Z">
              <w:tcPr>
                <w:tcW w:w="1008" w:type="dxa"/>
                <w:vAlign w:val="center"/>
                <w:hideMark/>
              </w:tcPr>
            </w:tcPrChange>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19" w:author="Brian Bohman" w:date="2021-10-27T05:58:00Z">
              <w:tcPr>
                <w:tcW w:w="720" w:type="dxa"/>
                <w:vAlign w:val="center"/>
                <w:hideMark/>
              </w:tcPr>
            </w:tcPrChange>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20" w:author="Brian Bohman" w:date="2021-10-27T05:58:00Z">
              <w:tcPr>
                <w:tcW w:w="1008" w:type="dxa"/>
                <w:vAlign w:val="center"/>
                <w:hideMark/>
              </w:tcPr>
            </w:tcPrChange>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21" w:author="Brian Bohman" w:date="2021-10-27T05:58:00Z">
              <w:tcPr>
                <w:tcW w:w="1152" w:type="dxa"/>
                <w:vAlign w:val="center"/>
                <w:hideMark/>
              </w:tcPr>
            </w:tcPrChange>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440" w:type="dxa"/>
            <w:vAlign w:val="center"/>
            <w:hideMark/>
            <w:tcPrChange w:id="16222" w:author="Brian Bohman" w:date="2021-10-27T05:58:00Z">
              <w:tcPr>
                <w:tcW w:w="1008" w:type="dxa"/>
                <w:vAlign w:val="center"/>
                <w:hideMark/>
              </w:tcPr>
            </w:tcPrChange>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483F407" w14:textId="77777777" w:rsidTr="00E419CD">
        <w:trPr>
          <w:trHeight w:val="165"/>
          <w:trPrChange w:id="16223" w:author="Brian Bohman" w:date="2021-10-27T05:58:00Z">
            <w:trPr>
              <w:trHeight w:val="165"/>
            </w:trPr>
          </w:trPrChange>
        </w:trPr>
        <w:tc>
          <w:tcPr>
            <w:tcW w:w="360" w:type="dxa"/>
            <w:vAlign w:val="center"/>
            <w:hideMark/>
            <w:tcPrChange w:id="16224" w:author="Brian Bohman" w:date="2021-10-27T05:58:00Z">
              <w:tcPr>
                <w:tcW w:w="360" w:type="dxa"/>
                <w:vAlign w:val="center"/>
                <w:hideMark/>
              </w:tcPr>
            </w:tcPrChange>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Change w:id="16225" w:author="Brian Bohman" w:date="2021-10-27T05:58:00Z">
              <w:tcPr>
                <w:tcW w:w="864" w:type="dxa"/>
                <w:vAlign w:val="center"/>
                <w:hideMark/>
              </w:tcPr>
            </w:tcPrChange>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26" w:author="Brian Bohman" w:date="2021-10-27T05:58:00Z">
              <w:tcPr>
                <w:tcW w:w="1152" w:type="dxa"/>
                <w:vAlign w:val="center"/>
                <w:hideMark/>
              </w:tcPr>
            </w:tcPrChange>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27" w:author="Brian Bohman" w:date="2021-10-27T05:58:00Z">
              <w:tcPr>
                <w:tcW w:w="504" w:type="dxa"/>
                <w:vAlign w:val="center"/>
                <w:hideMark/>
              </w:tcPr>
            </w:tcPrChange>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28" w:author="Brian Bohman" w:date="2021-10-27T05:58:00Z">
              <w:tcPr>
                <w:tcW w:w="1008" w:type="dxa"/>
                <w:vAlign w:val="center"/>
                <w:hideMark/>
              </w:tcPr>
            </w:tcPrChange>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29" w:author="Brian Bohman" w:date="2021-10-27T05:58:00Z">
              <w:tcPr>
                <w:tcW w:w="1008" w:type="dxa"/>
                <w:vAlign w:val="center"/>
                <w:hideMark/>
              </w:tcPr>
            </w:tcPrChange>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30" w:author="Brian Bohman" w:date="2021-10-27T05:58:00Z">
              <w:tcPr>
                <w:tcW w:w="720" w:type="dxa"/>
                <w:vAlign w:val="center"/>
                <w:hideMark/>
              </w:tcPr>
            </w:tcPrChange>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31" w:author="Brian Bohman" w:date="2021-10-27T05:58:00Z">
              <w:tcPr>
                <w:tcW w:w="1008" w:type="dxa"/>
                <w:vAlign w:val="center"/>
                <w:hideMark/>
              </w:tcPr>
            </w:tcPrChange>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32" w:author="Brian Bohman" w:date="2021-10-27T05:58:00Z">
              <w:tcPr>
                <w:tcW w:w="1152" w:type="dxa"/>
                <w:vAlign w:val="center"/>
                <w:hideMark/>
              </w:tcPr>
            </w:tcPrChange>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233" w:author="Brian Bohman" w:date="2021-10-27T05:58:00Z">
              <w:tcPr>
                <w:tcW w:w="1008" w:type="dxa"/>
                <w:vAlign w:val="center"/>
                <w:hideMark/>
              </w:tcPr>
            </w:tcPrChange>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22D0142C" w14:textId="77777777" w:rsidTr="00E419CD">
        <w:trPr>
          <w:trHeight w:val="165"/>
          <w:trPrChange w:id="16234" w:author="Brian Bohman" w:date="2021-10-27T05:58:00Z">
            <w:trPr>
              <w:trHeight w:val="165"/>
            </w:trPr>
          </w:trPrChange>
        </w:trPr>
        <w:tc>
          <w:tcPr>
            <w:tcW w:w="360" w:type="dxa"/>
            <w:vAlign w:val="center"/>
            <w:hideMark/>
            <w:tcPrChange w:id="16235" w:author="Brian Bohman" w:date="2021-10-27T05:58:00Z">
              <w:tcPr>
                <w:tcW w:w="360" w:type="dxa"/>
                <w:vAlign w:val="center"/>
                <w:hideMark/>
              </w:tcPr>
            </w:tcPrChange>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Change w:id="16236" w:author="Brian Bohman" w:date="2021-10-27T05:58:00Z">
              <w:tcPr>
                <w:tcW w:w="864" w:type="dxa"/>
                <w:vAlign w:val="center"/>
                <w:hideMark/>
              </w:tcPr>
            </w:tcPrChange>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37" w:author="Brian Bohman" w:date="2021-10-27T05:58:00Z">
              <w:tcPr>
                <w:tcW w:w="1152" w:type="dxa"/>
                <w:vAlign w:val="center"/>
                <w:hideMark/>
              </w:tcPr>
            </w:tcPrChange>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38" w:author="Brian Bohman" w:date="2021-10-27T05:58:00Z">
              <w:tcPr>
                <w:tcW w:w="504" w:type="dxa"/>
                <w:vAlign w:val="center"/>
                <w:hideMark/>
              </w:tcPr>
            </w:tcPrChange>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Change w:id="16239" w:author="Brian Bohman" w:date="2021-10-27T05:58:00Z">
              <w:tcPr>
                <w:tcW w:w="1008" w:type="dxa"/>
                <w:vAlign w:val="center"/>
                <w:hideMark/>
              </w:tcPr>
            </w:tcPrChange>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240" w:author="Brian Bohman" w:date="2021-10-27T05:58:00Z">
              <w:tcPr>
                <w:tcW w:w="1008" w:type="dxa"/>
                <w:vAlign w:val="center"/>
                <w:hideMark/>
              </w:tcPr>
            </w:tcPrChange>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41" w:author="Brian Bohman" w:date="2021-10-27T05:58:00Z">
              <w:tcPr>
                <w:tcW w:w="720" w:type="dxa"/>
                <w:vAlign w:val="center"/>
                <w:hideMark/>
              </w:tcPr>
            </w:tcPrChange>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42" w:author="Brian Bohman" w:date="2021-10-27T05:58:00Z">
              <w:tcPr>
                <w:tcW w:w="1008" w:type="dxa"/>
                <w:vAlign w:val="center"/>
                <w:hideMark/>
              </w:tcPr>
            </w:tcPrChange>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43" w:author="Brian Bohman" w:date="2021-10-27T05:58:00Z">
              <w:tcPr>
                <w:tcW w:w="1152" w:type="dxa"/>
                <w:vAlign w:val="center"/>
                <w:hideMark/>
              </w:tcPr>
            </w:tcPrChange>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440" w:type="dxa"/>
            <w:vAlign w:val="center"/>
            <w:hideMark/>
            <w:tcPrChange w:id="16244" w:author="Brian Bohman" w:date="2021-10-27T05:58:00Z">
              <w:tcPr>
                <w:tcW w:w="1008" w:type="dxa"/>
                <w:vAlign w:val="center"/>
                <w:hideMark/>
              </w:tcPr>
            </w:tcPrChange>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19CD" w:rsidRPr="009B3DCC" w14:paraId="55855C0A" w14:textId="77777777" w:rsidTr="00E419CD">
        <w:trPr>
          <w:trHeight w:val="165"/>
          <w:trPrChange w:id="16245" w:author="Brian Bohman" w:date="2021-10-27T05:58:00Z">
            <w:trPr>
              <w:trHeight w:val="165"/>
            </w:trPr>
          </w:trPrChange>
        </w:trPr>
        <w:tc>
          <w:tcPr>
            <w:tcW w:w="360" w:type="dxa"/>
            <w:vAlign w:val="center"/>
            <w:hideMark/>
            <w:tcPrChange w:id="16246" w:author="Brian Bohman" w:date="2021-10-27T05:58:00Z">
              <w:tcPr>
                <w:tcW w:w="360" w:type="dxa"/>
                <w:vAlign w:val="center"/>
                <w:hideMark/>
              </w:tcPr>
            </w:tcPrChange>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Change w:id="16247" w:author="Brian Bohman" w:date="2021-10-27T05:58:00Z">
              <w:tcPr>
                <w:tcW w:w="864" w:type="dxa"/>
                <w:vAlign w:val="center"/>
                <w:hideMark/>
              </w:tcPr>
            </w:tcPrChange>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48" w:author="Brian Bohman" w:date="2021-10-27T05:58:00Z">
              <w:tcPr>
                <w:tcW w:w="1152" w:type="dxa"/>
                <w:vAlign w:val="center"/>
                <w:hideMark/>
              </w:tcPr>
            </w:tcPrChange>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49" w:author="Brian Bohman" w:date="2021-10-27T05:58:00Z">
              <w:tcPr>
                <w:tcW w:w="504" w:type="dxa"/>
                <w:vAlign w:val="center"/>
                <w:hideMark/>
              </w:tcPr>
            </w:tcPrChange>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50" w:author="Brian Bohman" w:date="2021-10-27T05:58:00Z">
              <w:tcPr>
                <w:tcW w:w="1008" w:type="dxa"/>
                <w:vAlign w:val="center"/>
                <w:hideMark/>
              </w:tcPr>
            </w:tcPrChange>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51" w:author="Brian Bohman" w:date="2021-10-27T05:58:00Z">
              <w:tcPr>
                <w:tcW w:w="1008" w:type="dxa"/>
                <w:vAlign w:val="center"/>
                <w:hideMark/>
              </w:tcPr>
            </w:tcPrChange>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52" w:author="Brian Bohman" w:date="2021-10-27T05:58:00Z">
              <w:tcPr>
                <w:tcW w:w="720" w:type="dxa"/>
                <w:vAlign w:val="center"/>
                <w:hideMark/>
              </w:tcPr>
            </w:tcPrChange>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53" w:author="Brian Bohman" w:date="2021-10-27T05:58:00Z">
              <w:tcPr>
                <w:tcW w:w="1008" w:type="dxa"/>
                <w:vAlign w:val="center"/>
                <w:hideMark/>
              </w:tcPr>
            </w:tcPrChange>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54" w:author="Brian Bohman" w:date="2021-10-27T05:58:00Z">
              <w:tcPr>
                <w:tcW w:w="1152" w:type="dxa"/>
                <w:vAlign w:val="center"/>
                <w:hideMark/>
              </w:tcPr>
            </w:tcPrChange>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440" w:type="dxa"/>
            <w:vAlign w:val="center"/>
            <w:hideMark/>
            <w:tcPrChange w:id="16255" w:author="Brian Bohman" w:date="2021-10-27T05:58:00Z">
              <w:tcPr>
                <w:tcW w:w="1008" w:type="dxa"/>
                <w:vAlign w:val="center"/>
                <w:hideMark/>
              </w:tcPr>
            </w:tcPrChange>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5BA9E83" w14:textId="77777777" w:rsidTr="00E419CD">
        <w:trPr>
          <w:trHeight w:val="165"/>
          <w:trPrChange w:id="16256" w:author="Brian Bohman" w:date="2021-10-27T05:58:00Z">
            <w:trPr>
              <w:trHeight w:val="165"/>
            </w:trPr>
          </w:trPrChange>
        </w:trPr>
        <w:tc>
          <w:tcPr>
            <w:tcW w:w="360" w:type="dxa"/>
            <w:vAlign w:val="center"/>
            <w:hideMark/>
            <w:tcPrChange w:id="16257" w:author="Brian Bohman" w:date="2021-10-27T05:58:00Z">
              <w:tcPr>
                <w:tcW w:w="360" w:type="dxa"/>
                <w:vAlign w:val="center"/>
                <w:hideMark/>
              </w:tcPr>
            </w:tcPrChange>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Change w:id="16258" w:author="Brian Bohman" w:date="2021-10-27T05:58:00Z">
              <w:tcPr>
                <w:tcW w:w="864" w:type="dxa"/>
                <w:vAlign w:val="center"/>
                <w:hideMark/>
              </w:tcPr>
            </w:tcPrChange>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59" w:author="Brian Bohman" w:date="2021-10-27T05:58:00Z">
              <w:tcPr>
                <w:tcW w:w="1152" w:type="dxa"/>
                <w:vAlign w:val="center"/>
                <w:hideMark/>
              </w:tcPr>
            </w:tcPrChange>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60" w:author="Brian Bohman" w:date="2021-10-27T05:58:00Z">
              <w:tcPr>
                <w:tcW w:w="504" w:type="dxa"/>
                <w:vAlign w:val="center"/>
                <w:hideMark/>
              </w:tcPr>
            </w:tcPrChange>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61" w:author="Brian Bohman" w:date="2021-10-27T05:58:00Z">
              <w:tcPr>
                <w:tcW w:w="1008" w:type="dxa"/>
                <w:vAlign w:val="center"/>
                <w:hideMark/>
              </w:tcPr>
            </w:tcPrChange>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62" w:author="Brian Bohman" w:date="2021-10-27T05:58:00Z">
              <w:tcPr>
                <w:tcW w:w="1008" w:type="dxa"/>
                <w:vAlign w:val="center"/>
                <w:hideMark/>
              </w:tcPr>
            </w:tcPrChange>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63" w:author="Brian Bohman" w:date="2021-10-27T05:58:00Z">
              <w:tcPr>
                <w:tcW w:w="720" w:type="dxa"/>
                <w:vAlign w:val="center"/>
                <w:hideMark/>
              </w:tcPr>
            </w:tcPrChange>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64" w:author="Brian Bohman" w:date="2021-10-27T05:58:00Z">
              <w:tcPr>
                <w:tcW w:w="1008" w:type="dxa"/>
                <w:vAlign w:val="center"/>
                <w:hideMark/>
              </w:tcPr>
            </w:tcPrChange>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65" w:author="Brian Bohman" w:date="2021-10-27T05:58:00Z">
              <w:tcPr>
                <w:tcW w:w="1152" w:type="dxa"/>
                <w:vAlign w:val="center"/>
                <w:hideMark/>
              </w:tcPr>
            </w:tcPrChange>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266" w:author="Brian Bohman" w:date="2021-10-27T05:58:00Z">
              <w:tcPr>
                <w:tcW w:w="1008" w:type="dxa"/>
                <w:vAlign w:val="center"/>
                <w:hideMark/>
              </w:tcPr>
            </w:tcPrChange>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43EEECC" w14:textId="77777777" w:rsidTr="00E419CD">
        <w:trPr>
          <w:trHeight w:val="165"/>
          <w:trPrChange w:id="16267" w:author="Brian Bohman" w:date="2021-10-27T05:58:00Z">
            <w:trPr>
              <w:trHeight w:val="165"/>
            </w:trPr>
          </w:trPrChange>
        </w:trPr>
        <w:tc>
          <w:tcPr>
            <w:tcW w:w="360" w:type="dxa"/>
            <w:vAlign w:val="center"/>
            <w:hideMark/>
            <w:tcPrChange w:id="16268" w:author="Brian Bohman" w:date="2021-10-27T05:58:00Z">
              <w:tcPr>
                <w:tcW w:w="360" w:type="dxa"/>
                <w:vAlign w:val="center"/>
                <w:hideMark/>
              </w:tcPr>
            </w:tcPrChange>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Change w:id="16269" w:author="Brian Bohman" w:date="2021-10-27T05:58:00Z">
              <w:tcPr>
                <w:tcW w:w="864" w:type="dxa"/>
                <w:vAlign w:val="center"/>
                <w:hideMark/>
              </w:tcPr>
            </w:tcPrChange>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70" w:author="Brian Bohman" w:date="2021-10-27T05:58:00Z">
              <w:tcPr>
                <w:tcW w:w="1152" w:type="dxa"/>
                <w:vAlign w:val="center"/>
                <w:hideMark/>
              </w:tcPr>
            </w:tcPrChange>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71" w:author="Brian Bohman" w:date="2021-10-27T05:58:00Z">
              <w:tcPr>
                <w:tcW w:w="504" w:type="dxa"/>
                <w:vAlign w:val="center"/>
                <w:hideMark/>
              </w:tcPr>
            </w:tcPrChange>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Change w:id="16272" w:author="Brian Bohman" w:date="2021-10-27T05:58:00Z">
              <w:tcPr>
                <w:tcW w:w="1008" w:type="dxa"/>
                <w:vAlign w:val="center"/>
                <w:hideMark/>
              </w:tcPr>
            </w:tcPrChange>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273" w:author="Brian Bohman" w:date="2021-10-27T05:58:00Z">
              <w:tcPr>
                <w:tcW w:w="1008" w:type="dxa"/>
                <w:vAlign w:val="center"/>
                <w:hideMark/>
              </w:tcPr>
            </w:tcPrChange>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74" w:author="Brian Bohman" w:date="2021-10-27T05:58:00Z">
              <w:tcPr>
                <w:tcW w:w="720" w:type="dxa"/>
                <w:vAlign w:val="center"/>
                <w:hideMark/>
              </w:tcPr>
            </w:tcPrChange>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75" w:author="Brian Bohman" w:date="2021-10-27T05:58:00Z">
              <w:tcPr>
                <w:tcW w:w="1008" w:type="dxa"/>
                <w:vAlign w:val="center"/>
                <w:hideMark/>
              </w:tcPr>
            </w:tcPrChange>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276" w:author="Brian Bohman" w:date="2021-10-27T05:58:00Z">
              <w:tcPr>
                <w:tcW w:w="1152" w:type="dxa"/>
                <w:vAlign w:val="center"/>
                <w:hideMark/>
              </w:tcPr>
            </w:tcPrChange>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440" w:type="dxa"/>
            <w:vAlign w:val="center"/>
            <w:hideMark/>
            <w:tcPrChange w:id="16277" w:author="Brian Bohman" w:date="2021-10-27T05:58:00Z">
              <w:tcPr>
                <w:tcW w:w="1008" w:type="dxa"/>
                <w:vAlign w:val="center"/>
                <w:hideMark/>
              </w:tcPr>
            </w:tcPrChange>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3AD6F8C" w14:textId="77777777" w:rsidTr="00E419CD">
        <w:trPr>
          <w:trHeight w:val="165"/>
          <w:trPrChange w:id="16278" w:author="Brian Bohman" w:date="2021-10-27T05:58:00Z">
            <w:trPr>
              <w:trHeight w:val="165"/>
            </w:trPr>
          </w:trPrChange>
        </w:trPr>
        <w:tc>
          <w:tcPr>
            <w:tcW w:w="360" w:type="dxa"/>
            <w:vAlign w:val="center"/>
            <w:hideMark/>
            <w:tcPrChange w:id="16279" w:author="Brian Bohman" w:date="2021-10-27T05:58:00Z">
              <w:tcPr>
                <w:tcW w:w="360" w:type="dxa"/>
                <w:vAlign w:val="center"/>
                <w:hideMark/>
              </w:tcPr>
            </w:tcPrChange>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Change w:id="16280" w:author="Brian Bohman" w:date="2021-10-27T05:58:00Z">
              <w:tcPr>
                <w:tcW w:w="864" w:type="dxa"/>
                <w:vAlign w:val="center"/>
                <w:hideMark/>
              </w:tcPr>
            </w:tcPrChange>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81" w:author="Brian Bohman" w:date="2021-10-27T05:58:00Z">
              <w:tcPr>
                <w:tcW w:w="1152" w:type="dxa"/>
                <w:vAlign w:val="center"/>
                <w:hideMark/>
              </w:tcPr>
            </w:tcPrChange>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82" w:author="Brian Bohman" w:date="2021-10-27T05:58:00Z">
              <w:tcPr>
                <w:tcW w:w="504" w:type="dxa"/>
                <w:vAlign w:val="center"/>
                <w:hideMark/>
              </w:tcPr>
            </w:tcPrChange>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83" w:author="Brian Bohman" w:date="2021-10-27T05:58:00Z">
              <w:tcPr>
                <w:tcW w:w="1008" w:type="dxa"/>
                <w:vAlign w:val="center"/>
                <w:hideMark/>
              </w:tcPr>
            </w:tcPrChange>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84" w:author="Brian Bohman" w:date="2021-10-27T05:58:00Z">
              <w:tcPr>
                <w:tcW w:w="1008" w:type="dxa"/>
                <w:vAlign w:val="center"/>
                <w:hideMark/>
              </w:tcPr>
            </w:tcPrChange>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85" w:author="Brian Bohman" w:date="2021-10-27T05:58:00Z">
              <w:tcPr>
                <w:tcW w:w="720" w:type="dxa"/>
                <w:vAlign w:val="center"/>
                <w:hideMark/>
              </w:tcPr>
            </w:tcPrChange>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86" w:author="Brian Bohman" w:date="2021-10-27T05:58:00Z">
              <w:tcPr>
                <w:tcW w:w="1008" w:type="dxa"/>
                <w:vAlign w:val="center"/>
                <w:hideMark/>
              </w:tcPr>
            </w:tcPrChange>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287" w:author="Brian Bohman" w:date="2021-10-27T05:58:00Z">
              <w:tcPr>
                <w:tcW w:w="1152" w:type="dxa"/>
                <w:vAlign w:val="center"/>
                <w:hideMark/>
              </w:tcPr>
            </w:tcPrChange>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288" w:author="Brian Bohman" w:date="2021-10-27T05:58:00Z">
              <w:tcPr>
                <w:tcW w:w="1008" w:type="dxa"/>
                <w:vAlign w:val="center"/>
                <w:hideMark/>
              </w:tcPr>
            </w:tcPrChange>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0B67D22F" w14:textId="77777777" w:rsidTr="00E419CD">
        <w:trPr>
          <w:trHeight w:val="165"/>
          <w:trPrChange w:id="16289" w:author="Brian Bohman" w:date="2021-10-27T05:58:00Z">
            <w:trPr>
              <w:trHeight w:val="165"/>
            </w:trPr>
          </w:trPrChange>
        </w:trPr>
        <w:tc>
          <w:tcPr>
            <w:tcW w:w="360" w:type="dxa"/>
            <w:vAlign w:val="center"/>
            <w:hideMark/>
            <w:tcPrChange w:id="16290" w:author="Brian Bohman" w:date="2021-10-27T05:58:00Z">
              <w:tcPr>
                <w:tcW w:w="360" w:type="dxa"/>
                <w:vAlign w:val="center"/>
                <w:hideMark/>
              </w:tcPr>
            </w:tcPrChange>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Change w:id="16291" w:author="Brian Bohman" w:date="2021-10-27T05:58:00Z">
              <w:tcPr>
                <w:tcW w:w="864" w:type="dxa"/>
                <w:vAlign w:val="center"/>
                <w:hideMark/>
              </w:tcPr>
            </w:tcPrChange>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292" w:author="Brian Bohman" w:date="2021-10-27T05:58:00Z">
              <w:tcPr>
                <w:tcW w:w="1152" w:type="dxa"/>
                <w:vAlign w:val="center"/>
                <w:hideMark/>
              </w:tcPr>
            </w:tcPrChange>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293" w:author="Brian Bohman" w:date="2021-10-27T05:58:00Z">
              <w:tcPr>
                <w:tcW w:w="504" w:type="dxa"/>
                <w:vAlign w:val="center"/>
                <w:hideMark/>
              </w:tcPr>
            </w:tcPrChange>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294" w:author="Brian Bohman" w:date="2021-10-27T05:58:00Z">
              <w:tcPr>
                <w:tcW w:w="1008" w:type="dxa"/>
                <w:vAlign w:val="center"/>
                <w:hideMark/>
              </w:tcPr>
            </w:tcPrChange>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295" w:author="Brian Bohman" w:date="2021-10-27T05:58:00Z">
              <w:tcPr>
                <w:tcW w:w="1008" w:type="dxa"/>
                <w:vAlign w:val="center"/>
                <w:hideMark/>
              </w:tcPr>
            </w:tcPrChange>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296" w:author="Brian Bohman" w:date="2021-10-27T05:58:00Z">
              <w:tcPr>
                <w:tcW w:w="720" w:type="dxa"/>
                <w:vAlign w:val="center"/>
                <w:hideMark/>
              </w:tcPr>
            </w:tcPrChange>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297" w:author="Brian Bohman" w:date="2021-10-27T05:58:00Z">
              <w:tcPr>
                <w:tcW w:w="1008" w:type="dxa"/>
                <w:vAlign w:val="center"/>
                <w:hideMark/>
              </w:tcPr>
            </w:tcPrChange>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298" w:author="Brian Bohman" w:date="2021-10-27T05:58:00Z">
              <w:tcPr>
                <w:tcW w:w="1152" w:type="dxa"/>
                <w:vAlign w:val="center"/>
                <w:hideMark/>
              </w:tcPr>
            </w:tcPrChange>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299" w:author="Brian Bohman" w:date="2021-10-27T05:58:00Z">
              <w:tcPr>
                <w:tcW w:w="1008" w:type="dxa"/>
                <w:vAlign w:val="center"/>
                <w:hideMark/>
              </w:tcPr>
            </w:tcPrChange>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0140F6B" w14:textId="77777777" w:rsidTr="00E419CD">
        <w:trPr>
          <w:trHeight w:val="165"/>
          <w:trPrChange w:id="16300" w:author="Brian Bohman" w:date="2021-10-27T05:58:00Z">
            <w:trPr>
              <w:trHeight w:val="165"/>
            </w:trPr>
          </w:trPrChange>
        </w:trPr>
        <w:tc>
          <w:tcPr>
            <w:tcW w:w="360" w:type="dxa"/>
            <w:vAlign w:val="center"/>
            <w:hideMark/>
            <w:tcPrChange w:id="16301" w:author="Brian Bohman" w:date="2021-10-27T05:58:00Z">
              <w:tcPr>
                <w:tcW w:w="360" w:type="dxa"/>
                <w:vAlign w:val="center"/>
                <w:hideMark/>
              </w:tcPr>
            </w:tcPrChange>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Change w:id="16302" w:author="Brian Bohman" w:date="2021-10-27T05:58:00Z">
              <w:tcPr>
                <w:tcW w:w="864" w:type="dxa"/>
                <w:vAlign w:val="center"/>
                <w:hideMark/>
              </w:tcPr>
            </w:tcPrChange>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03" w:author="Brian Bohman" w:date="2021-10-27T05:58:00Z">
              <w:tcPr>
                <w:tcW w:w="1152" w:type="dxa"/>
                <w:vAlign w:val="center"/>
                <w:hideMark/>
              </w:tcPr>
            </w:tcPrChange>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04" w:author="Brian Bohman" w:date="2021-10-27T05:58:00Z">
              <w:tcPr>
                <w:tcW w:w="504" w:type="dxa"/>
                <w:vAlign w:val="center"/>
                <w:hideMark/>
              </w:tcPr>
            </w:tcPrChange>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Change w:id="16305" w:author="Brian Bohman" w:date="2021-10-27T05:58:00Z">
              <w:tcPr>
                <w:tcW w:w="1008" w:type="dxa"/>
                <w:vAlign w:val="center"/>
                <w:hideMark/>
              </w:tcPr>
            </w:tcPrChange>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306" w:author="Brian Bohman" w:date="2021-10-27T05:58:00Z">
              <w:tcPr>
                <w:tcW w:w="1008" w:type="dxa"/>
                <w:vAlign w:val="center"/>
                <w:hideMark/>
              </w:tcPr>
            </w:tcPrChange>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07" w:author="Brian Bohman" w:date="2021-10-27T05:58:00Z">
              <w:tcPr>
                <w:tcW w:w="720" w:type="dxa"/>
                <w:vAlign w:val="center"/>
                <w:hideMark/>
              </w:tcPr>
            </w:tcPrChange>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08" w:author="Brian Bohman" w:date="2021-10-27T05:58:00Z">
              <w:tcPr>
                <w:tcW w:w="1008" w:type="dxa"/>
                <w:vAlign w:val="center"/>
                <w:hideMark/>
              </w:tcPr>
            </w:tcPrChange>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09" w:author="Brian Bohman" w:date="2021-10-27T05:58:00Z">
              <w:tcPr>
                <w:tcW w:w="1152" w:type="dxa"/>
                <w:vAlign w:val="center"/>
                <w:hideMark/>
              </w:tcPr>
            </w:tcPrChange>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6310" w:author="Brian Bohman" w:date="2021-10-27T05:58:00Z">
              <w:tcPr>
                <w:tcW w:w="1008" w:type="dxa"/>
                <w:vAlign w:val="center"/>
                <w:hideMark/>
              </w:tcPr>
            </w:tcPrChange>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19CD" w:rsidRPr="009B3DCC" w14:paraId="7C5E8A0A" w14:textId="77777777" w:rsidTr="00E419CD">
        <w:trPr>
          <w:trHeight w:val="165"/>
          <w:trPrChange w:id="16311" w:author="Brian Bohman" w:date="2021-10-27T05:58:00Z">
            <w:trPr>
              <w:trHeight w:val="165"/>
            </w:trPr>
          </w:trPrChange>
        </w:trPr>
        <w:tc>
          <w:tcPr>
            <w:tcW w:w="360" w:type="dxa"/>
            <w:vAlign w:val="center"/>
            <w:hideMark/>
            <w:tcPrChange w:id="16312" w:author="Brian Bohman" w:date="2021-10-27T05:58:00Z">
              <w:tcPr>
                <w:tcW w:w="360" w:type="dxa"/>
                <w:vAlign w:val="center"/>
                <w:hideMark/>
              </w:tcPr>
            </w:tcPrChange>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Change w:id="16313" w:author="Brian Bohman" w:date="2021-10-27T05:58:00Z">
              <w:tcPr>
                <w:tcW w:w="864" w:type="dxa"/>
                <w:vAlign w:val="center"/>
                <w:hideMark/>
              </w:tcPr>
            </w:tcPrChange>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14" w:author="Brian Bohman" w:date="2021-10-27T05:58:00Z">
              <w:tcPr>
                <w:tcW w:w="1152" w:type="dxa"/>
                <w:vAlign w:val="center"/>
                <w:hideMark/>
              </w:tcPr>
            </w:tcPrChange>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15" w:author="Brian Bohman" w:date="2021-10-27T05:58:00Z">
              <w:tcPr>
                <w:tcW w:w="504" w:type="dxa"/>
                <w:vAlign w:val="center"/>
                <w:hideMark/>
              </w:tcPr>
            </w:tcPrChange>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16" w:author="Brian Bohman" w:date="2021-10-27T05:58:00Z">
              <w:tcPr>
                <w:tcW w:w="1008" w:type="dxa"/>
                <w:vAlign w:val="center"/>
                <w:hideMark/>
              </w:tcPr>
            </w:tcPrChange>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17" w:author="Brian Bohman" w:date="2021-10-27T05:58:00Z">
              <w:tcPr>
                <w:tcW w:w="1008" w:type="dxa"/>
                <w:vAlign w:val="center"/>
                <w:hideMark/>
              </w:tcPr>
            </w:tcPrChange>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18" w:author="Brian Bohman" w:date="2021-10-27T05:58:00Z">
              <w:tcPr>
                <w:tcW w:w="720" w:type="dxa"/>
                <w:vAlign w:val="center"/>
                <w:hideMark/>
              </w:tcPr>
            </w:tcPrChange>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19" w:author="Brian Bohman" w:date="2021-10-27T05:58:00Z">
              <w:tcPr>
                <w:tcW w:w="1008" w:type="dxa"/>
                <w:vAlign w:val="center"/>
                <w:hideMark/>
              </w:tcPr>
            </w:tcPrChange>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20" w:author="Brian Bohman" w:date="2021-10-27T05:58:00Z">
              <w:tcPr>
                <w:tcW w:w="1152" w:type="dxa"/>
                <w:vAlign w:val="center"/>
                <w:hideMark/>
              </w:tcPr>
            </w:tcPrChange>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440" w:type="dxa"/>
            <w:vAlign w:val="center"/>
            <w:hideMark/>
            <w:tcPrChange w:id="16321" w:author="Brian Bohman" w:date="2021-10-27T05:58:00Z">
              <w:tcPr>
                <w:tcW w:w="1008" w:type="dxa"/>
                <w:vAlign w:val="center"/>
                <w:hideMark/>
              </w:tcPr>
            </w:tcPrChange>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352B023E" w14:textId="77777777" w:rsidTr="00E419CD">
        <w:trPr>
          <w:trHeight w:val="165"/>
          <w:trPrChange w:id="16322" w:author="Brian Bohman" w:date="2021-10-27T05:58:00Z">
            <w:trPr>
              <w:trHeight w:val="165"/>
            </w:trPr>
          </w:trPrChange>
        </w:trPr>
        <w:tc>
          <w:tcPr>
            <w:tcW w:w="360" w:type="dxa"/>
            <w:vAlign w:val="center"/>
            <w:hideMark/>
            <w:tcPrChange w:id="16323" w:author="Brian Bohman" w:date="2021-10-27T05:58:00Z">
              <w:tcPr>
                <w:tcW w:w="360" w:type="dxa"/>
                <w:vAlign w:val="center"/>
                <w:hideMark/>
              </w:tcPr>
            </w:tcPrChange>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Change w:id="16324" w:author="Brian Bohman" w:date="2021-10-27T05:58:00Z">
              <w:tcPr>
                <w:tcW w:w="864" w:type="dxa"/>
                <w:vAlign w:val="center"/>
                <w:hideMark/>
              </w:tcPr>
            </w:tcPrChange>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25" w:author="Brian Bohman" w:date="2021-10-27T05:58:00Z">
              <w:tcPr>
                <w:tcW w:w="1152" w:type="dxa"/>
                <w:vAlign w:val="center"/>
                <w:hideMark/>
              </w:tcPr>
            </w:tcPrChange>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26" w:author="Brian Bohman" w:date="2021-10-27T05:58:00Z">
              <w:tcPr>
                <w:tcW w:w="504" w:type="dxa"/>
                <w:vAlign w:val="center"/>
                <w:hideMark/>
              </w:tcPr>
            </w:tcPrChange>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27" w:author="Brian Bohman" w:date="2021-10-27T05:58:00Z">
              <w:tcPr>
                <w:tcW w:w="1008" w:type="dxa"/>
                <w:vAlign w:val="center"/>
                <w:hideMark/>
              </w:tcPr>
            </w:tcPrChange>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28" w:author="Brian Bohman" w:date="2021-10-27T05:58:00Z">
              <w:tcPr>
                <w:tcW w:w="1008" w:type="dxa"/>
                <w:vAlign w:val="center"/>
                <w:hideMark/>
              </w:tcPr>
            </w:tcPrChange>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29" w:author="Brian Bohman" w:date="2021-10-27T05:58:00Z">
              <w:tcPr>
                <w:tcW w:w="720" w:type="dxa"/>
                <w:vAlign w:val="center"/>
                <w:hideMark/>
              </w:tcPr>
            </w:tcPrChange>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30" w:author="Brian Bohman" w:date="2021-10-27T05:58:00Z">
              <w:tcPr>
                <w:tcW w:w="1008" w:type="dxa"/>
                <w:vAlign w:val="center"/>
                <w:hideMark/>
              </w:tcPr>
            </w:tcPrChange>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31" w:author="Brian Bohman" w:date="2021-10-27T05:58:00Z">
              <w:tcPr>
                <w:tcW w:w="1152" w:type="dxa"/>
                <w:vAlign w:val="center"/>
                <w:hideMark/>
              </w:tcPr>
            </w:tcPrChange>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440" w:type="dxa"/>
            <w:vAlign w:val="center"/>
            <w:hideMark/>
            <w:tcPrChange w:id="16332" w:author="Brian Bohman" w:date="2021-10-27T05:58:00Z">
              <w:tcPr>
                <w:tcW w:w="1008" w:type="dxa"/>
                <w:vAlign w:val="center"/>
                <w:hideMark/>
              </w:tcPr>
            </w:tcPrChange>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19CD" w:rsidRPr="009B3DCC" w14:paraId="3DEB6D1F" w14:textId="77777777" w:rsidTr="00E419CD">
        <w:trPr>
          <w:trHeight w:val="165"/>
          <w:trPrChange w:id="16333" w:author="Brian Bohman" w:date="2021-10-27T05:58:00Z">
            <w:trPr>
              <w:trHeight w:val="165"/>
            </w:trPr>
          </w:trPrChange>
        </w:trPr>
        <w:tc>
          <w:tcPr>
            <w:tcW w:w="360" w:type="dxa"/>
            <w:vAlign w:val="center"/>
            <w:hideMark/>
            <w:tcPrChange w:id="16334" w:author="Brian Bohman" w:date="2021-10-27T05:58:00Z">
              <w:tcPr>
                <w:tcW w:w="360" w:type="dxa"/>
                <w:vAlign w:val="center"/>
                <w:hideMark/>
              </w:tcPr>
            </w:tcPrChange>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Change w:id="16335" w:author="Brian Bohman" w:date="2021-10-27T05:58:00Z">
              <w:tcPr>
                <w:tcW w:w="864" w:type="dxa"/>
                <w:vAlign w:val="center"/>
                <w:hideMark/>
              </w:tcPr>
            </w:tcPrChange>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36" w:author="Brian Bohman" w:date="2021-10-27T05:58:00Z">
              <w:tcPr>
                <w:tcW w:w="1152" w:type="dxa"/>
                <w:vAlign w:val="center"/>
                <w:hideMark/>
              </w:tcPr>
            </w:tcPrChange>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37" w:author="Brian Bohman" w:date="2021-10-27T05:58:00Z">
              <w:tcPr>
                <w:tcW w:w="504" w:type="dxa"/>
                <w:vAlign w:val="center"/>
                <w:hideMark/>
              </w:tcPr>
            </w:tcPrChange>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Change w:id="16338" w:author="Brian Bohman" w:date="2021-10-27T05:58:00Z">
              <w:tcPr>
                <w:tcW w:w="1008" w:type="dxa"/>
                <w:vAlign w:val="center"/>
                <w:hideMark/>
              </w:tcPr>
            </w:tcPrChange>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339" w:author="Brian Bohman" w:date="2021-10-27T05:58:00Z">
              <w:tcPr>
                <w:tcW w:w="1008" w:type="dxa"/>
                <w:vAlign w:val="center"/>
                <w:hideMark/>
              </w:tcPr>
            </w:tcPrChange>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40" w:author="Brian Bohman" w:date="2021-10-27T05:58:00Z">
              <w:tcPr>
                <w:tcW w:w="720" w:type="dxa"/>
                <w:vAlign w:val="center"/>
                <w:hideMark/>
              </w:tcPr>
            </w:tcPrChange>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41" w:author="Brian Bohman" w:date="2021-10-27T05:58:00Z">
              <w:tcPr>
                <w:tcW w:w="1008" w:type="dxa"/>
                <w:vAlign w:val="center"/>
                <w:hideMark/>
              </w:tcPr>
            </w:tcPrChange>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42" w:author="Brian Bohman" w:date="2021-10-27T05:58:00Z">
              <w:tcPr>
                <w:tcW w:w="1152" w:type="dxa"/>
                <w:vAlign w:val="center"/>
                <w:hideMark/>
              </w:tcPr>
            </w:tcPrChange>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440" w:type="dxa"/>
            <w:vAlign w:val="center"/>
            <w:hideMark/>
            <w:tcPrChange w:id="16343" w:author="Brian Bohman" w:date="2021-10-27T05:58:00Z">
              <w:tcPr>
                <w:tcW w:w="1008" w:type="dxa"/>
                <w:vAlign w:val="center"/>
                <w:hideMark/>
              </w:tcPr>
            </w:tcPrChange>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2254BEBE" w14:textId="77777777" w:rsidTr="00E419CD">
        <w:trPr>
          <w:trHeight w:val="180"/>
          <w:trPrChange w:id="16344" w:author="Brian Bohman" w:date="2021-10-27T05:58:00Z">
            <w:trPr>
              <w:trHeight w:val="180"/>
            </w:trPr>
          </w:trPrChange>
        </w:trPr>
        <w:tc>
          <w:tcPr>
            <w:tcW w:w="360" w:type="dxa"/>
            <w:vAlign w:val="center"/>
            <w:hideMark/>
            <w:tcPrChange w:id="16345" w:author="Brian Bohman" w:date="2021-10-27T05:58:00Z">
              <w:tcPr>
                <w:tcW w:w="360" w:type="dxa"/>
                <w:vAlign w:val="center"/>
                <w:hideMark/>
              </w:tcPr>
            </w:tcPrChange>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Change w:id="16346" w:author="Brian Bohman" w:date="2021-10-27T05:58:00Z">
              <w:tcPr>
                <w:tcW w:w="864" w:type="dxa"/>
                <w:vAlign w:val="center"/>
                <w:hideMark/>
              </w:tcPr>
            </w:tcPrChange>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47" w:author="Brian Bohman" w:date="2021-10-27T05:58:00Z">
              <w:tcPr>
                <w:tcW w:w="1152" w:type="dxa"/>
                <w:vAlign w:val="center"/>
                <w:hideMark/>
              </w:tcPr>
            </w:tcPrChange>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48" w:author="Brian Bohman" w:date="2021-10-27T05:58:00Z">
              <w:tcPr>
                <w:tcW w:w="504" w:type="dxa"/>
                <w:vAlign w:val="center"/>
                <w:hideMark/>
              </w:tcPr>
            </w:tcPrChange>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49" w:author="Brian Bohman" w:date="2021-10-27T05:58:00Z">
              <w:tcPr>
                <w:tcW w:w="1008" w:type="dxa"/>
                <w:vAlign w:val="center"/>
                <w:hideMark/>
              </w:tcPr>
            </w:tcPrChange>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50" w:author="Brian Bohman" w:date="2021-10-27T05:58:00Z">
              <w:tcPr>
                <w:tcW w:w="1008" w:type="dxa"/>
                <w:vAlign w:val="center"/>
                <w:hideMark/>
              </w:tcPr>
            </w:tcPrChange>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51" w:author="Brian Bohman" w:date="2021-10-27T05:58:00Z">
              <w:tcPr>
                <w:tcW w:w="720" w:type="dxa"/>
                <w:vAlign w:val="center"/>
                <w:hideMark/>
              </w:tcPr>
            </w:tcPrChange>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52" w:author="Brian Bohman" w:date="2021-10-27T05:58:00Z">
              <w:tcPr>
                <w:tcW w:w="1008" w:type="dxa"/>
                <w:vAlign w:val="center"/>
                <w:hideMark/>
              </w:tcPr>
            </w:tcPrChange>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53" w:author="Brian Bohman" w:date="2021-10-27T05:58:00Z">
              <w:tcPr>
                <w:tcW w:w="1152" w:type="dxa"/>
                <w:vAlign w:val="center"/>
                <w:hideMark/>
              </w:tcPr>
            </w:tcPrChange>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440" w:type="dxa"/>
            <w:vAlign w:val="center"/>
            <w:hideMark/>
            <w:tcPrChange w:id="16354" w:author="Brian Bohman" w:date="2021-10-27T05:58:00Z">
              <w:tcPr>
                <w:tcW w:w="1008" w:type="dxa"/>
                <w:vAlign w:val="center"/>
                <w:hideMark/>
              </w:tcPr>
            </w:tcPrChange>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5AF8A4D2" w14:textId="77777777" w:rsidTr="00E419CD">
        <w:trPr>
          <w:trHeight w:val="165"/>
          <w:trPrChange w:id="16355" w:author="Brian Bohman" w:date="2021-10-27T05:58:00Z">
            <w:trPr>
              <w:trHeight w:val="165"/>
            </w:trPr>
          </w:trPrChange>
        </w:trPr>
        <w:tc>
          <w:tcPr>
            <w:tcW w:w="360" w:type="dxa"/>
            <w:vAlign w:val="center"/>
            <w:hideMark/>
            <w:tcPrChange w:id="16356" w:author="Brian Bohman" w:date="2021-10-27T05:58:00Z">
              <w:tcPr>
                <w:tcW w:w="360" w:type="dxa"/>
                <w:vAlign w:val="center"/>
                <w:hideMark/>
              </w:tcPr>
            </w:tcPrChange>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Change w:id="16357" w:author="Brian Bohman" w:date="2021-10-27T05:58:00Z">
              <w:tcPr>
                <w:tcW w:w="864" w:type="dxa"/>
                <w:vAlign w:val="center"/>
                <w:hideMark/>
              </w:tcPr>
            </w:tcPrChange>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58" w:author="Brian Bohman" w:date="2021-10-27T05:58:00Z">
              <w:tcPr>
                <w:tcW w:w="1152" w:type="dxa"/>
                <w:vAlign w:val="center"/>
                <w:hideMark/>
              </w:tcPr>
            </w:tcPrChange>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59" w:author="Brian Bohman" w:date="2021-10-27T05:58:00Z">
              <w:tcPr>
                <w:tcW w:w="504" w:type="dxa"/>
                <w:vAlign w:val="center"/>
                <w:hideMark/>
              </w:tcPr>
            </w:tcPrChange>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60" w:author="Brian Bohman" w:date="2021-10-27T05:58:00Z">
              <w:tcPr>
                <w:tcW w:w="1008" w:type="dxa"/>
                <w:vAlign w:val="center"/>
                <w:hideMark/>
              </w:tcPr>
            </w:tcPrChange>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61" w:author="Brian Bohman" w:date="2021-10-27T05:58:00Z">
              <w:tcPr>
                <w:tcW w:w="1008" w:type="dxa"/>
                <w:vAlign w:val="center"/>
                <w:hideMark/>
              </w:tcPr>
            </w:tcPrChange>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62" w:author="Brian Bohman" w:date="2021-10-27T05:58:00Z">
              <w:tcPr>
                <w:tcW w:w="720" w:type="dxa"/>
                <w:vAlign w:val="center"/>
                <w:hideMark/>
              </w:tcPr>
            </w:tcPrChange>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63" w:author="Brian Bohman" w:date="2021-10-27T05:58:00Z">
              <w:tcPr>
                <w:tcW w:w="1008" w:type="dxa"/>
                <w:vAlign w:val="center"/>
                <w:hideMark/>
              </w:tcPr>
            </w:tcPrChange>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64" w:author="Brian Bohman" w:date="2021-10-27T05:58:00Z">
              <w:tcPr>
                <w:tcW w:w="1152" w:type="dxa"/>
                <w:vAlign w:val="center"/>
                <w:hideMark/>
              </w:tcPr>
            </w:tcPrChange>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365" w:author="Brian Bohman" w:date="2021-10-27T05:58:00Z">
              <w:tcPr>
                <w:tcW w:w="1008" w:type="dxa"/>
                <w:vAlign w:val="center"/>
                <w:hideMark/>
              </w:tcPr>
            </w:tcPrChange>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D2C84B" w14:textId="77777777" w:rsidTr="00E419CD">
        <w:trPr>
          <w:trHeight w:val="165"/>
          <w:trPrChange w:id="16366" w:author="Brian Bohman" w:date="2021-10-27T05:58:00Z">
            <w:trPr>
              <w:trHeight w:val="165"/>
            </w:trPr>
          </w:trPrChange>
        </w:trPr>
        <w:tc>
          <w:tcPr>
            <w:tcW w:w="360" w:type="dxa"/>
            <w:vAlign w:val="center"/>
            <w:hideMark/>
            <w:tcPrChange w:id="16367" w:author="Brian Bohman" w:date="2021-10-27T05:58:00Z">
              <w:tcPr>
                <w:tcW w:w="360" w:type="dxa"/>
                <w:vAlign w:val="center"/>
                <w:hideMark/>
              </w:tcPr>
            </w:tcPrChange>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Change w:id="16368" w:author="Brian Bohman" w:date="2021-10-27T05:58:00Z">
              <w:tcPr>
                <w:tcW w:w="864" w:type="dxa"/>
                <w:vAlign w:val="center"/>
                <w:hideMark/>
              </w:tcPr>
            </w:tcPrChange>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69" w:author="Brian Bohman" w:date="2021-10-27T05:58:00Z">
              <w:tcPr>
                <w:tcW w:w="1152" w:type="dxa"/>
                <w:vAlign w:val="center"/>
                <w:hideMark/>
              </w:tcPr>
            </w:tcPrChange>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70" w:author="Brian Bohman" w:date="2021-10-27T05:58:00Z">
              <w:tcPr>
                <w:tcW w:w="504" w:type="dxa"/>
                <w:vAlign w:val="center"/>
                <w:hideMark/>
              </w:tcPr>
            </w:tcPrChange>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Change w:id="16371" w:author="Brian Bohman" w:date="2021-10-27T05:58:00Z">
              <w:tcPr>
                <w:tcW w:w="1008" w:type="dxa"/>
                <w:vAlign w:val="center"/>
                <w:hideMark/>
              </w:tcPr>
            </w:tcPrChange>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372" w:author="Brian Bohman" w:date="2021-10-27T05:58:00Z">
              <w:tcPr>
                <w:tcW w:w="1008" w:type="dxa"/>
                <w:vAlign w:val="center"/>
                <w:hideMark/>
              </w:tcPr>
            </w:tcPrChange>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73" w:author="Brian Bohman" w:date="2021-10-27T05:58:00Z">
              <w:tcPr>
                <w:tcW w:w="720" w:type="dxa"/>
                <w:vAlign w:val="center"/>
                <w:hideMark/>
              </w:tcPr>
            </w:tcPrChange>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74" w:author="Brian Bohman" w:date="2021-10-27T05:58:00Z">
              <w:tcPr>
                <w:tcW w:w="1008" w:type="dxa"/>
                <w:vAlign w:val="center"/>
                <w:hideMark/>
              </w:tcPr>
            </w:tcPrChange>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375" w:author="Brian Bohman" w:date="2021-10-27T05:58:00Z">
              <w:tcPr>
                <w:tcW w:w="1152" w:type="dxa"/>
                <w:vAlign w:val="center"/>
                <w:hideMark/>
              </w:tcPr>
            </w:tcPrChange>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440" w:type="dxa"/>
            <w:vAlign w:val="center"/>
            <w:hideMark/>
            <w:tcPrChange w:id="16376" w:author="Brian Bohman" w:date="2021-10-27T05:58:00Z">
              <w:tcPr>
                <w:tcW w:w="1008" w:type="dxa"/>
                <w:vAlign w:val="center"/>
                <w:hideMark/>
              </w:tcPr>
            </w:tcPrChange>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52A07A65" w14:textId="77777777" w:rsidTr="00E419CD">
        <w:trPr>
          <w:trHeight w:val="165"/>
          <w:trPrChange w:id="16377" w:author="Brian Bohman" w:date="2021-10-27T05:58:00Z">
            <w:trPr>
              <w:trHeight w:val="165"/>
            </w:trPr>
          </w:trPrChange>
        </w:trPr>
        <w:tc>
          <w:tcPr>
            <w:tcW w:w="360" w:type="dxa"/>
            <w:vAlign w:val="center"/>
            <w:hideMark/>
            <w:tcPrChange w:id="16378" w:author="Brian Bohman" w:date="2021-10-27T05:58:00Z">
              <w:tcPr>
                <w:tcW w:w="360" w:type="dxa"/>
                <w:vAlign w:val="center"/>
                <w:hideMark/>
              </w:tcPr>
            </w:tcPrChange>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Change w:id="16379" w:author="Brian Bohman" w:date="2021-10-27T05:58:00Z">
              <w:tcPr>
                <w:tcW w:w="864" w:type="dxa"/>
                <w:vAlign w:val="center"/>
                <w:hideMark/>
              </w:tcPr>
            </w:tcPrChange>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80" w:author="Brian Bohman" w:date="2021-10-27T05:58:00Z">
              <w:tcPr>
                <w:tcW w:w="1152" w:type="dxa"/>
                <w:vAlign w:val="center"/>
                <w:hideMark/>
              </w:tcPr>
            </w:tcPrChange>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81" w:author="Brian Bohman" w:date="2021-10-27T05:58:00Z">
              <w:tcPr>
                <w:tcW w:w="504" w:type="dxa"/>
                <w:vAlign w:val="center"/>
                <w:hideMark/>
              </w:tcPr>
            </w:tcPrChange>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82" w:author="Brian Bohman" w:date="2021-10-27T05:58:00Z">
              <w:tcPr>
                <w:tcW w:w="1008" w:type="dxa"/>
                <w:vAlign w:val="center"/>
                <w:hideMark/>
              </w:tcPr>
            </w:tcPrChange>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83" w:author="Brian Bohman" w:date="2021-10-27T05:58:00Z">
              <w:tcPr>
                <w:tcW w:w="1008" w:type="dxa"/>
                <w:vAlign w:val="center"/>
                <w:hideMark/>
              </w:tcPr>
            </w:tcPrChange>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84" w:author="Brian Bohman" w:date="2021-10-27T05:58:00Z">
              <w:tcPr>
                <w:tcW w:w="720" w:type="dxa"/>
                <w:vAlign w:val="center"/>
                <w:hideMark/>
              </w:tcPr>
            </w:tcPrChange>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85" w:author="Brian Bohman" w:date="2021-10-27T05:58:00Z">
              <w:tcPr>
                <w:tcW w:w="1008" w:type="dxa"/>
                <w:vAlign w:val="center"/>
                <w:hideMark/>
              </w:tcPr>
            </w:tcPrChange>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386" w:author="Brian Bohman" w:date="2021-10-27T05:58:00Z">
              <w:tcPr>
                <w:tcW w:w="1152" w:type="dxa"/>
                <w:vAlign w:val="center"/>
                <w:hideMark/>
              </w:tcPr>
            </w:tcPrChange>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387" w:author="Brian Bohman" w:date="2021-10-27T05:58:00Z">
              <w:tcPr>
                <w:tcW w:w="1008" w:type="dxa"/>
                <w:vAlign w:val="center"/>
                <w:hideMark/>
              </w:tcPr>
            </w:tcPrChange>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5A4F8E" w14:textId="77777777" w:rsidTr="00E419CD">
        <w:trPr>
          <w:trHeight w:val="165"/>
          <w:trPrChange w:id="16388" w:author="Brian Bohman" w:date="2021-10-27T05:58:00Z">
            <w:trPr>
              <w:trHeight w:val="165"/>
            </w:trPr>
          </w:trPrChange>
        </w:trPr>
        <w:tc>
          <w:tcPr>
            <w:tcW w:w="360" w:type="dxa"/>
            <w:vAlign w:val="center"/>
            <w:hideMark/>
            <w:tcPrChange w:id="16389" w:author="Brian Bohman" w:date="2021-10-27T05:58:00Z">
              <w:tcPr>
                <w:tcW w:w="360" w:type="dxa"/>
                <w:vAlign w:val="center"/>
                <w:hideMark/>
              </w:tcPr>
            </w:tcPrChange>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Change w:id="16390" w:author="Brian Bohman" w:date="2021-10-27T05:58:00Z">
              <w:tcPr>
                <w:tcW w:w="864" w:type="dxa"/>
                <w:vAlign w:val="center"/>
                <w:hideMark/>
              </w:tcPr>
            </w:tcPrChange>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391" w:author="Brian Bohman" w:date="2021-10-27T05:58:00Z">
              <w:tcPr>
                <w:tcW w:w="1152" w:type="dxa"/>
                <w:vAlign w:val="center"/>
                <w:hideMark/>
              </w:tcPr>
            </w:tcPrChange>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392" w:author="Brian Bohman" w:date="2021-10-27T05:58:00Z">
              <w:tcPr>
                <w:tcW w:w="504" w:type="dxa"/>
                <w:vAlign w:val="center"/>
                <w:hideMark/>
              </w:tcPr>
            </w:tcPrChange>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393" w:author="Brian Bohman" w:date="2021-10-27T05:58:00Z">
              <w:tcPr>
                <w:tcW w:w="1008" w:type="dxa"/>
                <w:vAlign w:val="center"/>
                <w:hideMark/>
              </w:tcPr>
            </w:tcPrChange>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394" w:author="Brian Bohman" w:date="2021-10-27T05:58:00Z">
              <w:tcPr>
                <w:tcW w:w="1008" w:type="dxa"/>
                <w:vAlign w:val="center"/>
                <w:hideMark/>
              </w:tcPr>
            </w:tcPrChange>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395" w:author="Brian Bohman" w:date="2021-10-27T05:58:00Z">
              <w:tcPr>
                <w:tcW w:w="720" w:type="dxa"/>
                <w:vAlign w:val="center"/>
                <w:hideMark/>
              </w:tcPr>
            </w:tcPrChange>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396" w:author="Brian Bohman" w:date="2021-10-27T05:58:00Z">
              <w:tcPr>
                <w:tcW w:w="1008" w:type="dxa"/>
                <w:vAlign w:val="center"/>
                <w:hideMark/>
              </w:tcPr>
            </w:tcPrChange>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397" w:author="Brian Bohman" w:date="2021-10-27T05:58:00Z">
              <w:tcPr>
                <w:tcW w:w="1152" w:type="dxa"/>
                <w:vAlign w:val="center"/>
                <w:hideMark/>
              </w:tcPr>
            </w:tcPrChange>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440" w:type="dxa"/>
            <w:vAlign w:val="center"/>
            <w:hideMark/>
            <w:tcPrChange w:id="16398" w:author="Brian Bohman" w:date="2021-10-27T05:58:00Z">
              <w:tcPr>
                <w:tcW w:w="1008" w:type="dxa"/>
                <w:vAlign w:val="center"/>
                <w:hideMark/>
              </w:tcPr>
            </w:tcPrChange>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22ED0B1B" w14:textId="77777777" w:rsidTr="00E419CD">
        <w:trPr>
          <w:trHeight w:val="165"/>
          <w:trPrChange w:id="16399" w:author="Brian Bohman" w:date="2021-10-27T05:58:00Z">
            <w:trPr>
              <w:trHeight w:val="165"/>
            </w:trPr>
          </w:trPrChange>
        </w:trPr>
        <w:tc>
          <w:tcPr>
            <w:tcW w:w="360" w:type="dxa"/>
            <w:vAlign w:val="center"/>
            <w:hideMark/>
            <w:tcPrChange w:id="16400" w:author="Brian Bohman" w:date="2021-10-27T05:58:00Z">
              <w:tcPr>
                <w:tcW w:w="360" w:type="dxa"/>
                <w:vAlign w:val="center"/>
                <w:hideMark/>
              </w:tcPr>
            </w:tcPrChange>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Change w:id="16401" w:author="Brian Bohman" w:date="2021-10-27T05:58:00Z">
              <w:tcPr>
                <w:tcW w:w="864" w:type="dxa"/>
                <w:vAlign w:val="center"/>
                <w:hideMark/>
              </w:tcPr>
            </w:tcPrChange>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02" w:author="Brian Bohman" w:date="2021-10-27T05:58:00Z">
              <w:tcPr>
                <w:tcW w:w="1152" w:type="dxa"/>
                <w:vAlign w:val="center"/>
                <w:hideMark/>
              </w:tcPr>
            </w:tcPrChange>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03" w:author="Brian Bohman" w:date="2021-10-27T05:58:00Z">
              <w:tcPr>
                <w:tcW w:w="504" w:type="dxa"/>
                <w:vAlign w:val="center"/>
                <w:hideMark/>
              </w:tcPr>
            </w:tcPrChange>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Change w:id="16404" w:author="Brian Bohman" w:date="2021-10-27T05:58:00Z">
              <w:tcPr>
                <w:tcW w:w="1008" w:type="dxa"/>
                <w:vAlign w:val="center"/>
                <w:hideMark/>
              </w:tcPr>
            </w:tcPrChange>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405" w:author="Brian Bohman" w:date="2021-10-27T05:58:00Z">
              <w:tcPr>
                <w:tcW w:w="1008" w:type="dxa"/>
                <w:vAlign w:val="center"/>
                <w:hideMark/>
              </w:tcPr>
            </w:tcPrChange>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06" w:author="Brian Bohman" w:date="2021-10-27T05:58:00Z">
              <w:tcPr>
                <w:tcW w:w="720" w:type="dxa"/>
                <w:vAlign w:val="center"/>
                <w:hideMark/>
              </w:tcPr>
            </w:tcPrChange>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07" w:author="Brian Bohman" w:date="2021-10-27T05:58:00Z">
              <w:tcPr>
                <w:tcW w:w="1008" w:type="dxa"/>
                <w:vAlign w:val="center"/>
                <w:hideMark/>
              </w:tcPr>
            </w:tcPrChange>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08" w:author="Brian Bohman" w:date="2021-10-27T05:58:00Z">
              <w:tcPr>
                <w:tcW w:w="1152" w:type="dxa"/>
                <w:vAlign w:val="center"/>
                <w:hideMark/>
              </w:tcPr>
            </w:tcPrChange>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09" w:author="Brian Bohman" w:date="2021-10-27T05:58:00Z">
              <w:tcPr>
                <w:tcW w:w="1008" w:type="dxa"/>
                <w:vAlign w:val="center"/>
                <w:hideMark/>
              </w:tcPr>
            </w:tcPrChange>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4BF1338F" w14:textId="77777777" w:rsidTr="00E419CD">
        <w:trPr>
          <w:trHeight w:val="165"/>
          <w:trPrChange w:id="16410" w:author="Brian Bohman" w:date="2021-10-27T05:58:00Z">
            <w:trPr>
              <w:trHeight w:val="165"/>
            </w:trPr>
          </w:trPrChange>
        </w:trPr>
        <w:tc>
          <w:tcPr>
            <w:tcW w:w="360" w:type="dxa"/>
            <w:vAlign w:val="center"/>
            <w:hideMark/>
            <w:tcPrChange w:id="16411" w:author="Brian Bohman" w:date="2021-10-27T05:58:00Z">
              <w:tcPr>
                <w:tcW w:w="360" w:type="dxa"/>
                <w:vAlign w:val="center"/>
                <w:hideMark/>
              </w:tcPr>
            </w:tcPrChange>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Change w:id="16412" w:author="Brian Bohman" w:date="2021-10-27T05:58:00Z">
              <w:tcPr>
                <w:tcW w:w="864" w:type="dxa"/>
                <w:vAlign w:val="center"/>
                <w:hideMark/>
              </w:tcPr>
            </w:tcPrChange>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13" w:author="Brian Bohman" w:date="2021-10-27T05:58:00Z">
              <w:tcPr>
                <w:tcW w:w="1152" w:type="dxa"/>
                <w:vAlign w:val="center"/>
                <w:hideMark/>
              </w:tcPr>
            </w:tcPrChange>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14" w:author="Brian Bohman" w:date="2021-10-27T05:58:00Z">
              <w:tcPr>
                <w:tcW w:w="504" w:type="dxa"/>
                <w:vAlign w:val="center"/>
                <w:hideMark/>
              </w:tcPr>
            </w:tcPrChange>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15" w:author="Brian Bohman" w:date="2021-10-27T05:58:00Z">
              <w:tcPr>
                <w:tcW w:w="1008" w:type="dxa"/>
                <w:vAlign w:val="center"/>
                <w:hideMark/>
              </w:tcPr>
            </w:tcPrChange>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16" w:author="Brian Bohman" w:date="2021-10-27T05:58:00Z">
              <w:tcPr>
                <w:tcW w:w="1008" w:type="dxa"/>
                <w:vAlign w:val="center"/>
                <w:hideMark/>
              </w:tcPr>
            </w:tcPrChange>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17" w:author="Brian Bohman" w:date="2021-10-27T05:58:00Z">
              <w:tcPr>
                <w:tcW w:w="720" w:type="dxa"/>
                <w:vAlign w:val="center"/>
                <w:hideMark/>
              </w:tcPr>
            </w:tcPrChange>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18" w:author="Brian Bohman" w:date="2021-10-27T05:58:00Z">
              <w:tcPr>
                <w:tcW w:w="1008" w:type="dxa"/>
                <w:vAlign w:val="center"/>
                <w:hideMark/>
              </w:tcPr>
            </w:tcPrChange>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19" w:author="Brian Bohman" w:date="2021-10-27T05:58:00Z">
              <w:tcPr>
                <w:tcW w:w="1152" w:type="dxa"/>
                <w:vAlign w:val="center"/>
                <w:hideMark/>
              </w:tcPr>
            </w:tcPrChange>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440" w:type="dxa"/>
            <w:vAlign w:val="center"/>
            <w:hideMark/>
            <w:tcPrChange w:id="16420" w:author="Brian Bohman" w:date="2021-10-27T05:58:00Z">
              <w:tcPr>
                <w:tcW w:w="1008" w:type="dxa"/>
                <w:vAlign w:val="center"/>
                <w:hideMark/>
              </w:tcPr>
            </w:tcPrChange>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0C1BC3A3" w14:textId="77777777" w:rsidTr="00E419CD">
        <w:trPr>
          <w:trHeight w:val="165"/>
          <w:trPrChange w:id="16421" w:author="Brian Bohman" w:date="2021-10-27T05:58:00Z">
            <w:trPr>
              <w:trHeight w:val="165"/>
            </w:trPr>
          </w:trPrChange>
        </w:trPr>
        <w:tc>
          <w:tcPr>
            <w:tcW w:w="360" w:type="dxa"/>
            <w:vAlign w:val="center"/>
            <w:hideMark/>
            <w:tcPrChange w:id="16422" w:author="Brian Bohman" w:date="2021-10-27T05:58:00Z">
              <w:tcPr>
                <w:tcW w:w="360" w:type="dxa"/>
                <w:vAlign w:val="center"/>
                <w:hideMark/>
              </w:tcPr>
            </w:tcPrChange>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Change w:id="16423" w:author="Brian Bohman" w:date="2021-10-27T05:58:00Z">
              <w:tcPr>
                <w:tcW w:w="864" w:type="dxa"/>
                <w:vAlign w:val="center"/>
                <w:hideMark/>
              </w:tcPr>
            </w:tcPrChange>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24" w:author="Brian Bohman" w:date="2021-10-27T05:58:00Z">
              <w:tcPr>
                <w:tcW w:w="1152" w:type="dxa"/>
                <w:vAlign w:val="center"/>
                <w:hideMark/>
              </w:tcPr>
            </w:tcPrChange>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25" w:author="Brian Bohman" w:date="2021-10-27T05:58:00Z">
              <w:tcPr>
                <w:tcW w:w="504" w:type="dxa"/>
                <w:vAlign w:val="center"/>
                <w:hideMark/>
              </w:tcPr>
            </w:tcPrChange>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26" w:author="Brian Bohman" w:date="2021-10-27T05:58:00Z">
              <w:tcPr>
                <w:tcW w:w="1008" w:type="dxa"/>
                <w:vAlign w:val="center"/>
                <w:hideMark/>
              </w:tcPr>
            </w:tcPrChange>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27" w:author="Brian Bohman" w:date="2021-10-27T05:58:00Z">
              <w:tcPr>
                <w:tcW w:w="1008" w:type="dxa"/>
                <w:vAlign w:val="center"/>
                <w:hideMark/>
              </w:tcPr>
            </w:tcPrChange>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28" w:author="Brian Bohman" w:date="2021-10-27T05:58:00Z">
              <w:tcPr>
                <w:tcW w:w="720" w:type="dxa"/>
                <w:vAlign w:val="center"/>
                <w:hideMark/>
              </w:tcPr>
            </w:tcPrChange>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29" w:author="Brian Bohman" w:date="2021-10-27T05:58:00Z">
              <w:tcPr>
                <w:tcW w:w="1008" w:type="dxa"/>
                <w:vAlign w:val="center"/>
                <w:hideMark/>
              </w:tcPr>
            </w:tcPrChange>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30" w:author="Brian Bohman" w:date="2021-10-27T05:58:00Z">
              <w:tcPr>
                <w:tcW w:w="1152" w:type="dxa"/>
                <w:vAlign w:val="center"/>
                <w:hideMark/>
              </w:tcPr>
            </w:tcPrChange>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440" w:type="dxa"/>
            <w:vAlign w:val="center"/>
            <w:hideMark/>
            <w:tcPrChange w:id="16431" w:author="Brian Bohman" w:date="2021-10-27T05:58:00Z">
              <w:tcPr>
                <w:tcW w:w="1008" w:type="dxa"/>
                <w:vAlign w:val="center"/>
                <w:hideMark/>
              </w:tcPr>
            </w:tcPrChange>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19CD" w:rsidRPr="009B3DCC" w14:paraId="6D54E990" w14:textId="77777777" w:rsidTr="00E419CD">
        <w:trPr>
          <w:trHeight w:val="165"/>
          <w:trPrChange w:id="16432" w:author="Brian Bohman" w:date="2021-10-27T05:58:00Z">
            <w:trPr>
              <w:trHeight w:val="165"/>
            </w:trPr>
          </w:trPrChange>
        </w:trPr>
        <w:tc>
          <w:tcPr>
            <w:tcW w:w="360" w:type="dxa"/>
            <w:vAlign w:val="center"/>
            <w:hideMark/>
            <w:tcPrChange w:id="16433" w:author="Brian Bohman" w:date="2021-10-27T05:58:00Z">
              <w:tcPr>
                <w:tcW w:w="360" w:type="dxa"/>
                <w:vAlign w:val="center"/>
                <w:hideMark/>
              </w:tcPr>
            </w:tcPrChange>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Change w:id="16434" w:author="Brian Bohman" w:date="2021-10-27T05:58:00Z">
              <w:tcPr>
                <w:tcW w:w="864" w:type="dxa"/>
                <w:vAlign w:val="center"/>
                <w:hideMark/>
              </w:tcPr>
            </w:tcPrChange>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35" w:author="Brian Bohman" w:date="2021-10-27T05:58:00Z">
              <w:tcPr>
                <w:tcW w:w="1152" w:type="dxa"/>
                <w:vAlign w:val="center"/>
                <w:hideMark/>
              </w:tcPr>
            </w:tcPrChange>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436" w:author="Brian Bohman" w:date="2021-10-27T05:58:00Z">
              <w:tcPr>
                <w:tcW w:w="504" w:type="dxa"/>
                <w:vAlign w:val="center"/>
                <w:hideMark/>
              </w:tcPr>
            </w:tcPrChange>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Change w:id="16437" w:author="Brian Bohman" w:date="2021-10-27T05:58:00Z">
              <w:tcPr>
                <w:tcW w:w="1008" w:type="dxa"/>
                <w:vAlign w:val="center"/>
                <w:hideMark/>
              </w:tcPr>
            </w:tcPrChange>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438" w:author="Brian Bohman" w:date="2021-10-27T05:58:00Z">
              <w:tcPr>
                <w:tcW w:w="1008" w:type="dxa"/>
                <w:vAlign w:val="center"/>
                <w:hideMark/>
              </w:tcPr>
            </w:tcPrChange>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39" w:author="Brian Bohman" w:date="2021-10-27T05:58:00Z">
              <w:tcPr>
                <w:tcW w:w="720" w:type="dxa"/>
                <w:vAlign w:val="center"/>
                <w:hideMark/>
              </w:tcPr>
            </w:tcPrChange>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40" w:author="Brian Bohman" w:date="2021-10-27T05:58:00Z">
              <w:tcPr>
                <w:tcW w:w="1008" w:type="dxa"/>
                <w:vAlign w:val="center"/>
                <w:hideMark/>
              </w:tcPr>
            </w:tcPrChange>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41" w:author="Brian Bohman" w:date="2021-10-27T05:58:00Z">
              <w:tcPr>
                <w:tcW w:w="1152" w:type="dxa"/>
                <w:vAlign w:val="center"/>
                <w:hideMark/>
              </w:tcPr>
            </w:tcPrChange>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440" w:type="dxa"/>
            <w:vAlign w:val="center"/>
            <w:hideMark/>
            <w:tcPrChange w:id="16442" w:author="Brian Bohman" w:date="2021-10-27T05:58:00Z">
              <w:tcPr>
                <w:tcW w:w="1008" w:type="dxa"/>
                <w:vAlign w:val="center"/>
                <w:hideMark/>
              </w:tcPr>
            </w:tcPrChange>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48276F63" w14:textId="77777777" w:rsidTr="00E419CD">
        <w:trPr>
          <w:trHeight w:val="165"/>
          <w:trPrChange w:id="16443" w:author="Brian Bohman" w:date="2021-10-27T05:58:00Z">
            <w:trPr>
              <w:trHeight w:val="165"/>
            </w:trPr>
          </w:trPrChange>
        </w:trPr>
        <w:tc>
          <w:tcPr>
            <w:tcW w:w="360" w:type="dxa"/>
            <w:vAlign w:val="center"/>
            <w:hideMark/>
            <w:tcPrChange w:id="16444" w:author="Brian Bohman" w:date="2021-10-27T05:58:00Z">
              <w:tcPr>
                <w:tcW w:w="360" w:type="dxa"/>
                <w:vAlign w:val="center"/>
                <w:hideMark/>
              </w:tcPr>
            </w:tcPrChange>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Change w:id="16445" w:author="Brian Bohman" w:date="2021-10-27T05:58:00Z">
              <w:tcPr>
                <w:tcW w:w="864" w:type="dxa"/>
                <w:vAlign w:val="center"/>
                <w:hideMark/>
              </w:tcPr>
            </w:tcPrChange>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46" w:author="Brian Bohman" w:date="2021-10-27T05:58:00Z">
              <w:tcPr>
                <w:tcW w:w="1152" w:type="dxa"/>
                <w:vAlign w:val="center"/>
                <w:hideMark/>
              </w:tcPr>
            </w:tcPrChange>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47" w:author="Brian Bohman" w:date="2021-10-27T05:58:00Z">
              <w:tcPr>
                <w:tcW w:w="504" w:type="dxa"/>
                <w:vAlign w:val="center"/>
                <w:hideMark/>
              </w:tcPr>
            </w:tcPrChange>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48" w:author="Brian Bohman" w:date="2021-10-27T05:58:00Z">
              <w:tcPr>
                <w:tcW w:w="1008" w:type="dxa"/>
                <w:vAlign w:val="center"/>
                <w:hideMark/>
              </w:tcPr>
            </w:tcPrChange>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49" w:author="Brian Bohman" w:date="2021-10-27T05:58:00Z">
              <w:tcPr>
                <w:tcW w:w="1008" w:type="dxa"/>
                <w:vAlign w:val="center"/>
                <w:hideMark/>
              </w:tcPr>
            </w:tcPrChange>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50" w:author="Brian Bohman" w:date="2021-10-27T05:58:00Z">
              <w:tcPr>
                <w:tcW w:w="720" w:type="dxa"/>
                <w:vAlign w:val="center"/>
                <w:hideMark/>
              </w:tcPr>
            </w:tcPrChange>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51" w:author="Brian Bohman" w:date="2021-10-27T05:58:00Z">
              <w:tcPr>
                <w:tcW w:w="1008" w:type="dxa"/>
                <w:vAlign w:val="center"/>
                <w:hideMark/>
              </w:tcPr>
            </w:tcPrChange>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52" w:author="Brian Bohman" w:date="2021-10-27T05:58:00Z">
              <w:tcPr>
                <w:tcW w:w="1152" w:type="dxa"/>
                <w:vAlign w:val="center"/>
                <w:hideMark/>
              </w:tcPr>
            </w:tcPrChange>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453" w:author="Brian Bohman" w:date="2021-10-27T05:58:00Z">
              <w:tcPr>
                <w:tcW w:w="1008" w:type="dxa"/>
                <w:vAlign w:val="center"/>
                <w:hideMark/>
              </w:tcPr>
            </w:tcPrChange>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506B30B4" w14:textId="77777777" w:rsidTr="00E419CD">
        <w:trPr>
          <w:trHeight w:val="165"/>
          <w:trPrChange w:id="16454" w:author="Brian Bohman" w:date="2021-10-27T05:58:00Z">
            <w:trPr>
              <w:trHeight w:val="165"/>
            </w:trPr>
          </w:trPrChange>
        </w:trPr>
        <w:tc>
          <w:tcPr>
            <w:tcW w:w="360" w:type="dxa"/>
            <w:vAlign w:val="center"/>
            <w:hideMark/>
            <w:tcPrChange w:id="16455" w:author="Brian Bohman" w:date="2021-10-27T05:58:00Z">
              <w:tcPr>
                <w:tcW w:w="360" w:type="dxa"/>
                <w:vAlign w:val="center"/>
                <w:hideMark/>
              </w:tcPr>
            </w:tcPrChange>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Change w:id="16456" w:author="Brian Bohman" w:date="2021-10-27T05:58:00Z">
              <w:tcPr>
                <w:tcW w:w="864" w:type="dxa"/>
                <w:vAlign w:val="center"/>
                <w:hideMark/>
              </w:tcPr>
            </w:tcPrChange>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57" w:author="Brian Bohman" w:date="2021-10-27T05:58:00Z">
              <w:tcPr>
                <w:tcW w:w="1152" w:type="dxa"/>
                <w:vAlign w:val="center"/>
                <w:hideMark/>
              </w:tcPr>
            </w:tcPrChange>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58" w:author="Brian Bohman" w:date="2021-10-27T05:58:00Z">
              <w:tcPr>
                <w:tcW w:w="504" w:type="dxa"/>
                <w:vAlign w:val="center"/>
                <w:hideMark/>
              </w:tcPr>
            </w:tcPrChange>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59" w:author="Brian Bohman" w:date="2021-10-27T05:58:00Z">
              <w:tcPr>
                <w:tcW w:w="1008" w:type="dxa"/>
                <w:vAlign w:val="center"/>
                <w:hideMark/>
              </w:tcPr>
            </w:tcPrChange>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60" w:author="Brian Bohman" w:date="2021-10-27T05:58:00Z">
              <w:tcPr>
                <w:tcW w:w="1008" w:type="dxa"/>
                <w:vAlign w:val="center"/>
                <w:hideMark/>
              </w:tcPr>
            </w:tcPrChange>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61" w:author="Brian Bohman" w:date="2021-10-27T05:58:00Z">
              <w:tcPr>
                <w:tcW w:w="720" w:type="dxa"/>
                <w:vAlign w:val="center"/>
                <w:hideMark/>
              </w:tcPr>
            </w:tcPrChange>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62" w:author="Brian Bohman" w:date="2021-10-27T05:58:00Z">
              <w:tcPr>
                <w:tcW w:w="1008" w:type="dxa"/>
                <w:vAlign w:val="center"/>
                <w:hideMark/>
              </w:tcPr>
            </w:tcPrChange>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63" w:author="Brian Bohman" w:date="2021-10-27T05:58:00Z">
              <w:tcPr>
                <w:tcW w:w="1152" w:type="dxa"/>
                <w:vAlign w:val="center"/>
                <w:hideMark/>
              </w:tcPr>
            </w:tcPrChange>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440" w:type="dxa"/>
            <w:vAlign w:val="center"/>
            <w:hideMark/>
            <w:tcPrChange w:id="16464" w:author="Brian Bohman" w:date="2021-10-27T05:58:00Z">
              <w:tcPr>
                <w:tcW w:w="1008" w:type="dxa"/>
                <w:vAlign w:val="center"/>
                <w:hideMark/>
              </w:tcPr>
            </w:tcPrChange>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19CD" w:rsidRPr="009B3DCC" w14:paraId="1047B163" w14:textId="77777777" w:rsidTr="00E419CD">
        <w:trPr>
          <w:trHeight w:val="165"/>
          <w:trPrChange w:id="16465" w:author="Brian Bohman" w:date="2021-10-27T05:58:00Z">
            <w:trPr>
              <w:trHeight w:val="165"/>
            </w:trPr>
          </w:trPrChange>
        </w:trPr>
        <w:tc>
          <w:tcPr>
            <w:tcW w:w="360" w:type="dxa"/>
            <w:vAlign w:val="center"/>
            <w:hideMark/>
            <w:tcPrChange w:id="16466" w:author="Brian Bohman" w:date="2021-10-27T05:58:00Z">
              <w:tcPr>
                <w:tcW w:w="360" w:type="dxa"/>
                <w:vAlign w:val="center"/>
                <w:hideMark/>
              </w:tcPr>
            </w:tcPrChange>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Change w:id="16467" w:author="Brian Bohman" w:date="2021-10-27T05:58:00Z">
              <w:tcPr>
                <w:tcW w:w="864" w:type="dxa"/>
                <w:vAlign w:val="center"/>
                <w:hideMark/>
              </w:tcPr>
            </w:tcPrChange>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68" w:author="Brian Bohman" w:date="2021-10-27T05:58:00Z">
              <w:tcPr>
                <w:tcW w:w="1152" w:type="dxa"/>
                <w:vAlign w:val="center"/>
                <w:hideMark/>
              </w:tcPr>
            </w:tcPrChange>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69" w:author="Brian Bohman" w:date="2021-10-27T05:58:00Z">
              <w:tcPr>
                <w:tcW w:w="504" w:type="dxa"/>
                <w:vAlign w:val="center"/>
                <w:hideMark/>
              </w:tcPr>
            </w:tcPrChange>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Change w:id="16470" w:author="Brian Bohman" w:date="2021-10-27T05:58:00Z">
              <w:tcPr>
                <w:tcW w:w="1008" w:type="dxa"/>
                <w:vAlign w:val="center"/>
                <w:hideMark/>
              </w:tcPr>
            </w:tcPrChange>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Change w:id="16471" w:author="Brian Bohman" w:date="2021-10-27T05:58:00Z">
              <w:tcPr>
                <w:tcW w:w="1008" w:type="dxa"/>
                <w:vAlign w:val="center"/>
                <w:hideMark/>
              </w:tcPr>
            </w:tcPrChange>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72" w:author="Brian Bohman" w:date="2021-10-27T05:58:00Z">
              <w:tcPr>
                <w:tcW w:w="720" w:type="dxa"/>
                <w:vAlign w:val="center"/>
                <w:hideMark/>
              </w:tcPr>
            </w:tcPrChange>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73" w:author="Brian Bohman" w:date="2021-10-27T05:58:00Z">
              <w:tcPr>
                <w:tcW w:w="1008" w:type="dxa"/>
                <w:vAlign w:val="center"/>
                <w:hideMark/>
              </w:tcPr>
            </w:tcPrChange>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474" w:author="Brian Bohman" w:date="2021-10-27T05:58:00Z">
              <w:tcPr>
                <w:tcW w:w="1152" w:type="dxa"/>
                <w:vAlign w:val="center"/>
                <w:hideMark/>
              </w:tcPr>
            </w:tcPrChange>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75" w:author="Brian Bohman" w:date="2021-10-27T05:58:00Z">
              <w:tcPr>
                <w:tcW w:w="1008" w:type="dxa"/>
                <w:vAlign w:val="center"/>
                <w:hideMark/>
              </w:tcPr>
            </w:tcPrChange>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19CD" w:rsidRPr="009B3DCC" w14:paraId="58B86C25" w14:textId="77777777" w:rsidTr="00E419CD">
        <w:trPr>
          <w:trHeight w:val="165"/>
          <w:trPrChange w:id="16476" w:author="Brian Bohman" w:date="2021-10-27T05:58:00Z">
            <w:trPr>
              <w:trHeight w:val="165"/>
            </w:trPr>
          </w:trPrChange>
        </w:trPr>
        <w:tc>
          <w:tcPr>
            <w:tcW w:w="360" w:type="dxa"/>
            <w:vAlign w:val="center"/>
            <w:hideMark/>
            <w:tcPrChange w:id="16477" w:author="Brian Bohman" w:date="2021-10-27T05:58:00Z">
              <w:tcPr>
                <w:tcW w:w="360" w:type="dxa"/>
                <w:vAlign w:val="center"/>
                <w:hideMark/>
              </w:tcPr>
            </w:tcPrChange>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Change w:id="16478" w:author="Brian Bohman" w:date="2021-10-27T05:58:00Z">
              <w:tcPr>
                <w:tcW w:w="864" w:type="dxa"/>
                <w:vAlign w:val="center"/>
                <w:hideMark/>
              </w:tcPr>
            </w:tcPrChange>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79" w:author="Brian Bohman" w:date="2021-10-27T05:58:00Z">
              <w:tcPr>
                <w:tcW w:w="1152" w:type="dxa"/>
                <w:vAlign w:val="center"/>
                <w:hideMark/>
              </w:tcPr>
            </w:tcPrChange>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80" w:author="Brian Bohman" w:date="2021-10-27T05:58:00Z">
              <w:tcPr>
                <w:tcW w:w="504" w:type="dxa"/>
                <w:vAlign w:val="center"/>
                <w:hideMark/>
              </w:tcPr>
            </w:tcPrChange>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81" w:author="Brian Bohman" w:date="2021-10-27T05:58:00Z">
              <w:tcPr>
                <w:tcW w:w="1008" w:type="dxa"/>
                <w:vAlign w:val="center"/>
                <w:hideMark/>
              </w:tcPr>
            </w:tcPrChange>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82" w:author="Brian Bohman" w:date="2021-10-27T05:58:00Z">
              <w:tcPr>
                <w:tcW w:w="1008" w:type="dxa"/>
                <w:vAlign w:val="center"/>
                <w:hideMark/>
              </w:tcPr>
            </w:tcPrChange>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83" w:author="Brian Bohman" w:date="2021-10-27T05:58:00Z">
              <w:tcPr>
                <w:tcW w:w="720" w:type="dxa"/>
                <w:vAlign w:val="center"/>
                <w:hideMark/>
              </w:tcPr>
            </w:tcPrChange>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84" w:author="Brian Bohman" w:date="2021-10-27T05:58:00Z">
              <w:tcPr>
                <w:tcW w:w="1008" w:type="dxa"/>
                <w:vAlign w:val="center"/>
                <w:hideMark/>
              </w:tcPr>
            </w:tcPrChange>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485" w:author="Brian Bohman" w:date="2021-10-27T05:58:00Z">
              <w:tcPr>
                <w:tcW w:w="1152" w:type="dxa"/>
                <w:vAlign w:val="center"/>
                <w:hideMark/>
              </w:tcPr>
            </w:tcPrChange>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486" w:author="Brian Bohman" w:date="2021-10-27T05:58:00Z">
              <w:tcPr>
                <w:tcW w:w="1008" w:type="dxa"/>
                <w:vAlign w:val="center"/>
                <w:hideMark/>
              </w:tcPr>
            </w:tcPrChange>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65FF88D7" w14:textId="77777777" w:rsidTr="00E419CD">
        <w:trPr>
          <w:trHeight w:val="165"/>
          <w:trPrChange w:id="16487" w:author="Brian Bohman" w:date="2021-10-27T05:58:00Z">
            <w:trPr>
              <w:trHeight w:val="165"/>
            </w:trPr>
          </w:trPrChange>
        </w:trPr>
        <w:tc>
          <w:tcPr>
            <w:tcW w:w="360" w:type="dxa"/>
            <w:vAlign w:val="center"/>
            <w:hideMark/>
            <w:tcPrChange w:id="16488" w:author="Brian Bohman" w:date="2021-10-27T05:58:00Z">
              <w:tcPr>
                <w:tcW w:w="360" w:type="dxa"/>
                <w:vAlign w:val="center"/>
                <w:hideMark/>
              </w:tcPr>
            </w:tcPrChange>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Change w:id="16489" w:author="Brian Bohman" w:date="2021-10-27T05:58:00Z">
              <w:tcPr>
                <w:tcW w:w="864" w:type="dxa"/>
                <w:vAlign w:val="center"/>
                <w:hideMark/>
              </w:tcPr>
            </w:tcPrChange>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490" w:author="Brian Bohman" w:date="2021-10-27T05:58:00Z">
              <w:tcPr>
                <w:tcW w:w="1152" w:type="dxa"/>
                <w:vAlign w:val="center"/>
                <w:hideMark/>
              </w:tcPr>
            </w:tcPrChange>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491" w:author="Brian Bohman" w:date="2021-10-27T05:58:00Z">
              <w:tcPr>
                <w:tcW w:w="504" w:type="dxa"/>
                <w:vAlign w:val="center"/>
                <w:hideMark/>
              </w:tcPr>
            </w:tcPrChange>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492" w:author="Brian Bohman" w:date="2021-10-27T05:58:00Z">
              <w:tcPr>
                <w:tcW w:w="1008" w:type="dxa"/>
                <w:vAlign w:val="center"/>
                <w:hideMark/>
              </w:tcPr>
            </w:tcPrChange>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493" w:author="Brian Bohman" w:date="2021-10-27T05:58:00Z">
              <w:tcPr>
                <w:tcW w:w="1008" w:type="dxa"/>
                <w:vAlign w:val="center"/>
                <w:hideMark/>
              </w:tcPr>
            </w:tcPrChange>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494" w:author="Brian Bohman" w:date="2021-10-27T05:58:00Z">
              <w:tcPr>
                <w:tcW w:w="720" w:type="dxa"/>
                <w:vAlign w:val="center"/>
                <w:hideMark/>
              </w:tcPr>
            </w:tcPrChange>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495" w:author="Brian Bohman" w:date="2021-10-27T05:58:00Z">
              <w:tcPr>
                <w:tcW w:w="1008" w:type="dxa"/>
                <w:vAlign w:val="center"/>
                <w:hideMark/>
              </w:tcPr>
            </w:tcPrChange>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496" w:author="Brian Bohman" w:date="2021-10-27T05:58:00Z">
              <w:tcPr>
                <w:tcW w:w="1152" w:type="dxa"/>
                <w:vAlign w:val="center"/>
                <w:hideMark/>
              </w:tcPr>
            </w:tcPrChange>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440" w:type="dxa"/>
            <w:vAlign w:val="center"/>
            <w:hideMark/>
            <w:tcPrChange w:id="16497" w:author="Brian Bohman" w:date="2021-10-27T05:58:00Z">
              <w:tcPr>
                <w:tcW w:w="1008" w:type="dxa"/>
                <w:vAlign w:val="center"/>
                <w:hideMark/>
              </w:tcPr>
            </w:tcPrChange>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5BFCE981" w14:textId="77777777" w:rsidTr="00E419CD">
        <w:trPr>
          <w:trHeight w:val="180"/>
          <w:trPrChange w:id="16498" w:author="Brian Bohman" w:date="2021-10-27T05:58:00Z">
            <w:trPr>
              <w:trHeight w:val="180"/>
            </w:trPr>
          </w:trPrChange>
        </w:trPr>
        <w:tc>
          <w:tcPr>
            <w:tcW w:w="360" w:type="dxa"/>
            <w:vAlign w:val="center"/>
            <w:hideMark/>
            <w:tcPrChange w:id="16499" w:author="Brian Bohman" w:date="2021-10-27T05:58:00Z">
              <w:tcPr>
                <w:tcW w:w="360" w:type="dxa"/>
                <w:vAlign w:val="center"/>
                <w:hideMark/>
              </w:tcPr>
            </w:tcPrChange>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Change w:id="16500" w:author="Brian Bohman" w:date="2021-10-27T05:58:00Z">
              <w:tcPr>
                <w:tcW w:w="864" w:type="dxa"/>
                <w:vAlign w:val="center"/>
                <w:hideMark/>
              </w:tcPr>
            </w:tcPrChange>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01" w:author="Brian Bohman" w:date="2021-10-27T05:58:00Z">
              <w:tcPr>
                <w:tcW w:w="1152" w:type="dxa"/>
                <w:vAlign w:val="center"/>
                <w:hideMark/>
              </w:tcPr>
            </w:tcPrChange>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02" w:author="Brian Bohman" w:date="2021-10-27T05:58:00Z">
              <w:tcPr>
                <w:tcW w:w="504" w:type="dxa"/>
                <w:vAlign w:val="center"/>
                <w:hideMark/>
              </w:tcPr>
            </w:tcPrChange>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Change w:id="16503" w:author="Brian Bohman" w:date="2021-10-27T05:58:00Z">
              <w:tcPr>
                <w:tcW w:w="1008" w:type="dxa"/>
                <w:vAlign w:val="center"/>
                <w:hideMark/>
              </w:tcPr>
            </w:tcPrChange>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Change w:id="16504" w:author="Brian Bohman" w:date="2021-10-27T05:58:00Z">
              <w:tcPr>
                <w:tcW w:w="1008" w:type="dxa"/>
                <w:vAlign w:val="center"/>
                <w:hideMark/>
              </w:tcPr>
            </w:tcPrChange>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05" w:author="Brian Bohman" w:date="2021-10-27T05:58:00Z">
              <w:tcPr>
                <w:tcW w:w="720" w:type="dxa"/>
                <w:vAlign w:val="center"/>
                <w:hideMark/>
              </w:tcPr>
            </w:tcPrChange>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06" w:author="Brian Bohman" w:date="2021-10-27T05:58:00Z">
              <w:tcPr>
                <w:tcW w:w="1008" w:type="dxa"/>
                <w:vAlign w:val="center"/>
                <w:hideMark/>
              </w:tcPr>
            </w:tcPrChange>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07" w:author="Brian Bohman" w:date="2021-10-27T05:58:00Z">
              <w:tcPr>
                <w:tcW w:w="1152" w:type="dxa"/>
                <w:vAlign w:val="center"/>
                <w:hideMark/>
              </w:tcPr>
            </w:tcPrChange>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508" w:author="Brian Bohman" w:date="2021-10-27T05:58:00Z">
              <w:tcPr>
                <w:tcW w:w="1008" w:type="dxa"/>
                <w:vAlign w:val="center"/>
                <w:hideMark/>
              </w:tcPr>
            </w:tcPrChange>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19CD" w:rsidRPr="009B3DCC" w14:paraId="222BC592" w14:textId="77777777" w:rsidTr="00E419CD">
        <w:trPr>
          <w:trHeight w:val="165"/>
          <w:trPrChange w:id="16509" w:author="Brian Bohman" w:date="2021-10-27T05:58:00Z">
            <w:trPr>
              <w:trHeight w:val="165"/>
            </w:trPr>
          </w:trPrChange>
        </w:trPr>
        <w:tc>
          <w:tcPr>
            <w:tcW w:w="360" w:type="dxa"/>
            <w:vAlign w:val="center"/>
            <w:hideMark/>
            <w:tcPrChange w:id="16510" w:author="Brian Bohman" w:date="2021-10-27T05:58:00Z">
              <w:tcPr>
                <w:tcW w:w="360" w:type="dxa"/>
                <w:vAlign w:val="center"/>
                <w:hideMark/>
              </w:tcPr>
            </w:tcPrChange>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Change w:id="16511" w:author="Brian Bohman" w:date="2021-10-27T05:58:00Z">
              <w:tcPr>
                <w:tcW w:w="864" w:type="dxa"/>
                <w:vAlign w:val="center"/>
                <w:hideMark/>
              </w:tcPr>
            </w:tcPrChange>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12" w:author="Brian Bohman" w:date="2021-10-27T05:58:00Z">
              <w:tcPr>
                <w:tcW w:w="1152" w:type="dxa"/>
                <w:vAlign w:val="center"/>
                <w:hideMark/>
              </w:tcPr>
            </w:tcPrChange>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13" w:author="Brian Bohman" w:date="2021-10-27T05:58:00Z">
              <w:tcPr>
                <w:tcW w:w="504" w:type="dxa"/>
                <w:vAlign w:val="center"/>
                <w:hideMark/>
              </w:tcPr>
            </w:tcPrChange>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14" w:author="Brian Bohman" w:date="2021-10-27T05:58:00Z">
              <w:tcPr>
                <w:tcW w:w="1008" w:type="dxa"/>
                <w:vAlign w:val="center"/>
                <w:hideMark/>
              </w:tcPr>
            </w:tcPrChange>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15" w:author="Brian Bohman" w:date="2021-10-27T05:58:00Z">
              <w:tcPr>
                <w:tcW w:w="1008" w:type="dxa"/>
                <w:vAlign w:val="center"/>
                <w:hideMark/>
              </w:tcPr>
            </w:tcPrChange>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16" w:author="Brian Bohman" w:date="2021-10-27T05:58:00Z">
              <w:tcPr>
                <w:tcW w:w="720" w:type="dxa"/>
                <w:vAlign w:val="center"/>
                <w:hideMark/>
              </w:tcPr>
            </w:tcPrChange>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17" w:author="Brian Bohman" w:date="2021-10-27T05:58:00Z">
              <w:tcPr>
                <w:tcW w:w="1008" w:type="dxa"/>
                <w:vAlign w:val="center"/>
                <w:hideMark/>
              </w:tcPr>
            </w:tcPrChange>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18" w:author="Brian Bohman" w:date="2021-10-27T05:58:00Z">
              <w:tcPr>
                <w:tcW w:w="1152" w:type="dxa"/>
                <w:vAlign w:val="center"/>
                <w:hideMark/>
              </w:tcPr>
            </w:tcPrChange>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519" w:author="Brian Bohman" w:date="2021-10-27T05:58:00Z">
              <w:tcPr>
                <w:tcW w:w="1008" w:type="dxa"/>
                <w:vAlign w:val="center"/>
                <w:hideMark/>
              </w:tcPr>
            </w:tcPrChange>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745B914" w14:textId="77777777" w:rsidTr="00E419CD">
        <w:trPr>
          <w:trHeight w:val="165"/>
          <w:trPrChange w:id="16520" w:author="Brian Bohman" w:date="2021-10-27T05:58:00Z">
            <w:trPr>
              <w:trHeight w:val="165"/>
            </w:trPr>
          </w:trPrChange>
        </w:trPr>
        <w:tc>
          <w:tcPr>
            <w:tcW w:w="360" w:type="dxa"/>
            <w:vAlign w:val="center"/>
            <w:hideMark/>
            <w:tcPrChange w:id="16521" w:author="Brian Bohman" w:date="2021-10-27T05:58:00Z">
              <w:tcPr>
                <w:tcW w:w="360" w:type="dxa"/>
                <w:vAlign w:val="center"/>
                <w:hideMark/>
              </w:tcPr>
            </w:tcPrChange>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Change w:id="16522" w:author="Brian Bohman" w:date="2021-10-27T05:58:00Z">
              <w:tcPr>
                <w:tcW w:w="864" w:type="dxa"/>
                <w:vAlign w:val="center"/>
                <w:hideMark/>
              </w:tcPr>
            </w:tcPrChange>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23" w:author="Brian Bohman" w:date="2021-10-27T05:58:00Z">
              <w:tcPr>
                <w:tcW w:w="1152" w:type="dxa"/>
                <w:vAlign w:val="center"/>
                <w:hideMark/>
              </w:tcPr>
            </w:tcPrChange>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24" w:author="Brian Bohman" w:date="2021-10-27T05:58:00Z">
              <w:tcPr>
                <w:tcW w:w="504" w:type="dxa"/>
                <w:vAlign w:val="center"/>
                <w:hideMark/>
              </w:tcPr>
            </w:tcPrChange>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25" w:author="Brian Bohman" w:date="2021-10-27T05:58:00Z">
              <w:tcPr>
                <w:tcW w:w="1008" w:type="dxa"/>
                <w:vAlign w:val="center"/>
                <w:hideMark/>
              </w:tcPr>
            </w:tcPrChange>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26" w:author="Brian Bohman" w:date="2021-10-27T05:58:00Z">
              <w:tcPr>
                <w:tcW w:w="1008" w:type="dxa"/>
                <w:vAlign w:val="center"/>
                <w:hideMark/>
              </w:tcPr>
            </w:tcPrChange>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27" w:author="Brian Bohman" w:date="2021-10-27T05:58:00Z">
              <w:tcPr>
                <w:tcW w:w="720" w:type="dxa"/>
                <w:vAlign w:val="center"/>
                <w:hideMark/>
              </w:tcPr>
            </w:tcPrChange>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28" w:author="Brian Bohman" w:date="2021-10-27T05:58:00Z">
              <w:tcPr>
                <w:tcW w:w="1008" w:type="dxa"/>
                <w:vAlign w:val="center"/>
                <w:hideMark/>
              </w:tcPr>
            </w:tcPrChange>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29" w:author="Brian Bohman" w:date="2021-10-27T05:58:00Z">
              <w:tcPr>
                <w:tcW w:w="1152" w:type="dxa"/>
                <w:vAlign w:val="center"/>
                <w:hideMark/>
              </w:tcPr>
            </w:tcPrChange>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440" w:type="dxa"/>
            <w:vAlign w:val="center"/>
            <w:hideMark/>
            <w:tcPrChange w:id="16530" w:author="Brian Bohman" w:date="2021-10-27T05:58:00Z">
              <w:tcPr>
                <w:tcW w:w="1008" w:type="dxa"/>
                <w:vAlign w:val="center"/>
                <w:hideMark/>
              </w:tcPr>
            </w:tcPrChange>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05E64B08" w14:textId="77777777" w:rsidTr="00E419CD">
        <w:trPr>
          <w:trHeight w:val="165"/>
          <w:trPrChange w:id="16531" w:author="Brian Bohman" w:date="2021-10-27T05:58:00Z">
            <w:trPr>
              <w:trHeight w:val="165"/>
            </w:trPr>
          </w:trPrChange>
        </w:trPr>
        <w:tc>
          <w:tcPr>
            <w:tcW w:w="360" w:type="dxa"/>
            <w:vAlign w:val="center"/>
            <w:hideMark/>
            <w:tcPrChange w:id="16532" w:author="Brian Bohman" w:date="2021-10-27T05:58:00Z">
              <w:tcPr>
                <w:tcW w:w="360" w:type="dxa"/>
                <w:vAlign w:val="center"/>
                <w:hideMark/>
              </w:tcPr>
            </w:tcPrChange>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Change w:id="16533" w:author="Brian Bohman" w:date="2021-10-27T05:58:00Z">
              <w:tcPr>
                <w:tcW w:w="864" w:type="dxa"/>
                <w:vAlign w:val="center"/>
                <w:hideMark/>
              </w:tcPr>
            </w:tcPrChange>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34" w:author="Brian Bohman" w:date="2021-10-27T05:58:00Z">
              <w:tcPr>
                <w:tcW w:w="1152" w:type="dxa"/>
                <w:vAlign w:val="center"/>
                <w:hideMark/>
              </w:tcPr>
            </w:tcPrChange>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35" w:author="Brian Bohman" w:date="2021-10-27T05:58:00Z">
              <w:tcPr>
                <w:tcW w:w="504" w:type="dxa"/>
                <w:vAlign w:val="center"/>
                <w:hideMark/>
              </w:tcPr>
            </w:tcPrChange>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Change w:id="16536" w:author="Brian Bohman" w:date="2021-10-27T05:58:00Z">
              <w:tcPr>
                <w:tcW w:w="1008" w:type="dxa"/>
                <w:vAlign w:val="center"/>
                <w:hideMark/>
              </w:tcPr>
            </w:tcPrChange>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Change w:id="16537" w:author="Brian Bohman" w:date="2021-10-27T05:58:00Z">
              <w:tcPr>
                <w:tcW w:w="1008" w:type="dxa"/>
                <w:vAlign w:val="center"/>
                <w:hideMark/>
              </w:tcPr>
            </w:tcPrChange>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38" w:author="Brian Bohman" w:date="2021-10-27T05:58:00Z">
              <w:tcPr>
                <w:tcW w:w="720" w:type="dxa"/>
                <w:vAlign w:val="center"/>
                <w:hideMark/>
              </w:tcPr>
            </w:tcPrChange>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39" w:author="Brian Bohman" w:date="2021-10-27T05:58:00Z">
              <w:tcPr>
                <w:tcW w:w="1008" w:type="dxa"/>
                <w:vAlign w:val="center"/>
                <w:hideMark/>
              </w:tcPr>
            </w:tcPrChange>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40" w:author="Brian Bohman" w:date="2021-10-27T05:58:00Z">
              <w:tcPr>
                <w:tcW w:w="1152" w:type="dxa"/>
                <w:vAlign w:val="center"/>
                <w:hideMark/>
              </w:tcPr>
            </w:tcPrChange>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6541" w:author="Brian Bohman" w:date="2021-10-27T05:58:00Z">
              <w:tcPr>
                <w:tcW w:w="1008" w:type="dxa"/>
                <w:vAlign w:val="center"/>
                <w:hideMark/>
              </w:tcPr>
            </w:tcPrChange>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71BB2515" w14:textId="77777777" w:rsidTr="00E419CD">
        <w:trPr>
          <w:trHeight w:val="165"/>
          <w:trPrChange w:id="16542" w:author="Brian Bohman" w:date="2021-10-27T05:58:00Z">
            <w:trPr>
              <w:trHeight w:val="165"/>
            </w:trPr>
          </w:trPrChange>
        </w:trPr>
        <w:tc>
          <w:tcPr>
            <w:tcW w:w="360" w:type="dxa"/>
            <w:vAlign w:val="center"/>
            <w:hideMark/>
            <w:tcPrChange w:id="16543" w:author="Brian Bohman" w:date="2021-10-27T05:58:00Z">
              <w:tcPr>
                <w:tcW w:w="360" w:type="dxa"/>
                <w:vAlign w:val="center"/>
                <w:hideMark/>
              </w:tcPr>
            </w:tcPrChange>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Change w:id="16544" w:author="Brian Bohman" w:date="2021-10-27T05:58:00Z">
              <w:tcPr>
                <w:tcW w:w="864" w:type="dxa"/>
                <w:vAlign w:val="center"/>
                <w:hideMark/>
              </w:tcPr>
            </w:tcPrChange>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45" w:author="Brian Bohman" w:date="2021-10-27T05:58:00Z">
              <w:tcPr>
                <w:tcW w:w="1152" w:type="dxa"/>
                <w:vAlign w:val="center"/>
                <w:hideMark/>
              </w:tcPr>
            </w:tcPrChange>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46" w:author="Brian Bohman" w:date="2021-10-27T05:58:00Z">
              <w:tcPr>
                <w:tcW w:w="504" w:type="dxa"/>
                <w:vAlign w:val="center"/>
                <w:hideMark/>
              </w:tcPr>
            </w:tcPrChange>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47" w:author="Brian Bohman" w:date="2021-10-27T05:58:00Z">
              <w:tcPr>
                <w:tcW w:w="1008" w:type="dxa"/>
                <w:vAlign w:val="center"/>
                <w:hideMark/>
              </w:tcPr>
            </w:tcPrChange>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48" w:author="Brian Bohman" w:date="2021-10-27T05:58:00Z">
              <w:tcPr>
                <w:tcW w:w="1008" w:type="dxa"/>
                <w:vAlign w:val="center"/>
                <w:hideMark/>
              </w:tcPr>
            </w:tcPrChange>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49" w:author="Brian Bohman" w:date="2021-10-27T05:58:00Z">
              <w:tcPr>
                <w:tcW w:w="720" w:type="dxa"/>
                <w:vAlign w:val="center"/>
                <w:hideMark/>
              </w:tcPr>
            </w:tcPrChange>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50" w:author="Brian Bohman" w:date="2021-10-27T05:58:00Z">
              <w:tcPr>
                <w:tcW w:w="1008" w:type="dxa"/>
                <w:vAlign w:val="center"/>
                <w:hideMark/>
              </w:tcPr>
            </w:tcPrChange>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51" w:author="Brian Bohman" w:date="2021-10-27T05:58:00Z">
              <w:tcPr>
                <w:tcW w:w="1152" w:type="dxa"/>
                <w:vAlign w:val="center"/>
                <w:hideMark/>
              </w:tcPr>
            </w:tcPrChange>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440" w:type="dxa"/>
            <w:vAlign w:val="center"/>
            <w:hideMark/>
            <w:tcPrChange w:id="16552" w:author="Brian Bohman" w:date="2021-10-27T05:58:00Z">
              <w:tcPr>
                <w:tcW w:w="1008" w:type="dxa"/>
                <w:vAlign w:val="center"/>
                <w:hideMark/>
              </w:tcPr>
            </w:tcPrChange>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32A22F8" w14:textId="77777777" w:rsidTr="00E419CD">
        <w:trPr>
          <w:trHeight w:val="165"/>
          <w:trPrChange w:id="16553" w:author="Brian Bohman" w:date="2021-10-27T05:58:00Z">
            <w:trPr>
              <w:trHeight w:val="165"/>
            </w:trPr>
          </w:trPrChange>
        </w:trPr>
        <w:tc>
          <w:tcPr>
            <w:tcW w:w="360" w:type="dxa"/>
            <w:vAlign w:val="center"/>
            <w:hideMark/>
            <w:tcPrChange w:id="16554" w:author="Brian Bohman" w:date="2021-10-27T05:58:00Z">
              <w:tcPr>
                <w:tcW w:w="360" w:type="dxa"/>
                <w:vAlign w:val="center"/>
                <w:hideMark/>
              </w:tcPr>
            </w:tcPrChange>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Change w:id="16555" w:author="Brian Bohman" w:date="2021-10-27T05:58:00Z">
              <w:tcPr>
                <w:tcW w:w="864" w:type="dxa"/>
                <w:vAlign w:val="center"/>
                <w:hideMark/>
              </w:tcPr>
            </w:tcPrChange>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56" w:author="Brian Bohman" w:date="2021-10-27T05:58:00Z">
              <w:tcPr>
                <w:tcW w:w="1152" w:type="dxa"/>
                <w:vAlign w:val="center"/>
                <w:hideMark/>
              </w:tcPr>
            </w:tcPrChange>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57" w:author="Brian Bohman" w:date="2021-10-27T05:58:00Z">
              <w:tcPr>
                <w:tcW w:w="504" w:type="dxa"/>
                <w:vAlign w:val="center"/>
                <w:hideMark/>
              </w:tcPr>
            </w:tcPrChange>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58" w:author="Brian Bohman" w:date="2021-10-27T05:58:00Z">
              <w:tcPr>
                <w:tcW w:w="1008" w:type="dxa"/>
                <w:vAlign w:val="center"/>
                <w:hideMark/>
              </w:tcPr>
            </w:tcPrChange>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59" w:author="Brian Bohman" w:date="2021-10-27T05:58:00Z">
              <w:tcPr>
                <w:tcW w:w="1008" w:type="dxa"/>
                <w:vAlign w:val="center"/>
                <w:hideMark/>
              </w:tcPr>
            </w:tcPrChange>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60" w:author="Brian Bohman" w:date="2021-10-27T05:58:00Z">
              <w:tcPr>
                <w:tcW w:w="720" w:type="dxa"/>
                <w:vAlign w:val="center"/>
                <w:hideMark/>
              </w:tcPr>
            </w:tcPrChange>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61" w:author="Brian Bohman" w:date="2021-10-27T05:58:00Z">
              <w:tcPr>
                <w:tcW w:w="1008" w:type="dxa"/>
                <w:vAlign w:val="center"/>
                <w:hideMark/>
              </w:tcPr>
            </w:tcPrChange>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62" w:author="Brian Bohman" w:date="2021-10-27T05:58:00Z">
              <w:tcPr>
                <w:tcW w:w="1152" w:type="dxa"/>
                <w:vAlign w:val="center"/>
                <w:hideMark/>
              </w:tcPr>
            </w:tcPrChange>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440" w:type="dxa"/>
            <w:vAlign w:val="center"/>
            <w:hideMark/>
            <w:tcPrChange w:id="16563" w:author="Brian Bohman" w:date="2021-10-27T05:58:00Z">
              <w:tcPr>
                <w:tcW w:w="1008" w:type="dxa"/>
                <w:vAlign w:val="center"/>
                <w:hideMark/>
              </w:tcPr>
            </w:tcPrChange>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19CD" w:rsidRPr="009B3DCC" w14:paraId="070B1969" w14:textId="77777777" w:rsidTr="00E419CD">
        <w:trPr>
          <w:trHeight w:val="165"/>
          <w:trPrChange w:id="16564" w:author="Brian Bohman" w:date="2021-10-27T05:58:00Z">
            <w:trPr>
              <w:trHeight w:val="165"/>
            </w:trPr>
          </w:trPrChange>
        </w:trPr>
        <w:tc>
          <w:tcPr>
            <w:tcW w:w="360" w:type="dxa"/>
            <w:vAlign w:val="center"/>
            <w:hideMark/>
            <w:tcPrChange w:id="16565" w:author="Brian Bohman" w:date="2021-10-27T05:58:00Z">
              <w:tcPr>
                <w:tcW w:w="360" w:type="dxa"/>
                <w:vAlign w:val="center"/>
                <w:hideMark/>
              </w:tcPr>
            </w:tcPrChange>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Change w:id="16566" w:author="Brian Bohman" w:date="2021-10-27T05:58:00Z">
              <w:tcPr>
                <w:tcW w:w="864" w:type="dxa"/>
                <w:vAlign w:val="center"/>
                <w:hideMark/>
              </w:tcPr>
            </w:tcPrChange>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67" w:author="Brian Bohman" w:date="2021-10-27T05:58:00Z">
              <w:tcPr>
                <w:tcW w:w="1152" w:type="dxa"/>
                <w:vAlign w:val="center"/>
                <w:hideMark/>
              </w:tcPr>
            </w:tcPrChange>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68" w:author="Brian Bohman" w:date="2021-10-27T05:58:00Z">
              <w:tcPr>
                <w:tcW w:w="504" w:type="dxa"/>
                <w:vAlign w:val="center"/>
                <w:hideMark/>
              </w:tcPr>
            </w:tcPrChange>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Change w:id="16569" w:author="Brian Bohman" w:date="2021-10-27T05:58:00Z">
              <w:tcPr>
                <w:tcW w:w="1008" w:type="dxa"/>
                <w:vAlign w:val="center"/>
                <w:hideMark/>
              </w:tcPr>
            </w:tcPrChange>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Change w:id="16570" w:author="Brian Bohman" w:date="2021-10-27T05:58:00Z">
              <w:tcPr>
                <w:tcW w:w="1008" w:type="dxa"/>
                <w:vAlign w:val="center"/>
                <w:hideMark/>
              </w:tcPr>
            </w:tcPrChange>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71" w:author="Brian Bohman" w:date="2021-10-27T05:58:00Z">
              <w:tcPr>
                <w:tcW w:w="720" w:type="dxa"/>
                <w:vAlign w:val="center"/>
                <w:hideMark/>
              </w:tcPr>
            </w:tcPrChange>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72" w:author="Brian Bohman" w:date="2021-10-27T05:58:00Z">
              <w:tcPr>
                <w:tcW w:w="1008" w:type="dxa"/>
                <w:vAlign w:val="center"/>
                <w:hideMark/>
              </w:tcPr>
            </w:tcPrChange>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573" w:author="Brian Bohman" w:date="2021-10-27T05:58:00Z">
              <w:tcPr>
                <w:tcW w:w="1152" w:type="dxa"/>
                <w:vAlign w:val="center"/>
                <w:hideMark/>
              </w:tcPr>
            </w:tcPrChange>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440" w:type="dxa"/>
            <w:vAlign w:val="center"/>
            <w:hideMark/>
            <w:tcPrChange w:id="16574" w:author="Brian Bohman" w:date="2021-10-27T05:58:00Z">
              <w:tcPr>
                <w:tcW w:w="1008" w:type="dxa"/>
                <w:vAlign w:val="center"/>
                <w:hideMark/>
              </w:tcPr>
            </w:tcPrChange>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19CD" w:rsidRPr="009B3DCC" w14:paraId="0AABB72D" w14:textId="77777777" w:rsidTr="00E419CD">
        <w:trPr>
          <w:trHeight w:val="165"/>
          <w:trPrChange w:id="16575" w:author="Brian Bohman" w:date="2021-10-27T05:58:00Z">
            <w:trPr>
              <w:trHeight w:val="165"/>
            </w:trPr>
          </w:trPrChange>
        </w:trPr>
        <w:tc>
          <w:tcPr>
            <w:tcW w:w="360" w:type="dxa"/>
            <w:vAlign w:val="center"/>
            <w:hideMark/>
            <w:tcPrChange w:id="16576" w:author="Brian Bohman" w:date="2021-10-27T05:58:00Z">
              <w:tcPr>
                <w:tcW w:w="360" w:type="dxa"/>
                <w:vAlign w:val="center"/>
                <w:hideMark/>
              </w:tcPr>
            </w:tcPrChange>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Change w:id="16577" w:author="Brian Bohman" w:date="2021-10-27T05:58:00Z">
              <w:tcPr>
                <w:tcW w:w="864" w:type="dxa"/>
                <w:vAlign w:val="center"/>
                <w:hideMark/>
              </w:tcPr>
            </w:tcPrChange>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78" w:author="Brian Bohman" w:date="2021-10-27T05:58:00Z">
              <w:tcPr>
                <w:tcW w:w="1152" w:type="dxa"/>
                <w:vAlign w:val="center"/>
                <w:hideMark/>
              </w:tcPr>
            </w:tcPrChange>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79" w:author="Brian Bohman" w:date="2021-10-27T05:58:00Z">
              <w:tcPr>
                <w:tcW w:w="504" w:type="dxa"/>
                <w:vAlign w:val="center"/>
                <w:hideMark/>
              </w:tcPr>
            </w:tcPrChange>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80" w:author="Brian Bohman" w:date="2021-10-27T05:58:00Z">
              <w:tcPr>
                <w:tcW w:w="1008" w:type="dxa"/>
                <w:vAlign w:val="center"/>
                <w:hideMark/>
              </w:tcPr>
            </w:tcPrChange>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81" w:author="Brian Bohman" w:date="2021-10-27T05:58:00Z">
              <w:tcPr>
                <w:tcW w:w="1008" w:type="dxa"/>
                <w:vAlign w:val="center"/>
                <w:hideMark/>
              </w:tcPr>
            </w:tcPrChange>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82" w:author="Brian Bohman" w:date="2021-10-27T05:58:00Z">
              <w:tcPr>
                <w:tcW w:w="720" w:type="dxa"/>
                <w:vAlign w:val="center"/>
                <w:hideMark/>
              </w:tcPr>
            </w:tcPrChange>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83" w:author="Brian Bohman" w:date="2021-10-27T05:58:00Z">
              <w:tcPr>
                <w:tcW w:w="1008" w:type="dxa"/>
                <w:vAlign w:val="center"/>
                <w:hideMark/>
              </w:tcPr>
            </w:tcPrChange>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584" w:author="Brian Bohman" w:date="2021-10-27T05:58:00Z">
              <w:tcPr>
                <w:tcW w:w="1152" w:type="dxa"/>
                <w:vAlign w:val="center"/>
                <w:hideMark/>
              </w:tcPr>
            </w:tcPrChange>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440" w:type="dxa"/>
            <w:vAlign w:val="center"/>
            <w:hideMark/>
            <w:tcPrChange w:id="16585" w:author="Brian Bohman" w:date="2021-10-27T05:58:00Z">
              <w:tcPr>
                <w:tcW w:w="1008" w:type="dxa"/>
                <w:vAlign w:val="center"/>
                <w:hideMark/>
              </w:tcPr>
            </w:tcPrChange>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23C6E793" w14:textId="77777777" w:rsidTr="00E419CD">
        <w:trPr>
          <w:trHeight w:val="165"/>
          <w:trPrChange w:id="16586" w:author="Brian Bohman" w:date="2021-10-27T05:58:00Z">
            <w:trPr>
              <w:trHeight w:val="165"/>
            </w:trPr>
          </w:trPrChange>
        </w:trPr>
        <w:tc>
          <w:tcPr>
            <w:tcW w:w="360" w:type="dxa"/>
            <w:vAlign w:val="center"/>
            <w:hideMark/>
            <w:tcPrChange w:id="16587" w:author="Brian Bohman" w:date="2021-10-27T05:58:00Z">
              <w:tcPr>
                <w:tcW w:w="360" w:type="dxa"/>
                <w:vAlign w:val="center"/>
                <w:hideMark/>
              </w:tcPr>
            </w:tcPrChange>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Change w:id="16588" w:author="Brian Bohman" w:date="2021-10-27T05:58:00Z">
              <w:tcPr>
                <w:tcW w:w="864" w:type="dxa"/>
                <w:vAlign w:val="center"/>
                <w:hideMark/>
              </w:tcPr>
            </w:tcPrChange>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589" w:author="Brian Bohman" w:date="2021-10-27T05:58:00Z">
              <w:tcPr>
                <w:tcW w:w="1152" w:type="dxa"/>
                <w:vAlign w:val="center"/>
                <w:hideMark/>
              </w:tcPr>
            </w:tcPrChange>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590" w:author="Brian Bohman" w:date="2021-10-27T05:58:00Z">
              <w:tcPr>
                <w:tcW w:w="504" w:type="dxa"/>
                <w:vAlign w:val="center"/>
                <w:hideMark/>
              </w:tcPr>
            </w:tcPrChange>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591" w:author="Brian Bohman" w:date="2021-10-27T05:58:00Z">
              <w:tcPr>
                <w:tcW w:w="1008" w:type="dxa"/>
                <w:vAlign w:val="center"/>
                <w:hideMark/>
              </w:tcPr>
            </w:tcPrChange>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592" w:author="Brian Bohman" w:date="2021-10-27T05:58:00Z">
              <w:tcPr>
                <w:tcW w:w="1008" w:type="dxa"/>
                <w:vAlign w:val="center"/>
                <w:hideMark/>
              </w:tcPr>
            </w:tcPrChange>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593" w:author="Brian Bohman" w:date="2021-10-27T05:58:00Z">
              <w:tcPr>
                <w:tcW w:w="720" w:type="dxa"/>
                <w:vAlign w:val="center"/>
                <w:hideMark/>
              </w:tcPr>
            </w:tcPrChange>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594" w:author="Brian Bohman" w:date="2021-10-27T05:58:00Z">
              <w:tcPr>
                <w:tcW w:w="1008" w:type="dxa"/>
                <w:vAlign w:val="center"/>
                <w:hideMark/>
              </w:tcPr>
            </w:tcPrChange>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595" w:author="Brian Bohman" w:date="2021-10-27T05:58:00Z">
              <w:tcPr>
                <w:tcW w:w="1152" w:type="dxa"/>
                <w:vAlign w:val="center"/>
                <w:hideMark/>
              </w:tcPr>
            </w:tcPrChange>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596" w:author="Brian Bohman" w:date="2021-10-27T05:58:00Z">
              <w:tcPr>
                <w:tcW w:w="1008" w:type="dxa"/>
                <w:vAlign w:val="center"/>
                <w:hideMark/>
              </w:tcPr>
            </w:tcPrChange>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7DEEB5F3" w14:textId="77777777" w:rsidTr="00E419CD">
        <w:trPr>
          <w:trHeight w:val="165"/>
          <w:trPrChange w:id="16597" w:author="Brian Bohman" w:date="2021-10-27T05:58:00Z">
            <w:trPr>
              <w:trHeight w:val="165"/>
            </w:trPr>
          </w:trPrChange>
        </w:trPr>
        <w:tc>
          <w:tcPr>
            <w:tcW w:w="360" w:type="dxa"/>
            <w:vAlign w:val="center"/>
            <w:hideMark/>
            <w:tcPrChange w:id="16598" w:author="Brian Bohman" w:date="2021-10-27T05:58:00Z">
              <w:tcPr>
                <w:tcW w:w="360" w:type="dxa"/>
                <w:vAlign w:val="center"/>
                <w:hideMark/>
              </w:tcPr>
            </w:tcPrChange>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Change w:id="16599" w:author="Brian Bohman" w:date="2021-10-27T05:58:00Z">
              <w:tcPr>
                <w:tcW w:w="864" w:type="dxa"/>
                <w:vAlign w:val="center"/>
                <w:hideMark/>
              </w:tcPr>
            </w:tcPrChange>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00" w:author="Brian Bohman" w:date="2021-10-27T05:58:00Z">
              <w:tcPr>
                <w:tcW w:w="1152" w:type="dxa"/>
                <w:vAlign w:val="center"/>
                <w:hideMark/>
              </w:tcPr>
            </w:tcPrChange>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01" w:author="Brian Bohman" w:date="2021-10-27T05:58:00Z">
              <w:tcPr>
                <w:tcW w:w="504" w:type="dxa"/>
                <w:vAlign w:val="center"/>
                <w:hideMark/>
              </w:tcPr>
            </w:tcPrChange>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Change w:id="16602" w:author="Brian Bohman" w:date="2021-10-27T05:58:00Z">
              <w:tcPr>
                <w:tcW w:w="1008" w:type="dxa"/>
                <w:vAlign w:val="center"/>
                <w:hideMark/>
              </w:tcPr>
            </w:tcPrChange>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Change w:id="16603" w:author="Brian Bohman" w:date="2021-10-27T05:58:00Z">
              <w:tcPr>
                <w:tcW w:w="1008" w:type="dxa"/>
                <w:vAlign w:val="center"/>
                <w:hideMark/>
              </w:tcPr>
            </w:tcPrChange>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04" w:author="Brian Bohman" w:date="2021-10-27T05:58:00Z">
              <w:tcPr>
                <w:tcW w:w="720" w:type="dxa"/>
                <w:vAlign w:val="center"/>
                <w:hideMark/>
              </w:tcPr>
            </w:tcPrChange>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05" w:author="Brian Bohman" w:date="2021-10-27T05:58:00Z">
              <w:tcPr>
                <w:tcW w:w="1008" w:type="dxa"/>
                <w:vAlign w:val="center"/>
                <w:hideMark/>
              </w:tcPr>
            </w:tcPrChange>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06" w:author="Brian Bohman" w:date="2021-10-27T05:58:00Z">
              <w:tcPr>
                <w:tcW w:w="1152" w:type="dxa"/>
                <w:vAlign w:val="center"/>
                <w:hideMark/>
              </w:tcPr>
            </w:tcPrChange>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440" w:type="dxa"/>
            <w:vAlign w:val="center"/>
            <w:hideMark/>
            <w:tcPrChange w:id="16607" w:author="Brian Bohman" w:date="2021-10-27T05:58:00Z">
              <w:tcPr>
                <w:tcW w:w="1008" w:type="dxa"/>
                <w:vAlign w:val="center"/>
                <w:hideMark/>
              </w:tcPr>
            </w:tcPrChange>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F041A7C" w14:textId="77777777" w:rsidTr="00E419CD">
        <w:trPr>
          <w:trHeight w:val="165"/>
          <w:trPrChange w:id="16608" w:author="Brian Bohman" w:date="2021-10-27T05:58:00Z">
            <w:trPr>
              <w:trHeight w:val="165"/>
            </w:trPr>
          </w:trPrChange>
        </w:trPr>
        <w:tc>
          <w:tcPr>
            <w:tcW w:w="360" w:type="dxa"/>
            <w:vAlign w:val="center"/>
            <w:hideMark/>
            <w:tcPrChange w:id="16609" w:author="Brian Bohman" w:date="2021-10-27T05:58:00Z">
              <w:tcPr>
                <w:tcW w:w="360" w:type="dxa"/>
                <w:vAlign w:val="center"/>
                <w:hideMark/>
              </w:tcPr>
            </w:tcPrChange>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Change w:id="16610" w:author="Brian Bohman" w:date="2021-10-27T05:58:00Z">
              <w:tcPr>
                <w:tcW w:w="864" w:type="dxa"/>
                <w:vAlign w:val="center"/>
                <w:hideMark/>
              </w:tcPr>
            </w:tcPrChange>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11" w:author="Brian Bohman" w:date="2021-10-27T05:58:00Z">
              <w:tcPr>
                <w:tcW w:w="1152" w:type="dxa"/>
                <w:vAlign w:val="center"/>
                <w:hideMark/>
              </w:tcPr>
            </w:tcPrChange>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12" w:author="Brian Bohman" w:date="2021-10-27T05:58:00Z">
              <w:tcPr>
                <w:tcW w:w="504" w:type="dxa"/>
                <w:vAlign w:val="center"/>
                <w:hideMark/>
              </w:tcPr>
            </w:tcPrChange>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13" w:author="Brian Bohman" w:date="2021-10-27T05:58:00Z">
              <w:tcPr>
                <w:tcW w:w="1008" w:type="dxa"/>
                <w:vAlign w:val="center"/>
                <w:hideMark/>
              </w:tcPr>
            </w:tcPrChange>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14" w:author="Brian Bohman" w:date="2021-10-27T05:58:00Z">
              <w:tcPr>
                <w:tcW w:w="1008" w:type="dxa"/>
                <w:vAlign w:val="center"/>
                <w:hideMark/>
              </w:tcPr>
            </w:tcPrChange>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15" w:author="Brian Bohman" w:date="2021-10-27T05:58:00Z">
              <w:tcPr>
                <w:tcW w:w="720" w:type="dxa"/>
                <w:vAlign w:val="center"/>
                <w:hideMark/>
              </w:tcPr>
            </w:tcPrChange>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16" w:author="Brian Bohman" w:date="2021-10-27T05:58:00Z">
              <w:tcPr>
                <w:tcW w:w="1008" w:type="dxa"/>
                <w:vAlign w:val="center"/>
                <w:hideMark/>
              </w:tcPr>
            </w:tcPrChange>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17" w:author="Brian Bohman" w:date="2021-10-27T05:58:00Z">
              <w:tcPr>
                <w:tcW w:w="1152" w:type="dxa"/>
                <w:vAlign w:val="center"/>
                <w:hideMark/>
              </w:tcPr>
            </w:tcPrChange>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440" w:type="dxa"/>
            <w:vAlign w:val="center"/>
            <w:hideMark/>
            <w:tcPrChange w:id="16618" w:author="Brian Bohman" w:date="2021-10-27T05:58:00Z">
              <w:tcPr>
                <w:tcW w:w="1008" w:type="dxa"/>
                <w:vAlign w:val="center"/>
                <w:hideMark/>
              </w:tcPr>
            </w:tcPrChange>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0EC0A2ED" w14:textId="77777777" w:rsidTr="00E419CD">
        <w:trPr>
          <w:trHeight w:val="165"/>
          <w:trPrChange w:id="16619" w:author="Brian Bohman" w:date="2021-10-27T05:58:00Z">
            <w:trPr>
              <w:trHeight w:val="165"/>
            </w:trPr>
          </w:trPrChange>
        </w:trPr>
        <w:tc>
          <w:tcPr>
            <w:tcW w:w="360" w:type="dxa"/>
            <w:vAlign w:val="center"/>
            <w:hideMark/>
            <w:tcPrChange w:id="16620" w:author="Brian Bohman" w:date="2021-10-27T05:58:00Z">
              <w:tcPr>
                <w:tcW w:w="360" w:type="dxa"/>
                <w:vAlign w:val="center"/>
                <w:hideMark/>
              </w:tcPr>
            </w:tcPrChange>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Change w:id="16621" w:author="Brian Bohman" w:date="2021-10-27T05:58:00Z">
              <w:tcPr>
                <w:tcW w:w="864" w:type="dxa"/>
                <w:vAlign w:val="center"/>
                <w:hideMark/>
              </w:tcPr>
            </w:tcPrChange>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22" w:author="Brian Bohman" w:date="2021-10-27T05:58:00Z">
              <w:tcPr>
                <w:tcW w:w="1152" w:type="dxa"/>
                <w:vAlign w:val="center"/>
                <w:hideMark/>
              </w:tcPr>
            </w:tcPrChange>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23" w:author="Brian Bohman" w:date="2021-10-27T05:58:00Z">
              <w:tcPr>
                <w:tcW w:w="504" w:type="dxa"/>
                <w:vAlign w:val="center"/>
                <w:hideMark/>
              </w:tcPr>
            </w:tcPrChange>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24" w:author="Brian Bohman" w:date="2021-10-27T05:58:00Z">
              <w:tcPr>
                <w:tcW w:w="1008" w:type="dxa"/>
                <w:vAlign w:val="center"/>
                <w:hideMark/>
              </w:tcPr>
            </w:tcPrChange>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25" w:author="Brian Bohman" w:date="2021-10-27T05:58:00Z">
              <w:tcPr>
                <w:tcW w:w="1008" w:type="dxa"/>
                <w:vAlign w:val="center"/>
                <w:hideMark/>
              </w:tcPr>
            </w:tcPrChange>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26" w:author="Brian Bohman" w:date="2021-10-27T05:58:00Z">
              <w:tcPr>
                <w:tcW w:w="720" w:type="dxa"/>
                <w:vAlign w:val="center"/>
                <w:hideMark/>
              </w:tcPr>
            </w:tcPrChange>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27" w:author="Brian Bohman" w:date="2021-10-27T05:58:00Z">
              <w:tcPr>
                <w:tcW w:w="1008" w:type="dxa"/>
                <w:vAlign w:val="center"/>
                <w:hideMark/>
              </w:tcPr>
            </w:tcPrChange>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28" w:author="Brian Bohman" w:date="2021-10-27T05:58:00Z">
              <w:tcPr>
                <w:tcW w:w="1152" w:type="dxa"/>
                <w:vAlign w:val="center"/>
                <w:hideMark/>
              </w:tcPr>
            </w:tcPrChange>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440" w:type="dxa"/>
            <w:vAlign w:val="center"/>
            <w:hideMark/>
            <w:tcPrChange w:id="16629" w:author="Brian Bohman" w:date="2021-10-27T05:58:00Z">
              <w:tcPr>
                <w:tcW w:w="1008" w:type="dxa"/>
                <w:vAlign w:val="center"/>
                <w:hideMark/>
              </w:tcPr>
            </w:tcPrChange>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7D202F6B" w14:textId="77777777" w:rsidTr="00E419CD">
        <w:trPr>
          <w:trHeight w:val="165"/>
          <w:trPrChange w:id="16630" w:author="Brian Bohman" w:date="2021-10-27T05:58:00Z">
            <w:trPr>
              <w:trHeight w:val="165"/>
            </w:trPr>
          </w:trPrChange>
        </w:trPr>
        <w:tc>
          <w:tcPr>
            <w:tcW w:w="360" w:type="dxa"/>
            <w:vAlign w:val="center"/>
            <w:hideMark/>
            <w:tcPrChange w:id="16631" w:author="Brian Bohman" w:date="2021-10-27T05:58:00Z">
              <w:tcPr>
                <w:tcW w:w="360" w:type="dxa"/>
                <w:vAlign w:val="center"/>
                <w:hideMark/>
              </w:tcPr>
            </w:tcPrChange>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Change w:id="16632" w:author="Brian Bohman" w:date="2021-10-27T05:58:00Z">
              <w:tcPr>
                <w:tcW w:w="864" w:type="dxa"/>
                <w:vAlign w:val="center"/>
                <w:hideMark/>
              </w:tcPr>
            </w:tcPrChange>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33" w:author="Brian Bohman" w:date="2021-10-27T05:58:00Z">
              <w:tcPr>
                <w:tcW w:w="1152" w:type="dxa"/>
                <w:vAlign w:val="center"/>
                <w:hideMark/>
              </w:tcPr>
            </w:tcPrChange>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34" w:author="Brian Bohman" w:date="2021-10-27T05:58:00Z">
              <w:tcPr>
                <w:tcW w:w="504" w:type="dxa"/>
                <w:vAlign w:val="center"/>
                <w:hideMark/>
              </w:tcPr>
            </w:tcPrChange>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Change w:id="16635" w:author="Brian Bohman" w:date="2021-10-27T05:58:00Z">
              <w:tcPr>
                <w:tcW w:w="1008" w:type="dxa"/>
                <w:vAlign w:val="center"/>
                <w:hideMark/>
              </w:tcPr>
            </w:tcPrChange>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Change w:id="16636" w:author="Brian Bohman" w:date="2021-10-27T05:58:00Z">
              <w:tcPr>
                <w:tcW w:w="1008" w:type="dxa"/>
                <w:vAlign w:val="center"/>
                <w:hideMark/>
              </w:tcPr>
            </w:tcPrChange>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37" w:author="Brian Bohman" w:date="2021-10-27T05:58:00Z">
              <w:tcPr>
                <w:tcW w:w="720" w:type="dxa"/>
                <w:vAlign w:val="center"/>
                <w:hideMark/>
              </w:tcPr>
            </w:tcPrChange>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38" w:author="Brian Bohman" w:date="2021-10-27T05:58:00Z">
              <w:tcPr>
                <w:tcW w:w="1008" w:type="dxa"/>
                <w:vAlign w:val="center"/>
                <w:hideMark/>
              </w:tcPr>
            </w:tcPrChange>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39" w:author="Brian Bohman" w:date="2021-10-27T05:58:00Z">
              <w:tcPr>
                <w:tcW w:w="1152" w:type="dxa"/>
                <w:vAlign w:val="center"/>
                <w:hideMark/>
              </w:tcPr>
            </w:tcPrChange>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440" w:type="dxa"/>
            <w:vAlign w:val="center"/>
            <w:hideMark/>
            <w:tcPrChange w:id="16640" w:author="Brian Bohman" w:date="2021-10-27T05:58:00Z">
              <w:tcPr>
                <w:tcW w:w="1008" w:type="dxa"/>
                <w:vAlign w:val="center"/>
                <w:hideMark/>
              </w:tcPr>
            </w:tcPrChange>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42980264" w14:textId="77777777" w:rsidTr="00E419CD">
        <w:trPr>
          <w:trHeight w:val="165"/>
          <w:trPrChange w:id="16641" w:author="Brian Bohman" w:date="2021-10-27T05:58:00Z">
            <w:trPr>
              <w:trHeight w:val="165"/>
            </w:trPr>
          </w:trPrChange>
        </w:trPr>
        <w:tc>
          <w:tcPr>
            <w:tcW w:w="360" w:type="dxa"/>
            <w:vAlign w:val="center"/>
            <w:hideMark/>
            <w:tcPrChange w:id="16642" w:author="Brian Bohman" w:date="2021-10-27T05:58:00Z">
              <w:tcPr>
                <w:tcW w:w="360" w:type="dxa"/>
                <w:vAlign w:val="center"/>
                <w:hideMark/>
              </w:tcPr>
            </w:tcPrChange>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Change w:id="16643" w:author="Brian Bohman" w:date="2021-10-27T05:58:00Z">
              <w:tcPr>
                <w:tcW w:w="864" w:type="dxa"/>
                <w:vAlign w:val="center"/>
                <w:hideMark/>
              </w:tcPr>
            </w:tcPrChange>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44" w:author="Brian Bohman" w:date="2021-10-27T05:58:00Z">
              <w:tcPr>
                <w:tcW w:w="1152" w:type="dxa"/>
                <w:vAlign w:val="center"/>
                <w:hideMark/>
              </w:tcPr>
            </w:tcPrChange>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45" w:author="Brian Bohman" w:date="2021-10-27T05:58:00Z">
              <w:tcPr>
                <w:tcW w:w="504" w:type="dxa"/>
                <w:vAlign w:val="center"/>
                <w:hideMark/>
              </w:tcPr>
            </w:tcPrChange>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46" w:author="Brian Bohman" w:date="2021-10-27T05:58:00Z">
              <w:tcPr>
                <w:tcW w:w="1008" w:type="dxa"/>
                <w:vAlign w:val="center"/>
                <w:hideMark/>
              </w:tcPr>
            </w:tcPrChange>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47" w:author="Brian Bohman" w:date="2021-10-27T05:58:00Z">
              <w:tcPr>
                <w:tcW w:w="1008" w:type="dxa"/>
                <w:vAlign w:val="center"/>
                <w:hideMark/>
              </w:tcPr>
            </w:tcPrChange>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48" w:author="Brian Bohman" w:date="2021-10-27T05:58:00Z">
              <w:tcPr>
                <w:tcW w:w="720" w:type="dxa"/>
                <w:vAlign w:val="center"/>
                <w:hideMark/>
              </w:tcPr>
            </w:tcPrChange>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49" w:author="Brian Bohman" w:date="2021-10-27T05:58:00Z">
              <w:tcPr>
                <w:tcW w:w="1008" w:type="dxa"/>
                <w:vAlign w:val="center"/>
                <w:hideMark/>
              </w:tcPr>
            </w:tcPrChange>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50" w:author="Brian Bohman" w:date="2021-10-27T05:58:00Z">
              <w:tcPr>
                <w:tcW w:w="1152" w:type="dxa"/>
                <w:vAlign w:val="center"/>
                <w:hideMark/>
              </w:tcPr>
            </w:tcPrChange>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440" w:type="dxa"/>
            <w:vAlign w:val="center"/>
            <w:hideMark/>
            <w:tcPrChange w:id="16651" w:author="Brian Bohman" w:date="2021-10-27T05:58:00Z">
              <w:tcPr>
                <w:tcW w:w="1008" w:type="dxa"/>
                <w:vAlign w:val="center"/>
                <w:hideMark/>
              </w:tcPr>
            </w:tcPrChange>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73DF8B9E" w14:textId="77777777" w:rsidTr="00E419CD">
        <w:trPr>
          <w:trHeight w:val="165"/>
          <w:trPrChange w:id="16652" w:author="Brian Bohman" w:date="2021-10-27T05:58:00Z">
            <w:trPr>
              <w:trHeight w:val="165"/>
            </w:trPr>
          </w:trPrChange>
        </w:trPr>
        <w:tc>
          <w:tcPr>
            <w:tcW w:w="360" w:type="dxa"/>
            <w:vAlign w:val="center"/>
            <w:hideMark/>
            <w:tcPrChange w:id="16653" w:author="Brian Bohman" w:date="2021-10-27T05:58:00Z">
              <w:tcPr>
                <w:tcW w:w="360" w:type="dxa"/>
                <w:vAlign w:val="center"/>
                <w:hideMark/>
              </w:tcPr>
            </w:tcPrChange>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Change w:id="16654" w:author="Brian Bohman" w:date="2021-10-27T05:58:00Z">
              <w:tcPr>
                <w:tcW w:w="864" w:type="dxa"/>
                <w:vAlign w:val="center"/>
                <w:hideMark/>
              </w:tcPr>
            </w:tcPrChange>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55" w:author="Brian Bohman" w:date="2021-10-27T05:58:00Z">
              <w:tcPr>
                <w:tcW w:w="1152" w:type="dxa"/>
                <w:vAlign w:val="center"/>
                <w:hideMark/>
              </w:tcPr>
            </w:tcPrChange>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56" w:author="Brian Bohman" w:date="2021-10-27T05:58:00Z">
              <w:tcPr>
                <w:tcW w:w="504" w:type="dxa"/>
                <w:vAlign w:val="center"/>
                <w:hideMark/>
              </w:tcPr>
            </w:tcPrChange>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57" w:author="Brian Bohman" w:date="2021-10-27T05:58:00Z">
              <w:tcPr>
                <w:tcW w:w="1008" w:type="dxa"/>
                <w:vAlign w:val="center"/>
                <w:hideMark/>
              </w:tcPr>
            </w:tcPrChange>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58" w:author="Brian Bohman" w:date="2021-10-27T05:58:00Z">
              <w:tcPr>
                <w:tcW w:w="1008" w:type="dxa"/>
                <w:vAlign w:val="center"/>
                <w:hideMark/>
              </w:tcPr>
            </w:tcPrChange>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59" w:author="Brian Bohman" w:date="2021-10-27T05:58:00Z">
              <w:tcPr>
                <w:tcW w:w="720" w:type="dxa"/>
                <w:vAlign w:val="center"/>
                <w:hideMark/>
              </w:tcPr>
            </w:tcPrChange>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60" w:author="Brian Bohman" w:date="2021-10-27T05:58:00Z">
              <w:tcPr>
                <w:tcW w:w="1008" w:type="dxa"/>
                <w:vAlign w:val="center"/>
                <w:hideMark/>
              </w:tcPr>
            </w:tcPrChange>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61" w:author="Brian Bohman" w:date="2021-10-27T05:58:00Z">
              <w:tcPr>
                <w:tcW w:w="1152" w:type="dxa"/>
                <w:vAlign w:val="center"/>
                <w:hideMark/>
              </w:tcPr>
            </w:tcPrChange>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440" w:type="dxa"/>
            <w:vAlign w:val="center"/>
            <w:hideMark/>
            <w:tcPrChange w:id="16662" w:author="Brian Bohman" w:date="2021-10-27T05:58:00Z">
              <w:tcPr>
                <w:tcW w:w="1008" w:type="dxa"/>
                <w:vAlign w:val="center"/>
                <w:hideMark/>
              </w:tcPr>
            </w:tcPrChange>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19CD" w:rsidRPr="009B3DCC" w14:paraId="23CD0C64" w14:textId="77777777" w:rsidTr="00E419CD">
        <w:trPr>
          <w:trHeight w:val="180"/>
          <w:trPrChange w:id="16663" w:author="Brian Bohman" w:date="2021-10-27T05:58:00Z">
            <w:trPr>
              <w:trHeight w:val="180"/>
            </w:trPr>
          </w:trPrChange>
        </w:trPr>
        <w:tc>
          <w:tcPr>
            <w:tcW w:w="360" w:type="dxa"/>
            <w:vAlign w:val="center"/>
            <w:hideMark/>
            <w:tcPrChange w:id="16664" w:author="Brian Bohman" w:date="2021-10-27T05:58:00Z">
              <w:tcPr>
                <w:tcW w:w="360" w:type="dxa"/>
                <w:vAlign w:val="center"/>
                <w:hideMark/>
              </w:tcPr>
            </w:tcPrChange>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Change w:id="16665" w:author="Brian Bohman" w:date="2021-10-27T05:58:00Z">
              <w:tcPr>
                <w:tcW w:w="864" w:type="dxa"/>
                <w:vAlign w:val="center"/>
                <w:hideMark/>
              </w:tcPr>
            </w:tcPrChange>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66" w:author="Brian Bohman" w:date="2021-10-27T05:58:00Z">
              <w:tcPr>
                <w:tcW w:w="1152" w:type="dxa"/>
                <w:vAlign w:val="center"/>
                <w:hideMark/>
              </w:tcPr>
            </w:tcPrChange>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67" w:author="Brian Bohman" w:date="2021-10-27T05:58:00Z">
              <w:tcPr>
                <w:tcW w:w="504" w:type="dxa"/>
                <w:vAlign w:val="center"/>
                <w:hideMark/>
              </w:tcPr>
            </w:tcPrChange>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Change w:id="16668" w:author="Brian Bohman" w:date="2021-10-27T05:58:00Z">
              <w:tcPr>
                <w:tcW w:w="1008" w:type="dxa"/>
                <w:vAlign w:val="center"/>
                <w:hideMark/>
              </w:tcPr>
            </w:tcPrChange>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Change w:id="16669" w:author="Brian Bohman" w:date="2021-10-27T05:58:00Z">
              <w:tcPr>
                <w:tcW w:w="1008" w:type="dxa"/>
                <w:vAlign w:val="center"/>
                <w:hideMark/>
              </w:tcPr>
            </w:tcPrChange>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70" w:author="Brian Bohman" w:date="2021-10-27T05:58:00Z">
              <w:tcPr>
                <w:tcW w:w="720" w:type="dxa"/>
                <w:vAlign w:val="center"/>
                <w:hideMark/>
              </w:tcPr>
            </w:tcPrChange>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71" w:author="Brian Bohman" w:date="2021-10-27T05:58:00Z">
              <w:tcPr>
                <w:tcW w:w="1008" w:type="dxa"/>
                <w:vAlign w:val="center"/>
                <w:hideMark/>
              </w:tcPr>
            </w:tcPrChange>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672" w:author="Brian Bohman" w:date="2021-10-27T05:58:00Z">
              <w:tcPr>
                <w:tcW w:w="1152" w:type="dxa"/>
                <w:vAlign w:val="center"/>
                <w:hideMark/>
              </w:tcPr>
            </w:tcPrChange>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440" w:type="dxa"/>
            <w:vAlign w:val="center"/>
            <w:hideMark/>
            <w:tcPrChange w:id="16673" w:author="Brian Bohman" w:date="2021-10-27T05:58:00Z">
              <w:tcPr>
                <w:tcW w:w="1008" w:type="dxa"/>
                <w:vAlign w:val="center"/>
                <w:hideMark/>
              </w:tcPr>
            </w:tcPrChange>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5FE57A7E" w14:textId="77777777" w:rsidTr="00E419CD">
        <w:trPr>
          <w:trHeight w:val="165"/>
          <w:trPrChange w:id="16674" w:author="Brian Bohman" w:date="2021-10-27T05:58:00Z">
            <w:trPr>
              <w:trHeight w:val="165"/>
            </w:trPr>
          </w:trPrChange>
        </w:trPr>
        <w:tc>
          <w:tcPr>
            <w:tcW w:w="360" w:type="dxa"/>
            <w:vAlign w:val="center"/>
            <w:hideMark/>
            <w:tcPrChange w:id="16675" w:author="Brian Bohman" w:date="2021-10-27T05:58:00Z">
              <w:tcPr>
                <w:tcW w:w="360" w:type="dxa"/>
                <w:vAlign w:val="center"/>
                <w:hideMark/>
              </w:tcPr>
            </w:tcPrChange>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Change w:id="16676" w:author="Brian Bohman" w:date="2021-10-27T05:58:00Z">
              <w:tcPr>
                <w:tcW w:w="864" w:type="dxa"/>
                <w:vAlign w:val="center"/>
                <w:hideMark/>
              </w:tcPr>
            </w:tcPrChange>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77" w:author="Brian Bohman" w:date="2021-10-27T05:58:00Z">
              <w:tcPr>
                <w:tcW w:w="1152" w:type="dxa"/>
                <w:vAlign w:val="center"/>
                <w:hideMark/>
              </w:tcPr>
            </w:tcPrChange>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78" w:author="Brian Bohman" w:date="2021-10-27T05:58:00Z">
              <w:tcPr>
                <w:tcW w:w="504" w:type="dxa"/>
                <w:vAlign w:val="center"/>
                <w:hideMark/>
              </w:tcPr>
            </w:tcPrChange>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79" w:author="Brian Bohman" w:date="2021-10-27T05:58:00Z">
              <w:tcPr>
                <w:tcW w:w="1008" w:type="dxa"/>
                <w:vAlign w:val="center"/>
                <w:hideMark/>
              </w:tcPr>
            </w:tcPrChange>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80" w:author="Brian Bohman" w:date="2021-10-27T05:58:00Z">
              <w:tcPr>
                <w:tcW w:w="1008" w:type="dxa"/>
                <w:vAlign w:val="center"/>
                <w:hideMark/>
              </w:tcPr>
            </w:tcPrChange>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81" w:author="Brian Bohman" w:date="2021-10-27T05:58:00Z">
              <w:tcPr>
                <w:tcW w:w="720" w:type="dxa"/>
                <w:vAlign w:val="center"/>
                <w:hideMark/>
              </w:tcPr>
            </w:tcPrChange>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82" w:author="Brian Bohman" w:date="2021-10-27T05:58:00Z">
              <w:tcPr>
                <w:tcW w:w="1008" w:type="dxa"/>
                <w:vAlign w:val="center"/>
                <w:hideMark/>
              </w:tcPr>
            </w:tcPrChange>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683" w:author="Brian Bohman" w:date="2021-10-27T05:58:00Z">
              <w:tcPr>
                <w:tcW w:w="1152" w:type="dxa"/>
                <w:vAlign w:val="center"/>
                <w:hideMark/>
              </w:tcPr>
            </w:tcPrChange>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440" w:type="dxa"/>
            <w:vAlign w:val="center"/>
            <w:hideMark/>
            <w:tcPrChange w:id="16684" w:author="Brian Bohman" w:date="2021-10-27T05:58:00Z">
              <w:tcPr>
                <w:tcW w:w="1008" w:type="dxa"/>
                <w:vAlign w:val="center"/>
                <w:hideMark/>
              </w:tcPr>
            </w:tcPrChange>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19CD" w:rsidRPr="009B3DCC" w14:paraId="650C00C9" w14:textId="77777777" w:rsidTr="00E419CD">
        <w:trPr>
          <w:trHeight w:val="165"/>
          <w:trPrChange w:id="16685" w:author="Brian Bohman" w:date="2021-10-27T05:58:00Z">
            <w:trPr>
              <w:trHeight w:val="165"/>
            </w:trPr>
          </w:trPrChange>
        </w:trPr>
        <w:tc>
          <w:tcPr>
            <w:tcW w:w="360" w:type="dxa"/>
            <w:vAlign w:val="center"/>
            <w:hideMark/>
            <w:tcPrChange w:id="16686" w:author="Brian Bohman" w:date="2021-10-27T05:58:00Z">
              <w:tcPr>
                <w:tcW w:w="360" w:type="dxa"/>
                <w:vAlign w:val="center"/>
                <w:hideMark/>
              </w:tcPr>
            </w:tcPrChange>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Change w:id="16687" w:author="Brian Bohman" w:date="2021-10-27T05:58:00Z">
              <w:tcPr>
                <w:tcW w:w="864" w:type="dxa"/>
                <w:vAlign w:val="center"/>
                <w:hideMark/>
              </w:tcPr>
            </w:tcPrChange>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88" w:author="Brian Bohman" w:date="2021-10-27T05:58:00Z">
              <w:tcPr>
                <w:tcW w:w="1152" w:type="dxa"/>
                <w:vAlign w:val="center"/>
                <w:hideMark/>
              </w:tcPr>
            </w:tcPrChange>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689" w:author="Brian Bohman" w:date="2021-10-27T05:58:00Z">
              <w:tcPr>
                <w:tcW w:w="504" w:type="dxa"/>
                <w:vAlign w:val="center"/>
                <w:hideMark/>
              </w:tcPr>
            </w:tcPrChange>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690" w:author="Brian Bohman" w:date="2021-10-27T05:58:00Z">
              <w:tcPr>
                <w:tcW w:w="1008" w:type="dxa"/>
                <w:vAlign w:val="center"/>
                <w:hideMark/>
              </w:tcPr>
            </w:tcPrChange>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691" w:author="Brian Bohman" w:date="2021-10-27T05:58:00Z">
              <w:tcPr>
                <w:tcW w:w="1008" w:type="dxa"/>
                <w:vAlign w:val="center"/>
                <w:hideMark/>
              </w:tcPr>
            </w:tcPrChange>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692" w:author="Brian Bohman" w:date="2021-10-27T05:58:00Z">
              <w:tcPr>
                <w:tcW w:w="720" w:type="dxa"/>
                <w:vAlign w:val="center"/>
                <w:hideMark/>
              </w:tcPr>
            </w:tcPrChange>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693" w:author="Brian Bohman" w:date="2021-10-27T05:58:00Z">
              <w:tcPr>
                <w:tcW w:w="1008" w:type="dxa"/>
                <w:vAlign w:val="center"/>
                <w:hideMark/>
              </w:tcPr>
            </w:tcPrChange>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694" w:author="Brian Bohman" w:date="2021-10-27T05:58:00Z">
              <w:tcPr>
                <w:tcW w:w="1152" w:type="dxa"/>
                <w:vAlign w:val="center"/>
                <w:hideMark/>
              </w:tcPr>
            </w:tcPrChange>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440" w:type="dxa"/>
            <w:vAlign w:val="center"/>
            <w:hideMark/>
            <w:tcPrChange w:id="16695" w:author="Brian Bohman" w:date="2021-10-27T05:58:00Z">
              <w:tcPr>
                <w:tcW w:w="1008" w:type="dxa"/>
                <w:vAlign w:val="center"/>
                <w:hideMark/>
              </w:tcPr>
            </w:tcPrChange>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0521037F" w14:textId="77777777" w:rsidTr="00E419CD">
        <w:trPr>
          <w:trHeight w:val="165"/>
          <w:trPrChange w:id="16696" w:author="Brian Bohman" w:date="2021-10-27T05:58:00Z">
            <w:trPr>
              <w:trHeight w:val="165"/>
            </w:trPr>
          </w:trPrChange>
        </w:trPr>
        <w:tc>
          <w:tcPr>
            <w:tcW w:w="360" w:type="dxa"/>
            <w:vAlign w:val="center"/>
            <w:hideMark/>
            <w:tcPrChange w:id="16697" w:author="Brian Bohman" w:date="2021-10-27T05:58:00Z">
              <w:tcPr>
                <w:tcW w:w="360" w:type="dxa"/>
                <w:vAlign w:val="center"/>
                <w:hideMark/>
              </w:tcPr>
            </w:tcPrChange>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Change w:id="16698" w:author="Brian Bohman" w:date="2021-10-27T05:58:00Z">
              <w:tcPr>
                <w:tcW w:w="864" w:type="dxa"/>
                <w:vAlign w:val="center"/>
                <w:hideMark/>
              </w:tcPr>
            </w:tcPrChange>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699" w:author="Brian Bohman" w:date="2021-10-27T05:58:00Z">
              <w:tcPr>
                <w:tcW w:w="1152" w:type="dxa"/>
                <w:vAlign w:val="center"/>
                <w:hideMark/>
              </w:tcPr>
            </w:tcPrChange>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700" w:author="Brian Bohman" w:date="2021-10-27T05:58:00Z">
              <w:tcPr>
                <w:tcW w:w="504" w:type="dxa"/>
                <w:vAlign w:val="center"/>
                <w:hideMark/>
              </w:tcPr>
            </w:tcPrChange>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Change w:id="16701" w:author="Brian Bohman" w:date="2021-10-27T05:58:00Z">
              <w:tcPr>
                <w:tcW w:w="1008" w:type="dxa"/>
                <w:vAlign w:val="center"/>
                <w:hideMark/>
              </w:tcPr>
            </w:tcPrChange>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Change w:id="16702" w:author="Brian Bohman" w:date="2021-10-27T05:58:00Z">
              <w:tcPr>
                <w:tcW w:w="1008" w:type="dxa"/>
                <w:vAlign w:val="center"/>
                <w:hideMark/>
              </w:tcPr>
            </w:tcPrChange>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Change w:id="16703" w:author="Brian Bohman" w:date="2021-10-27T05:58:00Z">
              <w:tcPr>
                <w:tcW w:w="720" w:type="dxa"/>
                <w:vAlign w:val="center"/>
                <w:hideMark/>
              </w:tcPr>
            </w:tcPrChange>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04" w:author="Brian Bohman" w:date="2021-10-27T05:58:00Z">
              <w:tcPr>
                <w:tcW w:w="1008" w:type="dxa"/>
                <w:vAlign w:val="center"/>
                <w:hideMark/>
              </w:tcPr>
            </w:tcPrChange>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05" w:author="Brian Bohman" w:date="2021-10-27T05:58:00Z">
              <w:tcPr>
                <w:tcW w:w="1152" w:type="dxa"/>
                <w:vAlign w:val="center"/>
                <w:hideMark/>
              </w:tcPr>
            </w:tcPrChange>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440" w:type="dxa"/>
            <w:vAlign w:val="center"/>
            <w:hideMark/>
            <w:tcPrChange w:id="16706" w:author="Brian Bohman" w:date="2021-10-27T05:58:00Z">
              <w:tcPr>
                <w:tcW w:w="1008" w:type="dxa"/>
                <w:vAlign w:val="center"/>
                <w:hideMark/>
              </w:tcPr>
            </w:tcPrChange>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4E8EF475" w14:textId="77777777" w:rsidTr="00E419CD">
        <w:trPr>
          <w:trHeight w:val="165"/>
          <w:trPrChange w:id="16707" w:author="Brian Bohman" w:date="2021-10-27T05:58:00Z">
            <w:trPr>
              <w:trHeight w:val="165"/>
            </w:trPr>
          </w:trPrChange>
        </w:trPr>
        <w:tc>
          <w:tcPr>
            <w:tcW w:w="360" w:type="dxa"/>
            <w:vAlign w:val="center"/>
            <w:hideMark/>
            <w:tcPrChange w:id="16708" w:author="Brian Bohman" w:date="2021-10-27T05:58:00Z">
              <w:tcPr>
                <w:tcW w:w="360" w:type="dxa"/>
                <w:vAlign w:val="center"/>
                <w:hideMark/>
              </w:tcPr>
            </w:tcPrChange>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Change w:id="16709" w:author="Brian Bohman" w:date="2021-10-27T05:58:00Z">
              <w:tcPr>
                <w:tcW w:w="864" w:type="dxa"/>
                <w:vAlign w:val="center"/>
                <w:hideMark/>
              </w:tcPr>
            </w:tcPrChange>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10" w:author="Brian Bohman" w:date="2021-10-27T05:58:00Z">
              <w:tcPr>
                <w:tcW w:w="1152" w:type="dxa"/>
                <w:vAlign w:val="center"/>
                <w:hideMark/>
              </w:tcPr>
            </w:tcPrChange>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11" w:author="Brian Bohman" w:date="2021-10-27T05:58:00Z">
              <w:tcPr>
                <w:tcW w:w="504" w:type="dxa"/>
                <w:vAlign w:val="center"/>
                <w:hideMark/>
              </w:tcPr>
            </w:tcPrChange>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12" w:author="Brian Bohman" w:date="2021-10-27T05:58:00Z">
              <w:tcPr>
                <w:tcW w:w="1008" w:type="dxa"/>
                <w:vAlign w:val="center"/>
                <w:hideMark/>
              </w:tcPr>
            </w:tcPrChange>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13" w:author="Brian Bohman" w:date="2021-10-27T05:58:00Z">
              <w:tcPr>
                <w:tcW w:w="1008" w:type="dxa"/>
                <w:vAlign w:val="center"/>
                <w:hideMark/>
              </w:tcPr>
            </w:tcPrChange>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14" w:author="Brian Bohman" w:date="2021-10-27T05:58:00Z">
              <w:tcPr>
                <w:tcW w:w="720" w:type="dxa"/>
                <w:vAlign w:val="center"/>
                <w:hideMark/>
              </w:tcPr>
            </w:tcPrChange>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15" w:author="Brian Bohman" w:date="2021-10-27T05:58:00Z">
              <w:tcPr>
                <w:tcW w:w="1008" w:type="dxa"/>
                <w:vAlign w:val="center"/>
                <w:hideMark/>
              </w:tcPr>
            </w:tcPrChange>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16" w:author="Brian Bohman" w:date="2021-10-27T05:58:00Z">
              <w:tcPr>
                <w:tcW w:w="1152" w:type="dxa"/>
                <w:vAlign w:val="center"/>
                <w:hideMark/>
              </w:tcPr>
            </w:tcPrChange>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17" w:author="Brian Bohman" w:date="2021-10-27T05:58:00Z">
              <w:tcPr>
                <w:tcW w:w="1008" w:type="dxa"/>
                <w:vAlign w:val="center"/>
                <w:hideMark/>
              </w:tcPr>
            </w:tcPrChange>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3ED44C61" w14:textId="77777777" w:rsidTr="00E419CD">
        <w:trPr>
          <w:trHeight w:val="165"/>
          <w:trPrChange w:id="16718" w:author="Brian Bohman" w:date="2021-10-27T05:58:00Z">
            <w:trPr>
              <w:trHeight w:val="165"/>
            </w:trPr>
          </w:trPrChange>
        </w:trPr>
        <w:tc>
          <w:tcPr>
            <w:tcW w:w="360" w:type="dxa"/>
            <w:vAlign w:val="center"/>
            <w:hideMark/>
            <w:tcPrChange w:id="16719" w:author="Brian Bohman" w:date="2021-10-27T05:58:00Z">
              <w:tcPr>
                <w:tcW w:w="360" w:type="dxa"/>
                <w:vAlign w:val="center"/>
                <w:hideMark/>
              </w:tcPr>
            </w:tcPrChange>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Change w:id="16720" w:author="Brian Bohman" w:date="2021-10-27T05:58:00Z">
              <w:tcPr>
                <w:tcW w:w="864" w:type="dxa"/>
                <w:vAlign w:val="center"/>
                <w:hideMark/>
              </w:tcPr>
            </w:tcPrChange>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21" w:author="Brian Bohman" w:date="2021-10-27T05:58:00Z">
              <w:tcPr>
                <w:tcW w:w="1152" w:type="dxa"/>
                <w:vAlign w:val="center"/>
                <w:hideMark/>
              </w:tcPr>
            </w:tcPrChange>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22" w:author="Brian Bohman" w:date="2021-10-27T05:58:00Z">
              <w:tcPr>
                <w:tcW w:w="504" w:type="dxa"/>
                <w:vAlign w:val="center"/>
                <w:hideMark/>
              </w:tcPr>
            </w:tcPrChange>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23" w:author="Brian Bohman" w:date="2021-10-27T05:58:00Z">
              <w:tcPr>
                <w:tcW w:w="1008" w:type="dxa"/>
                <w:vAlign w:val="center"/>
                <w:hideMark/>
              </w:tcPr>
            </w:tcPrChange>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24" w:author="Brian Bohman" w:date="2021-10-27T05:58:00Z">
              <w:tcPr>
                <w:tcW w:w="1008" w:type="dxa"/>
                <w:vAlign w:val="center"/>
                <w:hideMark/>
              </w:tcPr>
            </w:tcPrChange>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25" w:author="Brian Bohman" w:date="2021-10-27T05:58:00Z">
              <w:tcPr>
                <w:tcW w:w="720" w:type="dxa"/>
                <w:vAlign w:val="center"/>
                <w:hideMark/>
              </w:tcPr>
            </w:tcPrChange>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26" w:author="Brian Bohman" w:date="2021-10-27T05:58:00Z">
              <w:tcPr>
                <w:tcW w:w="1008" w:type="dxa"/>
                <w:vAlign w:val="center"/>
                <w:hideMark/>
              </w:tcPr>
            </w:tcPrChange>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27" w:author="Brian Bohman" w:date="2021-10-27T05:58:00Z">
              <w:tcPr>
                <w:tcW w:w="1152" w:type="dxa"/>
                <w:vAlign w:val="center"/>
                <w:hideMark/>
              </w:tcPr>
            </w:tcPrChange>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440" w:type="dxa"/>
            <w:vAlign w:val="center"/>
            <w:hideMark/>
            <w:tcPrChange w:id="16728" w:author="Brian Bohman" w:date="2021-10-27T05:58:00Z">
              <w:tcPr>
                <w:tcW w:w="1008" w:type="dxa"/>
                <w:vAlign w:val="center"/>
                <w:hideMark/>
              </w:tcPr>
            </w:tcPrChange>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19CD" w:rsidRPr="009B3DCC" w14:paraId="61DF2D28" w14:textId="77777777" w:rsidTr="00E419CD">
        <w:trPr>
          <w:trHeight w:val="165"/>
          <w:trPrChange w:id="16729" w:author="Brian Bohman" w:date="2021-10-27T05:58:00Z">
            <w:trPr>
              <w:trHeight w:val="165"/>
            </w:trPr>
          </w:trPrChange>
        </w:trPr>
        <w:tc>
          <w:tcPr>
            <w:tcW w:w="360" w:type="dxa"/>
            <w:vAlign w:val="center"/>
            <w:hideMark/>
            <w:tcPrChange w:id="16730" w:author="Brian Bohman" w:date="2021-10-27T05:58:00Z">
              <w:tcPr>
                <w:tcW w:w="360" w:type="dxa"/>
                <w:vAlign w:val="center"/>
                <w:hideMark/>
              </w:tcPr>
            </w:tcPrChange>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Change w:id="16731" w:author="Brian Bohman" w:date="2021-10-27T05:58:00Z">
              <w:tcPr>
                <w:tcW w:w="864" w:type="dxa"/>
                <w:vAlign w:val="center"/>
                <w:hideMark/>
              </w:tcPr>
            </w:tcPrChange>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32" w:author="Brian Bohman" w:date="2021-10-27T05:58:00Z">
              <w:tcPr>
                <w:tcW w:w="1152" w:type="dxa"/>
                <w:vAlign w:val="center"/>
                <w:hideMark/>
              </w:tcPr>
            </w:tcPrChange>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33" w:author="Brian Bohman" w:date="2021-10-27T05:58:00Z">
              <w:tcPr>
                <w:tcW w:w="504" w:type="dxa"/>
                <w:vAlign w:val="center"/>
                <w:hideMark/>
              </w:tcPr>
            </w:tcPrChange>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Change w:id="16734" w:author="Brian Bohman" w:date="2021-10-27T05:58:00Z">
              <w:tcPr>
                <w:tcW w:w="1008" w:type="dxa"/>
                <w:vAlign w:val="center"/>
                <w:hideMark/>
              </w:tcPr>
            </w:tcPrChange>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Change w:id="16735" w:author="Brian Bohman" w:date="2021-10-27T05:58:00Z">
              <w:tcPr>
                <w:tcW w:w="1008" w:type="dxa"/>
                <w:vAlign w:val="center"/>
                <w:hideMark/>
              </w:tcPr>
            </w:tcPrChange>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36" w:author="Brian Bohman" w:date="2021-10-27T05:58:00Z">
              <w:tcPr>
                <w:tcW w:w="720" w:type="dxa"/>
                <w:vAlign w:val="center"/>
                <w:hideMark/>
              </w:tcPr>
            </w:tcPrChange>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37" w:author="Brian Bohman" w:date="2021-10-27T05:58:00Z">
              <w:tcPr>
                <w:tcW w:w="1008" w:type="dxa"/>
                <w:vAlign w:val="center"/>
                <w:hideMark/>
              </w:tcPr>
            </w:tcPrChange>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38" w:author="Brian Bohman" w:date="2021-10-27T05:58:00Z">
              <w:tcPr>
                <w:tcW w:w="1152" w:type="dxa"/>
                <w:vAlign w:val="center"/>
                <w:hideMark/>
              </w:tcPr>
            </w:tcPrChange>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739" w:author="Brian Bohman" w:date="2021-10-27T05:58:00Z">
              <w:tcPr>
                <w:tcW w:w="1008" w:type="dxa"/>
                <w:vAlign w:val="center"/>
                <w:hideMark/>
              </w:tcPr>
            </w:tcPrChange>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19CD" w:rsidRPr="009B3DCC" w14:paraId="001C5BE9" w14:textId="77777777" w:rsidTr="00E419CD">
        <w:trPr>
          <w:trHeight w:val="165"/>
          <w:trPrChange w:id="16740" w:author="Brian Bohman" w:date="2021-10-27T05:58:00Z">
            <w:trPr>
              <w:trHeight w:val="165"/>
            </w:trPr>
          </w:trPrChange>
        </w:trPr>
        <w:tc>
          <w:tcPr>
            <w:tcW w:w="360" w:type="dxa"/>
            <w:vAlign w:val="center"/>
            <w:hideMark/>
            <w:tcPrChange w:id="16741" w:author="Brian Bohman" w:date="2021-10-27T05:58:00Z">
              <w:tcPr>
                <w:tcW w:w="360" w:type="dxa"/>
                <w:vAlign w:val="center"/>
                <w:hideMark/>
              </w:tcPr>
            </w:tcPrChange>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Change w:id="16742" w:author="Brian Bohman" w:date="2021-10-27T05:58:00Z">
              <w:tcPr>
                <w:tcW w:w="864" w:type="dxa"/>
                <w:vAlign w:val="center"/>
                <w:hideMark/>
              </w:tcPr>
            </w:tcPrChange>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43" w:author="Brian Bohman" w:date="2021-10-27T05:58:00Z">
              <w:tcPr>
                <w:tcW w:w="1152" w:type="dxa"/>
                <w:vAlign w:val="center"/>
                <w:hideMark/>
              </w:tcPr>
            </w:tcPrChange>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44" w:author="Brian Bohman" w:date="2021-10-27T05:58:00Z">
              <w:tcPr>
                <w:tcW w:w="504" w:type="dxa"/>
                <w:vAlign w:val="center"/>
                <w:hideMark/>
              </w:tcPr>
            </w:tcPrChange>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45" w:author="Brian Bohman" w:date="2021-10-27T05:58:00Z">
              <w:tcPr>
                <w:tcW w:w="1008" w:type="dxa"/>
                <w:vAlign w:val="center"/>
                <w:hideMark/>
              </w:tcPr>
            </w:tcPrChange>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46" w:author="Brian Bohman" w:date="2021-10-27T05:58:00Z">
              <w:tcPr>
                <w:tcW w:w="1008" w:type="dxa"/>
                <w:vAlign w:val="center"/>
                <w:hideMark/>
              </w:tcPr>
            </w:tcPrChange>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47" w:author="Brian Bohman" w:date="2021-10-27T05:58:00Z">
              <w:tcPr>
                <w:tcW w:w="720" w:type="dxa"/>
                <w:vAlign w:val="center"/>
                <w:hideMark/>
              </w:tcPr>
            </w:tcPrChange>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48" w:author="Brian Bohman" w:date="2021-10-27T05:58:00Z">
              <w:tcPr>
                <w:tcW w:w="1008" w:type="dxa"/>
                <w:vAlign w:val="center"/>
                <w:hideMark/>
              </w:tcPr>
            </w:tcPrChange>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49" w:author="Brian Bohman" w:date="2021-10-27T05:58:00Z">
              <w:tcPr>
                <w:tcW w:w="1152" w:type="dxa"/>
                <w:vAlign w:val="center"/>
                <w:hideMark/>
              </w:tcPr>
            </w:tcPrChange>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440" w:type="dxa"/>
            <w:vAlign w:val="center"/>
            <w:hideMark/>
            <w:tcPrChange w:id="16750" w:author="Brian Bohman" w:date="2021-10-27T05:58:00Z">
              <w:tcPr>
                <w:tcW w:w="1008" w:type="dxa"/>
                <w:vAlign w:val="center"/>
                <w:hideMark/>
              </w:tcPr>
            </w:tcPrChange>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19CD" w:rsidRPr="009B3DCC" w14:paraId="03F14EE5" w14:textId="77777777" w:rsidTr="00E419CD">
        <w:trPr>
          <w:trHeight w:val="165"/>
          <w:trPrChange w:id="16751" w:author="Brian Bohman" w:date="2021-10-27T05:58:00Z">
            <w:trPr>
              <w:trHeight w:val="165"/>
            </w:trPr>
          </w:trPrChange>
        </w:trPr>
        <w:tc>
          <w:tcPr>
            <w:tcW w:w="360" w:type="dxa"/>
            <w:vAlign w:val="center"/>
            <w:hideMark/>
            <w:tcPrChange w:id="16752" w:author="Brian Bohman" w:date="2021-10-27T05:58:00Z">
              <w:tcPr>
                <w:tcW w:w="360" w:type="dxa"/>
                <w:vAlign w:val="center"/>
                <w:hideMark/>
              </w:tcPr>
            </w:tcPrChange>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Change w:id="16753" w:author="Brian Bohman" w:date="2021-10-27T05:58:00Z">
              <w:tcPr>
                <w:tcW w:w="864" w:type="dxa"/>
                <w:vAlign w:val="center"/>
                <w:hideMark/>
              </w:tcPr>
            </w:tcPrChange>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54" w:author="Brian Bohman" w:date="2021-10-27T05:58:00Z">
              <w:tcPr>
                <w:tcW w:w="1152" w:type="dxa"/>
                <w:vAlign w:val="center"/>
                <w:hideMark/>
              </w:tcPr>
            </w:tcPrChange>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55" w:author="Brian Bohman" w:date="2021-10-27T05:58:00Z">
              <w:tcPr>
                <w:tcW w:w="504" w:type="dxa"/>
                <w:vAlign w:val="center"/>
                <w:hideMark/>
              </w:tcPr>
            </w:tcPrChange>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56" w:author="Brian Bohman" w:date="2021-10-27T05:58:00Z">
              <w:tcPr>
                <w:tcW w:w="1008" w:type="dxa"/>
                <w:vAlign w:val="center"/>
                <w:hideMark/>
              </w:tcPr>
            </w:tcPrChange>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57" w:author="Brian Bohman" w:date="2021-10-27T05:58:00Z">
              <w:tcPr>
                <w:tcW w:w="1008" w:type="dxa"/>
                <w:vAlign w:val="center"/>
                <w:hideMark/>
              </w:tcPr>
            </w:tcPrChange>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58" w:author="Brian Bohman" w:date="2021-10-27T05:58:00Z">
              <w:tcPr>
                <w:tcW w:w="720" w:type="dxa"/>
                <w:vAlign w:val="center"/>
                <w:hideMark/>
              </w:tcPr>
            </w:tcPrChange>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59" w:author="Brian Bohman" w:date="2021-10-27T05:58:00Z">
              <w:tcPr>
                <w:tcW w:w="1008" w:type="dxa"/>
                <w:vAlign w:val="center"/>
                <w:hideMark/>
              </w:tcPr>
            </w:tcPrChange>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60" w:author="Brian Bohman" w:date="2021-10-27T05:58:00Z">
              <w:tcPr>
                <w:tcW w:w="1152" w:type="dxa"/>
                <w:vAlign w:val="center"/>
                <w:hideMark/>
              </w:tcPr>
            </w:tcPrChange>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440" w:type="dxa"/>
            <w:vAlign w:val="center"/>
            <w:hideMark/>
            <w:tcPrChange w:id="16761" w:author="Brian Bohman" w:date="2021-10-27T05:58:00Z">
              <w:tcPr>
                <w:tcW w:w="1008" w:type="dxa"/>
                <w:vAlign w:val="center"/>
                <w:hideMark/>
              </w:tcPr>
            </w:tcPrChange>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19CD" w:rsidRPr="009B3DCC" w14:paraId="06CC0CEF" w14:textId="77777777" w:rsidTr="00E419CD">
        <w:trPr>
          <w:trHeight w:val="165"/>
          <w:trPrChange w:id="16762" w:author="Brian Bohman" w:date="2021-10-27T05:58:00Z">
            <w:trPr>
              <w:trHeight w:val="165"/>
            </w:trPr>
          </w:trPrChange>
        </w:trPr>
        <w:tc>
          <w:tcPr>
            <w:tcW w:w="360" w:type="dxa"/>
            <w:vAlign w:val="center"/>
            <w:hideMark/>
            <w:tcPrChange w:id="16763" w:author="Brian Bohman" w:date="2021-10-27T05:58:00Z">
              <w:tcPr>
                <w:tcW w:w="360" w:type="dxa"/>
                <w:vAlign w:val="center"/>
                <w:hideMark/>
              </w:tcPr>
            </w:tcPrChange>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Change w:id="16764" w:author="Brian Bohman" w:date="2021-10-27T05:58:00Z">
              <w:tcPr>
                <w:tcW w:w="864" w:type="dxa"/>
                <w:vAlign w:val="center"/>
                <w:hideMark/>
              </w:tcPr>
            </w:tcPrChange>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65" w:author="Brian Bohman" w:date="2021-10-27T05:58:00Z">
              <w:tcPr>
                <w:tcW w:w="1152" w:type="dxa"/>
                <w:vAlign w:val="center"/>
                <w:hideMark/>
              </w:tcPr>
            </w:tcPrChange>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66" w:author="Brian Bohman" w:date="2021-10-27T05:58:00Z">
              <w:tcPr>
                <w:tcW w:w="504" w:type="dxa"/>
                <w:vAlign w:val="center"/>
                <w:hideMark/>
              </w:tcPr>
            </w:tcPrChange>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Change w:id="16767" w:author="Brian Bohman" w:date="2021-10-27T05:58:00Z">
              <w:tcPr>
                <w:tcW w:w="1008" w:type="dxa"/>
                <w:vAlign w:val="center"/>
                <w:hideMark/>
              </w:tcPr>
            </w:tcPrChange>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768" w:author="Brian Bohman" w:date="2021-10-27T05:58:00Z">
              <w:tcPr>
                <w:tcW w:w="1008" w:type="dxa"/>
                <w:vAlign w:val="center"/>
                <w:hideMark/>
              </w:tcPr>
            </w:tcPrChange>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69" w:author="Brian Bohman" w:date="2021-10-27T05:58:00Z">
              <w:tcPr>
                <w:tcW w:w="720" w:type="dxa"/>
                <w:vAlign w:val="center"/>
                <w:hideMark/>
              </w:tcPr>
            </w:tcPrChange>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70" w:author="Brian Bohman" w:date="2021-10-27T05:58:00Z">
              <w:tcPr>
                <w:tcW w:w="1008" w:type="dxa"/>
                <w:vAlign w:val="center"/>
                <w:hideMark/>
              </w:tcPr>
            </w:tcPrChange>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771" w:author="Brian Bohman" w:date="2021-10-27T05:58:00Z">
              <w:tcPr>
                <w:tcW w:w="1152" w:type="dxa"/>
                <w:vAlign w:val="center"/>
                <w:hideMark/>
              </w:tcPr>
            </w:tcPrChange>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440" w:type="dxa"/>
            <w:vAlign w:val="center"/>
            <w:hideMark/>
            <w:tcPrChange w:id="16772" w:author="Brian Bohman" w:date="2021-10-27T05:58:00Z">
              <w:tcPr>
                <w:tcW w:w="1008" w:type="dxa"/>
                <w:vAlign w:val="center"/>
                <w:hideMark/>
              </w:tcPr>
            </w:tcPrChange>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19CD" w:rsidRPr="009B3DCC" w14:paraId="33C956F3" w14:textId="77777777" w:rsidTr="00E419CD">
        <w:trPr>
          <w:trHeight w:val="165"/>
          <w:trPrChange w:id="16773" w:author="Brian Bohman" w:date="2021-10-27T05:58:00Z">
            <w:trPr>
              <w:trHeight w:val="165"/>
            </w:trPr>
          </w:trPrChange>
        </w:trPr>
        <w:tc>
          <w:tcPr>
            <w:tcW w:w="360" w:type="dxa"/>
            <w:vAlign w:val="center"/>
            <w:hideMark/>
            <w:tcPrChange w:id="16774" w:author="Brian Bohman" w:date="2021-10-27T05:58:00Z">
              <w:tcPr>
                <w:tcW w:w="360" w:type="dxa"/>
                <w:vAlign w:val="center"/>
                <w:hideMark/>
              </w:tcPr>
            </w:tcPrChange>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Change w:id="16775" w:author="Brian Bohman" w:date="2021-10-27T05:58:00Z">
              <w:tcPr>
                <w:tcW w:w="864" w:type="dxa"/>
                <w:vAlign w:val="center"/>
                <w:hideMark/>
              </w:tcPr>
            </w:tcPrChange>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76" w:author="Brian Bohman" w:date="2021-10-27T05:58:00Z">
              <w:tcPr>
                <w:tcW w:w="1152" w:type="dxa"/>
                <w:vAlign w:val="center"/>
                <w:hideMark/>
              </w:tcPr>
            </w:tcPrChange>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77" w:author="Brian Bohman" w:date="2021-10-27T05:58:00Z">
              <w:tcPr>
                <w:tcW w:w="504" w:type="dxa"/>
                <w:vAlign w:val="center"/>
                <w:hideMark/>
              </w:tcPr>
            </w:tcPrChange>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78" w:author="Brian Bohman" w:date="2021-10-27T05:58:00Z">
              <w:tcPr>
                <w:tcW w:w="1008" w:type="dxa"/>
                <w:vAlign w:val="center"/>
                <w:hideMark/>
              </w:tcPr>
            </w:tcPrChange>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79" w:author="Brian Bohman" w:date="2021-10-27T05:58:00Z">
              <w:tcPr>
                <w:tcW w:w="1008" w:type="dxa"/>
                <w:vAlign w:val="center"/>
                <w:hideMark/>
              </w:tcPr>
            </w:tcPrChange>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80" w:author="Brian Bohman" w:date="2021-10-27T05:58:00Z">
              <w:tcPr>
                <w:tcW w:w="720" w:type="dxa"/>
                <w:vAlign w:val="center"/>
                <w:hideMark/>
              </w:tcPr>
            </w:tcPrChange>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81" w:author="Brian Bohman" w:date="2021-10-27T05:58:00Z">
              <w:tcPr>
                <w:tcW w:w="1008" w:type="dxa"/>
                <w:vAlign w:val="center"/>
                <w:hideMark/>
              </w:tcPr>
            </w:tcPrChange>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782" w:author="Brian Bohman" w:date="2021-10-27T05:58:00Z">
              <w:tcPr>
                <w:tcW w:w="1152" w:type="dxa"/>
                <w:vAlign w:val="center"/>
                <w:hideMark/>
              </w:tcPr>
            </w:tcPrChange>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83" w:author="Brian Bohman" w:date="2021-10-27T05:58:00Z">
              <w:tcPr>
                <w:tcW w:w="1008" w:type="dxa"/>
                <w:vAlign w:val="center"/>
                <w:hideMark/>
              </w:tcPr>
            </w:tcPrChange>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19CD" w:rsidRPr="009B3DCC" w14:paraId="63816E58" w14:textId="77777777" w:rsidTr="00E419CD">
        <w:trPr>
          <w:trHeight w:val="165"/>
          <w:trPrChange w:id="16784" w:author="Brian Bohman" w:date="2021-10-27T05:58:00Z">
            <w:trPr>
              <w:trHeight w:val="165"/>
            </w:trPr>
          </w:trPrChange>
        </w:trPr>
        <w:tc>
          <w:tcPr>
            <w:tcW w:w="360" w:type="dxa"/>
            <w:vAlign w:val="center"/>
            <w:hideMark/>
            <w:tcPrChange w:id="16785" w:author="Brian Bohman" w:date="2021-10-27T05:58:00Z">
              <w:tcPr>
                <w:tcW w:w="360" w:type="dxa"/>
                <w:vAlign w:val="center"/>
                <w:hideMark/>
              </w:tcPr>
            </w:tcPrChange>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Change w:id="16786" w:author="Brian Bohman" w:date="2021-10-27T05:58:00Z">
              <w:tcPr>
                <w:tcW w:w="864" w:type="dxa"/>
                <w:vAlign w:val="center"/>
                <w:hideMark/>
              </w:tcPr>
            </w:tcPrChange>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87" w:author="Brian Bohman" w:date="2021-10-27T05:58:00Z">
              <w:tcPr>
                <w:tcW w:w="1152" w:type="dxa"/>
                <w:vAlign w:val="center"/>
                <w:hideMark/>
              </w:tcPr>
            </w:tcPrChange>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88" w:author="Brian Bohman" w:date="2021-10-27T05:58:00Z">
              <w:tcPr>
                <w:tcW w:w="504" w:type="dxa"/>
                <w:vAlign w:val="center"/>
                <w:hideMark/>
              </w:tcPr>
            </w:tcPrChange>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789" w:author="Brian Bohman" w:date="2021-10-27T05:58:00Z">
              <w:tcPr>
                <w:tcW w:w="1008" w:type="dxa"/>
                <w:vAlign w:val="center"/>
                <w:hideMark/>
              </w:tcPr>
            </w:tcPrChange>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790" w:author="Brian Bohman" w:date="2021-10-27T05:58:00Z">
              <w:tcPr>
                <w:tcW w:w="1008" w:type="dxa"/>
                <w:vAlign w:val="center"/>
                <w:hideMark/>
              </w:tcPr>
            </w:tcPrChange>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791" w:author="Brian Bohman" w:date="2021-10-27T05:58:00Z">
              <w:tcPr>
                <w:tcW w:w="720" w:type="dxa"/>
                <w:vAlign w:val="center"/>
                <w:hideMark/>
              </w:tcPr>
            </w:tcPrChange>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792" w:author="Brian Bohman" w:date="2021-10-27T05:58:00Z">
              <w:tcPr>
                <w:tcW w:w="1008" w:type="dxa"/>
                <w:vAlign w:val="center"/>
                <w:hideMark/>
              </w:tcPr>
            </w:tcPrChange>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793" w:author="Brian Bohman" w:date="2021-10-27T05:58:00Z">
              <w:tcPr>
                <w:tcW w:w="1152" w:type="dxa"/>
                <w:vAlign w:val="center"/>
                <w:hideMark/>
              </w:tcPr>
            </w:tcPrChange>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794" w:author="Brian Bohman" w:date="2021-10-27T05:58:00Z">
              <w:tcPr>
                <w:tcW w:w="1008" w:type="dxa"/>
                <w:vAlign w:val="center"/>
                <w:hideMark/>
              </w:tcPr>
            </w:tcPrChange>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19CD" w:rsidRPr="009B3DCC" w14:paraId="382D4305" w14:textId="77777777" w:rsidTr="00E419CD">
        <w:trPr>
          <w:trHeight w:val="165"/>
          <w:trPrChange w:id="16795" w:author="Brian Bohman" w:date="2021-10-27T05:58:00Z">
            <w:trPr>
              <w:trHeight w:val="165"/>
            </w:trPr>
          </w:trPrChange>
        </w:trPr>
        <w:tc>
          <w:tcPr>
            <w:tcW w:w="360" w:type="dxa"/>
            <w:vAlign w:val="center"/>
            <w:hideMark/>
            <w:tcPrChange w:id="16796" w:author="Brian Bohman" w:date="2021-10-27T05:58:00Z">
              <w:tcPr>
                <w:tcW w:w="360" w:type="dxa"/>
                <w:vAlign w:val="center"/>
                <w:hideMark/>
              </w:tcPr>
            </w:tcPrChange>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Change w:id="16797" w:author="Brian Bohman" w:date="2021-10-27T05:58:00Z">
              <w:tcPr>
                <w:tcW w:w="864" w:type="dxa"/>
                <w:vAlign w:val="center"/>
                <w:hideMark/>
              </w:tcPr>
            </w:tcPrChange>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798" w:author="Brian Bohman" w:date="2021-10-27T05:58:00Z">
              <w:tcPr>
                <w:tcW w:w="1152" w:type="dxa"/>
                <w:vAlign w:val="center"/>
                <w:hideMark/>
              </w:tcPr>
            </w:tcPrChange>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799" w:author="Brian Bohman" w:date="2021-10-27T05:58:00Z">
              <w:tcPr>
                <w:tcW w:w="504" w:type="dxa"/>
                <w:vAlign w:val="center"/>
                <w:hideMark/>
              </w:tcPr>
            </w:tcPrChange>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Change w:id="16800" w:author="Brian Bohman" w:date="2021-10-27T05:58:00Z">
              <w:tcPr>
                <w:tcW w:w="1008" w:type="dxa"/>
                <w:vAlign w:val="center"/>
                <w:hideMark/>
              </w:tcPr>
            </w:tcPrChange>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6801" w:author="Brian Bohman" w:date="2021-10-27T05:58:00Z">
              <w:tcPr>
                <w:tcW w:w="1008" w:type="dxa"/>
                <w:vAlign w:val="center"/>
                <w:hideMark/>
              </w:tcPr>
            </w:tcPrChange>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02" w:author="Brian Bohman" w:date="2021-10-27T05:58:00Z">
              <w:tcPr>
                <w:tcW w:w="720" w:type="dxa"/>
                <w:vAlign w:val="center"/>
                <w:hideMark/>
              </w:tcPr>
            </w:tcPrChange>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03" w:author="Brian Bohman" w:date="2021-10-27T05:58:00Z">
              <w:tcPr>
                <w:tcW w:w="1008" w:type="dxa"/>
                <w:vAlign w:val="center"/>
                <w:hideMark/>
              </w:tcPr>
            </w:tcPrChange>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04" w:author="Brian Bohman" w:date="2021-10-27T05:58:00Z">
              <w:tcPr>
                <w:tcW w:w="1152" w:type="dxa"/>
                <w:vAlign w:val="center"/>
                <w:hideMark/>
              </w:tcPr>
            </w:tcPrChange>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440" w:type="dxa"/>
            <w:vAlign w:val="center"/>
            <w:hideMark/>
            <w:tcPrChange w:id="16805" w:author="Brian Bohman" w:date="2021-10-27T05:58:00Z">
              <w:tcPr>
                <w:tcW w:w="1008" w:type="dxa"/>
                <w:vAlign w:val="center"/>
                <w:hideMark/>
              </w:tcPr>
            </w:tcPrChange>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19CD" w:rsidRPr="009B3DCC" w14:paraId="081BAB40" w14:textId="77777777" w:rsidTr="00E419CD">
        <w:trPr>
          <w:trHeight w:val="165"/>
          <w:trPrChange w:id="16806" w:author="Brian Bohman" w:date="2021-10-27T05:58:00Z">
            <w:trPr>
              <w:trHeight w:val="165"/>
            </w:trPr>
          </w:trPrChange>
        </w:trPr>
        <w:tc>
          <w:tcPr>
            <w:tcW w:w="360" w:type="dxa"/>
            <w:vAlign w:val="center"/>
            <w:hideMark/>
            <w:tcPrChange w:id="16807" w:author="Brian Bohman" w:date="2021-10-27T05:58:00Z">
              <w:tcPr>
                <w:tcW w:w="360" w:type="dxa"/>
                <w:vAlign w:val="center"/>
                <w:hideMark/>
              </w:tcPr>
            </w:tcPrChange>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Change w:id="16808" w:author="Brian Bohman" w:date="2021-10-27T05:58:00Z">
              <w:tcPr>
                <w:tcW w:w="864" w:type="dxa"/>
                <w:vAlign w:val="center"/>
                <w:hideMark/>
              </w:tcPr>
            </w:tcPrChange>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09" w:author="Brian Bohman" w:date="2021-10-27T05:58:00Z">
              <w:tcPr>
                <w:tcW w:w="1152" w:type="dxa"/>
                <w:vAlign w:val="center"/>
                <w:hideMark/>
              </w:tcPr>
            </w:tcPrChange>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10" w:author="Brian Bohman" w:date="2021-10-27T05:58:00Z">
              <w:tcPr>
                <w:tcW w:w="504" w:type="dxa"/>
                <w:vAlign w:val="center"/>
                <w:hideMark/>
              </w:tcPr>
            </w:tcPrChange>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11" w:author="Brian Bohman" w:date="2021-10-27T05:58:00Z">
              <w:tcPr>
                <w:tcW w:w="1008" w:type="dxa"/>
                <w:vAlign w:val="center"/>
                <w:hideMark/>
              </w:tcPr>
            </w:tcPrChange>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12" w:author="Brian Bohman" w:date="2021-10-27T05:58:00Z">
              <w:tcPr>
                <w:tcW w:w="1008" w:type="dxa"/>
                <w:vAlign w:val="center"/>
                <w:hideMark/>
              </w:tcPr>
            </w:tcPrChange>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13" w:author="Brian Bohman" w:date="2021-10-27T05:58:00Z">
              <w:tcPr>
                <w:tcW w:w="720" w:type="dxa"/>
                <w:vAlign w:val="center"/>
                <w:hideMark/>
              </w:tcPr>
            </w:tcPrChange>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14" w:author="Brian Bohman" w:date="2021-10-27T05:58:00Z">
              <w:tcPr>
                <w:tcW w:w="1008" w:type="dxa"/>
                <w:vAlign w:val="center"/>
                <w:hideMark/>
              </w:tcPr>
            </w:tcPrChange>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15" w:author="Brian Bohman" w:date="2021-10-27T05:58:00Z">
              <w:tcPr>
                <w:tcW w:w="1152" w:type="dxa"/>
                <w:vAlign w:val="center"/>
                <w:hideMark/>
              </w:tcPr>
            </w:tcPrChange>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440" w:type="dxa"/>
            <w:vAlign w:val="center"/>
            <w:hideMark/>
            <w:tcPrChange w:id="16816" w:author="Brian Bohman" w:date="2021-10-27T05:58:00Z">
              <w:tcPr>
                <w:tcW w:w="1008" w:type="dxa"/>
                <w:vAlign w:val="center"/>
                <w:hideMark/>
              </w:tcPr>
            </w:tcPrChange>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331FD3D2" w14:textId="77777777" w:rsidTr="00E419CD">
        <w:trPr>
          <w:trHeight w:val="180"/>
          <w:trPrChange w:id="16817" w:author="Brian Bohman" w:date="2021-10-27T05:58:00Z">
            <w:trPr>
              <w:trHeight w:val="180"/>
            </w:trPr>
          </w:trPrChange>
        </w:trPr>
        <w:tc>
          <w:tcPr>
            <w:tcW w:w="360" w:type="dxa"/>
            <w:vAlign w:val="center"/>
            <w:hideMark/>
            <w:tcPrChange w:id="16818" w:author="Brian Bohman" w:date="2021-10-27T05:58:00Z">
              <w:tcPr>
                <w:tcW w:w="360" w:type="dxa"/>
                <w:vAlign w:val="center"/>
                <w:hideMark/>
              </w:tcPr>
            </w:tcPrChange>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Change w:id="16819" w:author="Brian Bohman" w:date="2021-10-27T05:58:00Z">
              <w:tcPr>
                <w:tcW w:w="864" w:type="dxa"/>
                <w:vAlign w:val="center"/>
                <w:hideMark/>
              </w:tcPr>
            </w:tcPrChange>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20" w:author="Brian Bohman" w:date="2021-10-27T05:58:00Z">
              <w:tcPr>
                <w:tcW w:w="1152" w:type="dxa"/>
                <w:vAlign w:val="center"/>
                <w:hideMark/>
              </w:tcPr>
            </w:tcPrChange>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21" w:author="Brian Bohman" w:date="2021-10-27T05:58:00Z">
              <w:tcPr>
                <w:tcW w:w="504" w:type="dxa"/>
                <w:vAlign w:val="center"/>
                <w:hideMark/>
              </w:tcPr>
            </w:tcPrChange>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22" w:author="Brian Bohman" w:date="2021-10-27T05:58:00Z">
              <w:tcPr>
                <w:tcW w:w="1008" w:type="dxa"/>
                <w:vAlign w:val="center"/>
                <w:hideMark/>
              </w:tcPr>
            </w:tcPrChange>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23" w:author="Brian Bohman" w:date="2021-10-27T05:58:00Z">
              <w:tcPr>
                <w:tcW w:w="1008" w:type="dxa"/>
                <w:vAlign w:val="center"/>
                <w:hideMark/>
              </w:tcPr>
            </w:tcPrChange>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24" w:author="Brian Bohman" w:date="2021-10-27T05:58:00Z">
              <w:tcPr>
                <w:tcW w:w="720" w:type="dxa"/>
                <w:vAlign w:val="center"/>
                <w:hideMark/>
              </w:tcPr>
            </w:tcPrChange>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25" w:author="Brian Bohman" w:date="2021-10-27T05:58:00Z">
              <w:tcPr>
                <w:tcW w:w="1008" w:type="dxa"/>
                <w:vAlign w:val="center"/>
                <w:hideMark/>
              </w:tcPr>
            </w:tcPrChange>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26" w:author="Brian Bohman" w:date="2021-10-27T05:58:00Z">
              <w:tcPr>
                <w:tcW w:w="1152" w:type="dxa"/>
                <w:vAlign w:val="center"/>
                <w:hideMark/>
              </w:tcPr>
            </w:tcPrChange>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440" w:type="dxa"/>
            <w:vAlign w:val="center"/>
            <w:hideMark/>
            <w:tcPrChange w:id="16827" w:author="Brian Bohman" w:date="2021-10-27T05:58:00Z">
              <w:tcPr>
                <w:tcW w:w="1008" w:type="dxa"/>
                <w:vAlign w:val="center"/>
                <w:hideMark/>
              </w:tcPr>
            </w:tcPrChange>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19CD" w:rsidRPr="009B3DCC" w14:paraId="590129BD" w14:textId="77777777" w:rsidTr="00E419CD">
        <w:trPr>
          <w:trHeight w:val="165"/>
          <w:trPrChange w:id="16828" w:author="Brian Bohman" w:date="2021-10-27T05:58:00Z">
            <w:trPr>
              <w:trHeight w:val="165"/>
            </w:trPr>
          </w:trPrChange>
        </w:trPr>
        <w:tc>
          <w:tcPr>
            <w:tcW w:w="360" w:type="dxa"/>
            <w:vAlign w:val="center"/>
            <w:hideMark/>
            <w:tcPrChange w:id="16829" w:author="Brian Bohman" w:date="2021-10-27T05:58:00Z">
              <w:tcPr>
                <w:tcW w:w="360" w:type="dxa"/>
                <w:vAlign w:val="center"/>
                <w:hideMark/>
              </w:tcPr>
            </w:tcPrChange>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Change w:id="16830" w:author="Brian Bohman" w:date="2021-10-27T05:58:00Z">
              <w:tcPr>
                <w:tcW w:w="864" w:type="dxa"/>
                <w:vAlign w:val="center"/>
                <w:hideMark/>
              </w:tcPr>
            </w:tcPrChange>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31" w:author="Brian Bohman" w:date="2021-10-27T05:58:00Z">
              <w:tcPr>
                <w:tcW w:w="1152" w:type="dxa"/>
                <w:vAlign w:val="center"/>
                <w:hideMark/>
              </w:tcPr>
            </w:tcPrChange>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32" w:author="Brian Bohman" w:date="2021-10-27T05:58:00Z">
              <w:tcPr>
                <w:tcW w:w="504" w:type="dxa"/>
                <w:vAlign w:val="center"/>
                <w:hideMark/>
              </w:tcPr>
            </w:tcPrChange>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Change w:id="16833" w:author="Brian Bohman" w:date="2021-10-27T05:58:00Z">
              <w:tcPr>
                <w:tcW w:w="1008" w:type="dxa"/>
                <w:vAlign w:val="center"/>
                <w:hideMark/>
              </w:tcPr>
            </w:tcPrChange>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6834" w:author="Brian Bohman" w:date="2021-10-27T05:58:00Z">
              <w:tcPr>
                <w:tcW w:w="1008" w:type="dxa"/>
                <w:vAlign w:val="center"/>
                <w:hideMark/>
              </w:tcPr>
            </w:tcPrChange>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35" w:author="Brian Bohman" w:date="2021-10-27T05:58:00Z">
              <w:tcPr>
                <w:tcW w:w="720" w:type="dxa"/>
                <w:vAlign w:val="center"/>
                <w:hideMark/>
              </w:tcPr>
            </w:tcPrChange>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36" w:author="Brian Bohman" w:date="2021-10-27T05:58:00Z">
              <w:tcPr>
                <w:tcW w:w="1008" w:type="dxa"/>
                <w:vAlign w:val="center"/>
                <w:hideMark/>
              </w:tcPr>
            </w:tcPrChange>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37" w:author="Brian Bohman" w:date="2021-10-27T05:58:00Z">
              <w:tcPr>
                <w:tcW w:w="1152" w:type="dxa"/>
                <w:vAlign w:val="center"/>
                <w:hideMark/>
              </w:tcPr>
            </w:tcPrChange>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440" w:type="dxa"/>
            <w:vAlign w:val="center"/>
            <w:hideMark/>
            <w:tcPrChange w:id="16838" w:author="Brian Bohman" w:date="2021-10-27T05:58:00Z">
              <w:tcPr>
                <w:tcW w:w="1008" w:type="dxa"/>
                <w:vAlign w:val="center"/>
                <w:hideMark/>
              </w:tcPr>
            </w:tcPrChange>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19CD" w:rsidRPr="009B3DCC" w14:paraId="1472D4B5" w14:textId="77777777" w:rsidTr="00E419CD">
        <w:trPr>
          <w:trHeight w:val="165"/>
          <w:trPrChange w:id="16839" w:author="Brian Bohman" w:date="2021-10-27T05:58:00Z">
            <w:trPr>
              <w:trHeight w:val="165"/>
            </w:trPr>
          </w:trPrChange>
        </w:trPr>
        <w:tc>
          <w:tcPr>
            <w:tcW w:w="360" w:type="dxa"/>
            <w:vAlign w:val="center"/>
            <w:hideMark/>
            <w:tcPrChange w:id="16840" w:author="Brian Bohman" w:date="2021-10-27T05:58:00Z">
              <w:tcPr>
                <w:tcW w:w="360" w:type="dxa"/>
                <w:vAlign w:val="center"/>
                <w:hideMark/>
              </w:tcPr>
            </w:tcPrChange>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Change w:id="16841" w:author="Brian Bohman" w:date="2021-10-27T05:58:00Z">
              <w:tcPr>
                <w:tcW w:w="864" w:type="dxa"/>
                <w:vAlign w:val="center"/>
                <w:hideMark/>
              </w:tcPr>
            </w:tcPrChange>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42" w:author="Brian Bohman" w:date="2021-10-27T05:58:00Z">
              <w:tcPr>
                <w:tcW w:w="1152" w:type="dxa"/>
                <w:vAlign w:val="center"/>
                <w:hideMark/>
              </w:tcPr>
            </w:tcPrChange>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43" w:author="Brian Bohman" w:date="2021-10-27T05:58:00Z">
              <w:tcPr>
                <w:tcW w:w="504" w:type="dxa"/>
                <w:vAlign w:val="center"/>
                <w:hideMark/>
              </w:tcPr>
            </w:tcPrChange>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44" w:author="Brian Bohman" w:date="2021-10-27T05:58:00Z">
              <w:tcPr>
                <w:tcW w:w="1008" w:type="dxa"/>
                <w:vAlign w:val="center"/>
                <w:hideMark/>
              </w:tcPr>
            </w:tcPrChange>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45" w:author="Brian Bohman" w:date="2021-10-27T05:58:00Z">
              <w:tcPr>
                <w:tcW w:w="1008" w:type="dxa"/>
                <w:vAlign w:val="center"/>
                <w:hideMark/>
              </w:tcPr>
            </w:tcPrChange>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46" w:author="Brian Bohman" w:date="2021-10-27T05:58:00Z">
              <w:tcPr>
                <w:tcW w:w="720" w:type="dxa"/>
                <w:vAlign w:val="center"/>
                <w:hideMark/>
              </w:tcPr>
            </w:tcPrChange>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47" w:author="Brian Bohman" w:date="2021-10-27T05:58:00Z">
              <w:tcPr>
                <w:tcW w:w="1008" w:type="dxa"/>
                <w:vAlign w:val="center"/>
                <w:hideMark/>
              </w:tcPr>
            </w:tcPrChange>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48" w:author="Brian Bohman" w:date="2021-10-27T05:58:00Z">
              <w:tcPr>
                <w:tcW w:w="1152" w:type="dxa"/>
                <w:vAlign w:val="center"/>
                <w:hideMark/>
              </w:tcPr>
            </w:tcPrChange>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440" w:type="dxa"/>
            <w:vAlign w:val="center"/>
            <w:hideMark/>
            <w:tcPrChange w:id="16849" w:author="Brian Bohman" w:date="2021-10-27T05:58:00Z">
              <w:tcPr>
                <w:tcW w:w="1008" w:type="dxa"/>
                <w:vAlign w:val="center"/>
                <w:hideMark/>
              </w:tcPr>
            </w:tcPrChange>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19CD" w:rsidRPr="009B3DCC" w14:paraId="3B882591" w14:textId="77777777" w:rsidTr="00E419CD">
        <w:trPr>
          <w:trHeight w:val="165"/>
          <w:trPrChange w:id="16850" w:author="Brian Bohman" w:date="2021-10-27T05:58:00Z">
            <w:trPr>
              <w:trHeight w:val="165"/>
            </w:trPr>
          </w:trPrChange>
        </w:trPr>
        <w:tc>
          <w:tcPr>
            <w:tcW w:w="360" w:type="dxa"/>
            <w:vAlign w:val="center"/>
            <w:hideMark/>
            <w:tcPrChange w:id="16851" w:author="Brian Bohman" w:date="2021-10-27T05:58:00Z">
              <w:tcPr>
                <w:tcW w:w="360" w:type="dxa"/>
                <w:vAlign w:val="center"/>
                <w:hideMark/>
              </w:tcPr>
            </w:tcPrChange>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Change w:id="16852" w:author="Brian Bohman" w:date="2021-10-27T05:58:00Z">
              <w:tcPr>
                <w:tcW w:w="864" w:type="dxa"/>
                <w:vAlign w:val="center"/>
                <w:hideMark/>
              </w:tcPr>
            </w:tcPrChange>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53" w:author="Brian Bohman" w:date="2021-10-27T05:58:00Z">
              <w:tcPr>
                <w:tcW w:w="1152" w:type="dxa"/>
                <w:vAlign w:val="center"/>
                <w:hideMark/>
              </w:tcPr>
            </w:tcPrChange>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54" w:author="Brian Bohman" w:date="2021-10-27T05:58:00Z">
              <w:tcPr>
                <w:tcW w:w="504" w:type="dxa"/>
                <w:vAlign w:val="center"/>
                <w:hideMark/>
              </w:tcPr>
            </w:tcPrChange>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55" w:author="Brian Bohman" w:date="2021-10-27T05:58:00Z">
              <w:tcPr>
                <w:tcW w:w="1008" w:type="dxa"/>
                <w:vAlign w:val="center"/>
                <w:hideMark/>
              </w:tcPr>
            </w:tcPrChange>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56" w:author="Brian Bohman" w:date="2021-10-27T05:58:00Z">
              <w:tcPr>
                <w:tcW w:w="1008" w:type="dxa"/>
                <w:vAlign w:val="center"/>
                <w:hideMark/>
              </w:tcPr>
            </w:tcPrChange>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57" w:author="Brian Bohman" w:date="2021-10-27T05:58:00Z">
              <w:tcPr>
                <w:tcW w:w="720" w:type="dxa"/>
                <w:vAlign w:val="center"/>
                <w:hideMark/>
              </w:tcPr>
            </w:tcPrChange>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58" w:author="Brian Bohman" w:date="2021-10-27T05:58:00Z">
              <w:tcPr>
                <w:tcW w:w="1008" w:type="dxa"/>
                <w:vAlign w:val="center"/>
                <w:hideMark/>
              </w:tcPr>
            </w:tcPrChange>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59" w:author="Brian Bohman" w:date="2021-10-27T05:58:00Z">
              <w:tcPr>
                <w:tcW w:w="1152" w:type="dxa"/>
                <w:vAlign w:val="center"/>
                <w:hideMark/>
              </w:tcPr>
            </w:tcPrChange>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440" w:type="dxa"/>
            <w:vAlign w:val="center"/>
            <w:hideMark/>
            <w:tcPrChange w:id="16860" w:author="Brian Bohman" w:date="2021-10-27T05:58:00Z">
              <w:tcPr>
                <w:tcW w:w="1008" w:type="dxa"/>
                <w:vAlign w:val="center"/>
                <w:hideMark/>
              </w:tcPr>
            </w:tcPrChange>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19CD" w:rsidRPr="009B3DCC" w14:paraId="3EC3676E" w14:textId="77777777" w:rsidTr="00E419CD">
        <w:trPr>
          <w:trHeight w:val="165"/>
          <w:trPrChange w:id="16861" w:author="Brian Bohman" w:date="2021-10-27T05:58:00Z">
            <w:trPr>
              <w:trHeight w:val="165"/>
            </w:trPr>
          </w:trPrChange>
        </w:trPr>
        <w:tc>
          <w:tcPr>
            <w:tcW w:w="360" w:type="dxa"/>
            <w:vAlign w:val="center"/>
            <w:hideMark/>
            <w:tcPrChange w:id="16862" w:author="Brian Bohman" w:date="2021-10-27T05:58:00Z">
              <w:tcPr>
                <w:tcW w:w="360" w:type="dxa"/>
                <w:vAlign w:val="center"/>
                <w:hideMark/>
              </w:tcPr>
            </w:tcPrChange>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Change w:id="16863" w:author="Brian Bohman" w:date="2021-10-27T05:58:00Z">
              <w:tcPr>
                <w:tcW w:w="864" w:type="dxa"/>
                <w:vAlign w:val="center"/>
                <w:hideMark/>
              </w:tcPr>
            </w:tcPrChange>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64" w:author="Brian Bohman" w:date="2021-10-27T05:58:00Z">
              <w:tcPr>
                <w:tcW w:w="1152" w:type="dxa"/>
                <w:vAlign w:val="center"/>
                <w:hideMark/>
              </w:tcPr>
            </w:tcPrChange>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65" w:author="Brian Bohman" w:date="2021-10-27T05:58:00Z">
              <w:tcPr>
                <w:tcW w:w="504" w:type="dxa"/>
                <w:vAlign w:val="center"/>
                <w:hideMark/>
              </w:tcPr>
            </w:tcPrChange>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Change w:id="16866" w:author="Brian Bohman" w:date="2021-10-27T05:58:00Z">
              <w:tcPr>
                <w:tcW w:w="1008" w:type="dxa"/>
                <w:vAlign w:val="center"/>
                <w:hideMark/>
              </w:tcPr>
            </w:tcPrChange>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6867" w:author="Brian Bohman" w:date="2021-10-27T05:58:00Z">
              <w:tcPr>
                <w:tcW w:w="1008" w:type="dxa"/>
                <w:vAlign w:val="center"/>
                <w:hideMark/>
              </w:tcPr>
            </w:tcPrChange>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68" w:author="Brian Bohman" w:date="2021-10-27T05:58:00Z">
              <w:tcPr>
                <w:tcW w:w="720" w:type="dxa"/>
                <w:vAlign w:val="center"/>
                <w:hideMark/>
              </w:tcPr>
            </w:tcPrChange>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69" w:author="Brian Bohman" w:date="2021-10-27T05:58:00Z">
              <w:tcPr>
                <w:tcW w:w="1008" w:type="dxa"/>
                <w:vAlign w:val="center"/>
                <w:hideMark/>
              </w:tcPr>
            </w:tcPrChange>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870" w:author="Brian Bohman" w:date="2021-10-27T05:58:00Z">
              <w:tcPr>
                <w:tcW w:w="1152" w:type="dxa"/>
                <w:vAlign w:val="center"/>
                <w:hideMark/>
              </w:tcPr>
            </w:tcPrChange>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440" w:type="dxa"/>
            <w:vAlign w:val="center"/>
            <w:hideMark/>
            <w:tcPrChange w:id="16871" w:author="Brian Bohman" w:date="2021-10-27T05:58:00Z">
              <w:tcPr>
                <w:tcW w:w="1008" w:type="dxa"/>
                <w:vAlign w:val="center"/>
                <w:hideMark/>
              </w:tcPr>
            </w:tcPrChange>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19CD" w:rsidRPr="009B3DCC" w14:paraId="4B3D7E4F" w14:textId="77777777" w:rsidTr="00E419CD">
        <w:trPr>
          <w:trHeight w:val="165"/>
          <w:trPrChange w:id="16872" w:author="Brian Bohman" w:date="2021-10-27T05:58:00Z">
            <w:trPr>
              <w:trHeight w:val="165"/>
            </w:trPr>
          </w:trPrChange>
        </w:trPr>
        <w:tc>
          <w:tcPr>
            <w:tcW w:w="360" w:type="dxa"/>
            <w:vAlign w:val="center"/>
            <w:hideMark/>
            <w:tcPrChange w:id="16873" w:author="Brian Bohman" w:date="2021-10-27T05:58:00Z">
              <w:tcPr>
                <w:tcW w:w="360" w:type="dxa"/>
                <w:vAlign w:val="center"/>
                <w:hideMark/>
              </w:tcPr>
            </w:tcPrChange>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Change w:id="16874" w:author="Brian Bohman" w:date="2021-10-27T05:58:00Z">
              <w:tcPr>
                <w:tcW w:w="864" w:type="dxa"/>
                <w:vAlign w:val="center"/>
                <w:hideMark/>
              </w:tcPr>
            </w:tcPrChange>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75" w:author="Brian Bohman" w:date="2021-10-27T05:58:00Z">
              <w:tcPr>
                <w:tcW w:w="1152" w:type="dxa"/>
                <w:vAlign w:val="center"/>
                <w:hideMark/>
              </w:tcPr>
            </w:tcPrChange>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76" w:author="Brian Bohman" w:date="2021-10-27T05:58:00Z">
              <w:tcPr>
                <w:tcW w:w="504" w:type="dxa"/>
                <w:vAlign w:val="center"/>
                <w:hideMark/>
              </w:tcPr>
            </w:tcPrChange>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77" w:author="Brian Bohman" w:date="2021-10-27T05:58:00Z">
              <w:tcPr>
                <w:tcW w:w="1008" w:type="dxa"/>
                <w:vAlign w:val="center"/>
                <w:hideMark/>
              </w:tcPr>
            </w:tcPrChange>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78" w:author="Brian Bohman" w:date="2021-10-27T05:58:00Z">
              <w:tcPr>
                <w:tcW w:w="1008" w:type="dxa"/>
                <w:vAlign w:val="center"/>
                <w:hideMark/>
              </w:tcPr>
            </w:tcPrChange>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79" w:author="Brian Bohman" w:date="2021-10-27T05:58:00Z">
              <w:tcPr>
                <w:tcW w:w="720" w:type="dxa"/>
                <w:vAlign w:val="center"/>
                <w:hideMark/>
              </w:tcPr>
            </w:tcPrChange>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80" w:author="Brian Bohman" w:date="2021-10-27T05:58:00Z">
              <w:tcPr>
                <w:tcW w:w="1008" w:type="dxa"/>
                <w:vAlign w:val="center"/>
                <w:hideMark/>
              </w:tcPr>
            </w:tcPrChange>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881" w:author="Brian Bohman" w:date="2021-10-27T05:58:00Z">
              <w:tcPr>
                <w:tcW w:w="1152" w:type="dxa"/>
                <w:vAlign w:val="center"/>
                <w:hideMark/>
              </w:tcPr>
            </w:tcPrChange>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440" w:type="dxa"/>
            <w:vAlign w:val="center"/>
            <w:hideMark/>
            <w:tcPrChange w:id="16882" w:author="Brian Bohman" w:date="2021-10-27T05:58:00Z">
              <w:tcPr>
                <w:tcW w:w="1008" w:type="dxa"/>
                <w:vAlign w:val="center"/>
                <w:hideMark/>
              </w:tcPr>
            </w:tcPrChange>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2F91BFAC" w14:textId="77777777" w:rsidTr="00E419CD">
        <w:trPr>
          <w:trHeight w:val="165"/>
          <w:trPrChange w:id="16883" w:author="Brian Bohman" w:date="2021-10-27T05:58:00Z">
            <w:trPr>
              <w:trHeight w:val="165"/>
            </w:trPr>
          </w:trPrChange>
        </w:trPr>
        <w:tc>
          <w:tcPr>
            <w:tcW w:w="360" w:type="dxa"/>
            <w:vAlign w:val="center"/>
            <w:hideMark/>
            <w:tcPrChange w:id="16884" w:author="Brian Bohman" w:date="2021-10-27T05:58:00Z">
              <w:tcPr>
                <w:tcW w:w="360" w:type="dxa"/>
                <w:vAlign w:val="center"/>
                <w:hideMark/>
              </w:tcPr>
            </w:tcPrChange>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Change w:id="16885" w:author="Brian Bohman" w:date="2021-10-27T05:58:00Z">
              <w:tcPr>
                <w:tcW w:w="864" w:type="dxa"/>
                <w:vAlign w:val="center"/>
                <w:hideMark/>
              </w:tcPr>
            </w:tcPrChange>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86" w:author="Brian Bohman" w:date="2021-10-27T05:58:00Z">
              <w:tcPr>
                <w:tcW w:w="1152" w:type="dxa"/>
                <w:vAlign w:val="center"/>
                <w:hideMark/>
              </w:tcPr>
            </w:tcPrChange>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87" w:author="Brian Bohman" w:date="2021-10-27T05:58:00Z">
              <w:tcPr>
                <w:tcW w:w="504" w:type="dxa"/>
                <w:vAlign w:val="center"/>
                <w:hideMark/>
              </w:tcPr>
            </w:tcPrChange>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88" w:author="Brian Bohman" w:date="2021-10-27T05:58:00Z">
              <w:tcPr>
                <w:tcW w:w="1008" w:type="dxa"/>
                <w:vAlign w:val="center"/>
                <w:hideMark/>
              </w:tcPr>
            </w:tcPrChange>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889" w:author="Brian Bohman" w:date="2021-10-27T05:58:00Z">
              <w:tcPr>
                <w:tcW w:w="1008" w:type="dxa"/>
                <w:vAlign w:val="center"/>
                <w:hideMark/>
              </w:tcPr>
            </w:tcPrChange>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890" w:author="Brian Bohman" w:date="2021-10-27T05:58:00Z">
              <w:tcPr>
                <w:tcW w:w="720" w:type="dxa"/>
                <w:vAlign w:val="center"/>
                <w:hideMark/>
              </w:tcPr>
            </w:tcPrChange>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891" w:author="Brian Bohman" w:date="2021-10-27T05:58:00Z">
              <w:tcPr>
                <w:tcW w:w="1008" w:type="dxa"/>
                <w:vAlign w:val="center"/>
                <w:hideMark/>
              </w:tcPr>
            </w:tcPrChange>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892" w:author="Brian Bohman" w:date="2021-10-27T05:58:00Z">
              <w:tcPr>
                <w:tcW w:w="1152" w:type="dxa"/>
                <w:vAlign w:val="center"/>
                <w:hideMark/>
              </w:tcPr>
            </w:tcPrChange>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440" w:type="dxa"/>
            <w:vAlign w:val="center"/>
            <w:hideMark/>
            <w:tcPrChange w:id="16893" w:author="Brian Bohman" w:date="2021-10-27T05:58:00Z">
              <w:tcPr>
                <w:tcW w:w="1008" w:type="dxa"/>
                <w:vAlign w:val="center"/>
                <w:hideMark/>
              </w:tcPr>
            </w:tcPrChange>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19CD" w:rsidRPr="009B3DCC" w14:paraId="7425BFE0" w14:textId="77777777" w:rsidTr="00E419CD">
        <w:trPr>
          <w:trHeight w:val="165"/>
          <w:trPrChange w:id="16894" w:author="Brian Bohman" w:date="2021-10-27T05:58:00Z">
            <w:trPr>
              <w:trHeight w:val="165"/>
            </w:trPr>
          </w:trPrChange>
        </w:trPr>
        <w:tc>
          <w:tcPr>
            <w:tcW w:w="360" w:type="dxa"/>
            <w:vAlign w:val="center"/>
            <w:hideMark/>
            <w:tcPrChange w:id="16895" w:author="Brian Bohman" w:date="2021-10-27T05:58:00Z">
              <w:tcPr>
                <w:tcW w:w="360" w:type="dxa"/>
                <w:vAlign w:val="center"/>
                <w:hideMark/>
              </w:tcPr>
            </w:tcPrChange>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Change w:id="16896" w:author="Brian Bohman" w:date="2021-10-27T05:58:00Z">
              <w:tcPr>
                <w:tcW w:w="864" w:type="dxa"/>
                <w:vAlign w:val="center"/>
                <w:hideMark/>
              </w:tcPr>
            </w:tcPrChange>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897" w:author="Brian Bohman" w:date="2021-10-27T05:58:00Z">
              <w:tcPr>
                <w:tcW w:w="1152" w:type="dxa"/>
                <w:vAlign w:val="center"/>
                <w:hideMark/>
              </w:tcPr>
            </w:tcPrChange>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898" w:author="Brian Bohman" w:date="2021-10-27T05:58:00Z">
              <w:tcPr>
                <w:tcW w:w="504" w:type="dxa"/>
                <w:vAlign w:val="center"/>
                <w:hideMark/>
              </w:tcPr>
            </w:tcPrChange>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Change w:id="16899" w:author="Brian Bohman" w:date="2021-10-27T05:58:00Z">
              <w:tcPr>
                <w:tcW w:w="1008" w:type="dxa"/>
                <w:vAlign w:val="center"/>
                <w:hideMark/>
              </w:tcPr>
            </w:tcPrChange>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Change w:id="16900" w:author="Brian Bohman" w:date="2021-10-27T05:58:00Z">
              <w:tcPr>
                <w:tcW w:w="1008" w:type="dxa"/>
                <w:vAlign w:val="center"/>
                <w:hideMark/>
              </w:tcPr>
            </w:tcPrChange>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01" w:author="Brian Bohman" w:date="2021-10-27T05:58:00Z">
              <w:tcPr>
                <w:tcW w:w="720" w:type="dxa"/>
                <w:vAlign w:val="center"/>
                <w:hideMark/>
              </w:tcPr>
            </w:tcPrChange>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02" w:author="Brian Bohman" w:date="2021-10-27T05:58:00Z">
              <w:tcPr>
                <w:tcW w:w="1008" w:type="dxa"/>
                <w:vAlign w:val="center"/>
                <w:hideMark/>
              </w:tcPr>
            </w:tcPrChange>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03" w:author="Brian Bohman" w:date="2021-10-27T05:58:00Z">
              <w:tcPr>
                <w:tcW w:w="1152" w:type="dxa"/>
                <w:vAlign w:val="center"/>
                <w:hideMark/>
              </w:tcPr>
            </w:tcPrChange>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6904" w:author="Brian Bohman" w:date="2021-10-27T05:58:00Z">
              <w:tcPr>
                <w:tcW w:w="1008" w:type="dxa"/>
                <w:vAlign w:val="center"/>
                <w:hideMark/>
              </w:tcPr>
            </w:tcPrChange>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38C568A5" w14:textId="77777777" w:rsidTr="00E419CD">
        <w:trPr>
          <w:trHeight w:val="165"/>
          <w:trPrChange w:id="16905" w:author="Brian Bohman" w:date="2021-10-27T05:58:00Z">
            <w:trPr>
              <w:trHeight w:val="165"/>
            </w:trPr>
          </w:trPrChange>
        </w:trPr>
        <w:tc>
          <w:tcPr>
            <w:tcW w:w="360" w:type="dxa"/>
            <w:vAlign w:val="center"/>
            <w:hideMark/>
            <w:tcPrChange w:id="16906" w:author="Brian Bohman" w:date="2021-10-27T05:58:00Z">
              <w:tcPr>
                <w:tcW w:w="360" w:type="dxa"/>
                <w:vAlign w:val="center"/>
                <w:hideMark/>
              </w:tcPr>
            </w:tcPrChange>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Change w:id="16907" w:author="Brian Bohman" w:date="2021-10-27T05:58:00Z">
              <w:tcPr>
                <w:tcW w:w="864" w:type="dxa"/>
                <w:vAlign w:val="center"/>
                <w:hideMark/>
              </w:tcPr>
            </w:tcPrChange>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08" w:author="Brian Bohman" w:date="2021-10-27T05:58:00Z">
              <w:tcPr>
                <w:tcW w:w="1152" w:type="dxa"/>
                <w:vAlign w:val="center"/>
                <w:hideMark/>
              </w:tcPr>
            </w:tcPrChange>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09" w:author="Brian Bohman" w:date="2021-10-27T05:58:00Z">
              <w:tcPr>
                <w:tcW w:w="504" w:type="dxa"/>
                <w:vAlign w:val="center"/>
                <w:hideMark/>
              </w:tcPr>
            </w:tcPrChange>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10" w:author="Brian Bohman" w:date="2021-10-27T05:58:00Z">
              <w:tcPr>
                <w:tcW w:w="1008" w:type="dxa"/>
                <w:vAlign w:val="center"/>
                <w:hideMark/>
              </w:tcPr>
            </w:tcPrChange>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11" w:author="Brian Bohman" w:date="2021-10-27T05:58:00Z">
              <w:tcPr>
                <w:tcW w:w="1008" w:type="dxa"/>
                <w:vAlign w:val="center"/>
                <w:hideMark/>
              </w:tcPr>
            </w:tcPrChange>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12" w:author="Brian Bohman" w:date="2021-10-27T05:58:00Z">
              <w:tcPr>
                <w:tcW w:w="720" w:type="dxa"/>
                <w:vAlign w:val="center"/>
                <w:hideMark/>
              </w:tcPr>
            </w:tcPrChange>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13" w:author="Brian Bohman" w:date="2021-10-27T05:58:00Z">
              <w:tcPr>
                <w:tcW w:w="1008" w:type="dxa"/>
                <w:vAlign w:val="center"/>
                <w:hideMark/>
              </w:tcPr>
            </w:tcPrChange>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14" w:author="Brian Bohman" w:date="2021-10-27T05:58:00Z">
              <w:tcPr>
                <w:tcW w:w="1152" w:type="dxa"/>
                <w:vAlign w:val="center"/>
                <w:hideMark/>
              </w:tcPr>
            </w:tcPrChange>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440" w:type="dxa"/>
            <w:vAlign w:val="center"/>
            <w:hideMark/>
            <w:tcPrChange w:id="16915" w:author="Brian Bohman" w:date="2021-10-27T05:58:00Z">
              <w:tcPr>
                <w:tcW w:w="1008" w:type="dxa"/>
                <w:vAlign w:val="center"/>
                <w:hideMark/>
              </w:tcPr>
            </w:tcPrChange>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EAC3F5A" w14:textId="77777777" w:rsidTr="00E419CD">
        <w:trPr>
          <w:trHeight w:val="165"/>
          <w:trPrChange w:id="16916" w:author="Brian Bohman" w:date="2021-10-27T05:58:00Z">
            <w:trPr>
              <w:trHeight w:val="165"/>
            </w:trPr>
          </w:trPrChange>
        </w:trPr>
        <w:tc>
          <w:tcPr>
            <w:tcW w:w="360" w:type="dxa"/>
            <w:vAlign w:val="center"/>
            <w:hideMark/>
            <w:tcPrChange w:id="16917" w:author="Brian Bohman" w:date="2021-10-27T05:58:00Z">
              <w:tcPr>
                <w:tcW w:w="360" w:type="dxa"/>
                <w:vAlign w:val="center"/>
                <w:hideMark/>
              </w:tcPr>
            </w:tcPrChange>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Change w:id="16918" w:author="Brian Bohman" w:date="2021-10-27T05:58:00Z">
              <w:tcPr>
                <w:tcW w:w="864" w:type="dxa"/>
                <w:vAlign w:val="center"/>
                <w:hideMark/>
              </w:tcPr>
            </w:tcPrChange>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19" w:author="Brian Bohman" w:date="2021-10-27T05:58:00Z">
              <w:tcPr>
                <w:tcW w:w="1152" w:type="dxa"/>
                <w:vAlign w:val="center"/>
                <w:hideMark/>
              </w:tcPr>
            </w:tcPrChange>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20" w:author="Brian Bohman" w:date="2021-10-27T05:58:00Z">
              <w:tcPr>
                <w:tcW w:w="504" w:type="dxa"/>
                <w:vAlign w:val="center"/>
                <w:hideMark/>
              </w:tcPr>
            </w:tcPrChange>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21" w:author="Brian Bohman" w:date="2021-10-27T05:58:00Z">
              <w:tcPr>
                <w:tcW w:w="1008" w:type="dxa"/>
                <w:vAlign w:val="center"/>
                <w:hideMark/>
              </w:tcPr>
            </w:tcPrChange>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22" w:author="Brian Bohman" w:date="2021-10-27T05:58:00Z">
              <w:tcPr>
                <w:tcW w:w="1008" w:type="dxa"/>
                <w:vAlign w:val="center"/>
                <w:hideMark/>
              </w:tcPr>
            </w:tcPrChange>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23" w:author="Brian Bohman" w:date="2021-10-27T05:58:00Z">
              <w:tcPr>
                <w:tcW w:w="720" w:type="dxa"/>
                <w:vAlign w:val="center"/>
                <w:hideMark/>
              </w:tcPr>
            </w:tcPrChange>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24" w:author="Brian Bohman" w:date="2021-10-27T05:58:00Z">
              <w:tcPr>
                <w:tcW w:w="1008" w:type="dxa"/>
                <w:vAlign w:val="center"/>
                <w:hideMark/>
              </w:tcPr>
            </w:tcPrChange>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25" w:author="Brian Bohman" w:date="2021-10-27T05:58:00Z">
              <w:tcPr>
                <w:tcW w:w="1152" w:type="dxa"/>
                <w:vAlign w:val="center"/>
                <w:hideMark/>
              </w:tcPr>
            </w:tcPrChange>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440" w:type="dxa"/>
            <w:vAlign w:val="center"/>
            <w:hideMark/>
            <w:tcPrChange w:id="16926" w:author="Brian Bohman" w:date="2021-10-27T05:58:00Z">
              <w:tcPr>
                <w:tcW w:w="1008" w:type="dxa"/>
                <w:vAlign w:val="center"/>
                <w:hideMark/>
              </w:tcPr>
            </w:tcPrChange>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6023A074" w14:textId="77777777" w:rsidTr="00E419CD">
        <w:trPr>
          <w:trHeight w:val="165"/>
          <w:trPrChange w:id="16927" w:author="Brian Bohman" w:date="2021-10-27T05:58:00Z">
            <w:trPr>
              <w:trHeight w:val="165"/>
            </w:trPr>
          </w:trPrChange>
        </w:trPr>
        <w:tc>
          <w:tcPr>
            <w:tcW w:w="360" w:type="dxa"/>
            <w:vAlign w:val="center"/>
            <w:hideMark/>
            <w:tcPrChange w:id="16928" w:author="Brian Bohman" w:date="2021-10-27T05:58:00Z">
              <w:tcPr>
                <w:tcW w:w="360" w:type="dxa"/>
                <w:vAlign w:val="center"/>
                <w:hideMark/>
              </w:tcPr>
            </w:tcPrChange>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Change w:id="16929" w:author="Brian Bohman" w:date="2021-10-27T05:58:00Z">
              <w:tcPr>
                <w:tcW w:w="864" w:type="dxa"/>
                <w:vAlign w:val="center"/>
                <w:hideMark/>
              </w:tcPr>
            </w:tcPrChange>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30" w:author="Brian Bohman" w:date="2021-10-27T05:58:00Z">
              <w:tcPr>
                <w:tcW w:w="1152" w:type="dxa"/>
                <w:vAlign w:val="center"/>
                <w:hideMark/>
              </w:tcPr>
            </w:tcPrChange>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31" w:author="Brian Bohman" w:date="2021-10-27T05:58:00Z">
              <w:tcPr>
                <w:tcW w:w="504" w:type="dxa"/>
                <w:vAlign w:val="center"/>
                <w:hideMark/>
              </w:tcPr>
            </w:tcPrChange>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Change w:id="16932" w:author="Brian Bohman" w:date="2021-10-27T05:58:00Z">
              <w:tcPr>
                <w:tcW w:w="1008" w:type="dxa"/>
                <w:vAlign w:val="center"/>
                <w:hideMark/>
              </w:tcPr>
            </w:tcPrChange>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6933" w:author="Brian Bohman" w:date="2021-10-27T05:58:00Z">
              <w:tcPr>
                <w:tcW w:w="1008" w:type="dxa"/>
                <w:vAlign w:val="center"/>
                <w:hideMark/>
              </w:tcPr>
            </w:tcPrChange>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34" w:author="Brian Bohman" w:date="2021-10-27T05:58:00Z">
              <w:tcPr>
                <w:tcW w:w="720" w:type="dxa"/>
                <w:vAlign w:val="center"/>
                <w:hideMark/>
              </w:tcPr>
            </w:tcPrChange>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35" w:author="Brian Bohman" w:date="2021-10-27T05:58:00Z">
              <w:tcPr>
                <w:tcW w:w="1008" w:type="dxa"/>
                <w:vAlign w:val="center"/>
                <w:hideMark/>
              </w:tcPr>
            </w:tcPrChange>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36" w:author="Brian Bohman" w:date="2021-10-27T05:58:00Z">
              <w:tcPr>
                <w:tcW w:w="1152" w:type="dxa"/>
                <w:vAlign w:val="center"/>
                <w:hideMark/>
              </w:tcPr>
            </w:tcPrChange>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440" w:type="dxa"/>
            <w:vAlign w:val="center"/>
            <w:hideMark/>
            <w:tcPrChange w:id="16937" w:author="Brian Bohman" w:date="2021-10-27T05:58:00Z">
              <w:tcPr>
                <w:tcW w:w="1008" w:type="dxa"/>
                <w:vAlign w:val="center"/>
                <w:hideMark/>
              </w:tcPr>
            </w:tcPrChange>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0FC2E4D8" w14:textId="77777777" w:rsidTr="00E419CD">
        <w:trPr>
          <w:trHeight w:val="165"/>
          <w:trPrChange w:id="16938" w:author="Brian Bohman" w:date="2021-10-27T05:58:00Z">
            <w:trPr>
              <w:trHeight w:val="165"/>
            </w:trPr>
          </w:trPrChange>
        </w:trPr>
        <w:tc>
          <w:tcPr>
            <w:tcW w:w="360" w:type="dxa"/>
            <w:vAlign w:val="center"/>
            <w:hideMark/>
            <w:tcPrChange w:id="16939" w:author="Brian Bohman" w:date="2021-10-27T05:58:00Z">
              <w:tcPr>
                <w:tcW w:w="360" w:type="dxa"/>
                <w:vAlign w:val="center"/>
                <w:hideMark/>
              </w:tcPr>
            </w:tcPrChange>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Change w:id="16940" w:author="Brian Bohman" w:date="2021-10-27T05:58:00Z">
              <w:tcPr>
                <w:tcW w:w="864" w:type="dxa"/>
                <w:vAlign w:val="center"/>
                <w:hideMark/>
              </w:tcPr>
            </w:tcPrChange>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41" w:author="Brian Bohman" w:date="2021-10-27T05:58:00Z">
              <w:tcPr>
                <w:tcW w:w="1152" w:type="dxa"/>
                <w:vAlign w:val="center"/>
                <w:hideMark/>
              </w:tcPr>
            </w:tcPrChange>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42" w:author="Brian Bohman" w:date="2021-10-27T05:58:00Z">
              <w:tcPr>
                <w:tcW w:w="504" w:type="dxa"/>
                <w:vAlign w:val="center"/>
                <w:hideMark/>
              </w:tcPr>
            </w:tcPrChange>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43" w:author="Brian Bohman" w:date="2021-10-27T05:58:00Z">
              <w:tcPr>
                <w:tcW w:w="1008" w:type="dxa"/>
                <w:vAlign w:val="center"/>
                <w:hideMark/>
              </w:tcPr>
            </w:tcPrChange>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44" w:author="Brian Bohman" w:date="2021-10-27T05:58:00Z">
              <w:tcPr>
                <w:tcW w:w="1008" w:type="dxa"/>
                <w:vAlign w:val="center"/>
                <w:hideMark/>
              </w:tcPr>
            </w:tcPrChange>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45" w:author="Brian Bohman" w:date="2021-10-27T05:58:00Z">
              <w:tcPr>
                <w:tcW w:w="720" w:type="dxa"/>
                <w:vAlign w:val="center"/>
                <w:hideMark/>
              </w:tcPr>
            </w:tcPrChange>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46" w:author="Brian Bohman" w:date="2021-10-27T05:58:00Z">
              <w:tcPr>
                <w:tcW w:w="1008" w:type="dxa"/>
                <w:vAlign w:val="center"/>
                <w:hideMark/>
              </w:tcPr>
            </w:tcPrChange>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47" w:author="Brian Bohman" w:date="2021-10-27T05:58:00Z">
              <w:tcPr>
                <w:tcW w:w="1152" w:type="dxa"/>
                <w:vAlign w:val="center"/>
                <w:hideMark/>
              </w:tcPr>
            </w:tcPrChange>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440" w:type="dxa"/>
            <w:vAlign w:val="center"/>
            <w:hideMark/>
            <w:tcPrChange w:id="16948" w:author="Brian Bohman" w:date="2021-10-27T05:58:00Z">
              <w:tcPr>
                <w:tcW w:w="1008" w:type="dxa"/>
                <w:vAlign w:val="center"/>
                <w:hideMark/>
              </w:tcPr>
            </w:tcPrChange>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42DA9644" w14:textId="77777777" w:rsidTr="00E419CD">
        <w:trPr>
          <w:trHeight w:val="165"/>
          <w:trPrChange w:id="16949" w:author="Brian Bohman" w:date="2021-10-27T05:58:00Z">
            <w:trPr>
              <w:trHeight w:val="165"/>
            </w:trPr>
          </w:trPrChange>
        </w:trPr>
        <w:tc>
          <w:tcPr>
            <w:tcW w:w="360" w:type="dxa"/>
            <w:vAlign w:val="center"/>
            <w:hideMark/>
            <w:tcPrChange w:id="16950" w:author="Brian Bohman" w:date="2021-10-27T05:58:00Z">
              <w:tcPr>
                <w:tcW w:w="360" w:type="dxa"/>
                <w:vAlign w:val="center"/>
                <w:hideMark/>
              </w:tcPr>
            </w:tcPrChange>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Change w:id="16951" w:author="Brian Bohman" w:date="2021-10-27T05:58:00Z">
              <w:tcPr>
                <w:tcW w:w="864" w:type="dxa"/>
                <w:vAlign w:val="center"/>
                <w:hideMark/>
              </w:tcPr>
            </w:tcPrChange>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52" w:author="Brian Bohman" w:date="2021-10-27T05:58:00Z">
              <w:tcPr>
                <w:tcW w:w="1152" w:type="dxa"/>
                <w:vAlign w:val="center"/>
                <w:hideMark/>
              </w:tcPr>
            </w:tcPrChange>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53" w:author="Brian Bohman" w:date="2021-10-27T05:58:00Z">
              <w:tcPr>
                <w:tcW w:w="504" w:type="dxa"/>
                <w:vAlign w:val="center"/>
                <w:hideMark/>
              </w:tcPr>
            </w:tcPrChange>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54" w:author="Brian Bohman" w:date="2021-10-27T05:58:00Z">
              <w:tcPr>
                <w:tcW w:w="1008" w:type="dxa"/>
                <w:vAlign w:val="center"/>
                <w:hideMark/>
              </w:tcPr>
            </w:tcPrChange>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55" w:author="Brian Bohman" w:date="2021-10-27T05:58:00Z">
              <w:tcPr>
                <w:tcW w:w="1008" w:type="dxa"/>
                <w:vAlign w:val="center"/>
                <w:hideMark/>
              </w:tcPr>
            </w:tcPrChange>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56" w:author="Brian Bohman" w:date="2021-10-27T05:58:00Z">
              <w:tcPr>
                <w:tcW w:w="720" w:type="dxa"/>
                <w:vAlign w:val="center"/>
                <w:hideMark/>
              </w:tcPr>
            </w:tcPrChange>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57" w:author="Brian Bohman" w:date="2021-10-27T05:58:00Z">
              <w:tcPr>
                <w:tcW w:w="1008" w:type="dxa"/>
                <w:vAlign w:val="center"/>
                <w:hideMark/>
              </w:tcPr>
            </w:tcPrChange>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58" w:author="Brian Bohman" w:date="2021-10-27T05:58:00Z">
              <w:tcPr>
                <w:tcW w:w="1152" w:type="dxa"/>
                <w:vAlign w:val="center"/>
                <w:hideMark/>
              </w:tcPr>
            </w:tcPrChange>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440" w:type="dxa"/>
            <w:vAlign w:val="center"/>
            <w:hideMark/>
            <w:tcPrChange w:id="16959" w:author="Brian Bohman" w:date="2021-10-27T05:58:00Z">
              <w:tcPr>
                <w:tcW w:w="1008" w:type="dxa"/>
                <w:vAlign w:val="center"/>
                <w:hideMark/>
              </w:tcPr>
            </w:tcPrChange>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19CD" w:rsidRPr="009B3DCC" w14:paraId="5D36A0BE" w14:textId="77777777" w:rsidTr="00E419CD">
        <w:trPr>
          <w:trHeight w:val="165"/>
          <w:trPrChange w:id="16960" w:author="Brian Bohman" w:date="2021-10-27T05:58:00Z">
            <w:trPr>
              <w:trHeight w:val="165"/>
            </w:trPr>
          </w:trPrChange>
        </w:trPr>
        <w:tc>
          <w:tcPr>
            <w:tcW w:w="360" w:type="dxa"/>
            <w:vAlign w:val="center"/>
            <w:hideMark/>
            <w:tcPrChange w:id="16961" w:author="Brian Bohman" w:date="2021-10-27T05:58:00Z">
              <w:tcPr>
                <w:tcW w:w="360" w:type="dxa"/>
                <w:vAlign w:val="center"/>
                <w:hideMark/>
              </w:tcPr>
            </w:tcPrChange>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Change w:id="16962" w:author="Brian Bohman" w:date="2021-10-27T05:58:00Z">
              <w:tcPr>
                <w:tcW w:w="864" w:type="dxa"/>
                <w:vAlign w:val="center"/>
                <w:hideMark/>
              </w:tcPr>
            </w:tcPrChange>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63" w:author="Brian Bohman" w:date="2021-10-27T05:58:00Z">
              <w:tcPr>
                <w:tcW w:w="1152" w:type="dxa"/>
                <w:vAlign w:val="center"/>
                <w:hideMark/>
              </w:tcPr>
            </w:tcPrChange>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Change w:id="16964" w:author="Brian Bohman" w:date="2021-10-27T05:58:00Z">
              <w:tcPr>
                <w:tcW w:w="504" w:type="dxa"/>
                <w:vAlign w:val="center"/>
                <w:hideMark/>
              </w:tcPr>
            </w:tcPrChange>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Change w:id="16965" w:author="Brian Bohman" w:date="2021-10-27T05:58:00Z">
              <w:tcPr>
                <w:tcW w:w="1008" w:type="dxa"/>
                <w:vAlign w:val="center"/>
                <w:hideMark/>
              </w:tcPr>
            </w:tcPrChange>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6966" w:author="Brian Bohman" w:date="2021-10-27T05:58:00Z">
              <w:tcPr>
                <w:tcW w:w="1008" w:type="dxa"/>
                <w:vAlign w:val="center"/>
                <w:hideMark/>
              </w:tcPr>
            </w:tcPrChange>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67" w:author="Brian Bohman" w:date="2021-10-27T05:58:00Z">
              <w:tcPr>
                <w:tcW w:w="720" w:type="dxa"/>
                <w:vAlign w:val="center"/>
                <w:hideMark/>
              </w:tcPr>
            </w:tcPrChange>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68" w:author="Brian Bohman" w:date="2021-10-27T05:58:00Z">
              <w:tcPr>
                <w:tcW w:w="1008" w:type="dxa"/>
                <w:vAlign w:val="center"/>
                <w:hideMark/>
              </w:tcPr>
            </w:tcPrChange>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6969" w:author="Brian Bohman" w:date="2021-10-27T05:58:00Z">
              <w:tcPr>
                <w:tcW w:w="1152" w:type="dxa"/>
                <w:vAlign w:val="center"/>
                <w:hideMark/>
              </w:tcPr>
            </w:tcPrChange>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440" w:type="dxa"/>
            <w:vAlign w:val="center"/>
            <w:hideMark/>
            <w:tcPrChange w:id="16970" w:author="Brian Bohman" w:date="2021-10-27T05:58:00Z">
              <w:tcPr>
                <w:tcW w:w="1008" w:type="dxa"/>
                <w:vAlign w:val="center"/>
                <w:hideMark/>
              </w:tcPr>
            </w:tcPrChange>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2E6FFA32" w14:textId="77777777" w:rsidTr="00E419CD">
        <w:trPr>
          <w:trHeight w:val="180"/>
          <w:trPrChange w:id="16971" w:author="Brian Bohman" w:date="2021-10-27T05:58:00Z">
            <w:trPr>
              <w:trHeight w:val="180"/>
            </w:trPr>
          </w:trPrChange>
        </w:trPr>
        <w:tc>
          <w:tcPr>
            <w:tcW w:w="360" w:type="dxa"/>
            <w:vAlign w:val="center"/>
            <w:hideMark/>
            <w:tcPrChange w:id="16972" w:author="Brian Bohman" w:date="2021-10-27T05:58:00Z">
              <w:tcPr>
                <w:tcW w:w="360" w:type="dxa"/>
                <w:vAlign w:val="center"/>
                <w:hideMark/>
              </w:tcPr>
            </w:tcPrChange>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Change w:id="16973" w:author="Brian Bohman" w:date="2021-10-27T05:58:00Z">
              <w:tcPr>
                <w:tcW w:w="864" w:type="dxa"/>
                <w:vAlign w:val="center"/>
                <w:hideMark/>
              </w:tcPr>
            </w:tcPrChange>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74" w:author="Brian Bohman" w:date="2021-10-27T05:58:00Z">
              <w:tcPr>
                <w:tcW w:w="1152" w:type="dxa"/>
                <w:vAlign w:val="center"/>
                <w:hideMark/>
              </w:tcPr>
            </w:tcPrChange>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75" w:author="Brian Bohman" w:date="2021-10-27T05:58:00Z">
              <w:tcPr>
                <w:tcW w:w="504" w:type="dxa"/>
                <w:vAlign w:val="center"/>
                <w:hideMark/>
              </w:tcPr>
            </w:tcPrChange>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76" w:author="Brian Bohman" w:date="2021-10-27T05:58:00Z">
              <w:tcPr>
                <w:tcW w:w="1008" w:type="dxa"/>
                <w:vAlign w:val="center"/>
                <w:hideMark/>
              </w:tcPr>
            </w:tcPrChange>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77" w:author="Brian Bohman" w:date="2021-10-27T05:58:00Z">
              <w:tcPr>
                <w:tcW w:w="1008" w:type="dxa"/>
                <w:vAlign w:val="center"/>
                <w:hideMark/>
              </w:tcPr>
            </w:tcPrChange>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78" w:author="Brian Bohman" w:date="2021-10-27T05:58:00Z">
              <w:tcPr>
                <w:tcW w:w="720" w:type="dxa"/>
                <w:vAlign w:val="center"/>
                <w:hideMark/>
              </w:tcPr>
            </w:tcPrChange>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79" w:author="Brian Bohman" w:date="2021-10-27T05:58:00Z">
              <w:tcPr>
                <w:tcW w:w="1008" w:type="dxa"/>
                <w:vAlign w:val="center"/>
                <w:hideMark/>
              </w:tcPr>
            </w:tcPrChange>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6980" w:author="Brian Bohman" w:date="2021-10-27T05:58:00Z">
              <w:tcPr>
                <w:tcW w:w="1152" w:type="dxa"/>
                <w:vAlign w:val="center"/>
                <w:hideMark/>
              </w:tcPr>
            </w:tcPrChange>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440" w:type="dxa"/>
            <w:vAlign w:val="center"/>
            <w:hideMark/>
            <w:tcPrChange w:id="16981" w:author="Brian Bohman" w:date="2021-10-27T05:58:00Z">
              <w:tcPr>
                <w:tcW w:w="1008" w:type="dxa"/>
                <w:vAlign w:val="center"/>
                <w:hideMark/>
              </w:tcPr>
            </w:tcPrChange>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6C9DF86F" w14:textId="77777777" w:rsidTr="00E419CD">
        <w:trPr>
          <w:trHeight w:val="165"/>
          <w:trPrChange w:id="16982" w:author="Brian Bohman" w:date="2021-10-27T05:58:00Z">
            <w:trPr>
              <w:trHeight w:val="165"/>
            </w:trPr>
          </w:trPrChange>
        </w:trPr>
        <w:tc>
          <w:tcPr>
            <w:tcW w:w="360" w:type="dxa"/>
            <w:vAlign w:val="center"/>
            <w:hideMark/>
            <w:tcPrChange w:id="16983" w:author="Brian Bohman" w:date="2021-10-27T05:58:00Z">
              <w:tcPr>
                <w:tcW w:w="360" w:type="dxa"/>
                <w:vAlign w:val="center"/>
                <w:hideMark/>
              </w:tcPr>
            </w:tcPrChange>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Change w:id="16984" w:author="Brian Bohman" w:date="2021-10-27T05:58:00Z">
              <w:tcPr>
                <w:tcW w:w="864" w:type="dxa"/>
                <w:vAlign w:val="center"/>
                <w:hideMark/>
              </w:tcPr>
            </w:tcPrChange>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85" w:author="Brian Bohman" w:date="2021-10-27T05:58:00Z">
              <w:tcPr>
                <w:tcW w:w="1152" w:type="dxa"/>
                <w:vAlign w:val="center"/>
                <w:hideMark/>
              </w:tcPr>
            </w:tcPrChange>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86" w:author="Brian Bohman" w:date="2021-10-27T05:58:00Z">
              <w:tcPr>
                <w:tcW w:w="504" w:type="dxa"/>
                <w:vAlign w:val="center"/>
                <w:hideMark/>
              </w:tcPr>
            </w:tcPrChange>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87" w:author="Brian Bohman" w:date="2021-10-27T05:58:00Z">
              <w:tcPr>
                <w:tcW w:w="1008" w:type="dxa"/>
                <w:vAlign w:val="center"/>
                <w:hideMark/>
              </w:tcPr>
            </w:tcPrChange>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88" w:author="Brian Bohman" w:date="2021-10-27T05:58:00Z">
              <w:tcPr>
                <w:tcW w:w="1008" w:type="dxa"/>
                <w:vAlign w:val="center"/>
                <w:hideMark/>
              </w:tcPr>
            </w:tcPrChange>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6989" w:author="Brian Bohman" w:date="2021-10-27T05:58:00Z">
              <w:tcPr>
                <w:tcW w:w="720" w:type="dxa"/>
                <w:vAlign w:val="center"/>
                <w:hideMark/>
              </w:tcPr>
            </w:tcPrChange>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6990" w:author="Brian Bohman" w:date="2021-10-27T05:58:00Z">
              <w:tcPr>
                <w:tcW w:w="1008" w:type="dxa"/>
                <w:vAlign w:val="center"/>
                <w:hideMark/>
              </w:tcPr>
            </w:tcPrChange>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6991" w:author="Brian Bohman" w:date="2021-10-27T05:58:00Z">
              <w:tcPr>
                <w:tcW w:w="1152" w:type="dxa"/>
                <w:vAlign w:val="center"/>
                <w:hideMark/>
              </w:tcPr>
            </w:tcPrChange>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440" w:type="dxa"/>
            <w:vAlign w:val="center"/>
            <w:hideMark/>
            <w:tcPrChange w:id="16992" w:author="Brian Bohman" w:date="2021-10-27T05:58:00Z">
              <w:tcPr>
                <w:tcW w:w="1008" w:type="dxa"/>
                <w:vAlign w:val="center"/>
                <w:hideMark/>
              </w:tcPr>
            </w:tcPrChange>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4F688D20" w14:textId="77777777" w:rsidTr="00E419CD">
        <w:trPr>
          <w:trHeight w:val="165"/>
          <w:trPrChange w:id="16993" w:author="Brian Bohman" w:date="2021-10-27T05:58:00Z">
            <w:trPr>
              <w:trHeight w:val="165"/>
            </w:trPr>
          </w:trPrChange>
        </w:trPr>
        <w:tc>
          <w:tcPr>
            <w:tcW w:w="360" w:type="dxa"/>
            <w:vAlign w:val="center"/>
            <w:hideMark/>
            <w:tcPrChange w:id="16994" w:author="Brian Bohman" w:date="2021-10-27T05:58:00Z">
              <w:tcPr>
                <w:tcW w:w="360" w:type="dxa"/>
                <w:vAlign w:val="center"/>
                <w:hideMark/>
              </w:tcPr>
            </w:tcPrChange>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Change w:id="16995" w:author="Brian Bohman" w:date="2021-10-27T05:58:00Z">
              <w:tcPr>
                <w:tcW w:w="864" w:type="dxa"/>
                <w:vAlign w:val="center"/>
                <w:hideMark/>
              </w:tcPr>
            </w:tcPrChange>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6996" w:author="Brian Bohman" w:date="2021-10-27T05:58:00Z">
              <w:tcPr>
                <w:tcW w:w="1152" w:type="dxa"/>
                <w:vAlign w:val="center"/>
                <w:hideMark/>
              </w:tcPr>
            </w:tcPrChange>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6997" w:author="Brian Bohman" w:date="2021-10-27T05:58:00Z">
              <w:tcPr>
                <w:tcW w:w="504" w:type="dxa"/>
                <w:vAlign w:val="center"/>
                <w:hideMark/>
              </w:tcPr>
            </w:tcPrChange>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Change w:id="16998" w:author="Brian Bohman" w:date="2021-10-27T05:58:00Z">
              <w:tcPr>
                <w:tcW w:w="1008" w:type="dxa"/>
                <w:vAlign w:val="center"/>
                <w:hideMark/>
              </w:tcPr>
            </w:tcPrChange>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Change w:id="16999" w:author="Brian Bohman" w:date="2021-10-27T05:58:00Z">
              <w:tcPr>
                <w:tcW w:w="1008" w:type="dxa"/>
                <w:vAlign w:val="center"/>
                <w:hideMark/>
              </w:tcPr>
            </w:tcPrChange>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00" w:author="Brian Bohman" w:date="2021-10-27T05:58:00Z">
              <w:tcPr>
                <w:tcW w:w="720" w:type="dxa"/>
                <w:vAlign w:val="center"/>
                <w:hideMark/>
              </w:tcPr>
            </w:tcPrChange>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01" w:author="Brian Bohman" w:date="2021-10-27T05:58:00Z">
              <w:tcPr>
                <w:tcW w:w="1008" w:type="dxa"/>
                <w:vAlign w:val="center"/>
                <w:hideMark/>
              </w:tcPr>
            </w:tcPrChange>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02" w:author="Brian Bohman" w:date="2021-10-27T05:58:00Z">
              <w:tcPr>
                <w:tcW w:w="1152" w:type="dxa"/>
                <w:vAlign w:val="center"/>
                <w:hideMark/>
              </w:tcPr>
            </w:tcPrChange>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440" w:type="dxa"/>
            <w:vAlign w:val="center"/>
            <w:hideMark/>
            <w:tcPrChange w:id="17003" w:author="Brian Bohman" w:date="2021-10-27T05:58:00Z">
              <w:tcPr>
                <w:tcW w:w="1008" w:type="dxa"/>
                <w:vAlign w:val="center"/>
                <w:hideMark/>
              </w:tcPr>
            </w:tcPrChange>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19CD" w:rsidRPr="009B3DCC" w14:paraId="5F4C2154" w14:textId="77777777" w:rsidTr="00E419CD">
        <w:trPr>
          <w:trHeight w:val="165"/>
          <w:trPrChange w:id="17004" w:author="Brian Bohman" w:date="2021-10-27T05:58:00Z">
            <w:trPr>
              <w:trHeight w:val="165"/>
            </w:trPr>
          </w:trPrChange>
        </w:trPr>
        <w:tc>
          <w:tcPr>
            <w:tcW w:w="360" w:type="dxa"/>
            <w:vAlign w:val="center"/>
            <w:hideMark/>
            <w:tcPrChange w:id="17005" w:author="Brian Bohman" w:date="2021-10-27T05:58:00Z">
              <w:tcPr>
                <w:tcW w:w="360" w:type="dxa"/>
                <w:vAlign w:val="center"/>
                <w:hideMark/>
              </w:tcPr>
            </w:tcPrChange>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Change w:id="17006" w:author="Brian Bohman" w:date="2021-10-27T05:58:00Z">
              <w:tcPr>
                <w:tcW w:w="864" w:type="dxa"/>
                <w:vAlign w:val="center"/>
                <w:hideMark/>
              </w:tcPr>
            </w:tcPrChange>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07" w:author="Brian Bohman" w:date="2021-10-27T05:58:00Z">
              <w:tcPr>
                <w:tcW w:w="1152" w:type="dxa"/>
                <w:vAlign w:val="center"/>
                <w:hideMark/>
              </w:tcPr>
            </w:tcPrChange>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08" w:author="Brian Bohman" w:date="2021-10-27T05:58:00Z">
              <w:tcPr>
                <w:tcW w:w="504" w:type="dxa"/>
                <w:vAlign w:val="center"/>
                <w:hideMark/>
              </w:tcPr>
            </w:tcPrChange>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09" w:author="Brian Bohman" w:date="2021-10-27T05:58:00Z">
              <w:tcPr>
                <w:tcW w:w="1008" w:type="dxa"/>
                <w:vAlign w:val="center"/>
                <w:hideMark/>
              </w:tcPr>
            </w:tcPrChange>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10" w:author="Brian Bohman" w:date="2021-10-27T05:58:00Z">
              <w:tcPr>
                <w:tcW w:w="1008" w:type="dxa"/>
                <w:vAlign w:val="center"/>
                <w:hideMark/>
              </w:tcPr>
            </w:tcPrChange>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11" w:author="Brian Bohman" w:date="2021-10-27T05:58:00Z">
              <w:tcPr>
                <w:tcW w:w="720" w:type="dxa"/>
                <w:vAlign w:val="center"/>
                <w:hideMark/>
              </w:tcPr>
            </w:tcPrChange>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12" w:author="Brian Bohman" w:date="2021-10-27T05:58:00Z">
              <w:tcPr>
                <w:tcW w:w="1008" w:type="dxa"/>
                <w:vAlign w:val="center"/>
                <w:hideMark/>
              </w:tcPr>
            </w:tcPrChange>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13" w:author="Brian Bohman" w:date="2021-10-27T05:58:00Z">
              <w:tcPr>
                <w:tcW w:w="1152" w:type="dxa"/>
                <w:vAlign w:val="center"/>
                <w:hideMark/>
              </w:tcPr>
            </w:tcPrChange>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440" w:type="dxa"/>
            <w:vAlign w:val="center"/>
            <w:hideMark/>
            <w:tcPrChange w:id="17014" w:author="Brian Bohman" w:date="2021-10-27T05:58:00Z">
              <w:tcPr>
                <w:tcW w:w="1008" w:type="dxa"/>
                <w:vAlign w:val="center"/>
                <w:hideMark/>
              </w:tcPr>
            </w:tcPrChange>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04CEC3DA" w14:textId="77777777" w:rsidTr="00E419CD">
        <w:trPr>
          <w:trHeight w:val="165"/>
          <w:trPrChange w:id="17015" w:author="Brian Bohman" w:date="2021-10-27T05:58:00Z">
            <w:trPr>
              <w:trHeight w:val="165"/>
            </w:trPr>
          </w:trPrChange>
        </w:trPr>
        <w:tc>
          <w:tcPr>
            <w:tcW w:w="360" w:type="dxa"/>
            <w:vAlign w:val="center"/>
            <w:hideMark/>
            <w:tcPrChange w:id="17016" w:author="Brian Bohman" w:date="2021-10-27T05:58:00Z">
              <w:tcPr>
                <w:tcW w:w="360" w:type="dxa"/>
                <w:vAlign w:val="center"/>
                <w:hideMark/>
              </w:tcPr>
            </w:tcPrChange>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Change w:id="17017" w:author="Brian Bohman" w:date="2021-10-27T05:58:00Z">
              <w:tcPr>
                <w:tcW w:w="864" w:type="dxa"/>
                <w:vAlign w:val="center"/>
                <w:hideMark/>
              </w:tcPr>
            </w:tcPrChange>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18" w:author="Brian Bohman" w:date="2021-10-27T05:58:00Z">
              <w:tcPr>
                <w:tcW w:w="1152" w:type="dxa"/>
                <w:vAlign w:val="center"/>
                <w:hideMark/>
              </w:tcPr>
            </w:tcPrChange>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19" w:author="Brian Bohman" w:date="2021-10-27T05:58:00Z">
              <w:tcPr>
                <w:tcW w:w="504" w:type="dxa"/>
                <w:vAlign w:val="center"/>
                <w:hideMark/>
              </w:tcPr>
            </w:tcPrChange>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20" w:author="Brian Bohman" w:date="2021-10-27T05:58:00Z">
              <w:tcPr>
                <w:tcW w:w="1008" w:type="dxa"/>
                <w:vAlign w:val="center"/>
                <w:hideMark/>
              </w:tcPr>
            </w:tcPrChange>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21" w:author="Brian Bohman" w:date="2021-10-27T05:58:00Z">
              <w:tcPr>
                <w:tcW w:w="1008" w:type="dxa"/>
                <w:vAlign w:val="center"/>
                <w:hideMark/>
              </w:tcPr>
            </w:tcPrChange>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22" w:author="Brian Bohman" w:date="2021-10-27T05:58:00Z">
              <w:tcPr>
                <w:tcW w:w="720" w:type="dxa"/>
                <w:vAlign w:val="center"/>
                <w:hideMark/>
              </w:tcPr>
            </w:tcPrChange>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23" w:author="Brian Bohman" w:date="2021-10-27T05:58:00Z">
              <w:tcPr>
                <w:tcW w:w="1008" w:type="dxa"/>
                <w:vAlign w:val="center"/>
                <w:hideMark/>
              </w:tcPr>
            </w:tcPrChange>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24" w:author="Brian Bohman" w:date="2021-10-27T05:58:00Z">
              <w:tcPr>
                <w:tcW w:w="1152" w:type="dxa"/>
                <w:vAlign w:val="center"/>
                <w:hideMark/>
              </w:tcPr>
            </w:tcPrChange>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440" w:type="dxa"/>
            <w:vAlign w:val="center"/>
            <w:hideMark/>
            <w:tcPrChange w:id="17025" w:author="Brian Bohman" w:date="2021-10-27T05:58:00Z">
              <w:tcPr>
                <w:tcW w:w="1008" w:type="dxa"/>
                <w:vAlign w:val="center"/>
                <w:hideMark/>
              </w:tcPr>
            </w:tcPrChange>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19CD" w:rsidRPr="009B3DCC" w14:paraId="66C3CC0D" w14:textId="77777777" w:rsidTr="00E419CD">
        <w:trPr>
          <w:trHeight w:val="165"/>
          <w:trPrChange w:id="17026" w:author="Brian Bohman" w:date="2021-10-27T05:58:00Z">
            <w:trPr>
              <w:trHeight w:val="165"/>
            </w:trPr>
          </w:trPrChange>
        </w:trPr>
        <w:tc>
          <w:tcPr>
            <w:tcW w:w="360" w:type="dxa"/>
            <w:vAlign w:val="center"/>
            <w:hideMark/>
            <w:tcPrChange w:id="17027" w:author="Brian Bohman" w:date="2021-10-27T05:58:00Z">
              <w:tcPr>
                <w:tcW w:w="360" w:type="dxa"/>
                <w:vAlign w:val="center"/>
                <w:hideMark/>
              </w:tcPr>
            </w:tcPrChange>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Change w:id="17028" w:author="Brian Bohman" w:date="2021-10-27T05:58:00Z">
              <w:tcPr>
                <w:tcW w:w="864" w:type="dxa"/>
                <w:vAlign w:val="center"/>
                <w:hideMark/>
              </w:tcPr>
            </w:tcPrChange>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29" w:author="Brian Bohman" w:date="2021-10-27T05:58:00Z">
              <w:tcPr>
                <w:tcW w:w="1152" w:type="dxa"/>
                <w:vAlign w:val="center"/>
                <w:hideMark/>
              </w:tcPr>
            </w:tcPrChange>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30" w:author="Brian Bohman" w:date="2021-10-27T05:58:00Z">
              <w:tcPr>
                <w:tcW w:w="504" w:type="dxa"/>
                <w:vAlign w:val="center"/>
                <w:hideMark/>
              </w:tcPr>
            </w:tcPrChange>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Change w:id="17031" w:author="Brian Bohman" w:date="2021-10-27T05:58:00Z">
              <w:tcPr>
                <w:tcW w:w="1008" w:type="dxa"/>
                <w:vAlign w:val="center"/>
                <w:hideMark/>
              </w:tcPr>
            </w:tcPrChange>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Change w:id="17032" w:author="Brian Bohman" w:date="2021-10-27T05:58:00Z">
              <w:tcPr>
                <w:tcW w:w="1008" w:type="dxa"/>
                <w:vAlign w:val="center"/>
                <w:hideMark/>
              </w:tcPr>
            </w:tcPrChange>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33" w:author="Brian Bohman" w:date="2021-10-27T05:58:00Z">
              <w:tcPr>
                <w:tcW w:w="720" w:type="dxa"/>
                <w:vAlign w:val="center"/>
                <w:hideMark/>
              </w:tcPr>
            </w:tcPrChange>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34" w:author="Brian Bohman" w:date="2021-10-27T05:58:00Z">
              <w:tcPr>
                <w:tcW w:w="1008" w:type="dxa"/>
                <w:vAlign w:val="center"/>
                <w:hideMark/>
              </w:tcPr>
            </w:tcPrChange>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35" w:author="Brian Bohman" w:date="2021-10-27T05:58:00Z">
              <w:tcPr>
                <w:tcW w:w="1152" w:type="dxa"/>
                <w:vAlign w:val="center"/>
                <w:hideMark/>
              </w:tcPr>
            </w:tcPrChange>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440" w:type="dxa"/>
            <w:vAlign w:val="center"/>
            <w:hideMark/>
            <w:tcPrChange w:id="17036" w:author="Brian Bohman" w:date="2021-10-27T05:58:00Z">
              <w:tcPr>
                <w:tcW w:w="1008" w:type="dxa"/>
                <w:vAlign w:val="center"/>
                <w:hideMark/>
              </w:tcPr>
            </w:tcPrChange>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19CD" w:rsidRPr="009B3DCC" w14:paraId="687703F7" w14:textId="77777777" w:rsidTr="00E419CD">
        <w:trPr>
          <w:trHeight w:val="165"/>
          <w:trPrChange w:id="17037" w:author="Brian Bohman" w:date="2021-10-27T05:58:00Z">
            <w:trPr>
              <w:trHeight w:val="165"/>
            </w:trPr>
          </w:trPrChange>
        </w:trPr>
        <w:tc>
          <w:tcPr>
            <w:tcW w:w="360" w:type="dxa"/>
            <w:vAlign w:val="center"/>
            <w:hideMark/>
            <w:tcPrChange w:id="17038" w:author="Brian Bohman" w:date="2021-10-27T05:58:00Z">
              <w:tcPr>
                <w:tcW w:w="360" w:type="dxa"/>
                <w:vAlign w:val="center"/>
                <w:hideMark/>
              </w:tcPr>
            </w:tcPrChange>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Change w:id="17039" w:author="Brian Bohman" w:date="2021-10-27T05:58:00Z">
              <w:tcPr>
                <w:tcW w:w="864" w:type="dxa"/>
                <w:vAlign w:val="center"/>
                <w:hideMark/>
              </w:tcPr>
            </w:tcPrChange>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40" w:author="Brian Bohman" w:date="2021-10-27T05:58:00Z">
              <w:tcPr>
                <w:tcW w:w="1152" w:type="dxa"/>
                <w:vAlign w:val="center"/>
                <w:hideMark/>
              </w:tcPr>
            </w:tcPrChange>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41" w:author="Brian Bohman" w:date="2021-10-27T05:58:00Z">
              <w:tcPr>
                <w:tcW w:w="504" w:type="dxa"/>
                <w:vAlign w:val="center"/>
                <w:hideMark/>
              </w:tcPr>
            </w:tcPrChange>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42" w:author="Brian Bohman" w:date="2021-10-27T05:58:00Z">
              <w:tcPr>
                <w:tcW w:w="1008" w:type="dxa"/>
                <w:vAlign w:val="center"/>
                <w:hideMark/>
              </w:tcPr>
            </w:tcPrChange>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43" w:author="Brian Bohman" w:date="2021-10-27T05:58:00Z">
              <w:tcPr>
                <w:tcW w:w="1008" w:type="dxa"/>
                <w:vAlign w:val="center"/>
                <w:hideMark/>
              </w:tcPr>
            </w:tcPrChange>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44" w:author="Brian Bohman" w:date="2021-10-27T05:58:00Z">
              <w:tcPr>
                <w:tcW w:w="720" w:type="dxa"/>
                <w:vAlign w:val="center"/>
                <w:hideMark/>
              </w:tcPr>
            </w:tcPrChange>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45" w:author="Brian Bohman" w:date="2021-10-27T05:58:00Z">
              <w:tcPr>
                <w:tcW w:w="1008" w:type="dxa"/>
                <w:vAlign w:val="center"/>
                <w:hideMark/>
              </w:tcPr>
            </w:tcPrChange>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46" w:author="Brian Bohman" w:date="2021-10-27T05:58:00Z">
              <w:tcPr>
                <w:tcW w:w="1152" w:type="dxa"/>
                <w:vAlign w:val="center"/>
                <w:hideMark/>
              </w:tcPr>
            </w:tcPrChange>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440" w:type="dxa"/>
            <w:vAlign w:val="center"/>
            <w:hideMark/>
            <w:tcPrChange w:id="17047" w:author="Brian Bohman" w:date="2021-10-27T05:58:00Z">
              <w:tcPr>
                <w:tcW w:w="1008" w:type="dxa"/>
                <w:vAlign w:val="center"/>
                <w:hideMark/>
              </w:tcPr>
            </w:tcPrChange>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1180D4D4" w14:textId="77777777" w:rsidTr="00E419CD">
        <w:trPr>
          <w:trHeight w:val="165"/>
          <w:trPrChange w:id="17048" w:author="Brian Bohman" w:date="2021-10-27T05:58:00Z">
            <w:trPr>
              <w:trHeight w:val="165"/>
            </w:trPr>
          </w:trPrChange>
        </w:trPr>
        <w:tc>
          <w:tcPr>
            <w:tcW w:w="360" w:type="dxa"/>
            <w:vAlign w:val="center"/>
            <w:hideMark/>
            <w:tcPrChange w:id="17049" w:author="Brian Bohman" w:date="2021-10-27T05:58:00Z">
              <w:tcPr>
                <w:tcW w:w="360" w:type="dxa"/>
                <w:vAlign w:val="center"/>
                <w:hideMark/>
              </w:tcPr>
            </w:tcPrChange>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Change w:id="17050" w:author="Brian Bohman" w:date="2021-10-27T05:58:00Z">
              <w:tcPr>
                <w:tcW w:w="864" w:type="dxa"/>
                <w:vAlign w:val="center"/>
                <w:hideMark/>
              </w:tcPr>
            </w:tcPrChange>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51" w:author="Brian Bohman" w:date="2021-10-27T05:58:00Z">
              <w:tcPr>
                <w:tcW w:w="1152" w:type="dxa"/>
                <w:vAlign w:val="center"/>
                <w:hideMark/>
              </w:tcPr>
            </w:tcPrChange>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52" w:author="Brian Bohman" w:date="2021-10-27T05:58:00Z">
              <w:tcPr>
                <w:tcW w:w="504" w:type="dxa"/>
                <w:vAlign w:val="center"/>
                <w:hideMark/>
              </w:tcPr>
            </w:tcPrChange>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53" w:author="Brian Bohman" w:date="2021-10-27T05:58:00Z">
              <w:tcPr>
                <w:tcW w:w="1008" w:type="dxa"/>
                <w:vAlign w:val="center"/>
                <w:hideMark/>
              </w:tcPr>
            </w:tcPrChange>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54" w:author="Brian Bohman" w:date="2021-10-27T05:58:00Z">
              <w:tcPr>
                <w:tcW w:w="1008" w:type="dxa"/>
                <w:vAlign w:val="center"/>
                <w:hideMark/>
              </w:tcPr>
            </w:tcPrChange>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55" w:author="Brian Bohman" w:date="2021-10-27T05:58:00Z">
              <w:tcPr>
                <w:tcW w:w="720" w:type="dxa"/>
                <w:vAlign w:val="center"/>
                <w:hideMark/>
              </w:tcPr>
            </w:tcPrChange>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56" w:author="Brian Bohman" w:date="2021-10-27T05:58:00Z">
              <w:tcPr>
                <w:tcW w:w="1008" w:type="dxa"/>
                <w:vAlign w:val="center"/>
                <w:hideMark/>
              </w:tcPr>
            </w:tcPrChange>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57" w:author="Brian Bohman" w:date="2021-10-27T05:58:00Z">
              <w:tcPr>
                <w:tcW w:w="1152" w:type="dxa"/>
                <w:vAlign w:val="center"/>
                <w:hideMark/>
              </w:tcPr>
            </w:tcPrChange>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440" w:type="dxa"/>
            <w:vAlign w:val="center"/>
            <w:hideMark/>
            <w:tcPrChange w:id="17058" w:author="Brian Bohman" w:date="2021-10-27T05:58:00Z">
              <w:tcPr>
                <w:tcW w:w="1008" w:type="dxa"/>
                <w:vAlign w:val="center"/>
                <w:hideMark/>
              </w:tcPr>
            </w:tcPrChange>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19CD" w:rsidRPr="009B3DCC" w14:paraId="1868FE53" w14:textId="77777777" w:rsidTr="00E419CD">
        <w:trPr>
          <w:trHeight w:val="165"/>
          <w:trPrChange w:id="17059" w:author="Brian Bohman" w:date="2021-10-27T05:58:00Z">
            <w:trPr>
              <w:trHeight w:val="165"/>
            </w:trPr>
          </w:trPrChange>
        </w:trPr>
        <w:tc>
          <w:tcPr>
            <w:tcW w:w="360" w:type="dxa"/>
            <w:vAlign w:val="center"/>
            <w:hideMark/>
            <w:tcPrChange w:id="17060" w:author="Brian Bohman" w:date="2021-10-27T05:58:00Z">
              <w:tcPr>
                <w:tcW w:w="360" w:type="dxa"/>
                <w:vAlign w:val="center"/>
                <w:hideMark/>
              </w:tcPr>
            </w:tcPrChange>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Change w:id="17061" w:author="Brian Bohman" w:date="2021-10-27T05:58:00Z">
              <w:tcPr>
                <w:tcW w:w="864" w:type="dxa"/>
                <w:vAlign w:val="center"/>
                <w:hideMark/>
              </w:tcPr>
            </w:tcPrChange>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62" w:author="Brian Bohman" w:date="2021-10-27T05:58:00Z">
              <w:tcPr>
                <w:tcW w:w="1152" w:type="dxa"/>
                <w:vAlign w:val="center"/>
                <w:hideMark/>
              </w:tcPr>
            </w:tcPrChange>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63" w:author="Brian Bohman" w:date="2021-10-27T05:58:00Z">
              <w:tcPr>
                <w:tcW w:w="504" w:type="dxa"/>
                <w:vAlign w:val="center"/>
                <w:hideMark/>
              </w:tcPr>
            </w:tcPrChange>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Change w:id="17064" w:author="Brian Bohman" w:date="2021-10-27T05:58:00Z">
              <w:tcPr>
                <w:tcW w:w="1008" w:type="dxa"/>
                <w:vAlign w:val="center"/>
                <w:hideMark/>
              </w:tcPr>
            </w:tcPrChange>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Change w:id="17065" w:author="Brian Bohman" w:date="2021-10-27T05:58:00Z">
              <w:tcPr>
                <w:tcW w:w="1008" w:type="dxa"/>
                <w:vAlign w:val="center"/>
                <w:hideMark/>
              </w:tcPr>
            </w:tcPrChange>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66" w:author="Brian Bohman" w:date="2021-10-27T05:58:00Z">
              <w:tcPr>
                <w:tcW w:w="720" w:type="dxa"/>
                <w:vAlign w:val="center"/>
                <w:hideMark/>
              </w:tcPr>
            </w:tcPrChange>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67" w:author="Brian Bohman" w:date="2021-10-27T05:58:00Z">
              <w:tcPr>
                <w:tcW w:w="1008" w:type="dxa"/>
                <w:vAlign w:val="center"/>
                <w:hideMark/>
              </w:tcPr>
            </w:tcPrChange>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068" w:author="Brian Bohman" w:date="2021-10-27T05:58:00Z">
              <w:tcPr>
                <w:tcW w:w="1152" w:type="dxa"/>
                <w:vAlign w:val="center"/>
                <w:hideMark/>
              </w:tcPr>
            </w:tcPrChange>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440" w:type="dxa"/>
            <w:vAlign w:val="center"/>
            <w:hideMark/>
            <w:tcPrChange w:id="17069" w:author="Brian Bohman" w:date="2021-10-27T05:58:00Z">
              <w:tcPr>
                <w:tcW w:w="1008" w:type="dxa"/>
                <w:vAlign w:val="center"/>
                <w:hideMark/>
              </w:tcPr>
            </w:tcPrChange>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19CD" w:rsidRPr="009B3DCC" w14:paraId="1C130D80" w14:textId="77777777" w:rsidTr="00E419CD">
        <w:trPr>
          <w:trHeight w:val="165"/>
          <w:trPrChange w:id="17070" w:author="Brian Bohman" w:date="2021-10-27T05:58:00Z">
            <w:trPr>
              <w:trHeight w:val="165"/>
            </w:trPr>
          </w:trPrChange>
        </w:trPr>
        <w:tc>
          <w:tcPr>
            <w:tcW w:w="360" w:type="dxa"/>
            <w:vAlign w:val="center"/>
            <w:hideMark/>
            <w:tcPrChange w:id="17071" w:author="Brian Bohman" w:date="2021-10-27T05:58:00Z">
              <w:tcPr>
                <w:tcW w:w="360" w:type="dxa"/>
                <w:vAlign w:val="center"/>
                <w:hideMark/>
              </w:tcPr>
            </w:tcPrChange>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Change w:id="17072" w:author="Brian Bohman" w:date="2021-10-27T05:58:00Z">
              <w:tcPr>
                <w:tcW w:w="864" w:type="dxa"/>
                <w:vAlign w:val="center"/>
                <w:hideMark/>
              </w:tcPr>
            </w:tcPrChange>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73" w:author="Brian Bohman" w:date="2021-10-27T05:58:00Z">
              <w:tcPr>
                <w:tcW w:w="1152" w:type="dxa"/>
                <w:vAlign w:val="center"/>
                <w:hideMark/>
              </w:tcPr>
            </w:tcPrChange>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74" w:author="Brian Bohman" w:date="2021-10-27T05:58:00Z">
              <w:tcPr>
                <w:tcW w:w="504" w:type="dxa"/>
                <w:vAlign w:val="center"/>
                <w:hideMark/>
              </w:tcPr>
            </w:tcPrChange>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75" w:author="Brian Bohman" w:date="2021-10-27T05:58:00Z">
              <w:tcPr>
                <w:tcW w:w="1008" w:type="dxa"/>
                <w:vAlign w:val="center"/>
                <w:hideMark/>
              </w:tcPr>
            </w:tcPrChange>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76" w:author="Brian Bohman" w:date="2021-10-27T05:58:00Z">
              <w:tcPr>
                <w:tcW w:w="1008" w:type="dxa"/>
                <w:vAlign w:val="center"/>
                <w:hideMark/>
              </w:tcPr>
            </w:tcPrChange>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77" w:author="Brian Bohman" w:date="2021-10-27T05:58:00Z">
              <w:tcPr>
                <w:tcW w:w="720" w:type="dxa"/>
                <w:vAlign w:val="center"/>
                <w:hideMark/>
              </w:tcPr>
            </w:tcPrChange>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78" w:author="Brian Bohman" w:date="2021-10-27T05:58:00Z">
              <w:tcPr>
                <w:tcW w:w="1008" w:type="dxa"/>
                <w:vAlign w:val="center"/>
                <w:hideMark/>
              </w:tcPr>
            </w:tcPrChange>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079" w:author="Brian Bohman" w:date="2021-10-27T05:58:00Z">
              <w:tcPr>
                <w:tcW w:w="1152" w:type="dxa"/>
                <w:vAlign w:val="center"/>
                <w:hideMark/>
              </w:tcPr>
            </w:tcPrChange>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440" w:type="dxa"/>
            <w:vAlign w:val="center"/>
            <w:hideMark/>
            <w:tcPrChange w:id="17080" w:author="Brian Bohman" w:date="2021-10-27T05:58:00Z">
              <w:tcPr>
                <w:tcW w:w="1008" w:type="dxa"/>
                <w:vAlign w:val="center"/>
                <w:hideMark/>
              </w:tcPr>
            </w:tcPrChange>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49A5C17" w14:textId="77777777" w:rsidTr="00E419CD">
        <w:trPr>
          <w:trHeight w:val="165"/>
          <w:trPrChange w:id="17081" w:author="Brian Bohman" w:date="2021-10-27T05:58:00Z">
            <w:trPr>
              <w:trHeight w:val="165"/>
            </w:trPr>
          </w:trPrChange>
        </w:trPr>
        <w:tc>
          <w:tcPr>
            <w:tcW w:w="360" w:type="dxa"/>
            <w:vAlign w:val="center"/>
            <w:hideMark/>
            <w:tcPrChange w:id="17082" w:author="Brian Bohman" w:date="2021-10-27T05:58:00Z">
              <w:tcPr>
                <w:tcW w:w="360" w:type="dxa"/>
                <w:vAlign w:val="center"/>
                <w:hideMark/>
              </w:tcPr>
            </w:tcPrChange>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Change w:id="17083" w:author="Brian Bohman" w:date="2021-10-27T05:58:00Z">
              <w:tcPr>
                <w:tcW w:w="864" w:type="dxa"/>
                <w:vAlign w:val="center"/>
                <w:hideMark/>
              </w:tcPr>
            </w:tcPrChange>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84" w:author="Brian Bohman" w:date="2021-10-27T05:58:00Z">
              <w:tcPr>
                <w:tcW w:w="1152" w:type="dxa"/>
                <w:vAlign w:val="center"/>
                <w:hideMark/>
              </w:tcPr>
            </w:tcPrChange>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85" w:author="Brian Bohman" w:date="2021-10-27T05:58:00Z">
              <w:tcPr>
                <w:tcW w:w="504" w:type="dxa"/>
                <w:vAlign w:val="center"/>
                <w:hideMark/>
              </w:tcPr>
            </w:tcPrChange>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86" w:author="Brian Bohman" w:date="2021-10-27T05:58:00Z">
              <w:tcPr>
                <w:tcW w:w="1008" w:type="dxa"/>
                <w:vAlign w:val="center"/>
                <w:hideMark/>
              </w:tcPr>
            </w:tcPrChange>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87" w:author="Brian Bohman" w:date="2021-10-27T05:58:00Z">
              <w:tcPr>
                <w:tcW w:w="1008" w:type="dxa"/>
                <w:vAlign w:val="center"/>
                <w:hideMark/>
              </w:tcPr>
            </w:tcPrChange>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88" w:author="Brian Bohman" w:date="2021-10-27T05:58:00Z">
              <w:tcPr>
                <w:tcW w:w="720" w:type="dxa"/>
                <w:vAlign w:val="center"/>
                <w:hideMark/>
              </w:tcPr>
            </w:tcPrChange>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089" w:author="Brian Bohman" w:date="2021-10-27T05:58:00Z">
              <w:tcPr>
                <w:tcW w:w="1008" w:type="dxa"/>
                <w:vAlign w:val="center"/>
                <w:hideMark/>
              </w:tcPr>
            </w:tcPrChange>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090" w:author="Brian Bohman" w:date="2021-10-27T05:58:00Z">
              <w:tcPr>
                <w:tcW w:w="1152" w:type="dxa"/>
                <w:vAlign w:val="center"/>
                <w:hideMark/>
              </w:tcPr>
            </w:tcPrChange>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440" w:type="dxa"/>
            <w:vAlign w:val="center"/>
            <w:hideMark/>
            <w:tcPrChange w:id="17091" w:author="Brian Bohman" w:date="2021-10-27T05:58:00Z">
              <w:tcPr>
                <w:tcW w:w="1008" w:type="dxa"/>
                <w:vAlign w:val="center"/>
                <w:hideMark/>
              </w:tcPr>
            </w:tcPrChange>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1FB232DA" w14:textId="77777777" w:rsidTr="00E419CD">
        <w:trPr>
          <w:trHeight w:val="165"/>
          <w:trPrChange w:id="17092" w:author="Brian Bohman" w:date="2021-10-27T05:58:00Z">
            <w:trPr>
              <w:trHeight w:val="165"/>
            </w:trPr>
          </w:trPrChange>
        </w:trPr>
        <w:tc>
          <w:tcPr>
            <w:tcW w:w="360" w:type="dxa"/>
            <w:vAlign w:val="center"/>
            <w:hideMark/>
            <w:tcPrChange w:id="17093" w:author="Brian Bohman" w:date="2021-10-27T05:58:00Z">
              <w:tcPr>
                <w:tcW w:w="360" w:type="dxa"/>
                <w:vAlign w:val="center"/>
                <w:hideMark/>
              </w:tcPr>
            </w:tcPrChange>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Change w:id="17094" w:author="Brian Bohman" w:date="2021-10-27T05:58:00Z">
              <w:tcPr>
                <w:tcW w:w="864" w:type="dxa"/>
                <w:vAlign w:val="center"/>
                <w:hideMark/>
              </w:tcPr>
            </w:tcPrChange>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095" w:author="Brian Bohman" w:date="2021-10-27T05:58:00Z">
              <w:tcPr>
                <w:tcW w:w="1152" w:type="dxa"/>
                <w:vAlign w:val="center"/>
                <w:hideMark/>
              </w:tcPr>
            </w:tcPrChange>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096" w:author="Brian Bohman" w:date="2021-10-27T05:58:00Z">
              <w:tcPr>
                <w:tcW w:w="504" w:type="dxa"/>
                <w:vAlign w:val="center"/>
                <w:hideMark/>
              </w:tcPr>
            </w:tcPrChange>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Change w:id="17097" w:author="Brian Bohman" w:date="2021-10-27T05:58:00Z">
              <w:tcPr>
                <w:tcW w:w="1008" w:type="dxa"/>
                <w:vAlign w:val="center"/>
                <w:hideMark/>
              </w:tcPr>
            </w:tcPrChange>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Change w:id="17098" w:author="Brian Bohman" w:date="2021-10-27T05:58:00Z">
              <w:tcPr>
                <w:tcW w:w="1008" w:type="dxa"/>
                <w:vAlign w:val="center"/>
                <w:hideMark/>
              </w:tcPr>
            </w:tcPrChange>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099" w:author="Brian Bohman" w:date="2021-10-27T05:58:00Z">
              <w:tcPr>
                <w:tcW w:w="720" w:type="dxa"/>
                <w:vAlign w:val="center"/>
                <w:hideMark/>
              </w:tcPr>
            </w:tcPrChange>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00" w:author="Brian Bohman" w:date="2021-10-27T05:58:00Z">
              <w:tcPr>
                <w:tcW w:w="1008" w:type="dxa"/>
                <w:vAlign w:val="center"/>
                <w:hideMark/>
              </w:tcPr>
            </w:tcPrChange>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01" w:author="Brian Bohman" w:date="2021-10-27T05:58:00Z">
              <w:tcPr>
                <w:tcW w:w="1152" w:type="dxa"/>
                <w:vAlign w:val="center"/>
                <w:hideMark/>
              </w:tcPr>
            </w:tcPrChange>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02" w:author="Brian Bohman" w:date="2021-10-27T05:58:00Z">
              <w:tcPr>
                <w:tcW w:w="1008" w:type="dxa"/>
                <w:vAlign w:val="center"/>
                <w:hideMark/>
              </w:tcPr>
            </w:tcPrChange>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19CD" w:rsidRPr="009B3DCC" w14:paraId="71AFD328" w14:textId="77777777" w:rsidTr="00E419CD">
        <w:trPr>
          <w:trHeight w:val="165"/>
          <w:trPrChange w:id="17103" w:author="Brian Bohman" w:date="2021-10-27T05:58:00Z">
            <w:trPr>
              <w:trHeight w:val="165"/>
            </w:trPr>
          </w:trPrChange>
        </w:trPr>
        <w:tc>
          <w:tcPr>
            <w:tcW w:w="360" w:type="dxa"/>
            <w:vAlign w:val="center"/>
            <w:hideMark/>
            <w:tcPrChange w:id="17104" w:author="Brian Bohman" w:date="2021-10-27T05:58:00Z">
              <w:tcPr>
                <w:tcW w:w="360" w:type="dxa"/>
                <w:vAlign w:val="center"/>
                <w:hideMark/>
              </w:tcPr>
            </w:tcPrChange>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Change w:id="17105" w:author="Brian Bohman" w:date="2021-10-27T05:58:00Z">
              <w:tcPr>
                <w:tcW w:w="864" w:type="dxa"/>
                <w:vAlign w:val="center"/>
                <w:hideMark/>
              </w:tcPr>
            </w:tcPrChange>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06" w:author="Brian Bohman" w:date="2021-10-27T05:58:00Z">
              <w:tcPr>
                <w:tcW w:w="1152" w:type="dxa"/>
                <w:vAlign w:val="center"/>
                <w:hideMark/>
              </w:tcPr>
            </w:tcPrChange>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07" w:author="Brian Bohman" w:date="2021-10-27T05:58:00Z">
              <w:tcPr>
                <w:tcW w:w="504" w:type="dxa"/>
                <w:vAlign w:val="center"/>
                <w:hideMark/>
              </w:tcPr>
            </w:tcPrChange>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08" w:author="Brian Bohman" w:date="2021-10-27T05:58:00Z">
              <w:tcPr>
                <w:tcW w:w="1008" w:type="dxa"/>
                <w:vAlign w:val="center"/>
                <w:hideMark/>
              </w:tcPr>
            </w:tcPrChange>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09" w:author="Brian Bohman" w:date="2021-10-27T05:58:00Z">
              <w:tcPr>
                <w:tcW w:w="1008" w:type="dxa"/>
                <w:vAlign w:val="center"/>
                <w:hideMark/>
              </w:tcPr>
            </w:tcPrChange>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10" w:author="Brian Bohman" w:date="2021-10-27T05:58:00Z">
              <w:tcPr>
                <w:tcW w:w="720" w:type="dxa"/>
                <w:vAlign w:val="center"/>
                <w:hideMark/>
              </w:tcPr>
            </w:tcPrChange>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11" w:author="Brian Bohman" w:date="2021-10-27T05:58:00Z">
              <w:tcPr>
                <w:tcW w:w="1008" w:type="dxa"/>
                <w:vAlign w:val="center"/>
                <w:hideMark/>
              </w:tcPr>
            </w:tcPrChange>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12" w:author="Brian Bohman" w:date="2021-10-27T05:58:00Z">
              <w:tcPr>
                <w:tcW w:w="1152" w:type="dxa"/>
                <w:vAlign w:val="center"/>
                <w:hideMark/>
              </w:tcPr>
            </w:tcPrChange>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440" w:type="dxa"/>
            <w:vAlign w:val="center"/>
            <w:hideMark/>
            <w:tcPrChange w:id="17113" w:author="Brian Bohman" w:date="2021-10-27T05:58:00Z">
              <w:tcPr>
                <w:tcW w:w="1008" w:type="dxa"/>
                <w:vAlign w:val="center"/>
                <w:hideMark/>
              </w:tcPr>
            </w:tcPrChange>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1702AF26" w14:textId="77777777" w:rsidTr="00E419CD">
        <w:trPr>
          <w:trHeight w:val="165"/>
          <w:trPrChange w:id="17114" w:author="Brian Bohman" w:date="2021-10-27T05:58:00Z">
            <w:trPr>
              <w:trHeight w:val="165"/>
            </w:trPr>
          </w:trPrChange>
        </w:trPr>
        <w:tc>
          <w:tcPr>
            <w:tcW w:w="360" w:type="dxa"/>
            <w:vAlign w:val="center"/>
            <w:hideMark/>
            <w:tcPrChange w:id="17115" w:author="Brian Bohman" w:date="2021-10-27T05:58:00Z">
              <w:tcPr>
                <w:tcW w:w="360" w:type="dxa"/>
                <w:vAlign w:val="center"/>
                <w:hideMark/>
              </w:tcPr>
            </w:tcPrChange>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Change w:id="17116" w:author="Brian Bohman" w:date="2021-10-27T05:58:00Z">
              <w:tcPr>
                <w:tcW w:w="864" w:type="dxa"/>
                <w:vAlign w:val="center"/>
                <w:hideMark/>
              </w:tcPr>
            </w:tcPrChange>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17" w:author="Brian Bohman" w:date="2021-10-27T05:58:00Z">
              <w:tcPr>
                <w:tcW w:w="1152" w:type="dxa"/>
                <w:vAlign w:val="center"/>
                <w:hideMark/>
              </w:tcPr>
            </w:tcPrChange>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18" w:author="Brian Bohman" w:date="2021-10-27T05:58:00Z">
              <w:tcPr>
                <w:tcW w:w="504" w:type="dxa"/>
                <w:vAlign w:val="center"/>
                <w:hideMark/>
              </w:tcPr>
            </w:tcPrChange>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19" w:author="Brian Bohman" w:date="2021-10-27T05:58:00Z">
              <w:tcPr>
                <w:tcW w:w="1008" w:type="dxa"/>
                <w:vAlign w:val="center"/>
                <w:hideMark/>
              </w:tcPr>
            </w:tcPrChange>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20" w:author="Brian Bohman" w:date="2021-10-27T05:58:00Z">
              <w:tcPr>
                <w:tcW w:w="1008" w:type="dxa"/>
                <w:vAlign w:val="center"/>
                <w:hideMark/>
              </w:tcPr>
            </w:tcPrChange>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21" w:author="Brian Bohman" w:date="2021-10-27T05:58:00Z">
              <w:tcPr>
                <w:tcW w:w="720" w:type="dxa"/>
                <w:vAlign w:val="center"/>
                <w:hideMark/>
              </w:tcPr>
            </w:tcPrChange>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22" w:author="Brian Bohman" w:date="2021-10-27T05:58:00Z">
              <w:tcPr>
                <w:tcW w:w="1008" w:type="dxa"/>
                <w:vAlign w:val="center"/>
                <w:hideMark/>
              </w:tcPr>
            </w:tcPrChange>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23" w:author="Brian Bohman" w:date="2021-10-27T05:58:00Z">
              <w:tcPr>
                <w:tcW w:w="1152" w:type="dxa"/>
                <w:vAlign w:val="center"/>
                <w:hideMark/>
              </w:tcPr>
            </w:tcPrChange>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440" w:type="dxa"/>
            <w:vAlign w:val="center"/>
            <w:hideMark/>
            <w:tcPrChange w:id="17124" w:author="Brian Bohman" w:date="2021-10-27T05:58:00Z">
              <w:tcPr>
                <w:tcW w:w="1008" w:type="dxa"/>
                <w:vAlign w:val="center"/>
                <w:hideMark/>
              </w:tcPr>
            </w:tcPrChange>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19CD" w:rsidRPr="009B3DCC" w14:paraId="3754A1CC" w14:textId="77777777" w:rsidTr="00E419CD">
        <w:trPr>
          <w:trHeight w:val="180"/>
          <w:trPrChange w:id="17125" w:author="Brian Bohman" w:date="2021-10-27T05:58:00Z">
            <w:trPr>
              <w:trHeight w:val="180"/>
            </w:trPr>
          </w:trPrChange>
        </w:trPr>
        <w:tc>
          <w:tcPr>
            <w:tcW w:w="360" w:type="dxa"/>
            <w:vAlign w:val="center"/>
            <w:hideMark/>
            <w:tcPrChange w:id="17126" w:author="Brian Bohman" w:date="2021-10-27T05:58:00Z">
              <w:tcPr>
                <w:tcW w:w="360" w:type="dxa"/>
                <w:vAlign w:val="center"/>
                <w:hideMark/>
              </w:tcPr>
            </w:tcPrChange>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Change w:id="17127" w:author="Brian Bohman" w:date="2021-10-27T05:58:00Z">
              <w:tcPr>
                <w:tcW w:w="864" w:type="dxa"/>
                <w:vAlign w:val="center"/>
                <w:hideMark/>
              </w:tcPr>
            </w:tcPrChange>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28" w:author="Brian Bohman" w:date="2021-10-27T05:58:00Z">
              <w:tcPr>
                <w:tcW w:w="1152" w:type="dxa"/>
                <w:vAlign w:val="center"/>
                <w:hideMark/>
              </w:tcPr>
            </w:tcPrChange>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29" w:author="Brian Bohman" w:date="2021-10-27T05:58:00Z">
              <w:tcPr>
                <w:tcW w:w="504" w:type="dxa"/>
                <w:vAlign w:val="center"/>
                <w:hideMark/>
              </w:tcPr>
            </w:tcPrChange>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Change w:id="17130" w:author="Brian Bohman" w:date="2021-10-27T05:58:00Z">
              <w:tcPr>
                <w:tcW w:w="1008" w:type="dxa"/>
                <w:vAlign w:val="center"/>
                <w:hideMark/>
              </w:tcPr>
            </w:tcPrChange>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Change w:id="17131" w:author="Brian Bohman" w:date="2021-10-27T05:58:00Z">
              <w:tcPr>
                <w:tcW w:w="1008" w:type="dxa"/>
                <w:vAlign w:val="center"/>
                <w:hideMark/>
              </w:tcPr>
            </w:tcPrChange>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32" w:author="Brian Bohman" w:date="2021-10-27T05:58:00Z">
              <w:tcPr>
                <w:tcW w:w="720" w:type="dxa"/>
                <w:vAlign w:val="center"/>
                <w:hideMark/>
              </w:tcPr>
            </w:tcPrChange>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33" w:author="Brian Bohman" w:date="2021-10-27T05:58:00Z">
              <w:tcPr>
                <w:tcW w:w="1008" w:type="dxa"/>
                <w:vAlign w:val="center"/>
                <w:hideMark/>
              </w:tcPr>
            </w:tcPrChange>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34" w:author="Brian Bohman" w:date="2021-10-27T05:58:00Z">
              <w:tcPr>
                <w:tcW w:w="1152" w:type="dxa"/>
                <w:vAlign w:val="center"/>
                <w:hideMark/>
              </w:tcPr>
            </w:tcPrChange>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440" w:type="dxa"/>
            <w:vAlign w:val="center"/>
            <w:hideMark/>
            <w:tcPrChange w:id="17135" w:author="Brian Bohman" w:date="2021-10-27T05:58:00Z">
              <w:tcPr>
                <w:tcW w:w="1008" w:type="dxa"/>
                <w:vAlign w:val="center"/>
                <w:hideMark/>
              </w:tcPr>
            </w:tcPrChange>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19CD" w:rsidRPr="009B3DCC" w14:paraId="1C17A047" w14:textId="77777777" w:rsidTr="00E419CD">
        <w:trPr>
          <w:trHeight w:val="165"/>
          <w:trPrChange w:id="17136" w:author="Brian Bohman" w:date="2021-10-27T05:58:00Z">
            <w:trPr>
              <w:trHeight w:val="165"/>
            </w:trPr>
          </w:trPrChange>
        </w:trPr>
        <w:tc>
          <w:tcPr>
            <w:tcW w:w="360" w:type="dxa"/>
            <w:vAlign w:val="center"/>
            <w:hideMark/>
            <w:tcPrChange w:id="17137" w:author="Brian Bohman" w:date="2021-10-27T05:58:00Z">
              <w:tcPr>
                <w:tcW w:w="360" w:type="dxa"/>
                <w:vAlign w:val="center"/>
                <w:hideMark/>
              </w:tcPr>
            </w:tcPrChange>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Change w:id="17138" w:author="Brian Bohman" w:date="2021-10-27T05:58:00Z">
              <w:tcPr>
                <w:tcW w:w="864" w:type="dxa"/>
                <w:vAlign w:val="center"/>
                <w:hideMark/>
              </w:tcPr>
            </w:tcPrChange>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39" w:author="Brian Bohman" w:date="2021-10-27T05:58:00Z">
              <w:tcPr>
                <w:tcW w:w="1152" w:type="dxa"/>
                <w:vAlign w:val="center"/>
                <w:hideMark/>
              </w:tcPr>
            </w:tcPrChange>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40" w:author="Brian Bohman" w:date="2021-10-27T05:58:00Z">
              <w:tcPr>
                <w:tcW w:w="504" w:type="dxa"/>
                <w:vAlign w:val="center"/>
                <w:hideMark/>
              </w:tcPr>
            </w:tcPrChange>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41" w:author="Brian Bohman" w:date="2021-10-27T05:58:00Z">
              <w:tcPr>
                <w:tcW w:w="1008" w:type="dxa"/>
                <w:vAlign w:val="center"/>
                <w:hideMark/>
              </w:tcPr>
            </w:tcPrChange>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42" w:author="Brian Bohman" w:date="2021-10-27T05:58:00Z">
              <w:tcPr>
                <w:tcW w:w="1008" w:type="dxa"/>
                <w:vAlign w:val="center"/>
                <w:hideMark/>
              </w:tcPr>
            </w:tcPrChange>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43" w:author="Brian Bohman" w:date="2021-10-27T05:58:00Z">
              <w:tcPr>
                <w:tcW w:w="720" w:type="dxa"/>
                <w:vAlign w:val="center"/>
                <w:hideMark/>
              </w:tcPr>
            </w:tcPrChange>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44" w:author="Brian Bohman" w:date="2021-10-27T05:58:00Z">
              <w:tcPr>
                <w:tcW w:w="1008" w:type="dxa"/>
                <w:vAlign w:val="center"/>
                <w:hideMark/>
              </w:tcPr>
            </w:tcPrChange>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45" w:author="Brian Bohman" w:date="2021-10-27T05:58:00Z">
              <w:tcPr>
                <w:tcW w:w="1152" w:type="dxa"/>
                <w:vAlign w:val="center"/>
                <w:hideMark/>
              </w:tcPr>
            </w:tcPrChange>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440" w:type="dxa"/>
            <w:vAlign w:val="center"/>
            <w:hideMark/>
            <w:tcPrChange w:id="17146" w:author="Brian Bohman" w:date="2021-10-27T05:58:00Z">
              <w:tcPr>
                <w:tcW w:w="1008" w:type="dxa"/>
                <w:vAlign w:val="center"/>
                <w:hideMark/>
              </w:tcPr>
            </w:tcPrChange>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7F4989EB" w14:textId="77777777" w:rsidTr="00E419CD">
        <w:trPr>
          <w:trHeight w:val="165"/>
          <w:trPrChange w:id="17147" w:author="Brian Bohman" w:date="2021-10-27T05:58:00Z">
            <w:trPr>
              <w:trHeight w:val="165"/>
            </w:trPr>
          </w:trPrChange>
        </w:trPr>
        <w:tc>
          <w:tcPr>
            <w:tcW w:w="360" w:type="dxa"/>
            <w:vAlign w:val="center"/>
            <w:hideMark/>
            <w:tcPrChange w:id="17148" w:author="Brian Bohman" w:date="2021-10-27T05:58:00Z">
              <w:tcPr>
                <w:tcW w:w="360" w:type="dxa"/>
                <w:vAlign w:val="center"/>
                <w:hideMark/>
              </w:tcPr>
            </w:tcPrChange>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Change w:id="17149" w:author="Brian Bohman" w:date="2021-10-27T05:58:00Z">
              <w:tcPr>
                <w:tcW w:w="864" w:type="dxa"/>
                <w:vAlign w:val="center"/>
                <w:hideMark/>
              </w:tcPr>
            </w:tcPrChange>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50" w:author="Brian Bohman" w:date="2021-10-27T05:58:00Z">
              <w:tcPr>
                <w:tcW w:w="1152" w:type="dxa"/>
                <w:vAlign w:val="center"/>
                <w:hideMark/>
              </w:tcPr>
            </w:tcPrChange>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51" w:author="Brian Bohman" w:date="2021-10-27T05:58:00Z">
              <w:tcPr>
                <w:tcW w:w="504" w:type="dxa"/>
                <w:vAlign w:val="center"/>
                <w:hideMark/>
              </w:tcPr>
            </w:tcPrChange>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52" w:author="Brian Bohman" w:date="2021-10-27T05:58:00Z">
              <w:tcPr>
                <w:tcW w:w="1008" w:type="dxa"/>
                <w:vAlign w:val="center"/>
                <w:hideMark/>
              </w:tcPr>
            </w:tcPrChange>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53" w:author="Brian Bohman" w:date="2021-10-27T05:58:00Z">
              <w:tcPr>
                <w:tcW w:w="1008" w:type="dxa"/>
                <w:vAlign w:val="center"/>
                <w:hideMark/>
              </w:tcPr>
            </w:tcPrChange>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54" w:author="Brian Bohman" w:date="2021-10-27T05:58:00Z">
              <w:tcPr>
                <w:tcW w:w="720" w:type="dxa"/>
                <w:vAlign w:val="center"/>
                <w:hideMark/>
              </w:tcPr>
            </w:tcPrChange>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55" w:author="Brian Bohman" w:date="2021-10-27T05:58:00Z">
              <w:tcPr>
                <w:tcW w:w="1008" w:type="dxa"/>
                <w:vAlign w:val="center"/>
                <w:hideMark/>
              </w:tcPr>
            </w:tcPrChange>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56" w:author="Brian Bohman" w:date="2021-10-27T05:58:00Z">
              <w:tcPr>
                <w:tcW w:w="1152" w:type="dxa"/>
                <w:vAlign w:val="center"/>
                <w:hideMark/>
              </w:tcPr>
            </w:tcPrChange>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440" w:type="dxa"/>
            <w:vAlign w:val="center"/>
            <w:hideMark/>
            <w:tcPrChange w:id="17157" w:author="Brian Bohman" w:date="2021-10-27T05:58:00Z">
              <w:tcPr>
                <w:tcW w:w="1008" w:type="dxa"/>
                <w:vAlign w:val="center"/>
                <w:hideMark/>
              </w:tcPr>
            </w:tcPrChange>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19CD" w:rsidRPr="009B3DCC" w14:paraId="02F9C711" w14:textId="77777777" w:rsidTr="00E419CD">
        <w:trPr>
          <w:trHeight w:val="165"/>
          <w:trPrChange w:id="17158" w:author="Brian Bohman" w:date="2021-10-27T05:58:00Z">
            <w:trPr>
              <w:trHeight w:val="165"/>
            </w:trPr>
          </w:trPrChange>
        </w:trPr>
        <w:tc>
          <w:tcPr>
            <w:tcW w:w="360" w:type="dxa"/>
            <w:vAlign w:val="center"/>
            <w:hideMark/>
            <w:tcPrChange w:id="17159" w:author="Brian Bohman" w:date="2021-10-27T05:58:00Z">
              <w:tcPr>
                <w:tcW w:w="360" w:type="dxa"/>
                <w:vAlign w:val="center"/>
                <w:hideMark/>
              </w:tcPr>
            </w:tcPrChange>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Change w:id="17160" w:author="Brian Bohman" w:date="2021-10-27T05:58:00Z">
              <w:tcPr>
                <w:tcW w:w="864" w:type="dxa"/>
                <w:vAlign w:val="center"/>
                <w:hideMark/>
              </w:tcPr>
            </w:tcPrChange>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61" w:author="Brian Bohman" w:date="2021-10-27T05:58:00Z">
              <w:tcPr>
                <w:tcW w:w="1152" w:type="dxa"/>
                <w:vAlign w:val="center"/>
                <w:hideMark/>
              </w:tcPr>
            </w:tcPrChange>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62" w:author="Brian Bohman" w:date="2021-10-27T05:58:00Z">
              <w:tcPr>
                <w:tcW w:w="504" w:type="dxa"/>
                <w:vAlign w:val="center"/>
                <w:hideMark/>
              </w:tcPr>
            </w:tcPrChange>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Change w:id="17163" w:author="Brian Bohman" w:date="2021-10-27T05:58:00Z">
              <w:tcPr>
                <w:tcW w:w="1008" w:type="dxa"/>
                <w:vAlign w:val="center"/>
                <w:hideMark/>
              </w:tcPr>
            </w:tcPrChange>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Change w:id="17164" w:author="Brian Bohman" w:date="2021-10-27T05:58:00Z">
              <w:tcPr>
                <w:tcW w:w="1008" w:type="dxa"/>
                <w:vAlign w:val="center"/>
                <w:hideMark/>
              </w:tcPr>
            </w:tcPrChange>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65" w:author="Brian Bohman" w:date="2021-10-27T05:58:00Z">
              <w:tcPr>
                <w:tcW w:w="720" w:type="dxa"/>
                <w:vAlign w:val="center"/>
                <w:hideMark/>
              </w:tcPr>
            </w:tcPrChange>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66" w:author="Brian Bohman" w:date="2021-10-27T05:58:00Z">
              <w:tcPr>
                <w:tcW w:w="1008" w:type="dxa"/>
                <w:vAlign w:val="center"/>
                <w:hideMark/>
              </w:tcPr>
            </w:tcPrChange>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vAlign w:val="center"/>
            <w:hideMark/>
            <w:tcPrChange w:id="17167" w:author="Brian Bohman" w:date="2021-10-27T05:58:00Z">
              <w:tcPr>
                <w:tcW w:w="1152" w:type="dxa"/>
                <w:vAlign w:val="center"/>
                <w:hideMark/>
              </w:tcPr>
            </w:tcPrChange>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440" w:type="dxa"/>
            <w:vAlign w:val="center"/>
            <w:hideMark/>
            <w:tcPrChange w:id="17168" w:author="Brian Bohman" w:date="2021-10-27T05:58:00Z">
              <w:tcPr>
                <w:tcW w:w="1008" w:type="dxa"/>
                <w:vAlign w:val="center"/>
                <w:hideMark/>
              </w:tcPr>
            </w:tcPrChange>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19CD" w:rsidRPr="009B3DCC" w14:paraId="21D8AB06" w14:textId="77777777" w:rsidTr="00E419CD">
        <w:trPr>
          <w:trHeight w:val="165"/>
          <w:trPrChange w:id="17169" w:author="Brian Bohman" w:date="2021-10-27T05:58:00Z">
            <w:trPr>
              <w:trHeight w:val="165"/>
            </w:trPr>
          </w:trPrChange>
        </w:trPr>
        <w:tc>
          <w:tcPr>
            <w:tcW w:w="360" w:type="dxa"/>
            <w:vAlign w:val="center"/>
            <w:hideMark/>
            <w:tcPrChange w:id="17170" w:author="Brian Bohman" w:date="2021-10-27T05:58:00Z">
              <w:tcPr>
                <w:tcW w:w="360" w:type="dxa"/>
                <w:vAlign w:val="center"/>
                <w:hideMark/>
              </w:tcPr>
            </w:tcPrChange>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Change w:id="17171" w:author="Brian Bohman" w:date="2021-10-27T05:58:00Z">
              <w:tcPr>
                <w:tcW w:w="864" w:type="dxa"/>
                <w:vAlign w:val="center"/>
                <w:hideMark/>
              </w:tcPr>
            </w:tcPrChange>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72" w:author="Brian Bohman" w:date="2021-10-27T05:58:00Z">
              <w:tcPr>
                <w:tcW w:w="1152" w:type="dxa"/>
                <w:vAlign w:val="center"/>
                <w:hideMark/>
              </w:tcPr>
            </w:tcPrChange>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73" w:author="Brian Bohman" w:date="2021-10-27T05:58:00Z">
              <w:tcPr>
                <w:tcW w:w="504" w:type="dxa"/>
                <w:vAlign w:val="center"/>
                <w:hideMark/>
              </w:tcPr>
            </w:tcPrChange>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74" w:author="Brian Bohman" w:date="2021-10-27T05:58:00Z">
              <w:tcPr>
                <w:tcW w:w="1008" w:type="dxa"/>
                <w:vAlign w:val="center"/>
                <w:hideMark/>
              </w:tcPr>
            </w:tcPrChange>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75" w:author="Brian Bohman" w:date="2021-10-27T05:58:00Z">
              <w:tcPr>
                <w:tcW w:w="1008" w:type="dxa"/>
                <w:vAlign w:val="center"/>
                <w:hideMark/>
              </w:tcPr>
            </w:tcPrChange>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76" w:author="Brian Bohman" w:date="2021-10-27T05:58:00Z">
              <w:tcPr>
                <w:tcW w:w="720" w:type="dxa"/>
                <w:vAlign w:val="center"/>
                <w:hideMark/>
              </w:tcPr>
            </w:tcPrChange>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77" w:author="Brian Bohman" w:date="2021-10-27T05:58:00Z">
              <w:tcPr>
                <w:tcW w:w="1008" w:type="dxa"/>
                <w:vAlign w:val="center"/>
                <w:hideMark/>
              </w:tcPr>
            </w:tcPrChange>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152" w:type="dxa"/>
            <w:vAlign w:val="center"/>
            <w:hideMark/>
            <w:tcPrChange w:id="17178" w:author="Brian Bohman" w:date="2021-10-27T05:58:00Z">
              <w:tcPr>
                <w:tcW w:w="1152" w:type="dxa"/>
                <w:vAlign w:val="center"/>
                <w:hideMark/>
              </w:tcPr>
            </w:tcPrChange>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440" w:type="dxa"/>
            <w:vAlign w:val="center"/>
            <w:hideMark/>
            <w:tcPrChange w:id="17179" w:author="Brian Bohman" w:date="2021-10-27T05:58:00Z">
              <w:tcPr>
                <w:tcW w:w="1008" w:type="dxa"/>
                <w:vAlign w:val="center"/>
                <w:hideMark/>
              </w:tcPr>
            </w:tcPrChange>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19CD" w:rsidRPr="009B3DCC" w14:paraId="2D11AF45" w14:textId="77777777" w:rsidTr="00E419CD">
        <w:trPr>
          <w:trHeight w:val="165"/>
          <w:trPrChange w:id="17180" w:author="Brian Bohman" w:date="2021-10-27T05:58:00Z">
            <w:trPr>
              <w:trHeight w:val="165"/>
            </w:trPr>
          </w:trPrChange>
        </w:trPr>
        <w:tc>
          <w:tcPr>
            <w:tcW w:w="360" w:type="dxa"/>
            <w:vAlign w:val="center"/>
            <w:hideMark/>
            <w:tcPrChange w:id="17181" w:author="Brian Bohman" w:date="2021-10-27T05:58:00Z">
              <w:tcPr>
                <w:tcW w:w="360" w:type="dxa"/>
                <w:vAlign w:val="center"/>
                <w:hideMark/>
              </w:tcPr>
            </w:tcPrChange>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Change w:id="17182" w:author="Brian Bohman" w:date="2021-10-27T05:58:00Z">
              <w:tcPr>
                <w:tcW w:w="864" w:type="dxa"/>
                <w:vAlign w:val="center"/>
                <w:hideMark/>
              </w:tcPr>
            </w:tcPrChange>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Change w:id="17183" w:author="Brian Bohman" w:date="2021-10-27T05:58:00Z">
              <w:tcPr>
                <w:tcW w:w="1152" w:type="dxa"/>
                <w:vAlign w:val="center"/>
                <w:hideMark/>
              </w:tcPr>
            </w:tcPrChange>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Change w:id="17184" w:author="Brian Bohman" w:date="2021-10-27T05:58:00Z">
              <w:tcPr>
                <w:tcW w:w="504" w:type="dxa"/>
                <w:vAlign w:val="center"/>
                <w:hideMark/>
              </w:tcPr>
            </w:tcPrChange>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Change w:id="17185" w:author="Brian Bohman" w:date="2021-10-27T05:58:00Z">
              <w:tcPr>
                <w:tcW w:w="1008" w:type="dxa"/>
                <w:vAlign w:val="center"/>
                <w:hideMark/>
              </w:tcPr>
            </w:tcPrChange>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Change w:id="17186" w:author="Brian Bohman" w:date="2021-10-27T05:58:00Z">
              <w:tcPr>
                <w:tcW w:w="1008" w:type="dxa"/>
                <w:vAlign w:val="center"/>
                <w:hideMark/>
              </w:tcPr>
            </w:tcPrChange>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Change w:id="17187" w:author="Brian Bohman" w:date="2021-10-27T05:58:00Z">
              <w:tcPr>
                <w:tcW w:w="720" w:type="dxa"/>
                <w:vAlign w:val="center"/>
                <w:hideMark/>
              </w:tcPr>
            </w:tcPrChange>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Change w:id="17188" w:author="Brian Bohman" w:date="2021-10-27T05:58:00Z">
              <w:tcPr>
                <w:tcW w:w="1008" w:type="dxa"/>
                <w:vAlign w:val="center"/>
                <w:hideMark/>
              </w:tcPr>
            </w:tcPrChange>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152" w:type="dxa"/>
            <w:vAlign w:val="center"/>
            <w:hideMark/>
            <w:tcPrChange w:id="17189" w:author="Brian Bohman" w:date="2021-10-27T05:58:00Z">
              <w:tcPr>
                <w:tcW w:w="1152" w:type="dxa"/>
                <w:vAlign w:val="center"/>
                <w:hideMark/>
              </w:tcPr>
            </w:tcPrChange>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440" w:type="dxa"/>
            <w:vAlign w:val="center"/>
            <w:hideMark/>
            <w:tcPrChange w:id="17190" w:author="Brian Bohman" w:date="2021-10-27T05:58:00Z">
              <w:tcPr>
                <w:tcW w:w="1008" w:type="dxa"/>
                <w:vAlign w:val="center"/>
                <w:hideMark/>
              </w:tcPr>
            </w:tcPrChange>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19CD" w:rsidRPr="009B3DCC" w14:paraId="639D3027" w14:textId="77777777" w:rsidTr="00E419CD">
        <w:trPr>
          <w:trHeight w:val="165"/>
          <w:trPrChange w:id="17191" w:author="Brian Bohman" w:date="2021-10-27T05:58:00Z">
            <w:trPr>
              <w:trHeight w:val="165"/>
            </w:trPr>
          </w:trPrChange>
        </w:trPr>
        <w:tc>
          <w:tcPr>
            <w:tcW w:w="360" w:type="dxa"/>
            <w:tcBorders>
              <w:bottom w:val="single" w:sz="4" w:space="0" w:color="auto"/>
            </w:tcBorders>
            <w:vAlign w:val="center"/>
            <w:hideMark/>
            <w:tcPrChange w:id="17192" w:author="Brian Bohman" w:date="2021-10-27T05:58:00Z">
              <w:tcPr>
                <w:tcW w:w="360" w:type="dxa"/>
                <w:tcBorders>
                  <w:bottom w:val="single" w:sz="4" w:space="0" w:color="auto"/>
                </w:tcBorders>
                <w:vAlign w:val="center"/>
                <w:hideMark/>
              </w:tcPr>
            </w:tcPrChange>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Change w:id="17193" w:author="Brian Bohman" w:date="2021-10-27T05:58:00Z">
              <w:tcPr>
                <w:tcW w:w="864" w:type="dxa"/>
                <w:tcBorders>
                  <w:bottom w:val="single" w:sz="4" w:space="0" w:color="auto"/>
                </w:tcBorders>
                <w:vAlign w:val="center"/>
                <w:hideMark/>
              </w:tcPr>
            </w:tcPrChange>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Change w:id="17194" w:author="Brian Bohman" w:date="2021-10-27T05:58:00Z">
              <w:tcPr>
                <w:tcW w:w="1152" w:type="dxa"/>
                <w:tcBorders>
                  <w:bottom w:val="single" w:sz="4" w:space="0" w:color="auto"/>
                </w:tcBorders>
                <w:vAlign w:val="center"/>
                <w:hideMark/>
              </w:tcPr>
            </w:tcPrChange>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Change w:id="17195" w:author="Brian Bohman" w:date="2021-10-27T05:58:00Z">
              <w:tcPr>
                <w:tcW w:w="504" w:type="dxa"/>
                <w:tcBorders>
                  <w:bottom w:val="single" w:sz="4" w:space="0" w:color="auto"/>
                </w:tcBorders>
                <w:vAlign w:val="center"/>
                <w:hideMark/>
              </w:tcPr>
            </w:tcPrChange>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Change w:id="17196" w:author="Brian Bohman" w:date="2021-10-27T05:58:00Z">
              <w:tcPr>
                <w:tcW w:w="1008" w:type="dxa"/>
                <w:tcBorders>
                  <w:bottom w:val="single" w:sz="4" w:space="0" w:color="auto"/>
                </w:tcBorders>
                <w:vAlign w:val="center"/>
                <w:hideMark/>
              </w:tcPr>
            </w:tcPrChange>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Change w:id="17197" w:author="Brian Bohman" w:date="2021-10-27T05:58:00Z">
              <w:tcPr>
                <w:tcW w:w="1008" w:type="dxa"/>
                <w:tcBorders>
                  <w:bottom w:val="single" w:sz="4" w:space="0" w:color="auto"/>
                </w:tcBorders>
                <w:vAlign w:val="center"/>
                <w:hideMark/>
              </w:tcPr>
            </w:tcPrChange>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Change w:id="17198" w:author="Brian Bohman" w:date="2021-10-27T05:58:00Z">
              <w:tcPr>
                <w:tcW w:w="720" w:type="dxa"/>
                <w:tcBorders>
                  <w:bottom w:val="single" w:sz="4" w:space="0" w:color="auto"/>
                </w:tcBorders>
                <w:vAlign w:val="center"/>
                <w:hideMark/>
              </w:tcPr>
            </w:tcPrChange>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Change w:id="17199" w:author="Brian Bohman" w:date="2021-10-27T05:58:00Z">
              <w:tcPr>
                <w:tcW w:w="1008" w:type="dxa"/>
                <w:tcBorders>
                  <w:bottom w:val="single" w:sz="4" w:space="0" w:color="auto"/>
                </w:tcBorders>
                <w:vAlign w:val="center"/>
                <w:hideMark/>
              </w:tcPr>
            </w:tcPrChange>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152" w:type="dxa"/>
            <w:tcBorders>
              <w:bottom w:val="single" w:sz="4" w:space="0" w:color="auto"/>
            </w:tcBorders>
            <w:vAlign w:val="center"/>
            <w:hideMark/>
            <w:tcPrChange w:id="17200" w:author="Brian Bohman" w:date="2021-10-27T05:58:00Z">
              <w:tcPr>
                <w:tcW w:w="1152" w:type="dxa"/>
                <w:tcBorders>
                  <w:bottom w:val="single" w:sz="4" w:space="0" w:color="auto"/>
                </w:tcBorders>
                <w:vAlign w:val="center"/>
                <w:hideMark/>
              </w:tcPr>
            </w:tcPrChange>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440" w:type="dxa"/>
            <w:tcBorders>
              <w:bottom w:val="single" w:sz="4" w:space="0" w:color="auto"/>
            </w:tcBorders>
            <w:vAlign w:val="center"/>
            <w:hideMark/>
            <w:tcPrChange w:id="17201" w:author="Brian Bohman" w:date="2021-10-27T05:58:00Z">
              <w:tcPr>
                <w:tcW w:w="1008" w:type="dxa"/>
                <w:tcBorders>
                  <w:bottom w:val="single" w:sz="4" w:space="0" w:color="auto"/>
                </w:tcBorders>
                <w:vAlign w:val="center"/>
                <w:hideMark/>
              </w:tcPr>
            </w:tcPrChange>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31810D7" w14:textId="1C7B7C50" w:rsidR="00266237" w:rsidRPr="00266237" w:rsidRDefault="00372AF9" w:rsidP="00266237">
      <w:pPr>
        <w:pStyle w:val="EndNoteBibliography"/>
        <w:spacing w:after="0"/>
        <w:ind w:left="720" w:hanging="720"/>
        <w:rPr>
          <w:noProof/>
        </w:rPr>
      </w:pPr>
      <w:r>
        <w:fldChar w:fldCharType="begin"/>
      </w:r>
      <w:r>
        <w:instrText xml:space="preserve"> ADDIN EN.REFLIST </w:instrText>
      </w:r>
      <w:r>
        <w:fldChar w:fldCharType="separate"/>
      </w:r>
      <w:r w:rsidR="00266237" w:rsidRPr="00266237">
        <w:rPr>
          <w:noProof/>
        </w:rPr>
        <w:t xml:space="preserve">AHDB. (2015). Charlotte: Agriculture and Horticulture Development Board. Retrieved from </w:t>
      </w:r>
      <w:hyperlink r:id="rId85" w:history="1">
        <w:r w:rsidR="00266237" w:rsidRPr="00266237">
          <w:rPr>
            <w:rStyle w:val="Hyperlink"/>
            <w:noProof/>
          </w:rPr>
          <w:t>https://varieties.ahdb.org.uk/varieties/view/CHARLOTTE</w:t>
        </w:r>
      </w:hyperlink>
    </w:p>
    <w:p w14:paraId="4C666AA3" w14:textId="30978001" w:rsidR="00266237" w:rsidRPr="00266237" w:rsidRDefault="00266237" w:rsidP="00266237">
      <w:pPr>
        <w:pStyle w:val="EndNoteBibliography"/>
        <w:spacing w:after="0"/>
        <w:ind w:left="720" w:hanging="720"/>
        <w:rPr>
          <w:noProof/>
        </w:rPr>
      </w:pPr>
      <w:r w:rsidRPr="00266237">
        <w:rPr>
          <w:noProof/>
        </w:rPr>
        <w:t xml:space="preserve">Allen, E.J., and R.K. Scott. (1980). An Analysis of Growth of the Potato Crop. </w:t>
      </w:r>
      <w:r w:rsidRPr="00266237">
        <w:rPr>
          <w:i/>
          <w:noProof/>
        </w:rPr>
        <w:t>J. Agr. Sci., 94</w:t>
      </w:r>
      <w:r w:rsidRPr="00266237">
        <w:rPr>
          <w:noProof/>
        </w:rPr>
        <w:t xml:space="preserve">(3), 583-606. </w:t>
      </w:r>
      <w:hyperlink r:id="rId86" w:history="1">
        <w:r w:rsidRPr="00266237">
          <w:rPr>
            <w:rStyle w:val="Hyperlink"/>
            <w:noProof/>
          </w:rPr>
          <w:t>https://doi.org/10.1017/S0021859600028598</w:t>
        </w:r>
      </w:hyperlink>
      <w:r w:rsidRPr="00266237">
        <w:rPr>
          <w:noProof/>
        </w:rPr>
        <w:t>.</w:t>
      </w:r>
    </w:p>
    <w:p w14:paraId="1466D995" w14:textId="2E76BF43" w:rsidR="00266237" w:rsidRPr="00266237" w:rsidRDefault="00266237" w:rsidP="00266237">
      <w:pPr>
        <w:pStyle w:val="EndNoteBibliography"/>
        <w:spacing w:after="0"/>
        <w:ind w:left="720" w:hanging="720"/>
        <w:rPr>
          <w:noProof/>
        </w:rPr>
      </w:pPr>
      <w:r w:rsidRPr="00266237">
        <w:rPr>
          <w:noProof/>
        </w:rPr>
        <w:t xml:space="preserve">Barraclough, P.B., J.R. Howarth, J. Jones, R. Lopez-Bellido, S. Parmar, C.E. Shepherd, and M.J. Hawkesford. (2010). Nitrogen Efficiency of Wheat: Genotypic and Environmental Variation and Prospects for Improvement. </w:t>
      </w:r>
      <w:r w:rsidRPr="00266237">
        <w:rPr>
          <w:i/>
          <w:noProof/>
        </w:rPr>
        <w:t>Eur. J. Agron., 33</w:t>
      </w:r>
      <w:r w:rsidRPr="00266237">
        <w:rPr>
          <w:noProof/>
        </w:rPr>
        <w:t xml:space="preserve">(1), 1-11. </w:t>
      </w:r>
      <w:hyperlink r:id="rId87" w:history="1">
        <w:r w:rsidRPr="00266237">
          <w:rPr>
            <w:rStyle w:val="Hyperlink"/>
            <w:noProof/>
          </w:rPr>
          <w:t>https://doi.org/10.1016/j.eja.2010.01.005</w:t>
        </w:r>
      </w:hyperlink>
      <w:r w:rsidRPr="00266237">
        <w:rPr>
          <w:noProof/>
        </w:rPr>
        <w:t>.</w:t>
      </w:r>
    </w:p>
    <w:p w14:paraId="33C70A0A" w14:textId="61C90C3E"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(2000). Yield Response of Two Potato Culivars to Supplemental Irrigation and N Fertilization in New Brunswick. </w:t>
      </w:r>
      <w:r w:rsidRPr="00266237">
        <w:rPr>
          <w:i/>
          <w:noProof/>
        </w:rPr>
        <w:t>Am. J. Potato Res., 77</w:t>
      </w:r>
      <w:r w:rsidRPr="00266237">
        <w:rPr>
          <w:noProof/>
        </w:rPr>
        <w:t xml:space="preserve">(1), 11-21. </w:t>
      </w:r>
      <w:hyperlink r:id="rId88" w:history="1">
        <w:r w:rsidRPr="00266237">
          <w:rPr>
            <w:rStyle w:val="Hyperlink"/>
            <w:noProof/>
          </w:rPr>
          <w:t>https://doi.org/10.1007/BF02853657</w:t>
        </w:r>
      </w:hyperlink>
      <w:r w:rsidRPr="00266237">
        <w:rPr>
          <w:noProof/>
        </w:rPr>
        <w:t>.</w:t>
      </w:r>
    </w:p>
    <w:p w14:paraId="4DFDB177" w14:textId="111AA904"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(2001a). Critical Nitrogen Curve and Nitrogen Nutrition Index for Potato in Eastern Canada. </w:t>
      </w:r>
      <w:r w:rsidRPr="00266237">
        <w:rPr>
          <w:i/>
          <w:noProof/>
        </w:rPr>
        <w:t>Am. J. Potato Res. , 78</w:t>
      </w:r>
      <w:r w:rsidRPr="00266237">
        <w:rPr>
          <w:noProof/>
        </w:rPr>
        <w:t xml:space="preserve">(5), 355-364. </w:t>
      </w:r>
      <w:hyperlink r:id="rId89" w:history="1">
        <w:r w:rsidRPr="00266237">
          <w:rPr>
            <w:rStyle w:val="Hyperlink"/>
            <w:noProof/>
          </w:rPr>
          <w:t>https://doi.org/10.1007/BF02884344</w:t>
        </w:r>
      </w:hyperlink>
      <w:r w:rsidRPr="00266237">
        <w:rPr>
          <w:noProof/>
        </w:rPr>
        <w:t>.</w:t>
      </w:r>
    </w:p>
    <w:p w14:paraId="2AF43B3C" w14:textId="30BD9D9F" w:rsidR="00266237" w:rsidRPr="00266237" w:rsidRDefault="00266237" w:rsidP="00266237">
      <w:pPr>
        <w:pStyle w:val="EndNoteBibliography"/>
        <w:spacing w:after="0"/>
        <w:ind w:left="720" w:hanging="720"/>
        <w:rPr>
          <w:noProof/>
        </w:rPr>
      </w:pPr>
      <w:r w:rsidRPr="00266237">
        <w:rPr>
          <w:noProof/>
        </w:rPr>
        <w:t xml:space="preserve">Bélanger, G., J.R. Walsh, J.E. Richards, P.H. Milburn, and N. Ziadi. (2001b). Tuber Growth and Biomass Partitioning of Two Potato Cultivars Grown under Different N Fertilization Rates with and without Irrigation. </w:t>
      </w:r>
      <w:r w:rsidRPr="00266237">
        <w:rPr>
          <w:i/>
          <w:noProof/>
        </w:rPr>
        <w:t>Am. J. Potato Res., 78</w:t>
      </w:r>
      <w:r w:rsidRPr="00266237">
        <w:rPr>
          <w:noProof/>
        </w:rPr>
        <w:t xml:space="preserve">(2), 109-117. </w:t>
      </w:r>
      <w:hyperlink r:id="rId90" w:history="1">
        <w:r w:rsidRPr="00266237">
          <w:rPr>
            <w:rStyle w:val="Hyperlink"/>
            <w:noProof/>
          </w:rPr>
          <w:t>https://doi.org/10.1007/BF02874766</w:t>
        </w:r>
      </w:hyperlink>
      <w:r w:rsidRPr="00266237">
        <w:rPr>
          <w:noProof/>
        </w:rPr>
        <w:t>.</w:t>
      </w:r>
    </w:p>
    <w:p w14:paraId="72413020" w14:textId="6B2575F1" w:rsidR="00266237" w:rsidRPr="00266237" w:rsidRDefault="00266237" w:rsidP="00266237">
      <w:pPr>
        <w:pStyle w:val="EndNoteBibliography"/>
        <w:spacing w:after="0"/>
        <w:ind w:left="720" w:hanging="720"/>
        <w:rPr>
          <w:noProof/>
        </w:rPr>
      </w:pPr>
      <w:r w:rsidRPr="00266237">
        <w:rPr>
          <w:noProof/>
        </w:rPr>
        <w:t xml:space="preserve">Ben Abdallah, F., M. Olivier, J.P. Goffart, and O. Minet. (2016). Establishing the Nitrogen Dilution Curve for Potato Cultivar Bintje in Belgium. </w:t>
      </w:r>
      <w:r w:rsidRPr="00266237">
        <w:rPr>
          <w:i/>
          <w:noProof/>
        </w:rPr>
        <w:t>Potato Res., 59</w:t>
      </w:r>
      <w:r w:rsidRPr="00266237">
        <w:rPr>
          <w:noProof/>
        </w:rPr>
        <w:t xml:space="preserve">(3), 241-258. </w:t>
      </w:r>
      <w:hyperlink r:id="rId91" w:history="1">
        <w:r w:rsidRPr="00266237">
          <w:rPr>
            <w:rStyle w:val="Hyperlink"/>
            <w:noProof/>
          </w:rPr>
          <w:t>https://doi.org/10.1007/s11540-016-9331-y</w:t>
        </w:r>
      </w:hyperlink>
      <w:r w:rsidRPr="00266237">
        <w:rPr>
          <w:noProof/>
        </w:rPr>
        <w:t>.</w:t>
      </w:r>
    </w:p>
    <w:p w14:paraId="67C3CB4B" w14:textId="141AE20B" w:rsidR="00266237" w:rsidRPr="00266237" w:rsidRDefault="00266237" w:rsidP="00266237">
      <w:pPr>
        <w:pStyle w:val="EndNoteBibliography"/>
        <w:spacing w:after="0"/>
        <w:ind w:left="720" w:hanging="720"/>
        <w:rPr>
          <w:noProof/>
        </w:rPr>
      </w:pPr>
      <w:r w:rsidRPr="00266237">
        <w:rPr>
          <w:noProof/>
        </w:rPr>
        <w:t xml:space="preserve">Bohman, B.J., M. McNearney, J. Crants, and C.J. Rosen. (2020). A Novel Approach to Manage Nitrogen Fertilizer for Potato Production Using Remote Sensing.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92" w:history="1">
        <w:r w:rsidRPr="00266237">
          <w:rPr>
            <w:rStyle w:val="Hyperlink"/>
            <w:noProof/>
          </w:rPr>
          <w:t>https://www.ag.ndsu.edu/potatoextension/research/2020ResearchBooks.pdf</w:t>
        </w:r>
      </w:hyperlink>
    </w:p>
    <w:p w14:paraId="0DC5A34F" w14:textId="08658589" w:rsidR="00266237" w:rsidRPr="00266237" w:rsidRDefault="00266237" w:rsidP="00266237">
      <w:pPr>
        <w:pStyle w:val="EndNoteBibliography"/>
        <w:spacing w:after="0"/>
        <w:ind w:left="720" w:hanging="720"/>
        <w:rPr>
          <w:noProof/>
        </w:rPr>
      </w:pPr>
      <w:r w:rsidRPr="00266237">
        <w:rPr>
          <w:noProof/>
        </w:rPr>
        <w:t xml:space="preserve">Bohman, B.J., C.J. Rosen, and D.J. Mulla. (2021). Relating Nitrogen Use Efficiency to Nitrogen Nutrition Index for Evaluation of Agronomic and Environmental Outcomes in Potato. </w:t>
      </w:r>
      <w:r w:rsidRPr="00266237">
        <w:rPr>
          <w:i/>
          <w:noProof/>
        </w:rPr>
        <w:t>Field Crops Res., 262</w:t>
      </w:r>
      <w:r w:rsidRPr="00266237">
        <w:rPr>
          <w:noProof/>
        </w:rPr>
        <w:t xml:space="preserve">. </w:t>
      </w:r>
      <w:hyperlink r:id="rId93" w:history="1">
        <w:r w:rsidRPr="00266237">
          <w:rPr>
            <w:rStyle w:val="Hyperlink"/>
            <w:noProof/>
          </w:rPr>
          <w:t>https://doi.org/10.1016/j.fcr.2020.108041</w:t>
        </w:r>
      </w:hyperlink>
      <w:r w:rsidRPr="00266237">
        <w:rPr>
          <w:noProof/>
        </w:rPr>
        <w:t>.</w:t>
      </w:r>
    </w:p>
    <w:p w14:paraId="74BC5733" w14:textId="50EE0655" w:rsidR="00266237" w:rsidRPr="00266237" w:rsidRDefault="00266237" w:rsidP="00266237">
      <w:pPr>
        <w:pStyle w:val="EndNoteBibliography"/>
        <w:spacing w:after="0"/>
        <w:ind w:left="720" w:hanging="720"/>
        <w:rPr>
          <w:noProof/>
        </w:rPr>
      </w:pPr>
      <w:r w:rsidRPr="00266237">
        <w:rPr>
          <w:noProof/>
        </w:rPr>
        <w:t xml:space="preserve">Bremner, P.M., and M.A. Taha. (1966). Studies in Potato Agronomy. I. The Effects of Variety, Seed Size and Spacing on Growth, Development and Yield. </w:t>
      </w:r>
      <w:r w:rsidRPr="00266237">
        <w:rPr>
          <w:i/>
          <w:noProof/>
        </w:rPr>
        <w:t>The Journal of Agricultural Science, 66</w:t>
      </w:r>
      <w:r w:rsidRPr="00266237">
        <w:rPr>
          <w:noProof/>
        </w:rPr>
        <w:t xml:space="preserve">(2), 241-252. </w:t>
      </w:r>
      <w:hyperlink r:id="rId94" w:history="1">
        <w:r w:rsidRPr="00266237">
          <w:rPr>
            <w:rStyle w:val="Hyperlink"/>
            <w:noProof/>
          </w:rPr>
          <w:t>https://doi.org/10.1017/s0021859600062651</w:t>
        </w:r>
      </w:hyperlink>
      <w:r w:rsidRPr="00266237">
        <w:rPr>
          <w:noProof/>
        </w:rPr>
        <w:t>.</w:t>
      </w:r>
    </w:p>
    <w:p w14:paraId="0690344A" w14:textId="21331944" w:rsidR="00266237" w:rsidRPr="00266237" w:rsidRDefault="00266237" w:rsidP="00266237">
      <w:pPr>
        <w:pStyle w:val="EndNoteBibliography"/>
        <w:spacing w:after="0"/>
        <w:ind w:left="720" w:hanging="720"/>
        <w:rPr>
          <w:noProof/>
        </w:rPr>
      </w:pPr>
      <w:r w:rsidRPr="00266237">
        <w:rPr>
          <w:noProof/>
        </w:rPr>
        <w:t xml:space="preserve">Bürkner, P.-C. (2017). Brms: An R Package for Bayesian Multilevel Models Using Stan. </w:t>
      </w:r>
      <w:r w:rsidRPr="00266237">
        <w:rPr>
          <w:i/>
          <w:noProof/>
        </w:rPr>
        <w:t>J. Stat. Softw., 80</w:t>
      </w:r>
      <w:r w:rsidRPr="00266237">
        <w:rPr>
          <w:noProof/>
        </w:rPr>
        <w:t xml:space="preserve">(1). </w:t>
      </w:r>
      <w:hyperlink r:id="rId95" w:history="1">
        <w:r w:rsidRPr="00266237">
          <w:rPr>
            <w:rStyle w:val="Hyperlink"/>
            <w:noProof/>
          </w:rPr>
          <w:t>https://doi.org/10.18637/jss.v080.i01</w:t>
        </w:r>
      </w:hyperlink>
      <w:r w:rsidRPr="00266237">
        <w:rPr>
          <w:noProof/>
        </w:rPr>
        <w:t>.</w:t>
      </w:r>
    </w:p>
    <w:p w14:paraId="6421338D" w14:textId="5E61A2FF" w:rsidR="00266237" w:rsidRPr="00266237" w:rsidRDefault="00266237" w:rsidP="00266237">
      <w:pPr>
        <w:pStyle w:val="EndNoteBibliography"/>
        <w:spacing w:after="0"/>
        <w:ind w:left="720" w:hanging="720"/>
        <w:rPr>
          <w:noProof/>
        </w:rPr>
      </w:pPr>
      <w:r w:rsidRPr="00266237">
        <w:rPr>
          <w:noProof/>
        </w:rPr>
        <w:t xml:space="preserve">Bürkner, P.-C. (2018). Advanced Bayesian Multilevel Modeling with the R Package Brms. </w:t>
      </w:r>
      <w:r w:rsidRPr="00266237">
        <w:rPr>
          <w:i/>
          <w:noProof/>
        </w:rPr>
        <w:t>R J., 10</w:t>
      </w:r>
      <w:r w:rsidRPr="00266237">
        <w:rPr>
          <w:noProof/>
        </w:rPr>
        <w:t xml:space="preserve">(1), 395-411. </w:t>
      </w:r>
      <w:hyperlink r:id="rId96" w:history="1">
        <w:r w:rsidRPr="00266237">
          <w:rPr>
            <w:rStyle w:val="Hyperlink"/>
            <w:noProof/>
          </w:rPr>
          <w:t>https://doi.org/10.32614/RJ-2018-017</w:t>
        </w:r>
      </w:hyperlink>
      <w:r w:rsidRPr="00266237">
        <w:rPr>
          <w:noProof/>
        </w:rPr>
        <w:t>.</w:t>
      </w:r>
    </w:p>
    <w:p w14:paraId="3E6BAFCC" w14:textId="20B85E34" w:rsidR="00266237" w:rsidRPr="00266237" w:rsidRDefault="00266237" w:rsidP="00266237">
      <w:pPr>
        <w:pStyle w:val="EndNoteBibliography"/>
        <w:spacing w:after="0"/>
        <w:ind w:left="720" w:hanging="720"/>
        <w:rPr>
          <w:noProof/>
        </w:rPr>
      </w:pPr>
      <w:r w:rsidRPr="00266237">
        <w:rPr>
          <w:noProof/>
        </w:rPr>
        <w:t xml:space="preserve">Carpenter, B., A. Gelman, M.D. Hoffman, D. Lee, B. Goodrich, M. Betancourt, M. Brubaker, J. Guo, P. Li, and A. Riddell. (2017). Stan: A Probabilistic Programming Language. </w:t>
      </w:r>
      <w:r w:rsidRPr="00266237">
        <w:rPr>
          <w:i/>
          <w:noProof/>
        </w:rPr>
        <w:t>J. Stat. Softw., 76</w:t>
      </w:r>
      <w:r w:rsidRPr="00266237">
        <w:rPr>
          <w:noProof/>
        </w:rPr>
        <w:t xml:space="preserve">(1). </w:t>
      </w:r>
      <w:hyperlink r:id="rId97" w:history="1">
        <w:r w:rsidRPr="00266237">
          <w:rPr>
            <w:rStyle w:val="Hyperlink"/>
            <w:noProof/>
          </w:rPr>
          <w:t>https://doi.org/10.18637/jss.v076.i01</w:t>
        </w:r>
      </w:hyperlink>
      <w:r w:rsidRPr="00266237">
        <w:rPr>
          <w:noProof/>
        </w:rPr>
        <w:t>.</w:t>
      </w:r>
    </w:p>
    <w:p w14:paraId="22BD096A" w14:textId="7016520A" w:rsidR="00266237" w:rsidRPr="00266237" w:rsidRDefault="00266237" w:rsidP="00266237">
      <w:pPr>
        <w:pStyle w:val="EndNoteBibliography"/>
        <w:spacing w:after="0"/>
        <w:ind w:left="720" w:hanging="720"/>
        <w:rPr>
          <w:noProof/>
        </w:rPr>
      </w:pPr>
      <w:r w:rsidRPr="00266237">
        <w:rPr>
          <w:noProof/>
        </w:rPr>
        <w:t xml:space="preserve">Caviglia, O.P., R.J.M. Melchiori, and V.O. Sadras. (2014). Nitrogen Utilization Efficiency in Maize as Affected by Hybrid and N Rate in Late-Sown Crops. </w:t>
      </w:r>
      <w:r w:rsidRPr="00266237">
        <w:rPr>
          <w:i/>
          <w:noProof/>
        </w:rPr>
        <w:t>Field Crops Res., 168</w:t>
      </w:r>
      <w:r w:rsidRPr="00266237">
        <w:rPr>
          <w:noProof/>
        </w:rPr>
        <w:t xml:space="preserve">, 27-37. </w:t>
      </w:r>
      <w:hyperlink r:id="rId98" w:history="1">
        <w:r w:rsidRPr="00266237">
          <w:rPr>
            <w:rStyle w:val="Hyperlink"/>
            <w:noProof/>
          </w:rPr>
          <w:t>https://doi.org/10.1016/j.fcr.2014.08.005</w:t>
        </w:r>
      </w:hyperlink>
      <w:r w:rsidRPr="00266237">
        <w:rPr>
          <w:noProof/>
        </w:rPr>
        <w:t>.</w:t>
      </w:r>
    </w:p>
    <w:p w14:paraId="4A04F158" w14:textId="7F10E26B" w:rsidR="00266237" w:rsidRPr="00266237" w:rsidRDefault="00266237" w:rsidP="00266237">
      <w:pPr>
        <w:pStyle w:val="EndNoteBibliography"/>
        <w:spacing w:after="0"/>
        <w:ind w:left="720" w:hanging="720"/>
        <w:rPr>
          <w:noProof/>
        </w:rPr>
      </w:pPr>
      <w:r w:rsidRPr="00266237">
        <w:rPr>
          <w:noProof/>
        </w:rPr>
        <w:lastRenderedPageBreak/>
        <w:t xml:space="preserve">CFIA. (2013). Bintje: Canadian Food Inspection Agency. Retrieved from </w:t>
      </w:r>
      <w:hyperlink r:id="rId99" w:history="1">
        <w:r w:rsidRPr="00266237">
          <w:rPr>
            <w:rStyle w:val="Hyperlink"/>
            <w:noProof/>
          </w:rPr>
          <w:t>https://inspection.canada.ca/plant-varieties/potatoes/potato-varieties/bintje/eng/1312587385655/1312587385656</w:t>
        </w:r>
      </w:hyperlink>
    </w:p>
    <w:p w14:paraId="76C49653" w14:textId="1A4BD1EA" w:rsidR="00266237" w:rsidRPr="00266237" w:rsidRDefault="00266237" w:rsidP="00266237">
      <w:pPr>
        <w:pStyle w:val="EndNoteBibliography"/>
        <w:spacing w:after="0"/>
        <w:ind w:left="720" w:hanging="720"/>
        <w:rPr>
          <w:noProof/>
        </w:rPr>
      </w:pPr>
      <w:r w:rsidRPr="00266237">
        <w:rPr>
          <w:noProof/>
        </w:rPr>
        <w:t xml:space="preserve">Ciampitti, I.A., J. Fernandez, S. Tamagno, B. Zhao, G. Lemaire, and D. Makowski. (2021). Does the Critical N Dilution Curve for Maize Crop Vary across Genotype X Environment X Management Scenarios? - a Bayesian Analysis. </w:t>
      </w:r>
      <w:r w:rsidRPr="00266237">
        <w:rPr>
          <w:i/>
          <w:noProof/>
        </w:rPr>
        <w:t>Eur. J. Agron., 123</w:t>
      </w:r>
      <w:r w:rsidRPr="00266237">
        <w:rPr>
          <w:noProof/>
        </w:rPr>
        <w:t xml:space="preserve">, 126202. </w:t>
      </w:r>
      <w:hyperlink r:id="rId100" w:history="1">
        <w:r w:rsidRPr="00266237">
          <w:rPr>
            <w:rStyle w:val="Hyperlink"/>
            <w:noProof/>
          </w:rPr>
          <w:t>https://doi.org/10.1016/j.eja.2020.126202</w:t>
        </w:r>
      </w:hyperlink>
      <w:r w:rsidRPr="00266237">
        <w:rPr>
          <w:noProof/>
        </w:rPr>
        <w:t>.</w:t>
      </w:r>
    </w:p>
    <w:p w14:paraId="5363E1D5" w14:textId="69F5551E" w:rsidR="00266237" w:rsidRPr="00266237" w:rsidRDefault="00266237" w:rsidP="00266237">
      <w:pPr>
        <w:pStyle w:val="EndNoteBibliography"/>
        <w:spacing w:after="0"/>
        <w:ind w:left="720" w:hanging="720"/>
        <w:rPr>
          <w:noProof/>
        </w:rPr>
      </w:pPr>
      <w:r w:rsidRPr="00266237">
        <w:rPr>
          <w:noProof/>
        </w:rPr>
        <w:t xml:space="preserve">Crants, J., C. Rosen, M. McNearney, and L. Sun. (2017). The Use of Chlorophyll Meters for Nitrogen Management in Potatoes. </w:t>
      </w:r>
      <w:r w:rsidRPr="00266237">
        <w:rPr>
          <w:i/>
          <w:noProof/>
        </w:rPr>
        <w:t>Research Reports – 2017</w:t>
      </w:r>
      <w:r w:rsidRPr="00266237">
        <w:rPr>
          <w:noProof/>
        </w:rPr>
        <w:t xml:space="preserve">. Fargo, ND: Minnesota Area II Potato Research and Promotion Council and Northern Plains Potato Growers Association. Retrieved from </w:t>
      </w:r>
      <w:hyperlink r:id="rId101" w:history="1">
        <w:r w:rsidRPr="00266237">
          <w:rPr>
            <w:rStyle w:val="Hyperlink"/>
            <w:noProof/>
          </w:rPr>
          <w:t>https://www.ag.ndsu.edu/potatoextension/research</w:t>
        </w:r>
      </w:hyperlink>
    </w:p>
    <w:p w14:paraId="216F6076" w14:textId="77777777" w:rsidR="00266237" w:rsidRPr="00266237" w:rsidRDefault="00266237" w:rsidP="00266237">
      <w:pPr>
        <w:pStyle w:val="EndNoteBibliography"/>
        <w:spacing w:after="0"/>
        <w:ind w:left="720" w:hanging="720"/>
        <w:rPr>
          <w:noProof/>
        </w:rPr>
      </w:pPr>
      <w:r w:rsidRPr="00266237">
        <w:rPr>
          <w:noProof/>
        </w:rPr>
        <w:t xml:space="preserve">Duchenne, T., J.M. Machet, and M. Martin. (1997). Potatoes. In G. Lemaire (Ed.), </w:t>
      </w:r>
      <w:r w:rsidRPr="00266237">
        <w:rPr>
          <w:i/>
          <w:noProof/>
        </w:rPr>
        <w:t>Diagonsis of the Nitrogen Status in Crops</w:t>
      </w:r>
      <w:r w:rsidRPr="00266237">
        <w:rPr>
          <w:noProof/>
        </w:rPr>
        <w:t xml:space="preserve"> (pp. 119-130). Berlin: Springer.</w:t>
      </w:r>
    </w:p>
    <w:p w14:paraId="6C58EAFB" w14:textId="38BA25E4" w:rsidR="00266237" w:rsidRPr="00266237" w:rsidRDefault="00266237" w:rsidP="00266237">
      <w:pPr>
        <w:pStyle w:val="EndNoteBibliography"/>
        <w:spacing w:after="0"/>
        <w:ind w:left="720" w:hanging="720"/>
        <w:rPr>
          <w:noProof/>
        </w:rPr>
      </w:pPr>
      <w:r w:rsidRPr="00266237">
        <w:rPr>
          <w:noProof/>
        </w:rPr>
        <w:t xml:space="preserve">Egel, D.S. (2017). Midwest Vegetable Production Guide for Commercial Growers. </w:t>
      </w:r>
      <w:r w:rsidRPr="00266237">
        <w:rPr>
          <w:i/>
          <w:noProof/>
        </w:rPr>
        <w:t>BU-07094-S</w:t>
      </w:r>
      <w:r w:rsidRPr="00266237">
        <w:rPr>
          <w:noProof/>
        </w:rPr>
        <w:t xml:space="preserve">: University of Minnesota Extension. Retrieved from </w:t>
      </w:r>
      <w:hyperlink r:id="rId102" w:history="1">
        <w:r w:rsidRPr="00266237">
          <w:rPr>
            <w:rStyle w:val="Hyperlink"/>
            <w:noProof/>
          </w:rPr>
          <w:t>https://ag.purdue.edu/btny/midwest-vegetable-guide/Pages/default.aspx</w:t>
        </w:r>
      </w:hyperlink>
    </w:p>
    <w:p w14:paraId="4CC8C5DA" w14:textId="1A170A55" w:rsidR="00266237" w:rsidRPr="00266237" w:rsidRDefault="00266237" w:rsidP="00266237">
      <w:pPr>
        <w:pStyle w:val="EndNoteBibliography"/>
        <w:spacing w:after="0"/>
        <w:ind w:left="720" w:hanging="720"/>
        <w:rPr>
          <w:noProof/>
        </w:rPr>
      </w:pPr>
      <w:r w:rsidRPr="00266237">
        <w:rPr>
          <w:noProof/>
        </w:rPr>
        <w:t xml:space="preserve">Errebhi, M., C.J. Rosen, S.C. Gupta, and D.E. Birong. (1998). Potato Yield Response and Nitrate Leaching as Influenced by Nitrogen Management. </w:t>
      </w:r>
      <w:r w:rsidRPr="00266237">
        <w:rPr>
          <w:i/>
          <w:noProof/>
        </w:rPr>
        <w:t>Agron. J., 90</w:t>
      </w:r>
      <w:r w:rsidRPr="00266237">
        <w:rPr>
          <w:noProof/>
        </w:rPr>
        <w:t xml:space="preserve">, 10-15. </w:t>
      </w:r>
      <w:hyperlink r:id="rId103" w:history="1">
        <w:r w:rsidRPr="00266237">
          <w:rPr>
            <w:rStyle w:val="Hyperlink"/>
            <w:noProof/>
          </w:rPr>
          <w:t>https://doi.org/10.2134/agronj1998.00021962009000010003x</w:t>
        </w:r>
      </w:hyperlink>
      <w:r w:rsidRPr="00266237">
        <w:rPr>
          <w:noProof/>
        </w:rPr>
        <w:t>.</w:t>
      </w:r>
    </w:p>
    <w:p w14:paraId="7341642C" w14:textId="77777777" w:rsidR="00266237" w:rsidRPr="00266237" w:rsidRDefault="00266237" w:rsidP="00266237">
      <w:pPr>
        <w:pStyle w:val="EndNoteBibliography"/>
        <w:spacing w:after="0"/>
        <w:ind w:left="720" w:hanging="720"/>
        <w:rPr>
          <w:noProof/>
        </w:rPr>
      </w:pPr>
      <w:r w:rsidRPr="00266237">
        <w:rPr>
          <w:noProof/>
        </w:rPr>
        <w:t xml:space="preserve">Ewing, E.E., and P.C. Struik. (1992). Tuber Formation in Potato: Induction, Initiation, and Growth. In J. Janick (Ed.), </w:t>
      </w:r>
      <w:r w:rsidRPr="00266237">
        <w:rPr>
          <w:i/>
          <w:noProof/>
        </w:rPr>
        <w:t>Horticultural Reviews, Volume 14</w:t>
      </w:r>
      <w:r w:rsidRPr="00266237">
        <w:rPr>
          <w:noProof/>
        </w:rPr>
        <w:t xml:space="preserve"> (pp. 89-198): John Wiley &amp; Sons.</w:t>
      </w:r>
    </w:p>
    <w:p w14:paraId="1CCAAB8E" w14:textId="2E06692C" w:rsidR="00266237" w:rsidRPr="00266237" w:rsidRDefault="00266237" w:rsidP="00266237">
      <w:pPr>
        <w:pStyle w:val="EndNoteBibliography"/>
        <w:spacing w:after="0"/>
        <w:ind w:left="720" w:hanging="720"/>
        <w:rPr>
          <w:noProof/>
        </w:rPr>
      </w:pPr>
      <w:r w:rsidRPr="00266237">
        <w:rPr>
          <w:noProof/>
        </w:rPr>
        <w:t xml:space="preserve">Fernández, J.A., G. Lemaire, G. Bélanger, F. Gastal, D. Makowski, and I.A. Ciampitti. (2021). Revisiting the Critical Nitrogen Dilution Curve for Tall Fescue: A Quantitative Synthesis. </w:t>
      </w:r>
      <w:r w:rsidRPr="00266237">
        <w:rPr>
          <w:i/>
          <w:noProof/>
        </w:rPr>
        <w:t>Eur. J. Agron., 131</w:t>
      </w:r>
      <w:r w:rsidRPr="00266237">
        <w:rPr>
          <w:noProof/>
        </w:rPr>
        <w:t xml:space="preserve">, 126380. </w:t>
      </w:r>
      <w:hyperlink r:id="rId104" w:history="1">
        <w:r w:rsidRPr="00266237">
          <w:rPr>
            <w:rStyle w:val="Hyperlink"/>
            <w:noProof/>
          </w:rPr>
          <w:t>https://doi.org/10.1016/j.eja.2021.126380</w:t>
        </w:r>
      </w:hyperlink>
      <w:r w:rsidRPr="00266237">
        <w:rPr>
          <w:noProof/>
        </w:rPr>
        <w:t>.</w:t>
      </w:r>
    </w:p>
    <w:p w14:paraId="60375809" w14:textId="341E42FA" w:rsidR="00266237" w:rsidRPr="00266237" w:rsidRDefault="00266237" w:rsidP="00266237">
      <w:pPr>
        <w:pStyle w:val="EndNoteBibliography"/>
        <w:spacing w:after="0"/>
        <w:ind w:left="720" w:hanging="720"/>
        <w:rPr>
          <w:noProof/>
        </w:rPr>
      </w:pPr>
      <w:r w:rsidRPr="00266237">
        <w:rPr>
          <w:noProof/>
        </w:rPr>
        <w:t xml:space="preserve">Franzen, D., A. Robinson, and C. Rosen. (2018). Fertilizing Potato in North Dakota. </w:t>
      </w:r>
      <w:r w:rsidRPr="00266237">
        <w:rPr>
          <w:i/>
          <w:noProof/>
        </w:rPr>
        <w:t>SF715</w:t>
      </w:r>
      <w:r w:rsidRPr="00266237">
        <w:rPr>
          <w:noProof/>
        </w:rPr>
        <w:t xml:space="preserve">. Fargo, ND: North Dakota State University. Retrieved from </w:t>
      </w:r>
      <w:hyperlink r:id="rId105" w:history="1">
        <w:r w:rsidRPr="00266237">
          <w:rPr>
            <w:rStyle w:val="Hyperlink"/>
            <w:noProof/>
          </w:rPr>
          <w:t>https://www.ag.ndsu.edu/publications/crops/fertilizing-potato-in-north-dakota</w:t>
        </w:r>
      </w:hyperlink>
    </w:p>
    <w:p w14:paraId="7C47C3CB" w14:textId="77777777" w:rsidR="00266237" w:rsidRPr="00266237" w:rsidRDefault="00266237" w:rsidP="00266237">
      <w:pPr>
        <w:pStyle w:val="EndNoteBibliography"/>
        <w:spacing w:after="0"/>
        <w:ind w:left="720" w:hanging="720"/>
        <w:rPr>
          <w:noProof/>
        </w:rPr>
      </w:pPr>
      <w:r w:rsidRPr="00266237">
        <w:rPr>
          <w:noProof/>
        </w:rPr>
        <w:t xml:space="preserve">Gastal, F., G. Lemaire, J.-L. Durand, and G. Louarn. (2015). Quantifying Crop Responses to Nitrogen and Avenues to Improve Nitrogen-Use Efficiency. In </w:t>
      </w:r>
      <w:r w:rsidRPr="00266237">
        <w:rPr>
          <w:i/>
          <w:noProof/>
        </w:rPr>
        <w:t>Crop Physiology</w:t>
      </w:r>
      <w:r w:rsidRPr="00266237">
        <w:rPr>
          <w:noProof/>
        </w:rPr>
        <w:t xml:space="preserve"> (Second ed., pp. 161-206).</w:t>
      </w:r>
    </w:p>
    <w:p w14:paraId="5FEBE644" w14:textId="3F0D42AE" w:rsidR="00266237" w:rsidRPr="00266237" w:rsidRDefault="00266237" w:rsidP="00266237">
      <w:pPr>
        <w:pStyle w:val="EndNoteBibliography"/>
        <w:spacing w:after="0"/>
        <w:ind w:left="720" w:hanging="720"/>
        <w:rPr>
          <w:noProof/>
        </w:rPr>
      </w:pPr>
      <w:r w:rsidRPr="00266237">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266237">
        <w:rPr>
          <w:i/>
          <w:noProof/>
        </w:rPr>
        <w:t>J Clim, Volume 30</w:t>
      </w:r>
      <w:r w:rsidRPr="00266237">
        <w:rPr>
          <w:noProof/>
        </w:rPr>
        <w:t xml:space="preserve">(Iss 13), 5419-5454. </w:t>
      </w:r>
      <w:hyperlink r:id="rId106" w:history="1">
        <w:r w:rsidRPr="00266237">
          <w:rPr>
            <w:rStyle w:val="Hyperlink"/>
            <w:noProof/>
          </w:rPr>
          <w:t>https://doi.org/10.1175/JCLI-D-16-0758.1</w:t>
        </w:r>
      </w:hyperlink>
      <w:r w:rsidRPr="00266237">
        <w:rPr>
          <w:noProof/>
        </w:rPr>
        <w:t>.</w:t>
      </w:r>
    </w:p>
    <w:p w14:paraId="16D6C854" w14:textId="4153C2CA" w:rsidR="00266237" w:rsidRPr="00266237" w:rsidRDefault="00266237" w:rsidP="00266237">
      <w:pPr>
        <w:pStyle w:val="EndNoteBibliography"/>
        <w:spacing w:after="0"/>
        <w:ind w:left="720" w:hanging="720"/>
        <w:rPr>
          <w:noProof/>
        </w:rPr>
      </w:pPr>
      <w:r w:rsidRPr="00266237">
        <w:rPr>
          <w:noProof/>
        </w:rPr>
        <w:t xml:space="preserve">Giletto, C.M., and H.E. Echeverría. (2015). Critical Nitrogen Dilution Curve in Processing Potato Cultivars. </w:t>
      </w:r>
      <w:r w:rsidRPr="00266237">
        <w:rPr>
          <w:i/>
          <w:noProof/>
        </w:rPr>
        <w:t>Am. J. Plant Sci., 06</w:t>
      </w:r>
      <w:r w:rsidRPr="00266237">
        <w:rPr>
          <w:noProof/>
        </w:rPr>
        <w:t xml:space="preserve">(19), 3144-3156. </w:t>
      </w:r>
      <w:hyperlink r:id="rId107" w:history="1">
        <w:r w:rsidRPr="00266237">
          <w:rPr>
            <w:rStyle w:val="Hyperlink"/>
            <w:noProof/>
          </w:rPr>
          <w:t>https://doi.org/10.4236/ajps.2015.619306</w:t>
        </w:r>
      </w:hyperlink>
      <w:r w:rsidRPr="00266237">
        <w:rPr>
          <w:noProof/>
        </w:rPr>
        <w:t>.</w:t>
      </w:r>
    </w:p>
    <w:p w14:paraId="79524426" w14:textId="23B61D0A" w:rsidR="00266237" w:rsidRPr="00266237" w:rsidRDefault="00266237" w:rsidP="00266237">
      <w:pPr>
        <w:pStyle w:val="EndNoteBibliography"/>
        <w:spacing w:after="0"/>
        <w:ind w:left="720" w:hanging="720"/>
        <w:rPr>
          <w:noProof/>
        </w:rPr>
      </w:pPr>
      <w:r w:rsidRPr="00266237">
        <w:rPr>
          <w:noProof/>
        </w:rPr>
        <w:t xml:space="preserve">Giletto, C.M., N.I. Reussi Calvo, P. Sandaña, H.E. Echeverría, and G. Bélanger. (2020). Shoot- and Tuber-Based Critical Nitrogen Dilution Curves for the Prediction of the N Status in Potato. </w:t>
      </w:r>
      <w:r w:rsidRPr="00266237">
        <w:rPr>
          <w:i/>
          <w:noProof/>
        </w:rPr>
        <w:t>Eur. J. Agron., 119</w:t>
      </w:r>
      <w:r w:rsidRPr="00266237">
        <w:rPr>
          <w:noProof/>
        </w:rPr>
        <w:t xml:space="preserve">. </w:t>
      </w:r>
      <w:hyperlink r:id="rId108" w:history="1">
        <w:r w:rsidRPr="00266237">
          <w:rPr>
            <w:rStyle w:val="Hyperlink"/>
            <w:noProof/>
          </w:rPr>
          <w:t>https://doi.org/10.1016/j.eja.2020.126114</w:t>
        </w:r>
      </w:hyperlink>
      <w:r w:rsidRPr="00266237">
        <w:rPr>
          <w:noProof/>
        </w:rPr>
        <w:t>.</w:t>
      </w:r>
    </w:p>
    <w:p w14:paraId="3B41775F" w14:textId="6CA9F5F4" w:rsidR="00266237" w:rsidRPr="00266237" w:rsidRDefault="00266237" w:rsidP="00266237">
      <w:pPr>
        <w:pStyle w:val="EndNoteBibliography"/>
        <w:spacing w:after="0"/>
        <w:ind w:left="720" w:hanging="720"/>
        <w:rPr>
          <w:noProof/>
        </w:rPr>
      </w:pPr>
      <w:r w:rsidRPr="00266237">
        <w:rPr>
          <w:noProof/>
        </w:rPr>
        <w:t xml:space="preserve">Greenwood, D.J., G. Lemaire, G. Gosse, P. Cruz, A. Draycott, and J.J. Neeteson. (1990). Decline in Percentage N of C3 and C4 Crops with Increasing Plant Mass. </w:t>
      </w:r>
      <w:r w:rsidRPr="00266237">
        <w:rPr>
          <w:i/>
          <w:noProof/>
        </w:rPr>
        <w:t>Ann. Bot., 66</w:t>
      </w:r>
      <w:r w:rsidRPr="00266237">
        <w:rPr>
          <w:noProof/>
        </w:rPr>
        <w:t xml:space="preserve">(4), 425-436. </w:t>
      </w:r>
      <w:hyperlink r:id="rId109" w:history="1">
        <w:r w:rsidRPr="00266237">
          <w:rPr>
            <w:rStyle w:val="Hyperlink"/>
            <w:noProof/>
          </w:rPr>
          <w:t>https://doi.org/10.1093/oxfordjournals.aob.a088044</w:t>
        </w:r>
      </w:hyperlink>
      <w:r w:rsidRPr="00266237">
        <w:rPr>
          <w:noProof/>
        </w:rPr>
        <w:t>.</w:t>
      </w:r>
    </w:p>
    <w:p w14:paraId="70E5C299" w14:textId="39E2F29F" w:rsidR="00266237" w:rsidRPr="00266237" w:rsidRDefault="00266237" w:rsidP="00266237">
      <w:pPr>
        <w:pStyle w:val="EndNoteBibliography"/>
        <w:spacing w:after="0"/>
        <w:ind w:left="720" w:hanging="720"/>
        <w:rPr>
          <w:noProof/>
        </w:rPr>
      </w:pPr>
      <w:r w:rsidRPr="00266237">
        <w:rPr>
          <w:noProof/>
        </w:rPr>
        <w:lastRenderedPageBreak/>
        <w:t xml:space="preserve">Greenwood, D.J., J.J. Neeteson, and A. Draycott. (1986). Quantitative Relationships for the Dependence of Growth Rate of Arable Crops on Their Nitrogen Content, Dry Weight and Aerial Environment. </w:t>
      </w:r>
      <w:r w:rsidRPr="00266237">
        <w:rPr>
          <w:i/>
          <w:noProof/>
        </w:rPr>
        <w:t>Plant Soil, 91</w:t>
      </w:r>
      <w:r w:rsidRPr="00266237">
        <w:rPr>
          <w:noProof/>
        </w:rPr>
        <w:t xml:space="preserve">(3), 281-301. </w:t>
      </w:r>
      <w:hyperlink r:id="rId110" w:history="1">
        <w:r w:rsidRPr="00266237">
          <w:rPr>
            <w:rStyle w:val="Hyperlink"/>
            <w:noProof/>
          </w:rPr>
          <w:t>https://doi.org/10.1007/BF02198111</w:t>
        </w:r>
      </w:hyperlink>
      <w:r w:rsidRPr="00266237">
        <w:rPr>
          <w:noProof/>
        </w:rPr>
        <w:t>.</w:t>
      </w:r>
    </w:p>
    <w:p w14:paraId="607BC5F5" w14:textId="6E1AACBD" w:rsidR="00266237" w:rsidRPr="00266237" w:rsidRDefault="00266237" w:rsidP="00266237">
      <w:pPr>
        <w:pStyle w:val="EndNoteBibliography"/>
        <w:spacing w:after="0"/>
        <w:ind w:left="720" w:hanging="720"/>
        <w:rPr>
          <w:noProof/>
        </w:rPr>
      </w:pPr>
      <w:r w:rsidRPr="00266237">
        <w:rPr>
          <w:noProof/>
        </w:rPr>
        <w:t xml:space="preserve">Gupta, S., and C.J. Rosen. (2019). Nitrogen Fertilization Rate and Cold-Induced Sweetening in Potato Tubers During Storage. </w:t>
      </w:r>
      <w:r w:rsidRPr="00266237">
        <w:rPr>
          <w:i/>
          <w:noProof/>
        </w:rPr>
        <w:t>Research Reports – 2019</w:t>
      </w:r>
      <w:r w:rsidRPr="00266237">
        <w:rPr>
          <w:noProof/>
        </w:rPr>
        <w:t xml:space="preserve">. Fargo, ND: Minnesota Area II Potato Research and Promotion Council and Northern Plains Potato Growers Association. Retrieved from </w:t>
      </w:r>
      <w:hyperlink r:id="rId111" w:history="1">
        <w:r w:rsidRPr="00266237">
          <w:rPr>
            <w:rStyle w:val="Hyperlink"/>
            <w:noProof/>
          </w:rPr>
          <w:t>https://www.ag.ndsu.edu/potatoextension/research/2019RESEARCHREPORTS.pdf</w:t>
        </w:r>
      </w:hyperlink>
    </w:p>
    <w:p w14:paraId="67B33ECF" w14:textId="3739CB97" w:rsidR="00266237" w:rsidRPr="00266237" w:rsidRDefault="00266237" w:rsidP="00266237">
      <w:pPr>
        <w:pStyle w:val="EndNoteBibliography"/>
        <w:spacing w:after="0"/>
        <w:ind w:left="720" w:hanging="720"/>
        <w:rPr>
          <w:noProof/>
        </w:rPr>
      </w:pPr>
      <w:r w:rsidRPr="00266237">
        <w:rPr>
          <w:noProof/>
        </w:rPr>
        <w:t xml:space="preserve">Gupta, S.K., J. Crants, M. McNearney, and C.J. Rosen. (2020). Evaluation of a Promising Minnesota Clone for N Response, Agronomic Traits &amp; Storage Quality. </w:t>
      </w:r>
      <w:r w:rsidRPr="00266237">
        <w:rPr>
          <w:i/>
          <w:noProof/>
        </w:rPr>
        <w:t>Research Reports – 2020</w:t>
      </w:r>
      <w:r w:rsidRPr="00266237">
        <w:rPr>
          <w:noProof/>
        </w:rPr>
        <w:t xml:space="preserve">. Fargo, ND: Minnesota Area II Potato Research and Promotion Council and Northern Plains Potato Growers Association. Retrieved from </w:t>
      </w:r>
      <w:hyperlink r:id="rId112" w:history="1">
        <w:r w:rsidRPr="00266237">
          <w:rPr>
            <w:rStyle w:val="Hyperlink"/>
            <w:noProof/>
          </w:rPr>
          <w:t>https://www.ag.ndsu.edu/potatoextension/research/2020ResearchBooks.pdf</w:t>
        </w:r>
      </w:hyperlink>
    </w:p>
    <w:p w14:paraId="02DE7CAD" w14:textId="77777777" w:rsidR="00266237" w:rsidRPr="00266237" w:rsidRDefault="00266237" w:rsidP="00266237">
      <w:pPr>
        <w:pStyle w:val="EndNoteBibliography"/>
        <w:spacing w:after="0"/>
        <w:ind w:left="720" w:hanging="720"/>
        <w:rPr>
          <w:noProof/>
        </w:rPr>
      </w:pPr>
      <w:r w:rsidRPr="00266237">
        <w:rPr>
          <w:noProof/>
        </w:rPr>
        <w:t>Hansen, B., and A.G. Giencke. (1988). Sand Plains Research Farm Soil Report. St. Paul, MN: University of Minnesota</w:t>
      </w:r>
    </w:p>
    <w:p w14:paraId="1B6FB93F" w14:textId="2B5D9352" w:rsidR="00266237" w:rsidRPr="00266237" w:rsidRDefault="00266237" w:rsidP="00266237">
      <w:pPr>
        <w:pStyle w:val="EndNoteBibliography"/>
        <w:spacing w:after="0"/>
        <w:ind w:left="720" w:hanging="720"/>
        <w:rPr>
          <w:noProof/>
        </w:rPr>
      </w:pPr>
      <w:r w:rsidRPr="00266237">
        <w:rPr>
          <w:noProof/>
        </w:rPr>
        <w:t xml:space="preserve">Herrmann, A., and F. Taube. (2004). The Range of the Critical Nitrogen Dilution Curve for Maize (Zea Mays L.) Can Be Extended until Silage Maturity. </w:t>
      </w:r>
      <w:r w:rsidRPr="00266237">
        <w:rPr>
          <w:i/>
          <w:noProof/>
        </w:rPr>
        <w:t>Agron. J., 96</w:t>
      </w:r>
      <w:r w:rsidRPr="00266237">
        <w:rPr>
          <w:noProof/>
        </w:rPr>
        <w:t xml:space="preserve">(4), 1131-1138. </w:t>
      </w:r>
      <w:hyperlink r:id="rId113" w:history="1">
        <w:r w:rsidRPr="00266237">
          <w:rPr>
            <w:rStyle w:val="Hyperlink"/>
            <w:noProof/>
          </w:rPr>
          <w:t>https://doi.org/10.2134/agronj2004.1131</w:t>
        </w:r>
      </w:hyperlink>
      <w:r w:rsidRPr="00266237">
        <w:rPr>
          <w:noProof/>
        </w:rPr>
        <w:t>.</w:t>
      </w:r>
    </w:p>
    <w:p w14:paraId="06BD4C1A" w14:textId="77777777" w:rsidR="00266237" w:rsidRPr="00266237" w:rsidRDefault="00266237" w:rsidP="00266237">
      <w:pPr>
        <w:pStyle w:val="EndNoteBibliography"/>
        <w:spacing w:after="0"/>
        <w:ind w:left="720" w:hanging="720"/>
        <w:rPr>
          <w:noProof/>
        </w:rPr>
      </w:pPr>
      <w:r w:rsidRPr="00266237">
        <w:rPr>
          <w:noProof/>
        </w:rPr>
        <w:t xml:space="preserve">Horneck, D.A., and R.O. Miller. (1998). Determination of Total Nitrogen in Plant Tissue. In Y. P. Kalra (Ed.), </w:t>
      </w:r>
      <w:r w:rsidRPr="00266237">
        <w:rPr>
          <w:i/>
          <w:noProof/>
        </w:rPr>
        <w:t>Handbook of Reference Methods for Plant Analysis</w:t>
      </w:r>
      <w:r w:rsidRPr="00266237">
        <w:rPr>
          <w:noProof/>
        </w:rPr>
        <w:t xml:space="preserve"> (pp. 75-84). Boston: CRC Press.</w:t>
      </w:r>
    </w:p>
    <w:p w14:paraId="27C0452F" w14:textId="77777777" w:rsidR="00266237" w:rsidRPr="00266237" w:rsidRDefault="00266237" w:rsidP="00266237">
      <w:pPr>
        <w:pStyle w:val="EndNoteBibliography"/>
        <w:spacing w:after="0"/>
        <w:ind w:left="720" w:hanging="720"/>
        <w:rPr>
          <w:noProof/>
        </w:rPr>
      </w:pPr>
      <w:r w:rsidRPr="00266237">
        <w:rPr>
          <w:noProof/>
        </w:rPr>
        <w:t xml:space="preserve">Horwitz, W., P. Chichilo, and H. Reynolds. (1970). </w:t>
      </w:r>
      <w:r w:rsidRPr="00266237">
        <w:rPr>
          <w:i/>
          <w:noProof/>
        </w:rPr>
        <w:t>Official Methods of Analysis of the Association of Official Analytical Chemists.</w:t>
      </w:r>
      <w:r w:rsidRPr="00266237">
        <w:rPr>
          <w:noProof/>
        </w:rPr>
        <w:t xml:space="preserve"> (11th ed.). Washington, DC: Association of Official Analytical Chemists.</w:t>
      </w:r>
    </w:p>
    <w:p w14:paraId="5C1401F5" w14:textId="0D0327DC" w:rsidR="00266237" w:rsidRPr="00266237" w:rsidRDefault="00266237" w:rsidP="00266237">
      <w:pPr>
        <w:pStyle w:val="EndNoteBibliography"/>
        <w:spacing w:after="0"/>
        <w:ind w:left="720" w:hanging="720"/>
        <w:rPr>
          <w:noProof/>
        </w:rPr>
      </w:pPr>
      <w:r w:rsidRPr="00266237">
        <w:rPr>
          <w:noProof/>
        </w:rPr>
        <w:t xml:space="preserve">Houlès, V., M. Guérif, and B. Mary. (2007). Elaboration of a Nitrogen Nutrition Indicator for Winter Wheat Based on Leaf Area Index and Chlorophyll Content for Making Nitrogen Recommendations. </w:t>
      </w:r>
      <w:r w:rsidRPr="00266237">
        <w:rPr>
          <w:i/>
          <w:noProof/>
        </w:rPr>
        <w:t>Eur. J. Agron., 27</w:t>
      </w:r>
      <w:r w:rsidRPr="00266237">
        <w:rPr>
          <w:noProof/>
        </w:rPr>
        <w:t xml:space="preserve">(1), 1-11. </w:t>
      </w:r>
      <w:hyperlink r:id="rId114" w:history="1">
        <w:r w:rsidRPr="00266237">
          <w:rPr>
            <w:rStyle w:val="Hyperlink"/>
            <w:noProof/>
          </w:rPr>
          <w:t>https://doi.org/10.1016/j.eja.2006.10.001</w:t>
        </w:r>
      </w:hyperlink>
      <w:r w:rsidRPr="00266237">
        <w:rPr>
          <w:noProof/>
        </w:rPr>
        <w:t>.</w:t>
      </w:r>
    </w:p>
    <w:p w14:paraId="1E06EA9C" w14:textId="1207A3D7" w:rsidR="00266237" w:rsidRPr="00266237" w:rsidRDefault="00266237" w:rsidP="00266237">
      <w:pPr>
        <w:pStyle w:val="EndNoteBibliography"/>
        <w:spacing w:after="0"/>
        <w:ind w:left="720" w:hanging="720"/>
        <w:rPr>
          <w:noProof/>
        </w:rPr>
      </w:pPr>
      <w:r w:rsidRPr="00266237">
        <w:rPr>
          <w:noProof/>
        </w:rPr>
        <w:t xml:space="preserve">Ifenkwe, O.P., and E.J. Allen. (1978). Effects of Row Width and Planting Density on Growth and Yield of Two Maincrop Potato Varieties. 1. Plant Morphology and Dry-Matter Accumulation. </w:t>
      </w:r>
      <w:r w:rsidRPr="00266237">
        <w:rPr>
          <w:i/>
          <w:noProof/>
        </w:rPr>
        <w:t>The Journal of Agricultural Science, 91</w:t>
      </w:r>
      <w:r w:rsidRPr="00266237">
        <w:rPr>
          <w:noProof/>
        </w:rPr>
        <w:t xml:space="preserve">(2), 265-278. </w:t>
      </w:r>
      <w:hyperlink r:id="rId115" w:history="1">
        <w:r w:rsidRPr="00266237">
          <w:rPr>
            <w:rStyle w:val="Hyperlink"/>
            <w:noProof/>
          </w:rPr>
          <w:t>https://doi.org/10.1017/s0021859600046359</w:t>
        </w:r>
      </w:hyperlink>
      <w:r w:rsidRPr="00266237">
        <w:rPr>
          <w:noProof/>
        </w:rPr>
        <w:t>.</w:t>
      </w:r>
    </w:p>
    <w:p w14:paraId="190A4250" w14:textId="571CEB35" w:rsidR="00266237" w:rsidRPr="00266237" w:rsidRDefault="00266237" w:rsidP="00266237">
      <w:pPr>
        <w:pStyle w:val="EndNoteBibliography"/>
        <w:spacing w:after="0"/>
        <w:ind w:left="720" w:hanging="720"/>
        <w:rPr>
          <w:noProof/>
        </w:rPr>
      </w:pPr>
      <w:r w:rsidRPr="00266237">
        <w:rPr>
          <w:noProof/>
        </w:rPr>
        <w:t xml:space="preserve">Jones, C.R., T.E. Michaels, C.S. Carley, C.J. Rosen, and L.M. Shannon. (2021). Nitrogen Uptake and Utilization in Advanced Fresh-Market Red Potato Breeding Lines. </w:t>
      </w:r>
      <w:r w:rsidRPr="00266237">
        <w:rPr>
          <w:i/>
          <w:noProof/>
        </w:rPr>
        <w:t>Crop Sci., 61</w:t>
      </w:r>
      <w:r w:rsidRPr="00266237">
        <w:rPr>
          <w:noProof/>
        </w:rPr>
        <w:t xml:space="preserve">, 878–895. </w:t>
      </w:r>
      <w:hyperlink r:id="rId116" w:history="1">
        <w:r w:rsidRPr="00266237">
          <w:rPr>
            <w:rStyle w:val="Hyperlink"/>
            <w:noProof/>
          </w:rPr>
          <w:t>https://doi.org/10.1002/csc2.20297</w:t>
        </w:r>
      </w:hyperlink>
      <w:r w:rsidRPr="00266237">
        <w:rPr>
          <w:noProof/>
        </w:rPr>
        <w:t>.</w:t>
      </w:r>
    </w:p>
    <w:p w14:paraId="1E4D6DA7" w14:textId="52A97446" w:rsidR="00266237" w:rsidRPr="00266237" w:rsidRDefault="00266237" w:rsidP="00266237">
      <w:pPr>
        <w:pStyle w:val="EndNoteBibliography"/>
        <w:spacing w:after="0"/>
        <w:ind w:left="720" w:hanging="720"/>
        <w:rPr>
          <w:noProof/>
        </w:rPr>
      </w:pPr>
      <w:r w:rsidRPr="00266237">
        <w:rPr>
          <w:noProof/>
        </w:rPr>
        <w:t xml:space="preserve">Justes, E., B. Mary, J.-M. Meynard, J.-M. Machet, and L. Thelier-Huche. (1994). Determination of a Critical Nitrogen Dilution Curve for Winter Wheat Crops. </w:t>
      </w:r>
      <w:r w:rsidRPr="00266237">
        <w:rPr>
          <w:i/>
          <w:noProof/>
        </w:rPr>
        <w:t>Ann. Bot., 74</w:t>
      </w:r>
      <w:r w:rsidRPr="00266237">
        <w:rPr>
          <w:noProof/>
        </w:rPr>
        <w:t xml:space="preserve">(4), 397-407. </w:t>
      </w:r>
      <w:hyperlink r:id="rId117" w:history="1">
        <w:r w:rsidRPr="00266237">
          <w:rPr>
            <w:rStyle w:val="Hyperlink"/>
            <w:noProof/>
          </w:rPr>
          <w:t>https://doi.org/10.1006/anbo.1994.1133</w:t>
        </w:r>
      </w:hyperlink>
      <w:r w:rsidRPr="00266237">
        <w:rPr>
          <w:noProof/>
        </w:rPr>
        <w:t>.</w:t>
      </w:r>
    </w:p>
    <w:p w14:paraId="1AA882FE" w14:textId="1CC74CED" w:rsidR="00266237" w:rsidRPr="00266237" w:rsidRDefault="00266237" w:rsidP="00266237">
      <w:pPr>
        <w:pStyle w:val="EndNoteBibliography"/>
        <w:spacing w:after="0"/>
        <w:ind w:left="720" w:hanging="720"/>
        <w:rPr>
          <w:noProof/>
        </w:rPr>
      </w:pPr>
      <w:r w:rsidRPr="00266237">
        <w:rPr>
          <w:noProof/>
        </w:rPr>
        <w:t xml:space="preserve">Kim, Y.U., and B.W. Lee. (2019). Differential Mechanisms of Potato Yield Loss Induced by High Day and Night Temperatures During Tuber Initiation and Bulking: Photosynthesis and Tuber Growth. </w:t>
      </w:r>
      <w:r w:rsidRPr="00266237">
        <w:rPr>
          <w:i/>
          <w:noProof/>
        </w:rPr>
        <w:t>Front. Plant Sci., 10</w:t>
      </w:r>
      <w:r w:rsidRPr="00266237">
        <w:rPr>
          <w:noProof/>
        </w:rPr>
        <w:t xml:space="preserve">, 300. </w:t>
      </w:r>
      <w:hyperlink r:id="rId118" w:history="1">
        <w:r w:rsidRPr="00266237">
          <w:rPr>
            <w:rStyle w:val="Hyperlink"/>
            <w:noProof/>
          </w:rPr>
          <w:t>https://doi.org/10.3389/fpls.2019.00300</w:t>
        </w:r>
      </w:hyperlink>
      <w:r w:rsidRPr="00266237">
        <w:rPr>
          <w:noProof/>
        </w:rPr>
        <w:t>.</w:t>
      </w:r>
    </w:p>
    <w:p w14:paraId="65343CE7" w14:textId="71F09A68" w:rsidR="00266237" w:rsidRPr="00266237" w:rsidRDefault="00266237" w:rsidP="00266237">
      <w:pPr>
        <w:pStyle w:val="EndNoteBibliography"/>
        <w:spacing w:after="0"/>
        <w:ind w:left="720" w:hanging="720"/>
        <w:rPr>
          <w:noProof/>
        </w:rPr>
      </w:pPr>
      <w:r w:rsidRPr="00266237">
        <w:rPr>
          <w:noProof/>
        </w:rPr>
        <w:t xml:space="preserve">Kleinkopf, G.E., D.T. Westermann, and R.B. Dwelle. (1981). Dry Matter Production and Nitrogen Utilization by Six Potato Cultivars. </w:t>
      </w:r>
      <w:r w:rsidRPr="00266237">
        <w:rPr>
          <w:i/>
          <w:noProof/>
        </w:rPr>
        <w:t>Agron. J., 73</w:t>
      </w:r>
      <w:r w:rsidRPr="00266237">
        <w:rPr>
          <w:noProof/>
        </w:rPr>
        <w:t xml:space="preserve">(5), 799-802. </w:t>
      </w:r>
      <w:hyperlink r:id="rId119" w:history="1">
        <w:r w:rsidRPr="00266237">
          <w:rPr>
            <w:rStyle w:val="Hyperlink"/>
            <w:noProof/>
          </w:rPr>
          <w:t>https://doi.org/10.2134/agronj1981.00021962007300050013x</w:t>
        </w:r>
      </w:hyperlink>
      <w:r w:rsidRPr="00266237">
        <w:rPr>
          <w:noProof/>
        </w:rPr>
        <w:t>.</w:t>
      </w:r>
    </w:p>
    <w:p w14:paraId="3F810A7A" w14:textId="2A72A0DE" w:rsidR="00266237" w:rsidRPr="00266237" w:rsidRDefault="00266237" w:rsidP="00266237">
      <w:pPr>
        <w:pStyle w:val="EndNoteBibliography"/>
        <w:spacing w:after="0"/>
        <w:ind w:left="720" w:hanging="720"/>
        <w:rPr>
          <w:noProof/>
        </w:rPr>
      </w:pPr>
      <w:r w:rsidRPr="00266237">
        <w:rPr>
          <w:noProof/>
        </w:rPr>
        <w:t xml:space="preserve">Lemaire, G., and I. Ciampitti. (2020). Crop Mass and N Status as Prerequisite Covariables for Unraveling Nitrogen Use Efficiency across Genotype-by-Environment-by-Management Scenarios: A Review. </w:t>
      </w:r>
      <w:r w:rsidRPr="00266237">
        <w:rPr>
          <w:i/>
          <w:noProof/>
        </w:rPr>
        <w:t>Plants, 9</w:t>
      </w:r>
      <w:r w:rsidRPr="00266237">
        <w:rPr>
          <w:noProof/>
        </w:rPr>
        <w:t xml:space="preserve">(10). </w:t>
      </w:r>
      <w:hyperlink r:id="rId120" w:history="1">
        <w:r w:rsidRPr="00266237">
          <w:rPr>
            <w:rStyle w:val="Hyperlink"/>
            <w:noProof/>
          </w:rPr>
          <w:t>https://doi.org/10.3390/plants9101309</w:t>
        </w:r>
      </w:hyperlink>
      <w:r w:rsidRPr="00266237">
        <w:rPr>
          <w:noProof/>
        </w:rPr>
        <w:t>.</w:t>
      </w:r>
    </w:p>
    <w:p w14:paraId="288B0A6D" w14:textId="77777777" w:rsidR="00266237" w:rsidRPr="00266237" w:rsidRDefault="00266237" w:rsidP="00266237">
      <w:pPr>
        <w:pStyle w:val="EndNoteBibliography"/>
        <w:spacing w:after="0"/>
        <w:ind w:left="720" w:hanging="720"/>
        <w:rPr>
          <w:noProof/>
        </w:rPr>
      </w:pPr>
      <w:r w:rsidRPr="00266237">
        <w:rPr>
          <w:noProof/>
        </w:rPr>
        <w:lastRenderedPageBreak/>
        <w:t xml:space="preserve">Lemaire, G., and F. Gastal. (1997). N Uptake and Distribution in Plant Canopies. In G. Lemaire (Ed.), </w:t>
      </w:r>
      <w:r w:rsidRPr="00266237">
        <w:rPr>
          <w:i/>
          <w:noProof/>
        </w:rPr>
        <w:t>Diagnosis of the Nitrogen Status in Crops</w:t>
      </w:r>
      <w:r w:rsidRPr="00266237">
        <w:rPr>
          <w:noProof/>
        </w:rPr>
        <w:t xml:space="preserve"> (pp. 3-43). Berlin: Springer.</w:t>
      </w:r>
    </w:p>
    <w:p w14:paraId="72DA96B5" w14:textId="14864D60" w:rsidR="00266237" w:rsidRPr="00266237" w:rsidRDefault="00266237" w:rsidP="00266237">
      <w:pPr>
        <w:pStyle w:val="EndNoteBibliography"/>
        <w:spacing w:after="0"/>
        <w:ind w:left="720" w:hanging="720"/>
        <w:rPr>
          <w:noProof/>
        </w:rPr>
      </w:pPr>
      <w:r w:rsidRPr="00266237">
        <w:rPr>
          <w:noProof/>
        </w:rPr>
        <w:t xml:space="preserve">Lemaire, G., T. Sinclair, V. Sadras, and G. Bélanger. (2019). Allometric Approach to Crop Nutrition and Implications for Crop Diagnosis and Phenotyping. A Review. </w:t>
      </w:r>
      <w:r w:rsidRPr="00266237">
        <w:rPr>
          <w:i/>
          <w:noProof/>
        </w:rPr>
        <w:t>Agron. Sustain. Dev., 39</w:t>
      </w:r>
      <w:r w:rsidRPr="00266237">
        <w:rPr>
          <w:noProof/>
        </w:rPr>
        <w:t xml:space="preserve">(2). </w:t>
      </w:r>
      <w:hyperlink r:id="rId121" w:history="1">
        <w:r w:rsidRPr="00266237">
          <w:rPr>
            <w:rStyle w:val="Hyperlink"/>
            <w:noProof/>
          </w:rPr>
          <w:t>https://doi.org/10.1007/s13593-019-0570-6</w:t>
        </w:r>
      </w:hyperlink>
      <w:r w:rsidRPr="00266237">
        <w:rPr>
          <w:noProof/>
        </w:rPr>
        <w:t>.</w:t>
      </w:r>
    </w:p>
    <w:p w14:paraId="1AB49154" w14:textId="08EB259C" w:rsidR="00266237" w:rsidRPr="00266237" w:rsidRDefault="00266237" w:rsidP="00266237">
      <w:pPr>
        <w:pStyle w:val="EndNoteBibliography"/>
        <w:spacing w:after="0"/>
        <w:ind w:left="720" w:hanging="720"/>
        <w:rPr>
          <w:noProof/>
        </w:rPr>
      </w:pPr>
      <w:r w:rsidRPr="00266237">
        <w:rPr>
          <w:noProof/>
        </w:rPr>
        <w:t xml:space="preserve">Li, D., Y. Miao, S.K. Gupta, C.J. Rosen, F. Yuan, C. Wang, L. Wang, and Y. Huang. (2021). Improving Potato Yield Prediction by Combining Cultivar Information and Uav Remote Sensing Data Using Machine Learning. </w:t>
      </w:r>
      <w:r w:rsidRPr="00266237">
        <w:rPr>
          <w:i/>
          <w:noProof/>
        </w:rPr>
        <w:t>Remote Sens., 13</w:t>
      </w:r>
      <w:r w:rsidRPr="00266237">
        <w:rPr>
          <w:noProof/>
        </w:rPr>
        <w:t xml:space="preserve">(16). </w:t>
      </w:r>
      <w:hyperlink r:id="rId122" w:history="1">
        <w:r w:rsidRPr="00266237">
          <w:rPr>
            <w:rStyle w:val="Hyperlink"/>
            <w:noProof/>
          </w:rPr>
          <w:t>https://doi.org/10.3390/rs13163322</w:t>
        </w:r>
      </w:hyperlink>
      <w:r w:rsidRPr="00266237">
        <w:rPr>
          <w:noProof/>
        </w:rPr>
        <w:t>.</w:t>
      </w:r>
    </w:p>
    <w:p w14:paraId="57935B15" w14:textId="6B7C3E1E" w:rsidR="00266237" w:rsidRPr="00266237" w:rsidRDefault="00266237" w:rsidP="00266237">
      <w:pPr>
        <w:pStyle w:val="EndNoteBibliography"/>
        <w:spacing w:after="0"/>
        <w:ind w:left="720" w:hanging="720"/>
        <w:rPr>
          <w:noProof/>
        </w:rPr>
      </w:pPr>
      <w:r w:rsidRPr="00266237">
        <w:rPr>
          <w:noProof/>
        </w:rPr>
        <w:t xml:space="preserve">Makowski, D., B. Zhao, S.T. Ata-Ul-Karim, and G. Lemaire. (2020). Analyzing Uncertainty in Critical Nitrogen Dilution Curves. </w:t>
      </w:r>
      <w:r w:rsidRPr="00266237">
        <w:rPr>
          <w:i/>
          <w:noProof/>
        </w:rPr>
        <w:t>Eur. J. Agron., 118</w:t>
      </w:r>
      <w:r w:rsidRPr="00266237">
        <w:rPr>
          <w:noProof/>
        </w:rPr>
        <w:t xml:space="preserve">. </w:t>
      </w:r>
      <w:hyperlink r:id="rId123" w:history="1">
        <w:r w:rsidRPr="00266237">
          <w:rPr>
            <w:rStyle w:val="Hyperlink"/>
            <w:noProof/>
          </w:rPr>
          <w:t>https://doi.org/10.1016/j.eja.2020.126076</w:t>
        </w:r>
      </w:hyperlink>
      <w:r w:rsidRPr="00266237">
        <w:rPr>
          <w:noProof/>
        </w:rPr>
        <w:t>.</w:t>
      </w:r>
    </w:p>
    <w:p w14:paraId="4230FD30" w14:textId="77777777" w:rsidR="00266237" w:rsidRPr="00266237" w:rsidRDefault="00266237" w:rsidP="00266237">
      <w:pPr>
        <w:pStyle w:val="EndNoteBibliography"/>
        <w:spacing w:after="0"/>
        <w:ind w:left="720" w:hanging="720"/>
        <w:rPr>
          <w:noProof/>
        </w:rPr>
      </w:pPr>
      <w:r w:rsidRPr="00266237">
        <w:rPr>
          <w:noProof/>
        </w:rPr>
        <w:t xml:space="preserve">McElreath, R. (2020). </w:t>
      </w:r>
      <w:r w:rsidRPr="00266237">
        <w:rPr>
          <w:i/>
          <w:noProof/>
        </w:rPr>
        <w:t>Staistical Rethinking: A Bayesian Course with Examples in R and Stan</w:t>
      </w:r>
      <w:r w:rsidRPr="00266237">
        <w:rPr>
          <w:noProof/>
        </w:rPr>
        <w:t xml:space="preserve"> (2nd ed.). Boca Raton: Chapman and Hall/CRC.</w:t>
      </w:r>
    </w:p>
    <w:p w14:paraId="6EF3F115" w14:textId="7C38188C" w:rsidR="00266237" w:rsidRPr="00266237" w:rsidRDefault="00266237" w:rsidP="00266237">
      <w:pPr>
        <w:pStyle w:val="EndNoteBibliography"/>
        <w:spacing w:after="0"/>
        <w:ind w:left="720" w:hanging="720"/>
        <w:rPr>
          <w:noProof/>
        </w:rPr>
      </w:pPr>
      <w:r w:rsidRPr="00266237">
        <w:rPr>
          <w:noProof/>
        </w:rPr>
        <w:t xml:space="preserve">Menzel, C.M. (1985). Tuberization in Potato at High Temperatures: Interaction between Temperature and Irradiance. </w:t>
      </w:r>
      <w:r w:rsidRPr="00266237">
        <w:rPr>
          <w:i/>
          <w:noProof/>
        </w:rPr>
        <w:t>Ann. Bot., 55</w:t>
      </w:r>
      <w:r w:rsidRPr="00266237">
        <w:rPr>
          <w:noProof/>
        </w:rPr>
        <w:t xml:space="preserve">(1), 35-39. </w:t>
      </w:r>
      <w:hyperlink r:id="rId124" w:history="1">
        <w:r w:rsidRPr="00266237">
          <w:rPr>
            <w:rStyle w:val="Hyperlink"/>
            <w:noProof/>
          </w:rPr>
          <w:t>https://doi.org/10.1093/oxfordjournals.aob.a086875</w:t>
        </w:r>
      </w:hyperlink>
      <w:r w:rsidRPr="00266237">
        <w:rPr>
          <w:noProof/>
        </w:rPr>
        <w:t>.</w:t>
      </w:r>
    </w:p>
    <w:p w14:paraId="4CBD3494" w14:textId="62A3D1B9" w:rsidR="00266237" w:rsidRPr="00266237" w:rsidRDefault="00266237" w:rsidP="00266237">
      <w:pPr>
        <w:pStyle w:val="EndNoteBibliography"/>
        <w:spacing w:after="0"/>
        <w:ind w:left="720" w:hanging="720"/>
        <w:rPr>
          <w:noProof/>
        </w:rPr>
      </w:pPr>
      <w:r w:rsidRPr="00266237">
        <w:rPr>
          <w:noProof/>
        </w:rPr>
        <w:t xml:space="preserve">Monteith, J.L. (1977). Climate and the Efficiency of Crop Production in Britain. </w:t>
      </w:r>
      <w:r w:rsidRPr="00266237">
        <w:rPr>
          <w:i/>
          <w:noProof/>
        </w:rPr>
        <w:t>Phil. Trans. R. Soc. Lond. B, 281</w:t>
      </w:r>
      <w:r w:rsidRPr="00266237">
        <w:rPr>
          <w:noProof/>
        </w:rPr>
        <w:t xml:space="preserve">, 277-294. </w:t>
      </w:r>
      <w:hyperlink r:id="rId125" w:history="1">
        <w:r w:rsidRPr="00266237">
          <w:rPr>
            <w:rStyle w:val="Hyperlink"/>
            <w:noProof/>
          </w:rPr>
          <w:t>https://doi.org/10.1098/rstb.1977.0140</w:t>
        </w:r>
      </w:hyperlink>
      <w:r w:rsidRPr="00266237">
        <w:rPr>
          <w:noProof/>
        </w:rPr>
        <w:t>.</w:t>
      </w:r>
    </w:p>
    <w:p w14:paraId="67F012EC" w14:textId="3DC76BCA" w:rsidR="00266237" w:rsidRPr="00266237" w:rsidRDefault="00266237" w:rsidP="00266237">
      <w:pPr>
        <w:pStyle w:val="EndNoteBibliography"/>
        <w:spacing w:after="0"/>
        <w:ind w:left="720" w:hanging="720"/>
        <w:rPr>
          <w:noProof/>
        </w:rPr>
      </w:pPr>
      <w:r w:rsidRPr="00266237">
        <w:rPr>
          <w:noProof/>
        </w:rPr>
        <w:t xml:space="preserve">Morier, T., A.N. Cambouris, and K. Chokmani. (2015). In-Season Nitrogen Status Assessment and Yield Estimation Using Hyperspectral Vegetation Indices in a Potato Crop. </w:t>
      </w:r>
      <w:r w:rsidRPr="00266237">
        <w:rPr>
          <w:i/>
          <w:noProof/>
        </w:rPr>
        <w:t>Agron. J., 107</w:t>
      </w:r>
      <w:r w:rsidRPr="00266237">
        <w:rPr>
          <w:noProof/>
        </w:rPr>
        <w:t xml:space="preserve">(4), 1295-1309. </w:t>
      </w:r>
      <w:hyperlink r:id="rId126" w:history="1">
        <w:r w:rsidRPr="00266237">
          <w:rPr>
            <w:rStyle w:val="Hyperlink"/>
            <w:noProof/>
          </w:rPr>
          <w:t>https://doi.org/10.2134/agronj14.0402</w:t>
        </w:r>
      </w:hyperlink>
      <w:r w:rsidRPr="00266237">
        <w:rPr>
          <w:noProof/>
        </w:rPr>
        <w:t>.</w:t>
      </w:r>
    </w:p>
    <w:p w14:paraId="13C091D0" w14:textId="4D06C922" w:rsidR="00266237" w:rsidRPr="00266237" w:rsidRDefault="00266237" w:rsidP="00266237">
      <w:pPr>
        <w:pStyle w:val="EndNoteBibliography"/>
        <w:spacing w:after="0"/>
        <w:ind w:left="720" w:hanging="720"/>
        <w:rPr>
          <w:noProof/>
        </w:rPr>
      </w:pPr>
      <w:r w:rsidRPr="00266237">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266237">
        <w:rPr>
          <w:i/>
          <w:noProof/>
        </w:rPr>
        <w:t>Agron. J., 110</w:t>
      </w:r>
      <w:r w:rsidRPr="00266237">
        <w:rPr>
          <w:noProof/>
        </w:rPr>
        <w:t xml:space="preserve">(1), 1. </w:t>
      </w:r>
      <w:hyperlink r:id="rId127" w:history="1">
        <w:r w:rsidRPr="00266237">
          <w:rPr>
            <w:rStyle w:val="Hyperlink"/>
            <w:noProof/>
          </w:rPr>
          <w:t>https://doi.org/10.2134/agronj2017.02.0112</w:t>
        </w:r>
      </w:hyperlink>
      <w:r w:rsidRPr="00266237">
        <w:rPr>
          <w:noProof/>
        </w:rPr>
        <w:t>.</w:t>
      </w:r>
    </w:p>
    <w:p w14:paraId="11AF0469" w14:textId="52104CDC" w:rsidR="00266237" w:rsidRPr="00266237" w:rsidRDefault="00266237" w:rsidP="00266237">
      <w:pPr>
        <w:pStyle w:val="EndNoteBibliography"/>
        <w:spacing w:after="0"/>
        <w:ind w:left="720" w:hanging="720"/>
        <w:rPr>
          <w:noProof/>
        </w:rPr>
      </w:pPr>
      <w:r w:rsidRPr="00266237">
        <w:rPr>
          <w:noProof/>
        </w:rPr>
        <w:t xml:space="preserve">Nigon, T.J., C. Yang, D.J. Mulla, and D.E. Kaiser. (2019). Computing Uncertainty in the Optimum Nitrogen Rate Using a Generalized Cost Function. </w:t>
      </w:r>
      <w:r w:rsidRPr="00266237">
        <w:rPr>
          <w:i/>
          <w:noProof/>
        </w:rPr>
        <w:t>Comput. Electron. Agric., 167</w:t>
      </w:r>
      <w:r w:rsidRPr="00266237">
        <w:rPr>
          <w:noProof/>
        </w:rPr>
        <w:t xml:space="preserve">, 105030. </w:t>
      </w:r>
      <w:hyperlink r:id="rId128" w:history="1">
        <w:r w:rsidRPr="00266237">
          <w:rPr>
            <w:rStyle w:val="Hyperlink"/>
            <w:noProof/>
          </w:rPr>
          <w:t>https://doi.org/10.1016/j.compag.2019.105030</w:t>
        </w:r>
      </w:hyperlink>
      <w:r w:rsidRPr="00266237">
        <w:rPr>
          <w:noProof/>
        </w:rPr>
        <w:t>.</w:t>
      </w:r>
    </w:p>
    <w:p w14:paraId="57A4A308" w14:textId="4912E62B" w:rsidR="00266237" w:rsidRPr="00266237" w:rsidRDefault="00266237" w:rsidP="00266237">
      <w:pPr>
        <w:pStyle w:val="EndNoteBibliography"/>
        <w:spacing w:after="0"/>
        <w:ind w:left="720" w:hanging="720"/>
        <w:rPr>
          <w:noProof/>
        </w:rPr>
      </w:pPr>
      <w:r w:rsidRPr="00266237">
        <w:rPr>
          <w:noProof/>
        </w:rPr>
        <w:t xml:space="preserve">OSU. (2021). Potato Variety Identification and Ownership Table: Oregon State University – Oregon Seed Certification Service. Retrieved from </w:t>
      </w:r>
      <w:hyperlink r:id="rId129" w:history="1">
        <w:r w:rsidRPr="00266237">
          <w:rPr>
            <w:rStyle w:val="Hyperlink"/>
            <w:noProof/>
          </w:rPr>
          <w:t>https://seedcert.oregonstate.edu/sites/seedcert.oregonstate.edu/files/potato_varietyratingkey.pdf</w:t>
        </w:r>
      </w:hyperlink>
    </w:p>
    <w:p w14:paraId="23D8C0C9" w14:textId="418E6E16" w:rsidR="00266237" w:rsidRPr="00266237" w:rsidRDefault="00266237" w:rsidP="00266237">
      <w:pPr>
        <w:pStyle w:val="EndNoteBibliography"/>
        <w:spacing w:after="0"/>
        <w:ind w:left="720" w:hanging="720"/>
        <w:rPr>
          <w:noProof/>
        </w:rPr>
      </w:pPr>
      <w:r w:rsidRPr="00266237">
        <w:rPr>
          <w:noProof/>
        </w:rPr>
        <w:t xml:space="preserve">Plénet, D., and G. Lemaire. (2000). Relationships between Dynamics of Nitrogen Uptake and Dry Matter Accumulation in Maize Crops. Determination of Critical N Concentration. </w:t>
      </w:r>
      <w:r w:rsidRPr="00266237">
        <w:rPr>
          <w:i/>
          <w:noProof/>
        </w:rPr>
        <w:t>Plant Soil, 216</w:t>
      </w:r>
      <w:r w:rsidRPr="00266237">
        <w:rPr>
          <w:noProof/>
        </w:rPr>
        <w:t xml:space="preserve">(1/2), 65-82. </w:t>
      </w:r>
      <w:hyperlink r:id="rId130" w:history="1">
        <w:r w:rsidRPr="00266237">
          <w:rPr>
            <w:rStyle w:val="Hyperlink"/>
            <w:noProof/>
          </w:rPr>
          <w:t>https://doi.org/10.1023/a:1004783431055</w:t>
        </w:r>
      </w:hyperlink>
      <w:r w:rsidRPr="00266237">
        <w:rPr>
          <w:noProof/>
        </w:rPr>
        <w:t>.</w:t>
      </w:r>
    </w:p>
    <w:p w14:paraId="44A59750" w14:textId="1441BA23" w:rsidR="00266237" w:rsidRPr="00266237" w:rsidRDefault="00266237" w:rsidP="00266237">
      <w:pPr>
        <w:pStyle w:val="EndNoteBibliography"/>
        <w:spacing w:after="0"/>
        <w:ind w:left="720" w:hanging="720"/>
        <w:rPr>
          <w:noProof/>
        </w:rPr>
      </w:pPr>
      <w:r w:rsidRPr="00266237">
        <w:rPr>
          <w:noProof/>
        </w:rPr>
        <w:t xml:space="preserve">Plummer, M. (2013). Jags: Just Another Gibs Sampler. Retrieved from </w:t>
      </w:r>
      <w:hyperlink r:id="rId131" w:history="1">
        <w:r w:rsidRPr="00266237">
          <w:rPr>
            <w:rStyle w:val="Hyperlink"/>
            <w:noProof/>
          </w:rPr>
          <w:t>http://mcmc-jags.sourceforge.net/</w:t>
        </w:r>
      </w:hyperlink>
      <w:r w:rsidRPr="00266237">
        <w:rPr>
          <w:noProof/>
        </w:rPr>
        <w:t>.</w:t>
      </w:r>
    </w:p>
    <w:p w14:paraId="0476943B" w14:textId="409F4B1D" w:rsidR="00266237" w:rsidRPr="00266237" w:rsidRDefault="00266237" w:rsidP="00266237">
      <w:pPr>
        <w:pStyle w:val="EndNoteBibliography"/>
        <w:spacing w:after="0"/>
        <w:ind w:left="720" w:hanging="720"/>
        <w:rPr>
          <w:noProof/>
        </w:rPr>
      </w:pPr>
      <w:r w:rsidRPr="00266237">
        <w:rPr>
          <w:noProof/>
        </w:rPr>
        <w:t xml:space="preserve">Plummer, M. (2019). Rjags: Bayesian Graphical Models Using Mcmc. Retrieved from </w:t>
      </w:r>
      <w:hyperlink r:id="rId132" w:history="1">
        <w:r w:rsidRPr="00266237">
          <w:rPr>
            <w:rStyle w:val="Hyperlink"/>
            <w:noProof/>
          </w:rPr>
          <w:t>https://CRAN.R-project.org/package=rjags</w:t>
        </w:r>
      </w:hyperlink>
    </w:p>
    <w:p w14:paraId="1CC6135A" w14:textId="77777777" w:rsidR="00266237" w:rsidRPr="00266237" w:rsidRDefault="00266237" w:rsidP="00266237">
      <w:pPr>
        <w:pStyle w:val="EndNoteBibliography"/>
        <w:spacing w:after="0"/>
        <w:ind w:left="720" w:hanging="720"/>
        <w:rPr>
          <w:noProof/>
        </w:rPr>
      </w:pPr>
      <w:r w:rsidRPr="00266237">
        <w:rPr>
          <w:noProof/>
        </w:rPr>
        <w:t>Porter, G. (2014). 201400091. USDA PVPO.</w:t>
      </w:r>
    </w:p>
    <w:p w14:paraId="2ADEBEF8" w14:textId="603E1073" w:rsidR="00266237" w:rsidRPr="00266237" w:rsidRDefault="00266237" w:rsidP="00266237">
      <w:pPr>
        <w:pStyle w:val="EndNoteBibliography"/>
        <w:spacing w:after="0"/>
        <w:ind w:left="720" w:hanging="720"/>
        <w:rPr>
          <w:noProof/>
        </w:rPr>
      </w:pPr>
      <w:r w:rsidRPr="00266237">
        <w:rPr>
          <w:noProof/>
        </w:rPr>
        <w:t xml:space="preserve">R Core Team. (2021a). R: A Language and Environment for Statistical Computing. Vienna, Austria: R Foundation for Statistical Computing. Retrieved from </w:t>
      </w:r>
      <w:hyperlink r:id="rId133" w:history="1">
        <w:r w:rsidRPr="00266237">
          <w:rPr>
            <w:rStyle w:val="Hyperlink"/>
            <w:noProof/>
          </w:rPr>
          <w:t>https://www.R-project.org/</w:t>
        </w:r>
      </w:hyperlink>
    </w:p>
    <w:p w14:paraId="45980BC4" w14:textId="20F3348B" w:rsidR="00266237" w:rsidRPr="00266237" w:rsidRDefault="00266237" w:rsidP="00266237">
      <w:pPr>
        <w:pStyle w:val="EndNoteBibliography"/>
        <w:spacing w:after="0"/>
        <w:ind w:left="720" w:hanging="720"/>
        <w:rPr>
          <w:noProof/>
        </w:rPr>
      </w:pPr>
      <w:r w:rsidRPr="00266237">
        <w:rPr>
          <w:noProof/>
        </w:rPr>
        <w:lastRenderedPageBreak/>
        <w:t xml:space="preserve">R Core Team. (2021b). "Stats": The R Stats Package. Retrieved from </w:t>
      </w:r>
      <w:hyperlink r:id="rId134" w:history="1">
        <w:r w:rsidRPr="00266237">
          <w:rPr>
            <w:rStyle w:val="Hyperlink"/>
            <w:noProof/>
          </w:rPr>
          <w:t>https://CRAN.R-project.org/package=stats</w:t>
        </w:r>
      </w:hyperlink>
    </w:p>
    <w:p w14:paraId="2BF3EB3A" w14:textId="30083935" w:rsidR="00266237" w:rsidRPr="00266237" w:rsidRDefault="00266237" w:rsidP="00266237">
      <w:pPr>
        <w:pStyle w:val="EndNoteBibliography"/>
        <w:spacing w:after="0"/>
        <w:ind w:left="720" w:hanging="720"/>
        <w:rPr>
          <w:noProof/>
        </w:rPr>
      </w:pPr>
      <w:r w:rsidRPr="00266237">
        <w:rPr>
          <w:noProof/>
        </w:rPr>
        <w:t xml:space="preserve">Rosen, C., D. Birong, and M. Zumwinkle. (1992). Nitrogen Fertilization Studies on Irrigated Potatoes: Nitrogen Use, Soil Nitrate Movement, and Petiole Sap Nitrate Analysis for Predicting Nitrogen Needs. </w:t>
      </w:r>
      <w:r w:rsidRPr="00266237">
        <w:rPr>
          <w:i/>
          <w:noProof/>
        </w:rPr>
        <w:t>Field Research in Soil Science – Soil Series #134</w:t>
      </w:r>
      <w:r w:rsidRPr="00266237">
        <w:rPr>
          <w:noProof/>
        </w:rPr>
        <w:t xml:space="preserve">. St. Paul, MN: University of Minnesota. Retrieved from </w:t>
      </w:r>
      <w:hyperlink r:id="rId135" w:history="1">
        <w:r w:rsidRPr="00266237">
          <w:rPr>
            <w:rStyle w:val="Hyperlink"/>
            <w:noProof/>
          </w:rPr>
          <w:t>https://conservancy.umn.edu/handle/11299/121705</w:t>
        </w:r>
      </w:hyperlink>
    </w:p>
    <w:p w14:paraId="4721E3C6" w14:textId="1C722218" w:rsidR="00266237" w:rsidRPr="00266237" w:rsidRDefault="00266237" w:rsidP="00266237">
      <w:pPr>
        <w:pStyle w:val="EndNoteBibliography"/>
        <w:spacing w:after="0"/>
        <w:ind w:left="720" w:hanging="720"/>
        <w:rPr>
          <w:noProof/>
        </w:rPr>
      </w:pPr>
      <w:r w:rsidRPr="00266237">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266237">
        <w:rPr>
          <w:i/>
          <w:noProof/>
        </w:rPr>
        <w:t>Reserach Reports – 2021</w:t>
      </w:r>
      <w:r w:rsidRPr="00266237">
        <w:rPr>
          <w:noProof/>
        </w:rPr>
        <w:t xml:space="preserve">. Fargo, ND: Minnesota Area II Potato Research and Promotion Council and Northern Plains Potato Growers Association. Retrieved from </w:t>
      </w:r>
      <w:hyperlink r:id="rId136" w:history="1">
        <w:r w:rsidRPr="00266237">
          <w:rPr>
            <w:rStyle w:val="Hyperlink"/>
            <w:noProof/>
          </w:rPr>
          <w:t>https://www.ag.ndsu.edu/potatoextension/research/research_reports_114_4126022392.pdf</w:t>
        </w:r>
      </w:hyperlink>
    </w:p>
    <w:p w14:paraId="68FD016B" w14:textId="2DC5A3D0" w:rsidR="00266237" w:rsidRPr="00266237" w:rsidRDefault="00266237" w:rsidP="00266237">
      <w:pPr>
        <w:pStyle w:val="EndNoteBibliography"/>
        <w:spacing w:after="0"/>
        <w:ind w:left="720" w:hanging="720"/>
        <w:rPr>
          <w:noProof/>
        </w:rPr>
      </w:pPr>
      <w:r w:rsidRPr="00266237">
        <w:rPr>
          <w:noProof/>
        </w:rPr>
        <w:t xml:space="preserve">Rosen, C., M. Errebhi, J. Moncrief, S. Gupta, H.H. Cheng, and D. Birong. (1993). Nitrogen Fertilization Studies on Irrigated Potatoes: Nitrogen Use, Soil Nitrate Movement, and Petiole Sap Nitrate Analysis for Predicting Nitrogen Needs. </w:t>
      </w:r>
      <w:r w:rsidRPr="00266237">
        <w:rPr>
          <w:i/>
          <w:noProof/>
        </w:rPr>
        <w:t>Field Research in Soil Science – Soil Series #136</w:t>
      </w:r>
      <w:r w:rsidRPr="00266237">
        <w:rPr>
          <w:noProof/>
        </w:rPr>
        <w:t xml:space="preserve">. St. Paul, MN: University of Minnesota. Retrieved from </w:t>
      </w:r>
      <w:hyperlink r:id="rId137" w:history="1">
        <w:r w:rsidRPr="00266237">
          <w:rPr>
            <w:rStyle w:val="Hyperlink"/>
            <w:noProof/>
          </w:rPr>
          <w:t>https://conservancy.umn.edu/handle/11299/121706</w:t>
        </w:r>
      </w:hyperlink>
    </w:p>
    <w:p w14:paraId="384CD38F" w14:textId="50B8F0F3" w:rsidR="00266237" w:rsidRPr="00266237" w:rsidRDefault="00266237" w:rsidP="00266237">
      <w:pPr>
        <w:pStyle w:val="EndNoteBibliography"/>
        <w:spacing w:after="0"/>
        <w:ind w:left="720" w:hanging="720"/>
        <w:rPr>
          <w:noProof/>
        </w:rPr>
      </w:pPr>
      <w:r w:rsidRPr="00266237">
        <w:rPr>
          <w:noProof/>
        </w:rPr>
        <w:t xml:space="preserve">Rosen, C.J. (2018). Potato Fertilization on Irrigated Soils: University of Minnesota Extension. Retrieved from </w:t>
      </w:r>
      <w:hyperlink r:id="rId138" w:history="1">
        <w:r w:rsidRPr="00266237">
          <w:rPr>
            <w:rStyle w:val="Hyperlink"/>
            <w:noProof/>
          </w:rPr>
          <w:t>https://extension.umn.edu/crop-specific-needs/potato-fertilization-irrigated-soils</w:t>
        </w:r>
      </w:hyperlink>
    </w:p>
    <w:p w14:paraId="238A9440" w14:textId="2E516343" w:rsidR="00266237" w:rsidRPr="00266237" w:rsidRDefault="00266237" w:rsidP="00266237">
      <w:pPr>
        <w:pStyle w:val="EndNoteBibliography"/>
        <w:spacing w:after="0"/>
        <w:ind w:left="720" w:hanging="720"/>
        <w:rPr>
          <w:noProof/>
        </w:rPr>
      </w:pPr>
      <w:r w:rsidRPr="00266237">
        <w:rPr>
          <w:noProof/>
        </w:rPr>
        <w:t xml:space="preserve">Sadras, V.O., and G. Lemaire. (2014). Quantifying Crop Nitrogen Status for Comparisons of Agronomic Practices and Genotypes. </w:t>
      </w:r>
      <w:r w:rsidRPr="00266237">
        <w:rPr>
          <w:i/>
          <w:noProof/>
        </w:rPr>
        <w:t>Field Crops Res., 164</w:t>
      </w:r>
      <w:r w:rsidRPr="00266237">
        <w:rPr>
          <w:noProof/>
        </w:rPr>
        <w:t xml:space="preserve">, 54-64. </w:t>
      </w:r>
      <w:hyperlink r:id="rId139" w:history="1">
        <w:r w:rsidRPr="00266237">
          <w:rPr>
            <w:rStyle w:val="Hyperlink"/>
            <w:noProof/>
          </w:rPr>
          <w:t>https://doi.org/10.1016/j.fcr.2014.05.006</w:t>
        </w:r>
      </w:hyperlink>
      <w:r w:rsidRPr="00266237">
        <w:rPr>
          <w:noProof/>
        </w:rPr>
        <w:t>.</w:t>
      </w:r>
    </w:p>
    <w:p w14:paraId="6926AF80" w14:textId="2220A885" w:rsidR="00266237" w:rsidRPr="00266237" w:rsidRDefault="00266237" w:rsidP="00266237">
      <w:pPr>
        <w:pStyle w:val="EndNoteBibliography"/>
        <w:spacing w:after="0"/>
        <w:ind w:left="720" w:hanging="720"/>
        <w:rPr>
          <w:noProof/>
        </w:rPr>
      </w:pPr>
      <w:r w:rsidRPr="00266237">
        <w:rPr>
          <w:noProof/>
        </w:rPr>
        <w:t xml:space="preserve">Schad, D.J., M. Betancourt, and S. Vasishth. (2021). Toward a Principled Bayesian Workflow in Cognitive Science. </w:t>
      </w:r>
      <w:r w:rsidRPr="00266237">
        <w:rPr>
          <w:i/>
          <w:noProof/>
        </w:rPr>
        <w:t>Psychol Methods, 26</w:t>
      </w:r>
      <w:r w:rsidRPr="00266237">
        <w:rPr>
          <w:noProof/>
        </w:rPr>
        <w:t xml:space="preserve">(1), 103-126. </w:t>
      </w:r>
      <w:hyperlink r:id="rId140" w:history="1">
        <w:r w:rsidRPr="00266237">
          <w:rPr>
            <w:rStyle w:val="Hyperlink"/>
            <w:noProof/>
          </w:rPr>
          <w:t>https://doi.org/10.1037/met0000275</w:t>
        </w:r>
      </w:hyperlink>
      <w:r w:rsidRPr="00266237">
        <w:rPr>
          <w:noProof/>
        </w:rPr>
        <w:t>.</w:t>
      </w:r>
    </w:p>
    <w:p w14:paraId="469DC296" w14:textId="77777777" w:rsidR="00266237" w:rsidRPr="00266237" w:rsidRDefault="00266237" w:rsidP="00266237">
      <w:pPr>
        <w:pStyle w:val="EndNoteBibliography"/>
        <w:spacing w:after="0"/>
        <w:ind w:left="720" w:hanging="720"/>
        <w:rPr>
          <w:noProof/>
        </w:rPr>
      </w:pPr>
      <w:r w:rsidRPr="00266237">
        <w:rPr>
          <w:noProof/>
        </w:rPr>
        <w:t xml:space="preserve">Sinclair, T.R., and R.C. Muchow. (1999). Radiation Use Efficiency. In D. L. Sparks (Ed.), </w:t>
      </w:r>
      <w:r w:rsidRPr="00266237">
        <w:rPr>
          <w:i/>
          <w:noProof/>
        </w:rPr>
        <w:t>Advances in Agronomy, Volume 65</w:t>
      </w:r>
      <w:r w:rsidRPr="00266237">
        <w:rPr>
          <w:noProof/>
        </w:rPr>
        <w:t xml:space="preserve"> (Vol. 65, pp. 215-265).</w:t>
      </w:r>
    </w:p>
    <w:p w14:paraId="5E531AFB" w14:textId="5B72048F" w:rsidR="00266237" w:rsidRPr="00266237" w:rsidRDefault="00266237" w:rsidP="00266237">
      <w:pPr>
        <w:pStyle w:val="EndNoteBibliography"/>
        <w:spacing w:after="0"/>
        <w:ind w:left="720" w:hanging="720"/>
        <w:rPr>
          <w:noProof/>
        </w:rPr>
      </w:pPr>
      <w:r w:rsidRPr="00266237">
        <w:rPr>
          <w:noProof/>
        </w:rPr>
        <w:t xml:space="preserve">Slater, J.W. (1968). The Effect of Night Temperature on Tuber Initiation of the Potato. </w:t>
      </w:r>
      <w:r w:rsidRPr="00266237">
        <w:rPr>
          <w:i/>
          <w:noProof/>
        </w:rPr>
        <w:t>European Potato Journal, 11</w:t>
      </w:r>
      <w:r w:rsidRPr="00266237">
        <w:rPr>
          <w:noProof/>
        </w:rPr>
        <w:t xml:space="preserve">(1), 14-22. </w:t>
      </w:r>
      <w:hyperlink r:id="rId141" w:history="1">
        <w:r w:rsidRPr="00266237">
          <w:rPr>
            <w:rStyle w:val="Hyperlink"/>
            <w:noProof/>
          </w:rPr>
          <w:t>https://doi.org/10.1007/BF02365158</w:t>
        </w:r>
      </w:hyperlink>
      <w:r w:rsidRPr="00266237">
        <w:rPr>
          <w:noProof/>
        </w:rPr>
        <w:t>.</w:t>
      </w:r>
    </w:p>
    <w:p w14:paraId="2D3D3666" w14:textId="77777777" w:rsidR="00266237" w:rsidRPr="00266237" w:rsidRDefault="00266237" w:rsidP="00266237">
      <w:pPr>
        <w:pStyle w:val="EndNoteBibliography"/>
        <w:spacing w:after="0"/>
        <w:ind w:left="720" w:hanging="720"/>
        <w:rPr>
          <w:noProof/>
        </w:rPr>
      </w:pPr>
      <w:r w:rsidRPr="00266237">
        <w:rPr>
          <w:noProof/>
        </w:rPr>
        <w:t xml:space="preserve">Stark, J.C., A.L. Thompson, R. Novy, and S.L. Love. (2020). Variety Selection and Management. In J. C. Stark, M. Thornton, and P. Nolte (Eds.), </w:t>
      </w:r>
      <w:r w:rsidRPr="00266237">
        <w:rPr>
          <w:i/>
          <w:noProof/>
        </w:rPr>
        <w:t>Potato Production Systems</w:t>
      </w:r>
      <w:r w:rsidRPr="00266237">
        <w:rPr>
          <w:noProof/>
        </w:rPr>
        <w:t xml:space="preserve"> (pp. 35-64).</w:t>
      </w:r>
    </w:p>
    <w:p w14:paraId="6BCB51B0" w14:textId="103708AB" w:rsidR="00266237" w:rsidRPr="00266237" w:rsidRDefault="00266237" w:rsidP="00266237">
      <w:pPr>
        <w:pStyle w:val="EndNoteBibliography"/>
        <w:spacing w:after="0"/>
        <w:ind w:left="720" w:hanging="720"/>
        <w:rPr>
          <w:noProof/>
        </w:rPr>
      </w:pPr>
      <w:r w:rsidRPr="00266237">
        <w:rPr>
          <w:noProof/>
        </w:rPr>
        <w:t xml:space="preserve">Steele, D.D., T.F. Scherer, J. Wright, D.G. Hopkins, S.R. Tuscherer, and J. Wright. (2010). Spreadsheet Implementation of Irrigation Scheduling by the Checkbook Method for North Dakota and Minnesota. </w:t>
      </w:r>
      <w:r w:rsidRPr="00266237">
        <w:rPr>
          <w:i/>
          <w:noProof/>
        </w:rPr>
        <w:t>Appl. Eng. Agric., 26</w:t>
      </w:r>
      <w:r w:rsidRPr="00266237">
        <w:rPr>
          <w:noProof/>
        </w:rPr>
        <w:t xml:space="preserve">, 983-996. </w:t>
      </w:r>
      <w:hyperlink r:id="rId142" w:history="1">
        <w:r w:rsidRPr="00266237">
          <w:rPr>
            <w:rStyle w:val="Hyperlink"/>
            <w:noProof/>
          </w:rPr>
          <w:t>https://doi.org/10.13031/2013.35914</w:t>
        </w:r>
      </w:hyperlink>
      <w:r w:rsidRPr="00266237">
        <w:rPr>
          <w:noProof/>
        </w:rPr>
        <w:t>.</w:t>
      </w:r>
    </w:p>
    <w:p w14:paraId="2393351A" w14:textId="5E7AF35B" w:rsidR="00266237" w:rsidRPr="00266237" w:rsidRDefault="00266237" w:rsidP="00266237">
      <w:pPr>
        <w:pStyle w:val="EndNoteBibliography"/>
        <w:spacing w:after="0"/>
        <w:ind w:left="720" w:hanging="720"/>
        <w:rPr>
          <w:noProof/>
        </w:rPr>
      </w:pPr>
      <w:r w:rsidRPr="00266237">
        <w:rPr>
          <w:noProof/>
        </w:rPr>
        <w:t xml:space="preserve">Stefaniak, T.R., S. Fitzcollins, R. Figueroa, A.L. Thompson, C. Schmitz Carley, and L.M. Shannon. (2021). Genotype and Variable Nitrogen Effects on Tuber Yield and Quality for Red Fresh Market Potatoes in Minnesota. </w:t>
      </w:r>
      <w:r w:rsidRPr="00266237">
        <w:rPr>
          <w:i/>
          <w:noProof/>
        </w:rPr>
        <w:t>Agronomy, 11</w:t>
      </w:r>
      <w:r w:rsidRPr="00266237">
        <w:rPr>
          <w:noProof/>
        </w:rPr>
        <w:t xml:space="preserve">, 255. </w:t>
      </w:r>
      <w:hyperlink r:id="rId143" w:history="1">
        <w:r w:rsidRPr="00266237">
          <w:rPr>
            <w:rStyle w:val="Hyperlink"/>
            <w:noProof/>
          </w:rPr>
          <w:t>https://doi.org/10.3390/agronomy11020255</w:t>
        </w:r>
      </w:hyperlink>
      <w:r w:rsidRPr="00266237">
        <w:rPr>
          <w:noProof/>
        </w:rPr>
        <w:t>.</w:t>
      </w:r>
    </w:p>
    <w:p w14:paraId="11FC7F07" w14:textId="4861BA10" w:rsidR="00266237" w:rsidRPr="00266237" w:rsidRDefault="00266237" w:rsidP="00266237">
      <w:pPr>
        <w:pStyle w:val="EndNoteBibliography"/>
        <w:spacing w:after="0"/>
        <w:ind w:left="720" w:hanging="720"/>
        <w:rPr>
          <w:noProof/>
        </w:rPr>
      </w:pPr>
      <w:r w:rsidRPr="00266237">
        <w:rPr>
          <w:noProof/>
        </w:rPr>
        <w:t xml:space="preserve">Sun, N. (2017). </w:t>
      </w:r>
      <w:r w:rsidRPr="00266237">
        <w:rPr>
          <w:i/>
          <w:noProof/>
        </w:rPr>
        <w:t>Agronomic and Storage Factors Affecting Acrylamide Formation in Processed Potatoes.</w:t>
      </w:r>
      <w:r w:rsidRPr="00266237">
        <w:rPr>
          <w:noProof/>
        </w:rPr>
        <w:t xml:space="preserve"> (Ph.D.). University of Minnesota, St. Paul, MN. Retrieved from </w:t>
      </w:r>
      <w:hyperlink r:id="rId144" w:history="1">
        <w:r w:rsidRPr="00266237">
          <w:rPr>
            <w:rStyle w:val="Hyperlink"/>
            <w:noProof/>
          </w:rPr>
          <w:t>https://conservancy.umn.edu/handle/11299/190488</w:t>
        </w:r>
      </w:hyperlink>
      <w:r w:rsidRPr="00266237">
        <w:rPr>
          <w:noProof/>
        </w:rPr>
        <w:t xml:space="preserve"> </w:t>
      </w:r>
    </w:p>
    <w:p w14:paraId="3B4FDAFC" w14:textId="4EF57501" w:rsidR="00266237" w:rsidRPr="00266237" w:rsidRDefault="00266237" w:rsidP="00266237">
      <w:pPr>
        <w:pStyle w:val="EndNoteBibliography"/>
        <w:spacing w:after="0"/>
        <w:ind w:left="720" w:hanging="720"/>
        <w:rPr>
          <w:noProof/>
        </w:rPr>
      </w:pPr>
      <w:r w:rsidRPr="00266237">
        <w:rPr>
          <w:noProof/>
        </w:rPr>
        <w:lastRenderedPageBreak/>
        <w:t xml:space="preserve">Sun, N., Y. Wang, S.K. Gupta, and C.J. Rosen. (2019). Nitrogen Fertility and Cultivar Effects on Potato Agronomic Properties and Acrylamide-Forming Potential. </w:t>
      </w:r>
      <w:r w:rsidRPr="00266237">
        <w:rPr>
          <w:i/>
          <w:noProof/>
        </w:rPr>
        <w:t>Agron. J., 111</w:t>
      </w:r>
      <w:r w:rsidRPr="00266237">
        <w:rPr>
          <w:noProof/>
        </w:rPr>
        <w:t xml:space="preserve">(1), 408. </w:t>
      </w:r>
      <w:hyperlink r:id="rId145" w:history="1">
        <w:r w:rsidRPr="00266237">
          <w:rPr>
            <w:rStyle w:val="Hyperlink"/>
            <w:noProof/>
          </w:rPr>
          <w:t>https://doi.org/10.2134/agronj2018.05.0350</w:t>
        </w:r>
      </w:hyperlink>
      <w:r w:rsidRPr="00266237">
        <w:rPr>
          <w:noProof/>
        </w:rPr>
        <w:t>.</w:t>
      </w:r>
    </w:p>
    <w:p w14:paraId="7A96DA68" w14:textId="5EA75B6B" w:rsidR="00266237" w:rsidRPr="00266237" w:rsidRDefault="00266237" w:rsidP="00266237">
      <w:pPr>
        <w:pStyle w:val="EndNoteBibliography"/>
        <w:spacing w:after="0"/>
        <w:ind w:left="720" w:hanging="720"/>
        <w:rPr>
          <w:noProof/>
        </w:rPr>
      </w:pPr>
      <w:r w:rsidRPr="00266237">
        <w:rPr>
          <w:noProof/>
        </w:rPr>
        <w:t xml:space="preserve">Sun, N., Y. Wang, S.K. Gupta, and C.J. Rosen. (2020). Potato Tuber Chemical Properties in Storage as Affected by Cultivar and Nitrogen Rate: Implications for Acrylamide Formation. </w:t>
      </w:r>
      <w:r w:rsidRPr="00266237">
        <w:rPr>
          <w:i/>
          <w:noProof/>
        </w:rPr>
        <w:t>Foods, 9</w:t>
      </w:r>
      <w:r w:rsidRPr="00266237">
        <w:rPr>
          <w:noProof/>
        </w:rPr>
        <w:t xml:space="preserve">(3). </w:t>
      </w:r>
      <w:hyperlink r:id="rId146" w:history="1">
        <w:r w:rsidRPr="00266237">
          <w:rPr>
            <w:rStyle w:val="Hyperlink"/>
            <w:noProof/>
          </w:rPr>
          <w:t>https://doi.org/10.3390/foods9030352</w:t>
        </w:r>
      </w:hyperlink>
      <w:r w:rsidRPr="00266237">
        <w:rPr>
          <w:noProof/>
        </w:rPr>
        <w:t>.</w:t>
      </w:r>
    </w:p>
    <w:p w14:paraId="7651249F" w14:textId="77777777" w:rsidR="00266237" w:rsidRPr="00266237" w:rsidRDefault="00266237" w:rsidP="00266237">
      <w:pPr>
        <w:pStyle w:val="EndNoteBibliography"/>
        <w:spacing w:after="0"/>
        <w:ind w:left="720" w:hanging="720"/>
        <w:rPr>
          <w:noProof/>
        </w:rPr>
      </w:pPr>
      <w:r w:rsidRPr="00266237">
        <w:rPr>
          <w:noProof/>
        </w:rPr>
        <w:t>Thompson, A. (2013). 201300475. USDA PVPO.</w:t>
      </w:r>
    </w:p>
    <w:p w14:paraId="3FFA5EA9" w14:textId="77777777" w:rsidR="00266237" w:rsidRPr="00266237" w:rsidRDefault="00266237" w:rsidP="00266237">
      <w:pPr>
        <w:pStyle w:val="EndNoteBibliography"/>
        <w:spacing w:after="0"/>
        <w:ind w:left="720" w:hanging="720"/>
        <w:rPr>
          <w:noProof/>
        </w:rPr>
      </w:pPr>
      <w:r w:rsidRPr="00266237">
        <w:rPr>
          <w:noProof/>
        </w:rPr>
        <w:t xml:space="preserve">Thornton, M. (2020). Potato Growth and Development. In J. C. Stark, M. Thornton, and P. Nolte (Eds.), </w:t>
      </w:r>
      <w:r w:rsidRPr="00266237">
        <w:rPr>
          <w:i/>
          <w:noProof/>
        </w:rPr>
        <w:t>Potato Production Systems</w:t>
      </w:r>
      <w:r w:rsidRPr="00266237">
        <w:rPr>
          <w:noProof/>
        </w:rPr>
        <w:t xml:space="preserve"> (pp. 19-33).</w:t>
      </w:r>
    </w:p>
    <w:p w14:paraId="47078482" w14:textId="15350A06" w:rsidR="00266237" w:rsidRPr="00266237" w:rsidRDefault="00266237" w:rsidP="00266237">
      <w:pPr>
        <w:pStyle w:val="EndNoteBibliography"/>
        <w:spacing w:after="0"/>
        <w:ind w:left="720" w:hanging="720"/>
        <w:rPr>
          <w:noProof/>
        </w:rPr>
      </w:pPr>
      <w:r w:rsidRPr="00266237">
        <w:rPr>
          <w:noProof/>
        </w:rPr>
        <w:t xml:space="preserve">Tiwari, J.K., D. Plett, T. Garnett, S.K. Chakrabarti, and R.K. Singh. (2018). Integrated Genomics, Physiology and Breeding Approaches for Improving Nitrogen Use Efficiency in Potato: Translating Knowledge from Other Crops. </w:t>
      </w:r>
      <w:r w:rsidRPr="00266237">
        <w:rPr>
          <w:i/>
          <w:noProof/>
        </w:rPr>
        <w:t>Funct. Plant Biol., 45</w:t>
      </w:r>
      <w:r w:rsidRPr="00266237">
        <w:rPr>
          <w:noProof/>
        </w:rPr>
        <w:t xml:space="preserve">(6), 587. </w:t>
      </w:r>
      <w:hyperlink r:id="rId147" w:history="1">
        <w:r w:rsidRPr="00266237">
          <w:rPr>
            <w:rStyle w:val="Hyperlink"/>
            <w:noProof/>
          </w:rPr>
          <w:t>https://doi.org/10.1071/fp17303</w:t>
        </w:r>
      </w:hyperlink>
      <w:r w:rsidRPr="00266237">
        <w:rPr>
          <w:noProof/>
        </w:rPr>
        <w:t>.</w:t>
      </w:r>
    </w:p>
    <w:p w14:paraId="681D7F3E" w14:textId="3CA51727" w:rsidR="00266237" w:rsidRPr="00266237" w:rsidRDefault="00266237" w:rsidP="00266237">
      <w:pPr>
        <w:pStyle w:val="EndNoteBibliography"/>
        <w:spacing w:after="0"/>
        <w:ind w:left="720" w:hanging="720"/>
        <w:rPr>
          <w:noProof/>
        </w:rPr>
      </w:pPr>
      <w:r w:rsidRPr="00266237">
        <w:rPr>
          <w:noProof/>
        </w:rPr>
        <w:t xml:space="preserve">USDA. (1997). United States Standards for Grades of Potatoes for Processing. Retrieved from </w:t>
      </w:r>
      <w:hyperlink r:id="rId148" w:history="1">
        <w:r w:rsidRPr="00266237">
          <w:rPr>
            <w:rStyle w:val="Hyperlink"/>
            <w:noProof/>
          </w:rPr>
          <w:t>https://www.ams.usda.gov/sites/default/files/media/Potatoes_for_Processing_Standard%5B1%5D.pdf</w:t>
        </w:r>
      </w:hyperlink>
    </w:p>
    <w:p w14:paraId="08266A60" w14:textId="1DBAA926" w:rsidR="00266237" w:rsidRPr="00266237" w:rsidRDefault="00266237" w:rsidP="00266237">
      <w:pPr>
        <w:pStyle w:val="EndNoteBibliography"/>
        <w:spacing w:after="0"/>
        <w:ind w:left="720" w:hanging="720"/>
        <w:rPr>
          <w:noProof/>
        </w:rPr>
      </w:pPr>
      <w:r w:rsidRPr="00266237">
        <w:rPr>
          <w:noProof/>
        </w:rPr>
        <w:t xml:space="preserve">USDA NRCS. (2013). Soil Series Classification Database – Hubbard Series: United States Department of Agriculture. Retrieved from </w:t>
      </w:r>
      <w:hyperlink r:id="rId149" w:history="1">
        <w:r w:rsidRPr="00266237">
          <w:rPr>
            <w:rStyle w:val="Hyperlink"/>
            <w:noProof/>
          </w:rPr>
          <w:t>https://soilseries.sc.egov.usda.gov/OSD_Docs/H/HUBBARD.html</w:t>
        </w:r>
      </w:hyperlink>
    </w:p>
    <w:p w14:paraId="31C9E22E" w14:textId="4B784079" w:rsidR="00266237" w:rsidRPr="00266237" w:rsidRDefault="00266237" w:rsidP="00266237">
      <w:pPr>
        <w:pStyle w:val="EndNoteBibliography"/>
        <w:spacing w:after="0"/>
        <w:ind w:left="720" w:hanging="720"/>
        <w:rPr>
          <w:noProof/>
        </w:rPr>
      </w:pPr>
      <w:r w:rsidRPr="00266237">
        <w:rPr>
          <w:noProof/>
        </w:rPr>
        <w:t xml:space="preserve">Ushey, K. (2021). Renv: Project Environments. Retrieved from </w:t>
      </w:r>
      <w:hyperlink r:id="rId150" w:history="1">
        <w:r w:rsidRPr="00266237">
          <w:rPr>
            <w:rStyle w:val="Hyperlink"/>
            <w:noProof/>
          </w:rPr>
          <w:t>https://CRAN.R-project.org/package=renv</w:t>
        </w:r>
      </w:hyperlink>
    </w:p>
    <w:p w14:paraId="5478E6BD" w14:textId="676F276D" w:rsidR="00266237" w:rsidRPr="00266237" w:rsidRDefault="00266237" w:rsidP="00266237">
      <w:pPr>
        <w:pStyle w:val="EndNoteBibliography"/>
        <w:spacing w:after="0"/>
        <w:ind w:left="720" w:hanging="720"/>
        <w:rPr>
          <w:noProof/>
        </w:rPr>
      </w:pPr>
      <w:r w:rsidRPr="00266237">
        <w:rPr>
          <w:noProof/>
        </w:rPr>
        <w:t xml:space="preserve">Vander Zaag, P., A.L. Demagante, and E.E. Ewing. (1990). Influence of Plant Spacing on Potato (Solanum Tuberosum L.) Morphology, Growth and Yield under Two Contrasting Environments. </w:t>
      </w:r>
      <w:r w:rsidRPr="00266237">
        <w:rPr>
          <w:i/>
          <w:noProof/>
        </w:rPr>
        <w:t>Potato Res., 33</w:t>
      </w:r>
      <w:r w:rsidRPr="00266237">
        <w:rPr>
          <w:noProof/>
        </w:rPr>
        <w:t xml:space="preserve">(313–323). </w:t>
      </w:r>
      <w:hyperlink r:id="rId151" w:history="1">
        <w:r w:rsidRPr="00266237">
          <w:rPr>
            <w:rStyle w:val="Hyperlink"/>
            <w:noProof/>
          </w:rPr>
          <w:t>https://doi.org/10.1007/BF02359305</w:t>
        </w:r>
      </w:hyperlink>
      <w:r w:rsidRPr="00266237">
        <w:rPr>
          <w:noProof/>
        </w:rPr>
        <w:t>.</w:t>
      </w:r>
    </w:p>
    <w:p w14:paraId="01B38120" w14:textId="09301856" w:rsidR="00266237" w:rsidRPr="00266237" w:rsidRDefault="00266237" w:rsidP="00266237">
      <w:pPr>
        <w:pStyle w:val="EndNoteBibliography"/>
        <w:spacing w:after="0"/>
        <w:ind w:left="720" w:hanging="720"/>
        <w:rPr>
          <w:noProof/>
        </w:rPr>
      </w:pPr>
      <w:r w:rsidRPr="00266237">
        <w:rPr>
          <w:noProof/>
        </w:rPr>
        <w:t xml:space="preserve">Weather Spark. (2021). Compare the Climate and Weather in Becker, Saint-Léonard, Balcarce, and Gembloux. Retrieved from </w:t>
      </w:r>
      <w:hyperlink r:id="rId152" w:history="1">
        <w:r w:rsidRPr="00266237">
          <w:rPr>
            <w:rStyle w:val="Hyperlink"/>
            <w:noProof/>
          </w:rPr>
          <w:t>https://weatherspark.com/compare/y/10443~27617~28950~51092/Comparison-of-the-Average-Weather-in-Becker-Saint-L%C3%A9onard-Balcarce-and-Gembloux</w:t>
        </w:r>
      </w:hyperlink>
    </w:p>
    <w:p w14:paraId="22063F0E" w14:textId="4CFB1E81" w:rsidR="00266237" w:rsidRPr="00266237" w:rsidRDefault="00266237" w:rsidP="00266237">
      <w:pPr>
        <w:pStyle w:val="EndNoteBibliography"/>
        <w:spacing w:after="0"/>
        <w:ind w:left="720" w:hanging="720"/>
        <w:rPr>
          <w:noProof/>
        </w:rPr>
      </w:pPr>
      <w:r w:rsidRPr="00266237">
        <w:rPr>
          <w:noProof/>
        </w:rPr>
        <w:t xml:space="preserve">Wright, J. (2002). Irrigation Scheduling Checkbook Method. </w:t>
      </w:r>
      <w:r w:rsidRPr="00266237">
        <w:rPr>
          <w:i/>
          <w:noProof/>
        </w:rPr>
        <w:t>BU-FO-01322</w:t>
      </w:r>
      <w:r w:rsidRPr="00266237">
        <w:rPr>
          <w:noProof/>
        </w:rPr>
        <w:t xml:space="preserve">. St. Paul, MN: University of Minnesota. Retrieved from </w:t>
      </w:r>
      <w:hyperlink r:id="rId153" w:history="1">
        <w:r w:rsidRPr="00266237">
          <w:rPr>
            <w:rStyle w:val="Hyperlink"/>
            <w:noProof/>
          </w:rPr>
          <w:t>https://extension.umn.edu/irrigation/irrigation-scheduling-checkbook-method</w:t>
        </w:r>
      </w:hyperlink>
    </w:p>
    <w:p w14:paraId="5EA63AA7" w14:textId="52DC20BE" w:rsidR="00266237" w:rsidRPr="00266237" w:rsidRDefault="00266237" w:rsidP="00266237">
      <w:pPr>
        <w:pStyle w:val="EndNoteBibliography"/>
        <w:ind w:left="720" w:hanging="720"/>
        <w:rPr>
          <w:noProof/>
        </w:rPr>
      </w:pPr>
      <w:r w:rsidRPr="00266237">
        <w:rPr>
          <w:noProof/>
        </w:rPr>
        <w:t xml:space="preserve">Yao, B., X. Wang, G. Lemaire, D. Makowski, Q. Cao, X. Liu, L. Liu, B. Liu, Y. Zhu, W. Cao, and L. Tang. (2021). Uncertainty Analysis of Critical Nitrogen Dilution Curves for Wheat. </w:t>
      </w:r>
      <w:r w:rsidRPr="00266237">
        <w:rPr>
          <w:i/>
          <w:noProof/>
        </w:rPr>
        <w:t>Eur. J. Agron., 128</w:t>
      </w:r>
      <w:r w:rsidRPr="00266237">
        <w:rPr>
          <w:noProof/>
        </w:rPr>
        <w:t xml:space="preserve">, 126315. </w:t>
      </w:r>
      <w:hyperlink r:id="rId154" w:history="1">
        <w:r w:rsidRPr="00266237">
          <w:rPr>
            <w:rStyle w:val="Hyperlink"/>
            <w:noProof/>
          </w:rPr>
          <w:t>https://doi.org/10.1016/j.eja.2021.126315</w:t>
        </w:r>
      </w:hyperlink>
      <w:r w:rsidRPr="00266237">
        <w:rPr>
          <w:noProof/>
        </w:rPr>
        <w:t>.</w:t>
      </w:r>
    </w:p>
    <w:p w14:paraId="04FFA610" w14:textId="4C6DBEAC" w:rsidR="00293AA8" w:rsidRDefault="00372AF9" w:rsidP="00DA4FE6">
      <w:pPr>
        <w:pStyle w:val="BodyText2"/>
      </w:pPr>
      <w:r>
        <w:fldChar w:fldCharType="end"/>
      </w:r>
    </w:p>
    <w:sectPr w:rsidR="00293AA8" w:rsidSect="008970F9">
      <w:footerReference w:type="default" r:id="rId15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Brian Bohman" w:date="2021-10-27T09:03:00Z" w:initials="BB">
    <w:p w14:paraId="3D888106" w14:textId="77777777" w:rsidR="00F05BC4" w:rsidRDefault="00F05BC4" w:rsidP="00F05BC4">
      <w:pPr>
        <w:pStyle w:val="CommentText"/>
      </w:pPr>
      <w:r>
        <w:rPr>
          <w:rStyle w:val="CommentReference"/>
        </w:rPr>
        <w:annotationRef/>
      </w:r>
      <w:r>
        <w:t>Can I make this claim? We aren’t evaluating it directly… Should we?... Is this a claim for another paper? Perhaps the Potato + Corn paper?</w:t>
      </w:r>
    </w:p>
  </w:comment>
  <w:comment w:id="110"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111" w:author="Brian Bohman" w:date="2021-10-27T05:26:00Z" w:initials="BB">
    <w:p w14:paraId="51E6DE4F" w14:textId="1A08C487" w:rsidR="00D8523F" w:rsidRDefault="00D8523F">
      <w:pPr>
        <w:pStyle w:val="CommentText"/>
      </w:pPr>
      <w:r>
        <w:rPr>
          <w:rStyle w:val="CommentReference"/>
        </w:rPr>
        <w:annotationRef/>
      </w:r>
      <w:r>
        <w:t>Reframed here and throughout the manuscript to more accurate describe the source of variation being observed (i.e., G x E x M vs. location x variety)</w:t>
      </w:r>
    </w:p>
  </w:comment>
  <w:comment w:id="140"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141" w:author="Brian Bohman" w:date="2021-10-27T05:27:00Z" w:initials="BB">
    <w:p w14:paraId="5E10303B" w14:textId="7C1196BF" w:rsidR="00D8523F" w:rsidRDefault="00D8523F">
      <w:pPr>
        <w:pStyle w:val="CommentText"/>
      </w:pPr>
      <w:r>
        <w:rPr>
          <w:rStyle w:val="CommentReference"/>
        </w:rPr>
        <w:annotationRef/>
      </w:r>
      <w:r>
        <w:t>Reframed here to describe the problem of biased experimental data in deriving CNDCs generally, rather than specific to a given statistical method.</w:t>
      </w:r>
    </w:p>
  </w:comment>
  <w:comment w:id="167"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168" w:author="Brian Bohman" w:date="2021-10-27T05:28:00Z" w:initials="BB">
    <w:p w14:paraId="5FB44443" w14:textId="30A234B9" w:rsidR="00D8523F" w:rsidRDefault="00D8523F">
      <w:pPr>
        <w:pStyle w:val="CommentText"/>
      </w:pPr>
      <w:r>
        <w:rPr>
          <w:rStyle w:val="CommentReference"/>
        </w:rPr>
        <w:annotationRef/>
      </w:r>
      <w:r w:rsidR="00477881">
        <w:rPr>
          <w:rStyle w:val="CommentReference"/>
        </w:rPr>
        <w:t>Resolved.</w:t>
      </w:r>
    </w:p>
  </w:comment>
  <w:comment w:id="169"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170" w:author="Brian Bohman" w:date="2021-10-27T05:29:00Z" w:initials="BB">
    <w:p w14:paraId="2CE3B5DE" w14:textId="1C9DCBFE" w:rsidR="00D8523F" w:rsidRDefault="00D8523F">
      <w:pPr>
        <w:pStyle w:val="CommentText"/>
      </w:pPr>
      <w:r>
        <w:rPr>
          <w:rStyle w:val="CommentReference"/>
        </w:rPr>
        <w:annotationRef/>
      </w:r>
      <w:r w:rsidR="00477881">
        <w:rPr>
          <w:rStyle w:val="CommentReference"/>
        </w:rPr>
        <w:t>Resolved.</w:t>
      </w:r>
    </w:p>
  </w:comment>
  <w:comment w:id="253" w:author="Brian Bohman" w:date="2021-10-27T08:04:00Z" w:initials="BB">
    <w:p w14:paraId="754EAFC8" w14:textId="77D7D0A2" w:rsidR="00F15F09" w:rsidRDefault="00F15F09">
      <w:pPr>
        <w:pStyle w:val="CommentText"/>
      </w:pPr>
      <w:r>
        <w:rPr>
          <w:rStyle w:val="CommentReference"/>
        </w:rPr>
        <w:annotationRef/>
      </w:r>
      <w:r>
        <w:t>Is this the right place for this paragraph? Include discussion of pooling?</w:t>
      </w:r>
    </w:p>
  </w:comment>
  <w:comment w:id="254" w:author="Brian Bohman" w:date="2021-10-27T08:48:00Z" w:initials="BB">
    <w:p w14:paraId="25EE237D" w14:textId="3D187432" w:rsidR="001D1EDD" w:rsidRDefault="001D1EDD">
      <w:pPr>
        <w:pStyle w:val="CommentText"/>
      </w:pPr>
      <w:r>
        <w:rPr>
          <w:rStyle w:val="CommentReference"/>
        </w:rPr>
        <w:annotationRef/>
      </w:r>
      <w:r>
        <w:t>Yes, I think so.</w:t>
      </w:r>
    </w:p>
  </w:comment>
  <w:comment w:id="273" w:author="Brian Bohman" w:date="2021-10-28T06:57:00Z" w:initials="BB">
    <w:p w14:paraId="116C5CAC" w14:textId="1E0BC4DD" w:rsidR="005B1A9B" w:rsidRDefault="005B1A9B">
      <w:pPr>
        <w:pStyle w:val="CommentText"/>
      </w:pPr>
      <w:r>
        <w:rPr>
          <w:rStyle w:val="CommentReference"/>
        </w:rPr>
        <w:annotationRef/>
      </w:r>
      <w:r>
        <w:t>(</w:t>
      </w:r>
      <w:r>
        <w:rPr>
          <w:rStyle w:val="CommentReference"/>
        </w:rPr>
        <w:annotationRef/>
      </w:r>
      <w:r>
        <w:t>across all G × E × M interaction levels)</w:t>
      </w:r>
    </w:p>
  </w:comment>
  <w:comment w:id="375"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376" w:author="Brian Bohman" w:date="2021-10-27T05:41:00Z" w:initials="BB">
    <w:p w14:paraId="770091E4" w14:textId="6B4CD650" w:rsidR="00C951B0" w:rsidRDefault="00C951B0">
      <w:pPr>
        <w:pStyle w:val="CommentText"/>
      </w:pPr>
      <w:r>
        <w:rPr>
          <w:rStyle w:val="CommentReference"/>
        </w:rPr>
        <w:annotationRef/>
      </w:r>
      <w:r>
        <w:t>Insightful comment! This has been directly integrated.</w:t>
      </w:r>
    </w:p>
  </w:comment>
  <w:comment w:id="410"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411" w:author="Brian Bohman" w:date="2021-10-27T05:42:00Z" w:initials="BB">
    <w:p w14:paraId="29164017" w14:textId="5DF64961" w:rsidR="00C951B0" w:rsidRDefault="00C951B0">
      <w:pPr>
        <w:pStyle w:val="CommentText"/>
      </w:pPr>
      <w:r>
        <w:rPr>
          <w:rStyle w:val="CommentReference"/>
        </w:rPr>
        <w:annotationRef/>
      </w:r>
      <w:r w:rsidR="00477881">
        <w:t>Resolved.</w:t>
      </w:r>
    </w:p>
  </w:comment>
  <w:comment w:id="442"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443" w:author="Brian Bohman" w:date="2021-10-27T05:47:00Z" w:initials="BB">
    <w:p w14:paraId="0196A752" w14:textId="60C2F4FB" w:rsidR="00477881" w:rsidRDefault="00477881">
      <w:pPr>
        <w:pStyle w:val="CommentText"/>
      </w:pPr>
      <w:r>
        <w:rPr>
          <w:rStyle w:val="CommentReference"/>
        </w:rPr>
        <w:annotationRef/>
      </w:r>
      <w:r>
        <w:t>Agreed</w:t>
      </w:r>
      <w:r w:rsidR="00704FDE">
        <w:t xml:space="preserve"> and updated throughout.</w:t>
      </w:r>
      <w:r>
        <w:t>.</w:t>
      </w:r>
    </w:p>
  </w:comment>
  <w:comment w:id="444"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445" w:author="Brian Bohman" w:date="2021-10-27T05:46:00Z" w:initials="BB">
    <w:p w14:paraId="7156055D" w14:textId="76DDD836" w:rsidR="00477881" w:rsidRDefault="00477881">
      <w:pPr>
        <w:pStyle w:val="CommentText"/>
      </w:pPr>
      <w:r>
        <w:rPr>
          <w:rStyle w:val="CommentReference"/>
        </w:rPr>
        <w:annotationRef/>
      </w:r>
      <w:r>
        <w:t>Agreed</w:t>
      </w:r>
      <w:r w:rsidR="00704FDE">
        <w:t xml:space="preserve"> and updated throughout</w:t>
      </w:r>
      <w:r>
        <w:t>.</w:t>
      </w:r>
    </w:p>
  </w:comment>
  <w:comment w:id="454"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455" w:author="Brian Bohman" w:date="2021-10-27T06:05:00Z" w:initials="BB">
    <w:p w14:paraId="36AA5EE6" w14:textId="205CAFEC" w:rsidR="00395042" w:rsidRDefault="00395042">
      <w:pPr>
        <w:pStyle w:val="CommentText"/>
      </w:pPr>
      <w:r>
        <w:rPr>
          <w:rStyle w:val="CommentReference"/>
        </w:rPr>
        <w:annotationRef/>
      </w:r>
      <w:r>
        <w:t>Corrected.</w:t>
      </w:r>
    </w:p>
  </w:comment>
  <w:comment w:id="588" w:author="Brian Bohman" w:date="2021-08-30T10:14:00Z" w:initials="BB">
    <w:p w14:paraId="65095A54" w14:textId="03FCD0BE" w:rsidR="00165D5D" w:rsidRDefault="00165D5D">
      <w:pPr>
        <w:pStyle w:val="CommentText"/>
      </w:pPr>
      <w:r>
        <w:rPr>
          <w:rStyle w:val="CommentReference"/>
        </w:rPr>
        <w:annotationRef/>
      </w:r>
      <w:r>
        <w:t>Need data from Ferirel here…</w:t>
      </w:r>
    </w:p>
  </w:comment>
  <w:comment w:id="590"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591" w:author="Brian Bohman" w:date="2021-10-27T06:06:00Z" w:initials="BB">
    <w:p w14:paraId="5F37236A" w14:textId="24CE40D8" w:rsidR="00614D1F" w:rsidRDefault="00614D1F">
      <w:pPr>
        <w:pStyle w:val="CommentText"/>
      </w:pPr>
      <w:r>
        <w:rPr>
          <w:rStyle w:val="CommentReference"/>
        </w:rPr>
        <w:annotationRef/>
      </w:r>
      <w:r>
        <w:t>This original phrasing is actually correct. While the CNDC is defined with %N as the dependent variable and W as the independent variable, the linear-plateau curve is the opposite – %N is the independent variable, and W is the dependent variable. As in, at some level of %N, W reaches a plateau maximum value.</w:t>
      </w:r>
    </w:p>
  </w:comment>
  <w:comment w:id="776"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777" w:author="Brian Bohman" w:date="2021-10-27T08:27:00Z" w:initials="BB">
    <w:p w14:paraId="38D2483E" w14:textId="389E13D2" w:rsidR="009978BD" w:rsidRDefault="009978BD">
      <w:pPr>
        <w:pStyle w:val="CommentText"/>
      </w:pPr>
      <w:r>
        <w:rPr>
          <w:rStyle w:val="CommentReference"/>
        </w:rPr>
        <w:annotationRef/>
      </w:r>
      <w:r>
        <w:t>To address this, we need to bolster the background related to the advantage of the pooled Bayesian hierarchical method. Essentially, the pooled approach is relatively better at reducing the “bias” originating from limitations in “quantity” and “quality” of experimental data.</w:t>
      </w:r>
    </w:p>
  </w:comment>
  <w:comment w:id="779" w:author="Brian Bohman" w:date="2021-10-28T07:54:00Z" w:initials="BB">
    <w:p w14:paraId="336A3521" w14:textId="791E71BC" w:rsidR="008A1929" w:rsidRDefault="008A1929">
      <w:pPr>
        <w:pStyle w:val="CommentText"/>
      </w:pPr>
      <w:r>
        <w:rPr>
          <w:rStyle w:val="CommentReference"/>
        </w:rPr>
        <w:annotationRef/>
      </w:r>
      <w:r>
        <w:t>Figure 5, Figure S1</w:t>
      </w:r>
    </w:p>
  </w:comment>
  <w:comment w:id="789"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790" w:author="Brian Bohman" w:date="2021-10-27T08:26:00Z" w:initials="BB">
    <w:p w14:paraId="3BF79D25" w14:textId="60DA6705" w:rsidR="009978BD" w:rsidRDefault="009978BD">
      <w:pPr>
        <w:pStyle w:val="CommentText"/>
      </w:pPr>
      <w:r>
        <w:rPr>
          <w:rStyle w:val="CommentReference"/>
        </w:rPr>
        <w:annotationRef/>
      </w:r>
      <w:r>
        <w:t>This is added to the discussion in the context of G x M interaction here, where differences in planting density play an important role for determining N dilution.</w:t>
      </w:r>
    </w:p>
  </w:comment>
  <w:comment w:id="791"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792" w:author="Brian Bohman" w:date="2021-10-27T08:24:00Z" w:initials="BB">
    <w:p w14:paraId="14BE0D07" w14:textId="45B9C6F4" w:rsidR="00D45CED" w:rsidRPr="009978BD" w:rsidRDefault="00D45CED">
      <w:pPr>
        <w:pStyle w:val="CommentText"/>
      </w:pPr>
      <w:r>
        <w:rPr>
          <w:rStyle w:val="CommentReference"/>
        </w:rPr>
        <w:annotationRef/>
      </w:r>
      <w:r>
        <w:t xml:space="preserve">Re: Fernandez et al., “bias” is the appropriate term here. A position of this paper is that the pooled Bayesian hierarchical method can improve upon the </w:t>
      </w:r>
      <w:r w:rsidR="009978BD">
        <w:t xml:space="preserve">Makowski et al. methods. We are taking the position that the issues related to data “quality” and “quantity” re: “bias” are reduced using the pooled Bayesian hierarchical method, although </w:t>
      </w:r>
      <w:r w:rsidR="009978BD">
        <w:rPr>
          <w:u w:val="single"/>
        </w:rPr>
        <w:t>not</w:t>
      </w:r>
      <w:r w:rsidR="009978BD">
        <w:t xml:space="preserve"> eliminated.</w:t>
      </w:r>
    </w:p>
  </w:comment>
  <w:comment w:id="793"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794" w:author="Brian Bohman" w:date="2021-10-27T06:12:00Z" w:initials="BB">
    <w:p w14:paraId="7670FCE3" w14:textId="104368B0" w:rsidR="00154DDE" w:rsidRDefault="00154DDE">
      <w:pPr>
        <w:pStyle w:val="CommentText"/>
      </w:pPr>
      <w:r>
        <w:rPr>
          <w:rStyle w:val="CommentReference"/>
        </w:rPr>
        <w:annotationRef/>
      </w:r>
      <w:r>
        <w:t>Substantial discussion of the effects of Environment and Management have been added.</w:t>
      </w:r>
    </w:p>
  </w:comment>
  <w:comment w:id="795"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796" w:author="Brian Bohman" w:date="2021-10-27T07:28:00Z" w:initials="BB">
    <w:p w14:paraId="1AE58EC3" w14:textId="48D16BC4" w:rsidR="001F4719" w:rsidRDefault="001F4719">
      <w:pPr>
        <w:pStyle w:val="CommentText"/>
      </w:pPr>
      <w:r>
        <w:rPr>
          <w:rStyle w:val="CommentReference"/>
        </w:rPr>
        <w:annotationRef/>
      </w:r>
      <w:r>
        <w:t>Yes, I think that is correct.</w:t>
      </w:r>
    </w:p>
  </w:comment>
  <w:comment w:id="827" w:author="Brian Bohman" w:date="2021-08-30T15:00:00Z" w:initials="BB">
    <w:p w14:paraId="5DD7C808" w14:textId="5ACD3372" w:rsidR="00C51D44" w:rsidRDefault="00C51D44">
      <w:pPr>
        <w:pStyle w:val="CommentText"/>
      </w:pPr>
      <w:r>
        <w:rPr>
          <w:rStyle w:val="CommentReference"/>
        </w:rPr>
        <w:annotationRef/>
      </w:r>
      <w:r>
        <w:t>Say something on the “k” coefficient of Giletto related to biomass at tuber initiation…</w:t>
      </w:r>
      <w:r w:rsidR="007B64CF">
        <w:t xml:space="preserve"> also on “c” coefficient related to bulking rate…</w:t>
      </w:r>
    </w:p>
  </w:comment>
  <w:comment w:id="828" w:author="Brian Bohman" w:date="2021-10-27T07:28:00Z" w:initials="BB">
    <w:p w14:paraId="5BC10299" w14:textId="72CDDFFA" w:rsidR="001F4719" w:rsidRDefault="001F4719">
      <w:pPr>
        <w:pStyle w:val="CommentText"/>
      </w:pPr>
      <w:r>
        <w:rPr>
          <w:rStyle w:val="CommentReference"/>
        </w:rPr>
        <w:annotationRef/>
      </w:r>
      <w:r>
        <w:t>Changes cover this.</w:t>
      </w:r>
    </w:p>
  </w:comment>
  <w:comment w:id="861" w:author="Brian Bohman" w:date="2021-10-27T08:30:00Z" w:initials="BB">
    <w:p w14:paraId="6371751C" w14:textId="769F10BF" w:rsidR="00DD77DA" w:rsidRDefault="00DD77DA">
      <w:pPr>
        <w:pStyle w:val="CommentText"/>
      </w:pPr>
      <w:r>
        <w:rPr>
          <w:rStyle w:val="CommentReference"/>
        </w:rPr>
        <w:annotationRef/>
      </w:r>
      <w:r>
        <w:t>Need to clean up this section and link to Table 7 and 8!</w:t>
      </w:r>
    </w:p>
  </w:comment>
  <w:comment w:id="947" w:author="Brian Bohman" w:date="2021-10-27T08:29:00Z" w:initials="BB">
    <w:p w14:paraId="7F898BED" w14:textId="31DA9225" w:rsidR="00DD77DA" w:rsidRDefault="00DD77DA">
      <w:pPr>
        <w:pStyle w:val="CommentText"/>
      </w:pPr>
      <w:r>
        <w:rPr>
          <w:rStyle w:val="CommentReference"/>
        </w:rPr>
        <w:annotationRef/>
      </w:r>
      <w:r>
        <w:t>Need to clean up this section and map to Table 7 and Table 8!</w:t>
      </w:r>
    </w:p>
  </w:comment>
  <w:comment w:id="983" w:author="Brian Bohman" w:date="2021-10-23T15:20:00Z" w:initials="BB">
    <w:p w14:paraId="3494E2FD" w14:textId="760CB12E" w:rsidR="00436EC6" w:rsidRDefault="00436EC6" w:rsidP="004B7233">
      <w:pPr>
        <w:pStyle w:val="CommentText"/>
      </w:pPr>
      <w:r>
        <w:rPr>
          <w:rStyle w:val="CommentReference"/>
        </w:rPr>
        <w:annotationRef/>
      </w:r>
      <w:r w:rsidR="004B7233">
        <w:t>Citation?</w:t>
      </w:r>
    </w:p>
  </w:comment>
  <w:comment w:id="984" w:author="Brian Bohman" w:date="2021-10-27T07:26:00Z" w:initials="BB">
    <w:p w14:paraId="0920CE3D" w14:textId="77777777" w:rsidR="0046610C" w:rsidRDefault="00C92335" w:rsidP="0046610C">
      <w:pPr>
        <w:autoSpaceDE w:val="0"/>
        <w:autoSpaceDN w:val="0"/>
        <w:adjustRightInd w:val="0"/>
        <w:jc w:val="left"/>
        <w:rPr>
          <w:color w:val="4D4D4D"/>
          <w:sz w:val="19"/>
          <w:szCs w:val="19"/>
          <w:lang w:bidi="ar-SA"/>
        </w:rPr>
      </w:pPr>
      <w:r>
        <w:rPr>
          <w:rStyle w:val="CommentReference"/>
        </w:rPr>
        <w:annotationRef/>
      </w:r>
      <w:r>
        <w:t xml:space="preserve">Kim and Lee (2019), </w:t>
      </w:r>
      <w:r w:rsidR="0046610C">
        <w:rPr>
          <w:color w:val="000000"/>
          <w:sz w:val="19"/>
          <w:szCs w:val="19"/>
          <w:lang w:bidi="ar-SA"/>
        </w:rPr>
        <w:t>(</w:t>
      </w:r>
      <w:r w:rsidR="0046610C">
        <w:rPr>
          <w:color w:val="4D4D4D"/>
          <w:sz w:val="19"/>
          <w:szCs w:val="19"/>
          <w:lang w:bidi="ar-SA"/>
        </w:rPr>
        <w:t>Benoit et al., 1986</w:t>
      </w:r>
      <w:r w:rsidR="0046610C">
        <w:rPr>
          <w:color w:val="000000"/>
          <w:sz w:val="19"/>
          <w:szCs w:val="19"/>
          <w:lang w:bidi="ar-SA"/>
        </w:rPr>
        <w:t xml:space="preserve">; </w:t>
      </w:r>
      <w:r w:rsidR="0046610C">
        <w:rPr>
          <w:color w:val="4D4D4D"/>
          <w:sz w:val="19"/>
          <w:szCs w:val="19"/>
          <w:lang w:bidi="ar-SA"/>
        </w:rPr>
        <w:t>Bennett</w:t>
      </w:r>
    </w:p>
    <w:p w14:paraId="6C4C48BA" w14:textId="51FA8461" w:rsidR="00C92335" w:rsidRDefault="0046610C" w:rsidP="0046610C">
      <w:pPr>
        <w:pStyle w:val="CommentText"/>
      </w:pPr>
      <w:r>
        <w:rPr>
          <w:color w:val="4D4D4D"/>
          <w:sz w:val="19"/>
          <w:szCs w:val="19"/>
        </w:rPr>
        <w:t>et al., 1991</w:t>
      </w:r>
      <w:r>
        <w:rPr>
          <w:sz w:val="19"/>
          <w:szCs w:val="19"/>
        </w:rPr>
        <w:t>), Lizana (2017)</w:t>
      </w:r>
    </w:p>
  </w:comment>
  <w:comment w:id="1104" w:author="Brian Bohman" w:date="2021-10-27T07:11:00Z" w:initials="BB">
    <w:p w14:paraId="1D17A417" w14:textId="641A09BB" w:rsidR="006348CC" w:rsidRDefault="006348CC">
      <w:pPr>
        <w:pStyle w:val="CommentText"/>
      </w:pPr>
      <w:r>
        <w:rPr>
          <w:rStyle w:val="CommentReference"/>
        </w:rPr>
        <w:annotationRef/>
      </w:r>
      <w:r>
        <w:t>Need to discuss Fernandez et al in the context of G x E x M variability as well as disucssion of Bayesian methods, experimental data limitation in quantity and quality, benefits of partial pooling (across G x E x M).</w:t>
      </w:r>
    </w:p>
  </w:comment>
  <w:comment w:id="1120"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121" w:author="Brian Bohman" w:date="2021-10-27T06:56:00Z" w:initials="BB">
    <w:p w14:paraId="669C05C6" w14:textId="4C42AB47" w:rsidR="00D61F1C" w:rsidRDefault="00D61F1C">
      <w:pPr>
        <w:pStyle w:val="CommentText"/>
      </w:pPr>
      <w:r>
        <w:rPr>
          <w:rStyle w:val="CommentReference"/>
        </w:rPr>
        <w:annotationRef/>
      </w:r>
      <w:r>
        <w:t>Qualifed appropriately.</w:t>
      </w:r>
    </w:p>
  </w:comment>
  <w:comment w:id="1149"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150" w:author="Brian Bohman" w:date="2021-10-27T06:45:00Z" w:initials="BB">
    <w:p w14:paraId="697FFFF7" w14:textId="548E823D" w:rsidR="005A1B9A" w:rsidRDefault="005A1B9A">
      <w:pPr>
        <w:pStyle w:val="CommentText"/>
      </w:pPr>
      <w:r>
        <w:rPr>
          <w:rStyle w:val="CommentReference"/>
        </w:rPr>
        <w:annotationRef/>
      </w:r>
      <w:r>
        <w:t>Corrected.</w:t>
      </w:r>
    </w:p>
  </w:comment>
  <w:comment w:id="1170"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171" w:author="Brian Bohman" w:date="2021-10-27T06:18:00Z" w:initials="BB">
    <w:p w14:paraId="1A825CB8" w14:textId="32138577" w:rsidR="00154DDE" w:rsidRDefault="00154DDE">
      <w:pPr>
        <w:pStyle w:val="CommentText"/>
      </w:pPr>
      <w:r>
        <w:rPr>
          <w:rStyle w:val="CommentReference"/>
        </w:rPr>
        <w:annotationRef/>
      </w:r>
      <w:r>
        <w:t>Discussion of effect of Management has been included in depth to address this comment.</w:t>
      </w:r>
    </w:p>
  </w:comment>
  <w:comment w:id="1182"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183" w:author="Brian Bohman" w:date="2021-10-27T08:30:00Z" w:initials="BB">
    <w:p w14:paraId="29A5374E" w14:textId="3BA53411" w:rsidR="004C382D" w:rsidRDefault="004C382D">
      <w:pPr>
        <w:pStyle w:val="CommentText"/>
      </w:pPr>
      <w:r>
        <w:rPr>
          <w:rStyle w:val="CommentReference"/>
        </w:rPr>
        <w:annotationRef/>
      </w:r>
      <w:r>
        <w:t>Addres this comment via Pooling?</w:t>
      </w:r>
    </w:p>
  </w:comment>
  <w:comment w:id="1184"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1185" w:author="Brian Bohman" w:date="2021-10-27T08:31:00Z" w:initials="BB">
    <w:p w14:paraId="190DB6A7" w14:textId="29D489F9" w:rsidR="004C382D" w:rsidRDefault="004C382D">
      <w:pPr>
        <w:pStyle w:val="CommentText"/>
      </w:pPr>
      <w:r>
        <w:rPr>
          <w:rStyle w:val="CommentReference"/>
        </w:rPr>
        <w:annotationRef/>
      </w:r>
      <w:r>
        <w:t>Add in discussion of pooling?</w:t>
      </w:r>
    </w:p>
  </w:comment>
  <w:comment w:id="1190" w:author="Brian Bohman" w:date="2021-10-27T08:32:00Z" w:initials="BB">
    <w:p w14:paraId="2EBFD801" w14:textId="49CFEB6A" w:rsidR="00314C38" w:rsidRDefault="00314C38">
      <w:pPr>
        <w:pStyle w:val="CommentText"/>
      </w:pPr>
      <w:r>
        <w:rPr>
          <w:rStyle w:val="CommentReference"/>
        </w:rPr>
        <w:annotationRef/>
      </w:r>
      <w:r>
        <w:t>Clean this up…</w:t>
      </w:r>
    </w:p>
  </w:comment>
  <w:comment w:id="1229" w:author="Brian Bohman" w:date="2021-10-27T05:52:00Z" w:initials="BB">
    <w:p w14:paraId="1CFCFB0D" w14:textId="1E10EC88" w:rsidR="00482DB6" w:rsidRDefault="00482DB6">
      <w:pPr>
        <w:pStyle w:val="CommentText"/>
      </w:pPr>
      <w:r>
        <w:rPr>
          <w:rStyle w:val="CommentReference"/>
        </w:rPr>
        <w:annotationRef/>
      </w:r>
      <w:r>
        <w:t>Update units to include “dry wt.”</w:t>
      </w:r>
    </w:p>
  </w:comment>
  <w:comment w:id="1239" w:author="Brian Bohman" w:date="2021-10-27T05:53:00Z" w:initials="BB">
    <w:p w14:paraId="32FC0935" w14:textId="3BE5C72E" w:rsidR="00482DB6" w:rsidRDefault="00482DB6">
      <w:pPr>
        <w:pStyle w:val="CommentText"/>
      </w:pPr>
      <w:r>
        <w:rPr>
          <w:rStyle w:val="CommentReference"/>
        </w:rPr>
        <w:annotationRef/>
      </w:r>
      <w:r>
        <w:t>Update units to include “dry wt”</w:t>
      </w:r>
    </w:p>
  </w:comment>
  <w:comment w:id="1242" w:author="Brian Bohman" w:date="2021-10-27T05:53:00Z" w:initials="BB">
    <w:p w14:paraId="6258EB45" w14:textId="7FC5E0E6" w:rsidR="00482DB6" w:rsidRDefault="00482DB6">
      <w:pPr>
        <w:pStyle w:val="CommentText"/>
      </w:pPr>
      <w:r>
        <w:rPr>
          <w:rStyle w:val="CommentReference"/>
        </w:rPr>
        <w:annotationRef/>
      </w:r>
      <w:r>
        <w:rPr>
          <w:rStyle w:val="CommentReference"/>
        </w:rPr>
        <w:annotationRef/>
      </w:r>
      <w:r>
        <w:t>Update units to include “dry wt”</w:t>
      </w:r>
    </w:p>
  </w:comment>
  <w:comment w:id="1251" w:author="Brian Bohman" w:date="2021-10-27T05:53:00Z" w:initials="BB">
    <w:p w14:paraId="056E6523" w14:textId="48094F11" w:rsidR="00482DB6" w:rsidRDefault="00482DB6">
      <w:pPr>
        <w:pStyle w:val="CommentText"/>
      </w:pPr>
      <w:r>
        <w:rPr>
          <w:rStyle w:val="CommentReference"/>
        </w:rPr>
        <w:annotationRef/>
      </w:r>
      <w:r>
        <w:rPr>
          <w:rStyle w:val="CommentReference"/>
        </w:rPr>
        <w:annotationRef/>
      </w:r>
      <w:r>
        <w:t>Update units to include “dry wt”</w:t>
      </w:r>
    </w:p>
  </w:comment>
  <w:comment w:id="1255" w:author="Brian Bohman" w:date="2021-10-27T05:53:00Z" w:initials="BB">
    <w:p w14:paraId="1B8BB9F2" w14:textId="02080137" w:rsidR="00482DB6" w:rsidRDefault="00482DB6">
      <w:pPr>
        <w:pStyle w:val="CommentText"/>
      </w:pPr>
      <w:r>
        <w:rPr>
          <w:rStyle w:val="CommentReference"/>
        </w:rPr>
        <w:annotationRef/>
      </w:r>
      <w:r>
        <w:rPr>
          <w:rStyle w:val="CommentReference"/>
        </w:rPr>
        <w:annotationRef/>
      </w:r>
      <w:r>
        <w:t>Update units to include “dry wt”</w:t>
      </w:r>
    </w:p>
  </w:comment>
  <w:comment w:id="1259" w:author="Brian Bohman" w:date="2021-10-27T05:53:00Z" w:initials="BB">
    <w:p w14:paraId="426402BC" w14:textId="22A225E5" w:rsidR="00482DB6" w:rsidRDefault="00482DB6">
      <w:pPr>
        <w:pStyle w:val="CommentText"/>
      </w:pPr>
      <w:r>
        <w:rPr>
          <w:rStyle w:val="CommentReference"/>
        </w:rPr>
        <w:annotationRef/>
      </w:r>
      <w:r>
        <w:rPr>
          <w:rStyle w:val="CommentReference"/>
        </w:rPr>
        <w:annotationRef/>
      </w:r>
      <w:r>
        <w:t>Update units to include “dry wt”</w:t>
      </w:r>
    </w:p>
  </w:comment>
  <w:comment w:id="1263" w:author="Brian Bohman" w:date="2021-10-27T05:53:00Z" w:initials="BB">
    <w:p w14:paraId="71E5D9D3" w14:textId="750B614A" w:rsidR="00482DB6" w:rsidRDefault="00482DB6">
      <w:pPr>
        <w:pStyle w:val="CommentText"/>
      </w:pPr>
      <w:r>
        <w:rPr>
          <w:rStyle w:val="CommentReference"/>
        </w:rPr>
        <w:annotationRef/>
      </w:r>
      <w:r>
        <w:rPr>
          <w:rStyle w:val="CommentReference"/>
        </w:rPr>
        <w:annotationRef/>
      </w:r>
      <w:r>
        <w:t>Update units to include “dry wt”</w:t>
      </w:r>
    </w:p>
  </w:comment>
  <w:comment w:id="1295" w:author="Brian Bohman" w:date="2021-10-27T05:54:00Z" w:initials="BB">
    <w:p w14:paraId="6CAABD4C" w14:textId="1E43AC23" w:rsidR="00482DB6" w:rsidRDefault="00482DB6">
      <w:pPr>
        <w:pStyle w:val="CommentText"/>
      </w:pPr>
      <w:r>
        <w:rPr>
          <w:rStyle w:val="CommentReference"/>
        </w:rPr>
        <w:annotationRef/>
      </w:r>
      <w:r>
        <w:rPr>
          <w:rStyle w:val="CommentReference"/>
        </w:rPr>
        <w:annotationRef/>
      </w:r>
      <w:r>
        <w:t>Update units to include “dry wt”</w:t>
      </w:r>
    </w:p>
  </w:comment>
  <w:comment w:id="1312"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 w:id="1313" w:author="Brian Bohman" w:date="2021-10-27T06:20:00Z" w:initials="BB">
    <w:p w14:paraId="0029837E" w14:textId="4F67824A" w:rsidR="00742063" w:rsidRDefault="00742063">
      <w:pPr>
        <w:pStyle w:val="CommentText"/>
      </w:pPr>
      <w:r>
        <w:rPr>
          <w:rStyle w:val="CommentReference"/>
        </w:rPr>
        <w:annotationRef/>
      </w:r>
      <w:r>
        <w:t>Corrected.</w:t>
      </w:r>
    </w:p>
  </w:comment>
  <w:comment w:id="1938" w:author="Brian Bohman" w:date="2021-10-27T05:54:00Z" w:initials="BB">
    <w:p w14:paraId="530A2AA2" w14:textId="51B3AE68" w:rsidR="00482DB6" w:rsidRDefault="00482DB6">
      <w:pPr>
        <w:pStyle w:val="CommentText"/>
      </w:pPr>
      <w:r>
        <w:rPr>
          <w:rStyle w:val="CommentReference"/>
        </w:rPr>
        <w:annotationRef/>
      </w:r>
      <w:r>
        <w:rPr>
          <w:rStyle w:val="CommentReference"/>
        </w:rPr>
        <w:annotationRef/>
      </w:r>
      <w:r>
        <w:t>Update units to include “dry wt”</w:t>
      </w:r>
    </w:p>
  </w:comment>
  <w:comment w:id="1998" w:author="Brian Bohman" w:date="2021-10-27T05:54:00Z" w:initials="BB">
    <w:p w14:paraId="62A6BFCE" w14:textId="0F4F1521" w:rsidR="00482DB6" w:rsidRDefault="00482DB6">
      <w:pPr>
        <w:pStyle w:val="CommentText"/>
      </w:pPr>
      <w:r>
        <w:rPr>
          <w:rStyle w:val="CommentReference"/>
        </w:rPr>
        <w:annotationRef/>
      </w:r>
      <w:r>
        <w:rPr>
          <w:rStyle w:val="CommentReference"/>
        </w:rPr>
        <w:annotationRef/>
      </w:r>
      <w:r>
        <w:t>Update units to include “dry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106" w15:done="0"/>
  <w15:commentEx w15:paraId="605DB369" w15:done="0"/>
  <w15:commentEx w15:paraId="51E6DE4F" w15:paraIdParent="605DB369" w15:done="0"/>
  <w15:commentEx w15:paraId="46E6E5A8" w15:done="0"/>
  <w15:commentEx w15:paraId="5E10303B" w15:paraIdParent="46E6E5A8" w15:done="0"/>
  <w15:commentEx w15:paraId="28B14AB0" w15:done="1"/>
  <w15:commentEx w15:paraId="5FB44443" w15:paraIdParent="28B14AB0" w15:done="1"/>
  <w15:commentEx w15:paraId="1CB3DF64" w15:done="1"/>
  <w15:commentEx w15:paraId="2CE3B5DE" w15:paraIdParent="1CB3DF64" w15:done="1"/>
  <w15:commentEx w15:paraId="754EAFC8" w15:done="0"/>
  <w15:commentEx w15:paraId="25EE237D" w15:paraIdParent="754EAFC8" w15:done="0"/>
  <w15:commentEx w15:paraId="116C5CAC" w15:done="0"/>
  <w15:commentEx w15:paraId="750BB2BC" w15:done="1"/>
  <w15:commentEx w15:paraId="770091E4" w15:paraIdParent="750BB2BC" w15:done="1"/>
  <w15:commentEx w15:paraId="4ABD6073" w15:done="1"/>
  <w15:commentEx w15:paraId="29164017" w15:paraIdParent="4ABD6073" w15:done="1"/>
  <w15:commentEx w15:paraId="6110ADE6" w15:done="0"/>
  <w15:commentEx w15:paraId="0196A752" w15:paraIdParent="6110ADE6" w15:done="0"/>
  <w15:commentEx w15:paraId="6F860896" w15:done="0"/>
  <w15:commentEx w15:paraId="7156055D" w15:paraIdParent="6F860896" w15:done="0"/>
  <w15:commentEx w15:paraId="29716A9D" w15:done="1"/>
  <w15:commentEx w15:paraId="36AA5EE6" w15:paraIdParent="29716A9D" w15:done="1"/>
  <w15:commentEx w15:paraId="65095A54" w15:done="0"/>
  <w15:commentEx w15:paraId="3B38CBDE" w15:done="0"/>
  <w15:commentEx w15:paraId="5F37236A" w15:paraIdParent="3B38CBDE" w15:done="0"/>
  <w15:commentEx w15:paraId="65E102C2" w15:done="0"/>
  <w15:commentEx w15:paraId="38D2483E" w15:paraIdParent="65E102C2" w15:done="0"/>
  <w15:commentEx w15:paraId="336A3521" w15:done="0"/>
  <w15:commentEx w15:paraId="44C7B7D6" w15:done="0"/>
  <w15:commentEx w15:paraId="3BF79D25" w15:paraIdParent="44C7B7D6" w15:done="0"/>
  <w15:commentEx w15:paraId="72A1289D" w15:done="0"/>
  <w15:commentEx w15:paraId="14BE0D07" w15:paraIdParent="72A1289D" w15:done="0"/>
  <w15:commentEx w15:paraId="446A7F42" w15:done="0"/>
  <w15:commentEx w15:paraId="7670FCE3" w15:paraIdParent="446A7F42" w15:done="0"/>
  <w15:commentEx w15:paraId="1482FCFA" w15:done="0"/>
  <w15:commentEx w15:paraId="1AE58EC3" w15:paraIdParent="1482FCFA" w15:done="0"/>
  <w15:commentEx w15:paraId="5DD7C808" w15:done="0"/>
  <w15:commentEx w15:paraId="5BC10299" w15:paraIdParent="5DD7C808" w15:done="0"/>
  <w15:commentEx w15:paraId="6371751C" w15:done="0"/>
  <w15:commentEx w15:paraId="7F898BED" w15:done="0"/>
  <w15:commentEx w15:paraId="3494E2FD" w15:done="0"/>
  <w15:commentEx w15:paraId="6C4C48BA" w15:done="0"/>
  <w15:commentEx w15:paraId="1D17A417" w15:done="0"/>
  <w15:commentEx w15:paraId="4FF068C7" w15:done="0"/>
  <w15:commentEx w15:paraId="669C05C6" w15:paraIdParent="4FF068C7" w15:done="0"/>
  <w15:commentEx w15:paraId="0EE81FBE" w15:done="0"/>
  <w15:commentEx w15:paraId="697FFFF7" w15:paraIdParent="0EE81FBE" w15:done="0"/>
  <w15:commentEx w15:paraId="5603314C" w15:done="0"/>
  <w15:commentEx w15:paraId="1A825CB8" w15:paraIdParent="5603314C" w15:done="0"/>
  <w15:commentEx w15:paraId="475D594F" w15:done="0"/>
  <w15:commentEx w15:paraId="29A5374E" w15:paraIdParent="475D594F" w15:done="0"/>
  <w15:commentEx w15:paraId="5A821820" w15:done="0"/>
  <w15:commentEx w15:paraId="190DB6A7" w15:paraIdParent="5A821820" w15:done="0"/>
  <w15:commentEx w15:paraId="2EBFD801" w15:done="0"/>
  <w15:commentEx w15:paraId="1CFCFB0D" w15:done="0"/>
  <w15:commentEx w15:paraId="32FC0935" w15:done="0"/>
  <w15:commentEx w15:paraId="6258EB45" w15:done="0"/>
  <w15:commentEx w15:paraId="056E6523" w15:done="0"/>
  <w15:commentEx w15:paraId="1B8BB9F2" w15:done="0"/>
  <w15:commentEx w15:paraId="426402BC" w15:done="0"/>
  <w15:commentEx w15:paraId="71E5D9D3" w15:done="0"/>
  <w15:commentEx w15:paraId="6CAABD4C" w15:done="0"/>
  <w15:commentEx w15:paraId="1488D307" w15:done="0"/>
  <w15:commentEx w15:paraId="0029837E" w15:paraIdParent="1488D307" w15:done="0"/>
  <w15:commentEx w15:paraId="530A2AA2" w15:done="0"/>
  <w15:commentEx w15:paraId="62A6BF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945F" w16cex:dateUtc="2021-10-27T14:03:00Z"/>
  <w16cex:commentExtensible w16cex:durableId="24D09F47" w16cex:dateUtc="2021-08-25T15:51:00Z"/>
  <w16cex:commentExtensible w16cex:durableId="2523618B" w16cex:dateUtc="2021-10-27T10:26:00Z"/>
  <w16cex:commentExtensible w16cex:durableId="24D09F5E" w16cex:dateUtc="2021-08-25T15:52:00Z"/>
  <w16cex:commentExtensible w16cex:durableId="252361C8" w16cex:dateUtc="2021-10-27T10:27:00Z"/>
  <w16cex:commentExtensible w16cex:durableId="24D09F7F" w16cex:dateUtc="2021-08-25T15:52:00Z"/>
  <w16cex:commentExtensible w16cex:durableId="25236206" w16cex:dateUtc="2021-10-27T10:28:00Z"/>
  <w16cex:commentExtensible w16cex:durableId="24D09F94" w16cex:dateUtc="2021-08-25T15:53:00Z"/>
  <w16cex:commentExtensible w16cex:durableId="25236231" w16cex:dateUtc="2021-10-27T10:29:00Z"/>
  <w16cex:commentExtensible w16cex:durableId="25238675" w16cex:dateUtc="2021-10-27T13:04:00Z"/>
  <w16cex:commentExtensible w16cex:durableId="252390F4" w16cex:dateUtc="2021-10-27T13:48:00Z"/>
  <w16cex:commentExtensible w16cex:durableId="2524C84D" w16cex:dateUtc="2021-10-28T11:57:00Z"/>
  <w16cex:commentExtensible w16cex:durableId="24D0A6CD" w16cex:dateUtc="2021-08-25T16:23:00Z"/>
  <w16cex:commentExtensible w16cex:durableId="25236525" w16cex:dateUtc="2021-10-27T10:41:00Z"/>
  <w16cex:commentExtensible w16cex:durableId="24D0A000" w16cex:dateUtc="2021-08-25T15:54:00Z"/>
  <w16cex:commentExtensible w16cex:durableId="2523654F" w16cex:dateUtc="2021-10-27T10:42:00Z"/>
  <w16cex:commentExtensible w16cex:durableId="24D0A039" w16cex:dateUtc="2021-08-25T15:55:00Z"/>
  <w16cex:commentExtensible w16cex:durableId="25236656" w16cex:dateUtc="2021-10-27T10:47:00Z"/>
  <w16cex:commentExtensible w16cex:durableId="24D0A04F" w16cex:dateUtc="2021-08-25T15:56:00Z"/>
  <w16cex:commentExtensible w16cex:durableId="25236651" w16cex:dateUtc="2021-10-27T10:46:00Z"/>
  <w16cex:commentExtensible w16cex:durableId="24D0A065" w16cex:dateUtc="2021-08-25T15:56:00Z"/>
  <w16cex:commentExtensible w16cex:durableId="25236A9F" w16cex:dateUtc="2021-10-27T11:05:00Z"/>
  <w16cex:commentExtensible w16cex:durableId="24D72E15" w16cex:dateUtc="2021-08-30T15:14:00Z"/>
  <w16cex:commentExtensible w16cex:durableId="24D0A0DA" w16cex:dateUtc="2021-08-25T15:58:00Z"/>
  <w16cex:commentExtensible w16cex:durableId="25236AE7" w16cex:dateUtc="2021-10-27T11:06:00Z"/>
  <w16cex:commentExtensible w16cex:durableId="24D0A30B" w16cex:dateUtc="2021-08-25T16:07:00Z"/>
  <w16cex:commentExtensible w16cex:durableId="25238BF5" w16cex:dateUtc="2021-10-27T13:27:00Z"/>
  <w16cex:commentExtensible w16cex:durableId="2524D5BC" w16cex:dateUtc="2021-10-28T12:54:00Z"/>
  <w16cex:commentExtensible w16cex:durableId="24D0A332" w16cex:dateUtc="2021-08-25T16:08:00Z"/>
  <w16cex:commentExtensible w16cex:durableId="25238BBE" w16cex:dateUtc="2021-10-27T13:26:00Z"/>
  <w16cex:commentExtensible w16cex:durableId="24D0A341" w16cex:dateUtc="2021-08-25T16:08:00Z"/>
  <w16cex:commentExtensible w16cex:durableId="25238B4A" w16cex:dateUtc="2021-10-27T13:24:00Z"/>
  <w16cex:commentExtensible w16cex:durableId="24D0A7C5" w16cex:dateUtc="2021-08-25T16:28:00Z"/>
  <w16cex:commentExtensible w16cex:durableId="25236C55" w16cex:dateUtc="2021-10-27T11:12:00Z"/>
  <w16cex:commentExtensible w16cex:durableId="24D0A862" w16cex:dateUtc="2021-08-25T16:30:00Z"/>
  <w16cex:commentExtensible w16cex:durableId="25237E1C" w16cex:dateUtc="2021-10-27T12:28:00Z"/>
  <w16cex:commentExtensible w16cex:durableId="24D77126" w16cex:dateUtc="2021-08-30T20:00:00Z"/>
  <w16cex:commentExtensible w16cex:durableId="25237E0B" w16cex:dateUtc="2021-10-27T12:28:00Z"/>
  <w16cex:commentExtensible w16cex:durableId="25238C8B" w16cex:dateUtc="2021-10-27T13:30:00Z"/>
  <w16cex:commentExtensible w16cex:durableId="25238C7B" w16cex:dateUtc="2021-10-27T13:29:00Z"/>
  <w16cex:commentExtensible w16cex:durableId="251EA6A1" w16cex:dateUtc="2021-10-23T20:20:00Z"/>
  <w16cex:commentExtensible w16cex:durableId="25237D90" w16cex:dateUtc="2021-10-27T12:26:00Z"/>
  <w16cex:commentExtensible w16cex:durableId="25237A37" w16cex:dateUtc="2021-10-27T12:11:00Z"/>
  <w16cex:commentExtensible w16cex:durableId="24D0A3D1" w16cex:dateUtc="2021-08-25T16:11:00Z"/>
  <w16cex:commentExtensible w16cex:durableId="2523768F" w16cex:dateUtc="2021-10-27T11:56:00Z"/>
  <w16cex:commentExtensible w16cex:durableId="24D37775" w16cex:dateUtc="2021-08-25T16:09:00Z"/>
  <w16cex:commentExtensible w16cex:durableId="25237407" w16cex:dateUtc="2021-10-27T11:45:00Z"/>
  <w16cex:commentExtensible w16cex:durableId="24D37867" w16cex:dateUtc="2021-08-25T16:10:00Z"/>
  <w16cex:commentExtensible w16cex:durableId="25236DB7" w16cex:dateUtc="2021-10-27T11:18:00Z"/>
  <w16cex:commentExtensible w16cex:durableId="24D0A5D9" w16cex:dateUtc="2021-08-25T16:19:00Z"/>
  <w16cex:commentExtensible w16cex:durableId="25238CB8" w16cex:dateUtc="2021-10-27T13:30:00Z"/>
  <w16cex:commentExtensible w16cex:durableId="24D0A5FB" w16cex:dateUtc="2021-08-25T16:20:00Z"/>
  <w16cex:commentExtensible w16cex:durableId="25238CCF" w16cex:dateUtc="2021-10-27T13:31:00Z"/>
  <w16cex:commentExtensible w16cex:durableId="25238D14" w16cex:dateUtc="2021-10-27T13:32:00Z"/>
  <w16cex:commentExtensible w16cex:durableId="252367B1" w16cex:dateUtc="2021-10-27T10:52:00Z"/>
  <w16cex:commentExtensible w16cex:durableId="252367C9" w16cex:dateUtc="2021-10-27T10:53:00Z"/>
  <w16cex:commentExtensible w16cex:durableId="252367DA" w16cex:dateUtc="2021-10-27T10:53:00Z"/>
  <w16cex:commentExtensible w16cex:durableId="252367E3" w16cex:dateUtc="2021-10-27T10:53:00Z"/>
  <w16cex:commentExtensible w16cex:durableId="252367EB" w16cex:dateUtc="2021-10-27T10:53:00Z"/>
  <w16cex:commentExtensible w16cex:durableId="252367EF" w16cex:dateUtc="2021-10-27T10:53:00Z"/>
  <w16cex:commentExtensible w16cex:durableId="252367F3" w16cex:dateUtc="2021-10-27T10:53:00Z"/>
  <w16cex:commentExtensible w16cex:durableId="25236802" w16cex:dateUtc="2021-10-27T10:54:00Z"/>
  <w16cex:commentExtensible w16cex:durableId="24D09FB3" w16cex:dateUtc="2021-08-25T15:53:00Z"/>
  <w16cex:commentExtensible w16cex:durableId="25236E33" w16cex:dateUtc="2021-10-27T11:20:00Z"/>
  <w16cex:commentExtensible w16cex:durableId="25236824" w16cex:dateUtc="2021-10-27T10:54:00Z"/>
  <w16cex:commentExtensible w16cex:durableId="2523682F" w16cex:dateUtc="2021-10-27T10: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106" w16cid:durableId="2523945F"/>
  <w16cid:commentId w16cid:paraId="605DB369" w16cid:durableId="24D09F47"/>
  <w16cid:commentId w16cid:paraId="51E6DE4F" w16cid:durableId="2523618B"/>
  <w16cid:commentId w16cid:paraId="46E6E5A8" w16cid:durableId="24D09F5E"/>
  <w16cid:commentId w16cid:paraId="5E10303B" w16cid:durableId="252361C8"/>
  <w16cid:commentId w16cid:paraId="28B14AB0" w16cid:durableId="24D09F7F"/>
  <w16cid:commentId w16cid:paraId="5FB44443" w16cid:durableId="25236206"/>
  <w16cid:commentId w16cid:paraId="1CB3DF64" w16cid:durableId="24D09F94"/>
  <w16cid:commentId w16cid:paraId="2CE3B5DE" w16cid:durableId="25236231"/>
  <w16cid:commentId w16cid:paraId="754EAFC8" w16cid:durableId="25238675"/>
  <w16cid:commentId w16cid:paraId="25EE237D" w16cid:durableId="252390F4"/>
  <w16cid:commentId w16cid:paraId="116C5CAC" w16cid:durableId="2524C84D"/>
  <w16cid:commentId w16cid:paraId="750BB2BC" w16cid:durableId="24D0A6CD"/>
  <w16cid:commentId w16cid:paraId="770091E4" w16cid:durableId="25236525"/>
  <w16cid:commentId w16cid:paraId="4ABD6073" w16cid:durableId="24D0A000"/>
  <w16cid:commentId w16cid:paraId="29164017" w16cid:durableId="2523654F"/>
  <w16cid:commentId w16cid:paraId="6110ADE6" w16cid:durableId="24D0A039"/>
  <w16cid:commentId w16cid:paraId="0196A752" w16cid:durableId="25236656"/>
  <w16cid:commentId w16cid:paraId="6F860896" w16cid:durableId="24D0A04F"/>
  <w16cid:commentId w16cid:paraId="7156055D" w16cid:durableId="25236651"/>
  <w16cid:commentId w16cid:paraId="29716A9D" w16cid:durableId="24D0A065"/>
  <w16cid:commentId w16cid:paraId="36AA5EE6" w16cid:durableId="25236A9F"/>
  <w16cid:commentId w16cid:paraId="65095A54" w16cid:durableId="24D72E15"/>
  <w16cid:commentId w16cid:paraId="3B38CBDE" w16cid:durableId="24D0A0DA"/>
  <w16cid:commentId w16cid:paraId="5F37236A" w16cid:durableId="25236AE7"/>
  <w16cid:commentId w16cid:paraId="65E102C2" w16cid:durableId="24D0A30B"/>
  <w16cid:commentId w16cid:paraId="38D2483E" w16cid:durableId="25238BF5"/>
  <w16cid:commentId w16cid:paraId="336A3521" w16cid:durableId="2524D5BC"/>
  <w16cid:commentId w16cid:paraId="44C7B7D6" w16cid:durableId="24D0A332"/>
  <w16cid:commentId w16cid:paraId="3BF79D25" w16cid:durableId="25238BBE"/>
  <w16cid:commentId w16cid:paraId="72A1289D" w16cid:durableId="24D0A341"/>
  <w16cid:commentId w16cid:paraId="14BE0D07" w16cid:durableId="25238B4A"/>
  <w16cid:commentId w16cid:paraId="446A7F42" w16cid:durableId="24D0A7C5"/>
  <w16cid:commentId w16cid:paraId="7670FCE3" w16cid:durableId="25236C55"/>
  <w16cid:commentId w16cid:paraId="1482FCFA" w16cid:durableId="24D0A862"/>
  <w16cid:commentId w16cid:paraId="1AE58EC3" w16cid:durableId="25237E1C"/>
  <w16cid:commentId w16cid:paraId="5DD7C808" w16cid:durableId="24D77126"/>
  <w16cid:commentId w16cid:paraId="5BC10299" w16cid:durableId="25237E0B"/>
  <w16cid:commentId w16cid:paraId="6371751C" w16cid:durableId="25238C8B"/>
  <w16cid:commentId w16cid:paraId="7F898BED" w16cid:durableId="25238C7B"/>
  <w16cid:commentId w16cid:paraId="3494E2FD" w16cid:durableId="251EA6A1"/>
  <w16cid:commentId w16cid:paraId="6C4C48BA" w16cid:durableId="25237D90"/>
  <w16cid:commentId w16cid:paraId="1D17A417" w16cid:durableId="25237A37"/>
  <w16cid:commentId w16cid:paraId="4FF068C7" w16cid:durableId="24D0A3D1"/>
  <w16cid:commentId w16cid:paraId="669C05C6" w16cid:durableId="2523768F"/>
  <w16cid:commentId w16cid:paraId="0EE81FBE" w16cid:durableId="24D37775"/>
  <w16cid:commentId w16cid:paraId="697FFFF7" w16cid:durableId="25237407"/>
  <w16cid:commentId w16cid:paraId="5603314C" w16cid:durableId="24D37867"/>
  <w16cid:commentId w16cid:paraId="1A825CB8" w16cid:durableId="25236DB7"/>
  <w16cid:commentId w16cid:paraId="475D594F" w16cid:durableId="24D0A5D9"/>
  <w16cid:commentId w16cid:paraId="29A5374E" w16cid:durableId="25238CB8"/>
  <w16cid:commentId w16cid:paraId="5A821820" w16cid:durableId="24D0A5FB"/>
  <w16cid:commentId w16cid:paraId="190DB6A7" w16cid:durableId="25238CCF"/>
  <w16cid:commentId w16cid:paraId="2EBFD801" w16cid:durableId="25238D14"/>
  <w16cid:commentId w16cid:paraId="1CFCFB0D" w16cid:durableId="252367B1"/>
  <w16cid:commentId w16cid:paraId="32FC0935" w16cid:durableId="252367C9"/>
  <w16cid:commentId w16cid:paraId="6258EB45" w16cid:durableId="252367DA"/>
  <w16cid:commentId w16cid:paraId="056E6523" w16cid:durableId="252367E3"/>
  <w16cid:commentId w16cid:paraId="1B8BB9F2" w16cid:durableId="252367EB"/>
  <w16cid:commentId w16cid:paraId="426402BC" w16cid:durableId="252367EF"/>
  <w16cid:commentId w16cid:paraId="71E5D9D3" w16cid:durableId="252367F3"/>
  <w16cid:commentId w16cid:paraId="6CAABD4C" w16cid:durableId="25236802"/>
  <w16cid:commentId w16cid:paraId="1488D307" w16cid:durableId="24D09FB3"/>
  <w16cid:commentId w16cid:paraId="0029837E" w16cid:durableId="25236E33"/>
  <w16cid:commentId w16cid:paraId="530A2AA2" w16cid:durableId="25236824"/>
  <w16cid:commentId w16cid:paraId="62A6BFCE" w16cid:durableId="252368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E18DC" w14:textId="77777777" w:rsidR="001F5AC6" w:rsidRDefault="001F5AC6" w:rsidP="008970F9">
      <w:r>
        <w:separator/>
      </w:r>
    </w:p>
  </w:endnote>
  <w:endnote w:type="continuationSeparator" w:id="0">
    <w:p w14:paraId="575F2E18" w14:textId="77777777" w:rsidR="001F5AC6" w:rsidRDefault="001F5AC6"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02695" w14:textId="77777777" w:rsidR="001F5AC6" w:rsidRDefault="001F5AC6" w:rsidP="008970F9">
      <w:r>
        <w:separator/>
      </w:r>
    </w:p>
  </w:footnote>
  <w:footnote w:type="continuationSeparator" w:id="0">
    <w:p w14:paraId="415749DC" w14:textId="77777777" w:rsidR="001F5AC6" w:rsidRDefault="001F5AC6"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33719"/>
    <w:multiLevelType w:val="hybridMultilevel"/>
    <w:tmpl w:val="E284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2"/>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23"/>
  </w:num>
  <w:num w:numId="10">
    <w:abstractNumId w:val="21"/>
  </w:num>
  <w:num w:numId="11">
    <w:abstractNumId w:val="30"/>
  </w:num>
  <w:num w:numId="12">
    <w:abstractNumId w:val="36"/>
  </w:num>
  <w:num w:numId="13">
    <w:abstractNumId w:val="17"/>
  </w:num>
  <w:num w:numId="14">
    <w:abstractNumId w:val="28"/>
  </w:num>
  <w:num w:numId="15">
    <w:abstractNumId w:val="11"/>
  </w:num>
  <w:num w:numId="16">
    <w:abstractNumId w:val="34"/>
  </w:num>
  <w:num w:numId="17">
    <w:abstractNumId w:val="25"/>
  </w:num>
  <w:num w:numId="18">
    <w:abstractNumId w:val="16"/>
  </w:num>
  <w:num w:numId="19">
    <w:abstractNumId w:val="24"/>
  </w:num>
  <w:num w:numId="20">
    <w:abstractNumId w:val="22"/>
  </w:num>
  <w:num w:numId="21">
    <w:abstractNumId w:val="37"/>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3"/>
  </w:num>
  <w:num w:numId="35">
    <w:abstractNumId w:val="31"/>
  </w:num>
  <w:num w:numId="36">
    <w:abstractNumId w:val="20"/>
  </w:num>
  <w:num w:numId="37">
    <w:abstractNumId w:val="19"/>
  </w:num>
  <w:num w:numId="38">
    <w:abstractNumId w:val="12"/>
  </w:num>
  <w:num w:numId="39">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item&gt;2807&lt;/item&gt;&lt;/record-ids&gt;&lt;/item&gt;&lt;/Libraries&gt;"/>
  </w:docVars>
  <w:rsids>
    <w:rsidRoot w:val="00300016"/>
    <w:rsid w:val="000009BE"/>
    <w:rsid w:val="000053A5"/>
    <w:rsid w:val="0001710E"/>
    <w:rsid w:val="00017665"/>
    <w:rsid w:val="00027C3E"/>
    <w:rsid w:val="00032EB8"/>
    <w:rsid w:val="00036B65"/>
    <w:rsid w:val="00040678"/>
    <w:rsid w:val="00061924"/>
    <w:rsid w:val="00070EF7"/>
    <w:rsid w:val="00077B96"/>
    <w:rsid w:val="00087104"/>
    <w:rsid w:val="00093A1C"/>
    <w:rsid w:val="00096CE8"/>
    <w:rsid w:val="000A12C3"/>
    <w:rsid w:val="000A14EE"/>
    <w:rsid w:val="000A22D0"/>
    <w:rsid w:val="000B1511"/>
    <w:rsid w:val="000B3B17"/>
    <w:rsid w:val="000C26E8"/>
    <w:rsid w:val="000C43FD"/>
    <w:rsid w:val="000C618B"/>
    <w:rsid w:val="000D212C"/>
    <w:rsid w:val="000E1244"/>
    <w:rsid w:val="000E1D53"/>
    <w:rsid w:val="000E223D"/>
    <w:rsid w:val="000E5B9B"/>
    <w:rsid w:val="000E7CAD"/>
    <w:rsid w:val="000F5842"/>
    <w:rsid w:val="000F73F2"/>
    <w:rsid w:val="00104A9F"/>
    <w:rsid w:val="001143EF"/>
    <w:rsid w:val="00121195"/>
    <w:rsid w:val="001220C8"/>
    <w:rsid w:val="00122495"/>
    <w:rsid w:val="00125B3D"/>
    <w:rsid w:val="00137639"/>
    <w:rsid w:val="00141101"/>
    <w:rsid w:val="001413B5"/>
    <w:rsid w:val="00154DDE"/>
    <w:rsid w:val="00155443"/>
    <w:rsid w:val="001647C1"/>
    <w:rsid w:val="00165D5D"/>
    <w:rsid w:val="001754CC"/>
    <w:rsid w:val="0017613D"/>
    <w:rsid w:val="001777AB"/>
    <w:rsid w:val="00180715"/>
    <w:rsid w:val="00186576"/>
    <w:rsid w:val="00193099"/>
    <w:rsid w:val="00196BC8"/>
    <w:rsid w:val="001A6B40"/>
    <w:rsid w:val="001A6CC7"/>
    <w:rsid w:val="001B2A63"/>
    <w:rsid w:val="001B4277"/>
    <w:rsid w:val="001C3CC7"/>
    <w:rsid w:val="001D1EDD"/>
    <w:rsid w:val="001E0283"/>
    <w:rsid w:val="001E1546"/>
    <w:rsid w:val="001E51E2"/>
    <w:rsid w:val="001F02B0"/>
    <w:rsid w:val="001F3F86"/>
    <w:rsid w:val="001F4719"/>
    <w:rsid w:val="001F5AC6"/>
    <w:rsid w:val="0020516F"/>
    <w:rsid w:val="002053D0"/>
    <w:rsid w:val="002078D9"/>
    <w:rsid w:val="00213544"/>
    <w:rsid w:val="00213680"/>
    <w:rsid w:val="00215970"/>
    <w:rsid w:val="00224B0B"/>
    <w:rsid w:val="002267EB"/>
    <w:rsid w:val="00227332"/>
    <w:rsid w:val="00241C92"/>
    <w:rsid w:val="002444BF"/>
    <w:rsid w:val="0024576E"/>
    <w:rsid w:val="00250809"/>
    <w:rsid w:val="002512EA"/>
    <w:rsid w:val="00256B93"/>
    <w:rsid w:val="00266237"/>
    <w:rsid w:val="00283783"/>
    <w:rsid w:val="00284674"/>
    <w:rsid w:val="00293AA8"/>
    <w:rsid w:val="002A2CE8"/>
    <w:rsid w:val="002A3A6E"/>
    <w:rsid w:val="002A483C"/>
    <w:rsid w:val="002A796D"/>
    <w:rsid w:val="002B4871"/>
    <w:rsid w:val="002B56E7"/>
    <w:rsid w:val="002C2D51"/>
    <w:rsid w:val="002C3805"/>
    <w:rsid w:val="002D3598"/>
    <w:rsid w:val="002D6B70"/>
    <w:rsid w:val="002E1A95"/>
    <w:rsid w:val="002E2043"/>
    <w:rsid w:val="002E5603"/>
    <w:rsid w:val="002F2C0F"/>
    <w:rsid w:val="002F30A1"/>
    <w:rsid w:val="002F3F9F"/>
    <w:rsid w:val="002F482C"/>
    <w:rsid w:val="00300016"/>
    <w:rsid w:val="00303938"/>
    <w:rsid w:val="00314C38"/>
    <w:rsid w:val="00314EA9"/>
    <w:rsid w:val="003168D4"/>
    <w:rsid w:val="00316D2B"/>
    <w:rsid w:val="00320ECA"/>
    <w:rsid w:val="003220EC"/>
    <w:rsid w:val="0032286B"/>
    <w:rsid w:val="00322EE3"/>
    <w:rsid w:val="0032332C"/>
    <w:rsid w:val="00324DE7"/>
    <w:rsid w:val="00325AFA"/>
    <w:rsid w:val="00330AFA"/>
    <w:rsid w:val="003472AD"/>
    <w:rsid w:val="003472C7"/>
    <w:rsid w:val="003475E6"/>
    <w:rsid w:val="003561D2"/>
    <w:rsid w:val="00361ABF"/>
    <w:rsid w:val="003667FE"/>
    <w:rsid w:val="00367D8A"/>
    <w:rsid w:val="00372AF9"/>
    <w:rsid w:val="00376E1C"/>
    <w:rsid w:val="00380F48"/>
    <w:rsid w:val="003825A4"/>
    <w:rsid w:val="00393852"/>
    <w:rsid w:val="00395042"/>
    <w:rsid w:val="003A285B"/>
    <w:rsid w:val="003A4376"/>
    <w:rsid w:val="003A5FE3"/>
    <w:rsid w:val="003B7EC3"/>
    <w:rsid w:val="003D09C9"/>
    <w:rsid w:val="003D1940"/>
    <w:rsid w:val="003D3AF6"/>
    <w:rsid w:val="003D3D23"/>
    <w:rsid w:val="003D40FD"/>
    <w:rsid w:val="003D457E"/>
    <w:rsid w:val="003D636A"/>
    <w:rsid w:val="003D7DB0"/>
    <w:rsid w:val="003E04CC"/>
    <w:rsid w:val="003E30C3"/>
    <w:rsid w:val="003E6761"/>
    <w:rsid w:val="003E7978"/>
    <w:rsid w:val="003F0BA7"/>
    <w:rsid w:val="003F69B9"/>
    <w:rsid w:val="003F6F27"/>
    <w:rsid w:val="004012E8"/>
    <w:rsid w:val="00401F1F"/>
    <w:rsid w:val="00402622"/>
    <w:rsid w:val="00436EC6"/>
    <w:rsid w:val="0044337F"/>
    <w:rsid w:val="00445078"/>
    <w:rsid w:val="00450527"/>
    <w:rsid w:val="004544AE"/>
    <w:rsid w:val="0046610C"/>
    <w:rsid w:val="00466FA1"/>
    <w:rsid w:val="00470934"/>
    <w:rsid w:val="00472ED5"/>
    <w:rsid w:val="00474794"/>
    <w:rsid w:val="004759CD"/>
    <w:rsid w:val="00477881"/>
    <w:rsid w:val="00482DB6"/>
    <w:rsid w:val="00483AAF"/>
    <w:rsid w:val="00487F52"/>
    <w:rsid w:val="00490731"/>
    <w:rsid w:val="00494122"/>
    <w:rsid w:val="00497BC6"/>
    <w:rsid w:val="004A298E"/>
    <w:rsid w:val="004B1396"/>
    <w:rsid w:val="004B38E3"/>
    <w:rsid w:val="004B7233"/>
    <w:rsid w:val="004C3688"/>
    <w:rsid w:val="004C382D"/>
    <w:rsid w:val="004C4E82"/>
    <w:rsid w:val="004C73D0"/>
    <w:rsid w:val="004D45E0"/>
    <w:rsid w:val="004D4E98"/>
    <w:rsid w:val="004D5F6C"/>
    <w:rsid w:val="004D6016"/>
    <w:rsid w:val="004D7260"/>
    <w:rsid w:val="004E1CFA"/>
    <w:rsid w:val="004E4E86"/>
    <w:rsid w:val="004E5871"/>
    <w:rsid w:val="004E790C"/>
    <w:rsid w:val="004F0977"/>
    <w:rsid w:val="004F360B"/>
    <w:rsid w:val="005129AA"/>
    <w:rsid w:val="00522F9D"/>
    <w:rsid w:val="00527104"/>
    <w:rsid w:val="00530746"/>
    <w:rsid w:val="00535FAF"/>
    <w:rsid w:val="005371C9"/>
    <w:rsid w:val="00542E0A"/>
    <w:rsid w:val="00544F7E"/>
    <w:rsid w:val="00545A99"/>
    <w:rsid w:val="00550F63"/>
    <w:rsid w:val="00552A75"/>
    <w:rsid w:val="00554C58"/>
    <w:rsid w:val="00556066"/>
    <w:rsid w:val="0055652E"/>
    <w:rsid w:val="00560DD7"/>
    <w:rsid w:val="00561B8E"/>
    <w:rsid w:val="00586B2E"/>
    <w:rsid w:val="005878B1"/>
    <w:rsid w:val="00591C34"/>
    <w:rsid w:val="00593949"/>
    <w:rsid w:val="00595F3D"/>
    <w:rsid w:val="005A168E"/>
    <w:rsid w:val="005A1B9A"/>
    <w:rsid w:val="005A6E71"/>
    <w:rsid w:val="005B1A9B"/>
    <w:rsid w:val="005B5781"/>
    <w:rsid w:val="005B5A16"/>
    <w:rsid w:val="005B5D31"/>
    <w:rsid w:val="005B7DCE"/>
    <w:rsid w:val="005D73AA"/>
    <w:rsid w:val="005D7890"/>
    <w:rsid w:val="005E08CB"/>
    <w:rsid w:val="005E5FE7"/>
    <w:rsid w:val="005F3BD3"/>
    <w:rsid w:val="005F5764"/>
    <w:rsid w:val="005F5FF1"/>
    <w:rsid w:val="00602440"/>
    <w:rsid w:val="00613D01"/>
    <w:rsid w:val="00614D1F"/>
    <w:rsid w:val="00617544"/>
    <w:rsid w:val="00617C85"/>
    <w:rsid w:val="00627160"/>
    <w:rsid w:val="006302F8"/>
    <w:rsid w:val="006348CC"/>
    <w:rsid w:val="006416FC"/>
    <w:rsid w:val="006423F7"/>
    <w:rsid w:val="00643B17"/>
    <w:rsid w:val="00661999"/>
    <w:rsid w:val="00664218"/>
    <w:rsid w:val="00670521"/>
    <w:rsid w:val="00670928"/>
    <w:rsid w:val="0068277B"/>
    <w:rsid w:val="006A06D1"/>
    <w:rsid w:val="006A0ED1"/>
    <w:rsid w:val="006B565B"/>
    <w:rsid w:val="006B66D5"/>
    <w:rsid w:val="006E2F30"/>
    <w:rsid w:val="006E3604"/>
    <w:rsid w:val="006F4C1A"/>
    <w:rsid w:val="006F614D"/>
    <w:rsid w:val="00704FDE"/>
    <w:rsid w:val="007064BB"/>
    <w:rsid w:val="00715115"/>
    <w:rsid w:val="00732BE7"/>
    <w:rsid w:val="007336C5"/>
    <w:rsid w:val="007359C0"/>
    <w:rsid w:val="0074024B"/>
    <w:rsid w:val="00742063"/>
    <w:rsid w:val="00747167"/>
    <w:rsid w:val="00764A53"/>
    <w:rsid w:val="00766244"/>
    <w:rsid w:val="00771DEE"/>
    <w:rsid w:val="00774898"/>
    <w:rsid w:val="00776DA7"/>
    <w:rsid w:val="0078352A"/>
    <w:rsid w:val="00790C8B"/>
    <w:rsid w:val="007920A0"/>
    <w:rsid w:val="00793869"/>
    <w:rsid w:val="00794D81"/>
    <w:rsid w:val="007A5918"/>
    <w:rsid w:val="007B64CF"/>
    <w:rsid w:val="007C11C2"/>
    <w:rsid w:val="007C3302"/>
    <w:rsid w:val="007C394B"/>
    <w:rsid w:val="007C506E"/>
    <w:rsid w:val="007C74C3"/>
    <w:rsid w:val="007D1044"/>
    <w:rsid w:val="007E1D7C"/>
    <w:rsid w:val="007E49A6"/>
    <w:rsid w:val="00801A99"/>
    <w:rsid w:val="00804D07"/>
    <w:rsid w:val="008058AE"/>
    <w:rsid w:val="008163D7"/>
    <w:rsid w:val="00821C18"/>
    <w:rsid w:val="00824FB1"/>
    <w:rsid w:val="008276E1"/>
    <w:rsid w:val="00837AB7"/>
    <w:rsid w:val="00851D5C"/>
    <w:rsid w:val="008526D2"/>
    <w:rsid w:val="00860F65"/>
    <w:rsid w:val="00862099"/>
    <w:rsid w:val="00866ED9"/>
    <w:rsid w:val="00871D8B"/>
    <w:rsid w:val="00884493"/>
    <w:rsid w:val="008914AD"/>
    <w:rsid w:val="0089250F"/>
    <w:rsid w:val="00894BF8"/>
    <w:rsid w:val="008970F9"/>
    <w:rsid w:val="008A1929"/>
    <w:rsid w:val="008B0447"/>
    <w:rsid w:val="008B421A"/>
    <w:rsid w:val="008B46EF"/>
    <w:rsid w:val="008B730B"/>
    <w:rsid w:val="008E23BE"/>
    <w:rsid w:val="008E59F7"/>
    <w:rsid w:val="008E7D39"/>
    <w:rsid w:val="0090114D"/>
    <w:rsid w:val="00903E0C"/>
    <w:rsid w:val="00912F91"/>
    <w:rsid w:val="0091675A"/>
    <w:rsid w:val="0092459D"/>
    <w:rsid w:val="0093454F"/>
    <w:rsid w:val="00937BF8"/>
    <w:rsid w:val="00940BE4"/>
    <w:rsid w:val="00947BD3"/>
    <w:rsid w:val="00953DA3"/>
    <w:rsid w:val="00963AD9"/>
    <w:rsid w:val="009653E9"/>
    <w:rsid w:val="00965A52"/>
    <w:rsid w:val="00967932"/>
    <w:rsid w:val="00967CD5"/>
    <w:rsid w:val="00971CD4"/>
    <w:rsid w:val="00971D49"/>
    <w:rsid w:val="009836B1"/>
    <w:rsid w:val="009978BD"/>
    <w:rsid w:val="009A2445"/>
    <w:rsid w:val="009B2FBE"/>
    <w:rsid w:val="009B6F70"/>
    <w:rsid w:val="009C22DE"/>
    <w:rsid w:val="009C269D"/>
    <w:rsid w:val="009D127E"/>
    <w:rsid w:val="009D5281"/>
    <w:rsid w:val="009E134C"/>
    <w:rsid w:val="009E25BD"/>
    <w:rsid w:val="009F4FF6"/>
    <w:rsid w:val="00A2095A"/>
    <w:rsid w:val="00A20C2C"/>
    <w:rsid w:val="00A232E9"/>
    <w:rsid w:val="00A254FB"/>
    <w:rsid w:val="00A26F09"/>
    <w:rsid w:val="00A301DB"/>
    <w:rsid w:val="00A310ED"/>
    <w:rsid w:val="00A32B4A"/>
    <w:rsid w:val="00A47A6D"/>
    <w:rsid w:val="00A51643"/>
    <w:rsid w:val="00A5504E"/>
    <w:rsid w:val="00A60E6C"/>
    <w:rsid w:val="00A61F9A"/>
    <w:rsid w:val="00A66672"/>
    <w:rsid w:val="00A72FE7"/>
    <w:rsid w:val="00A74D5A"/>
    <w:rsid w:val="00A751AE"/>
    <w:rsid w:val="00A7592B"/>
    <w:rsid w:val="00A832EB"/>
    <w:rsid w:val="00A851A7"/>
    <w:rsid w:val="00A854D0"/>
    <w:rsid w:val="00A86D9D"/>
    <w:rsid w:val="00A92627"/>
    <w:rsid w:val="00A92980"/>
    <w:rsid w:val="00A94CE1"/>
    <w:rsid w:val="00A95B03"/>
    <w:rsid w:val="00AA567B"/>
    <w:rsid w:val="00AB6EC7"/>
    <w:rsid w:val="00AC5620"/>
    <w:rsid w:val="00AC65F5"/>
    <w:rsid w:val="00AC7866"/>
    <w:rsid w:val="00AD591C"/>
    <w:rsid w:val="00AD5F6D"/>
    <w:rsid w:val="00AD6001"/>
    <w:rsid w:val="00AE21D6"/>
    <w:rsid w:val="00AE58B7"/>
    <w:rsid w:val="00AE6AD9"/>
    <w:rsid w:val="00AF1899"/>
    <w:rsid w:val="00AF5C5D"/>
    <w:rsid w:val="00AF7806"/>
    <w:rsid w:val="00AF7BF7"/>
    <w:rsid w:val="00AF7C54"/>
    <w:rsid w:val="00B0389E"/>
    <w:rsid w:val="00B068FD"/>
    <w:rsid w:val="00B07DEB"/>
    <w:rsid w:val="00B1067B"/>
    <w:rsid w:val="00B16DB5"/>
    <w:rsid w:val="00B17654"/>
    <w:rsid w:val="00B22031"/>
    <w:rsid w:val="00B23833"/>
    <w:rsid w:val="00B53958"/>
    <w:rsid w:val="00B54F50"/>
    <w:rsid w:val="00B578CD"/>
    <w:rsid w:val="00B74B00"/>
    <w:rsid w:val="00B801B8"/>
    <w:rsid w:val="00B93AC6"/>
    <w:rsid w:val="00B953E4"/>
    <w:rsid w:val="00BA2ABE"/>
    <w:rsid w:val="00BA43A5"/>
    <w:rsid w:val="00BA4C89"/>
    <w:rsid w:val="00BA69DD"/>
    <w:rsid w:val="00BB26F5"/>
    <w:rsid w:val="00BB7AC2"/>
    <w:rsid w:val="00BC12FC"/>
    <w:rsid w:val="00BC3CF8"/>
    <w:rsid w:val="00BF7B4D"/>
    <w:rsid w:val="00C00F51"/>
    <w:rsid w:val="00C03B7A"/>
    <w:rsid w:val="00C06B4B"/>
    <w:rsid w:val="00C253EA"/>
    <w:rsid w:val="00C34B3F"/>
    <w:rsid w:val="00C46E17"/>
    <w:rsid w:val="00C470B2"/>
    <w:rsid w:val="00C51D44"/>
    <w:rsid w:val="00C52E8B"/>
    <w:rsid w:val="00C60C06"/>
    <w:rsid w:val="00C617CC"/>
    <w:rsid w:val="00C67069"/>
    <w:rsid w:val="00C723AE"/>
    <w:rsid w:val="00C761E2"/>
    <w:rsid w:val="00C92335"/>
    <w:rsid w:val="00C9390C"/>
    <w:rsid w:val="00C951B0"/>
    <w:rsid w:val="00CA3737"/>
    <w:rsid w:val="00CB1AD5"/>
    <w:rsid w:val="00CC3B73"/>
    <w:rsid w:val="00CD1BF1"/>
    <w:rsid w:val="00CD2367"/>
    <w:rsid w:val="00CE3253"/>
    <w:rsid w:val="00CE6C60"/>
    <w:rsid w:val="00CE770A"/>
    <w:rsid w:val="00CF3938"/>
    <w:rsid w:val="00CF3BCF"/>
    <w:rsid w:val="00CF3E38"/>
    <w:rsid w:val="00D050A8"/>
    <w:rsid w:val="00D10586"/>
    <w:rsid w:val="00D132ED"/>
    <w:rsid w:val="00D14E41"/>
    <w:rsid w:val="00D152B6"/>
    <w:rsid w:val="00D21B12"/>
    <w:rsid w:val="00D37C8A"/>
    <w:rsid w:val="00D4120A"/>
    <w:rsid w:val="00D414E6"/>
    <w:rsid w:val="00D43CF3"/>
    <w:rsid w:val="00D457E8"/>
    <w:rsid w:val="00D45CED"/>
    <w:rsid w:val="00D61F1C"/>
    <w:rsid w:val="00D665E1"/>
    <w:rsid w:val="00D70EE0"/>
    <w:rsid w:val="00D74E29"/>
    <w:rsid w:val="00D76CD2"/>
    <w:rsid w:val="00D840BB"/>
    <w:rsid w:val="00D8523F"/>
    <w:rsid w:val="00D872CE"/>
    <w:rsid w:val="00D877DA"/>
    <w:rsid w:val="00D916E2"/>
    <w:rsid w:val="00D977A7"/>
    <w:rsid w:val="00DA025E"/>
    <w:rsid w:val="00DA045F"/>
    <w:rsid w:val="00DA4FE6"/>
    <w:rsid w:val="00DB4A4F"/>
    <w:rsid w:val="00DC1E2F"/>
    <w:rsid w:val="00DC6A43"/>
    <w:rsid w:val="00DD17D5"/>
    <w:rsid w:val="00DD1DC2"/>
    <w:rsid w:val="00DD77DA"/>
    <w:rsid w:val="00DD789D"/>
    <w:rsid w:val="00DD7DE8"/>
    <w:rsid w:val="00DE2C78"/>
    <w:rsid w:val="00DE5AE3"/>
    <w:rsid w:val="00DF005C"/>
    <w:rsid w:val="00DF11CF"/>
    <w:rsid w:val="00DF1276"/>
    <w:rsid w:val="00DF1C99"/>
    <w:rsid w:val="00DF49B5"/>
    <w:rsid w:val="00DF6603"/>
    <w:rsid w:val="00E02AD8"/>
    <w:rsid w:val="00E071EE"/>
    <w:rsid w:val="00E072BF"/>
    <w:rsid w:val="00E07990"/>
    <w:rsid w:val="00E175E7"/>
    <w:rsid w:val="00E22206"/>
    <w:rsid w:val="00E347A1"/>
    <w:rsid w:val="00E367C4"/>
    <w:rsid w:val="00E419CD"/>
    <w:rsid w:val="00E41E18"/>
    <w:rsid w:val="00E42721"/>
    <w:rsid w:val="00E43AA9"/>
    <w:rsid w:val="00E45DFE"/>
    <w:rsid w:val="00E51D80"/>
    <w:rsid w:val="00E523FF"/>
    <w:rsid w:val="00E62E43"/>
    <w:rsid w:val="00E63C76"/>
    <w:rsid w:val="00E73759"/>
    <w:rsid w:val="00E80895"/>
    <w:rsid w:val="00E827DA"/>
    <w:rsid w:val="00E86D40"/>
    <w:rsid w:val="00E9093D"/>
    <w:rsid w:val="00E93C77"/>
    <w:rsid w:val="00E97749"/>
    <w:rsid w:val="00EA0922"/>
    <w:rsid w:val="00EA4027"/>
    <w:rsid w:val="00EA4A9E"/>
    <w:rsid w:val="00EA62FC"/>
    <w:rsid w:val="00EA737E"/>
    <w:rsid w:val="00EC33F8"/>
    <w:rsid w:val="00EC639F"/>
    <w:rsid w:val="00EC7810"/>
    <w:rsid w:val="00ED5FEC"/>
    <w:rsid w:val="00EE7A09"/>
    <w:rsid w:val="00F0040A"/>
    <w:rsid w:val="00F05BC4"/>
    <w:rsid w:val="00F0633E"/>
    <w:rsid w:val="00F10D68"/>
    <w:rsid w:val="00F12035"/>
    <w:rsid w:val="00F138CF"/>
    <w:rsid w:val="00F15F09"/>
    <w:rsid w:val="00F24516"/>
    <w:rsid w:val="00F31EC4"/>
    <w:rsid w:val="00F34899"/>
    <w:rsid w:val="00F4312B"/>
    <w:rsid w:val="00F50782"/>
    <w:rsid w:val="00F8183D"/>
    <w:rsid w:val="00F82554"/>
    <w:rsid w:val="00F835BC"/>
    <w:rsid w:val="00FB2B6F"/>
    <w:rsid w:val="00FC24AD"/>
    <w:rsid w:val="00FD1B57"/>
    <w:rsid w:val="00FE270A"/>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6/anbo.1994.1133"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extension.umn.edu/crop-specific-needs/potato-fertilization-irrigated-soils" TargetMode="External"/><Relationship Id="rId107" Type="http://schemas.openxmlformats.org/officeDocument/2006/relationships/hyperlink" Target="https://doi.org/10.4236/ajps.2015.619306" TargetMode="External"/><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doi.org/10.1016/j.compag.2019.105030" TargetMode="External"/><Relationship Id="rId149" Type="http://schemas.openxmlformats.org/officeDocument/2006/relationships/hyperlink" Target="https://soilseries.sc.egov.usda.gov/OSD_Docs/H/HUBBARD.html" TargetMode="External"/><Relationship Id="rId5" Type="http://schemas.openxmlformats.org/officeDocument/2006/relationships/webSettings" Target="webSettings.xml"/><Relationship Id="rId95" Type="http://schemas.openxmlformats.org/officeDocument/2006/relationships/hyperlink" Target="https://doi.org/10.18637/jss.v080.i01"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hyperlink" Target="https://doi.org/10.3389/fpls.2019.00300" TargetMode="External"/><Relationship Id="rId139" Type="http://schemas.openxmlformats.org/officeDocument/2006/relationships/hyperlink" Target="https://doi.org/10.1016/j.fcr.2014.05.006" TargetMode="External"/><Relationship Id="rId80" Type="http://schemas.openxmlformats.org/officeDocument/2006/relationships/image" Target="media/image68.png"/><Relationship Id="rId85" Type="http://schemas.openxmlformats.org/officeDocument/2006/relationships/hyperlink" Target="https://varieties.ahdb.org.uk/varieties/view/CHARLOTTE" TargetMode="External"/><Relationship Id="rId150" Type="http://schemas.openxmlformats.org/officeDocument/2006/relationships/hyperlink" Target="https://CRAN.R-project.org/package=renv" TargetMode="External"/><Relationship Id="rId155" Type="http://schemas.openxmlformats.org/officeDocument/2006/relationships/footer" Target="footer1.xml"/><Relationship Id="rId12" Type="http://schemas.openxmlformats.org/officeDocument/2006/relationships/hyperlink" Target="https://github.com/bohm0072/cndc_bayesian_eva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doi.org/10.2134/agronj1998.00021962009000010003x" TargetMode="External"/><Relationship Id="rId108" Type="http://schemas.openxmlformats.org/officeDocument/2006/relationships/hyperlink" Target="https://doi.org/10.1016/j.eja.2020.126114" TargetMode="External"/><Relationship Id="rId124" Type="http://schemas.openxmlformats.org/officeDocument/2006/relationships/hyperlink" Target="https://doi.org/10.1093/oxfordjournals.aob.a086875" TargetMode="External"/><Relationship Id="rId129" Type="http://schemas.openxmlformats.org/officeDocument/2006/relationships/hyperlink" Target="https://seedcert.oregonstate.edu/sites/seedcert.oregonstate.edu/files/potato_varietyratingkey.pdf"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i.org/10.1007/s11540-016-9331-y" TargetMode="External"/><Relationship Id="rId96" Type="http://schemas.openxmlformats.org/officeDocument/2006/relationships/hyperlink" Target="https://doi.org/10.32614/RJ-2018-017" TargetMode="External"/><Relationship Id="rId140" Type="http://schemas.openxmlformats.org/officeDocument/2006/relationships/hyperlink" Target="https://doi.org/10.1037/met0000275" TargetMode="External"/><Relationship Id="rId145" Type="http://schemas.openxmlformats.org/officeDocument/2006/relationships/hyperlink" Target="https://doi.org/10.2134/agronj2018.05.035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doi.org/10.1016/j.eja.2006.10.001" TargetMode="External"/><Relationship Id="rId119" Type="http://schemas.openxmlformats.org/officeDocument/2006/relationships/hyperlink" Target="https://doi.org/10.2134/agronj1981.00021962007300050013x"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doi.org/10.1017/S0021859600028598" TargetMode="External"/><Relationship Id="rId130" Type="http://schemas.openxmlformats.org/officeDocument/2006/relationships/hyperlink" Target="https://doi.org/10.1023/a:1004783431055" TargetMode="External"/><Relationship Id="rId135" Type="http://schemas.openxmlformats.org/officeDocument/2006/relationships/hyperlink" Target="https://conservancy.umn.edu/handle/11299/121705" TargetMode="External"/><Relationship Id="rId151" Type="http://schemas.openxmlformats.org/officeDocument/2006/relationships/hyperlink" Target="https://doi.org/10.1007/BF02359305" TargetMode="External"/><Relationship Id="rId156"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doi.org/10.1093/oxfordjournals.aob.a088044"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i.org/10.18637/jss.v076.i01" TargetMode="External"/><Relationship Id="rId104" Type="http://schemas.openxmlformats.org/officeDocument/2006/relationships/hyperlink" Target="https://doi.org/10.1016/j.eja.2021.126380" TargetMode="External"/><Relationship Id="rId120" Type="http://schemas.openxmlformats.org/officeDocument/2006/relationships/hyperlink" Target="https://doi.org/10.3390/plants9101309" TargetMode="External"/><Relationship Id="rId125" Type="http://schemas.openxmlformats.org/officeDocument/2006/relationships/hyperlink" Target="https://doi.org/10.1098/rstb.1977.0140" TargetMode="External"/><Relationship Id="rId141" Type="http://schemas.openxmlformats.org/officeDocument/2006/relationships/hyperlink" Target="https://doi.org/10.1007/BF02365158" TargetMode="External"/><Relationship Id="rId146" Type="http://schemas.openxmlformats.org/officeDocument/2006/relationships/hyperlink" Target="https://doi.org/10.3390/foods9030352"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ag.ndsu.edu/potatoextension/research/2020ResearchBooks.pdf"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i.org/10.1016/j.eja.2010.01.005" TargetMode="External"/><Relationship Id="rId110" Type="http://schemas.openxmlformats.org/officeDocument/2006/relationships/hyperlink" Target="https://doi.org/10.1007/BF02198111" TargetMode="External"/><Relationship Id="rId115" Type="http://schemas.openxmlformats.org/officeDocument/2006/relationships/hyperlink" Target="https://doi.org/10.1017/s0021859600046359" TargetMode="External"/><Relationship Id="rId131" Type="http://schemas.openxmlformats.org/officeDocument/2006/relationships/hyperlink" Target="http://mcmc-jags.sourceforge.net/" TargetMode="External"/><Relationship Id="rId136" Type="http://schemas.openxmlformats.org/officeDocument/2006/relationships/hyperlink" Target="https://www.ag.ndsu.edu/potatoextension/research/research_reports_114_4126022392.pdf" TargetMode="External"/><Relationship Id="rId157" Type="http://schemas.microsoft.com/office/2011/relationships/people" Target="peop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eatherspark.com/compare/y/10443~27617~28950~51092/Comparison-of-the-Average-Weather-in-Becker-Saint-L%C3%A9onard-Balcarce-and-Gembloux"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oi.org/10.1016/j.eja.2020.126202" TargetMode="External"/><Relationship Id="rId105" Type="http://schemas.openxmlformats.org/officeDocument/2006/relationships/hyperlink" Target="https://www.ag.ndsu.edu/publications/crops/fertilizing-potato-in-north-dakota" TargetMode="External"/><Relationship Id="rId126" Type="http://schemas.openxmlformats.org/officeDocument/2006/relationships/hyperlink" Target="https://doi.org/10.2134/agronj14.0402" TargetMode="External"/><Relationship Id="rId147" Type="http://schemas.openxmlformats.org/officeDocument/2006/relationships/hyperlink" Target="https://doi.org/10.1071/fp17303"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doi.org/10.1016/j.fcr.2020.108041" TargetMode="External"/><Relationship Id="rId98" Type="http://schemas.openxmlformats.org/officeDocument/2006/relationships/hyperlink" Target="https://doi.org/10.1016/j.fcr.2014.08.005" TargetMode="External"/><Relationship Id="rId121" Type="http://schemas.openxmlformats.org/officeDocument/2006/relationships/hyperlink" Target="https://doi.org/10.1007/s13593-019-0570-6" TargetMode="External"/><Relationship Id="rId142" Type="http://schemas.openxmlformats.org/officeDocument/2006/relationships/hyperlink" Target="https://doi.org/10.13031/2013.35914"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oi.org/10.1002/csc2.20297" TargetMode="External"/><Relationship Id="rId137" Type="http://schemas.openxmlformats.org/officeDocument/2006/relationships/hyperlink" Target="https://conservancy.umn.edu/handle/11299/121706" TargetMode="External"/><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i.org/10.1007/BF02853657" TargetMode="External"/><Relationship Id="rId111" Type="http://schemas.openxmlformats.org/officeDocument/2006/relationships/hyperlink" Target="https://www.ag.ndsu.edu/potatoextension/research/2019RESEARCHREPORTS.pdf" TargetMode="External"/><Relationship Id="rId132" Type="http://schemas.openxmlformats.org/officeDocument/2006/relationships/hyperlink" Target="https://CRAN.R-project.org/package=rjags" TargetMode="External"/><Relationship Id="rId153" Type="http://schemas.openxmlformats.org/officeDocument/2006/relationships/hyperlink" Target="https://extension.umn.edu/irrigation/irrigation-scheduling-checkbook-method"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doi.org/10.1175/JCLI-D-16-0758.1" TargetMode="External"/><Relationship Id="rId127" Type="http://schemas.openxmlformats.org/officeDocument/2006/relationships/hyperlink" Target="https://doi.org/10.2134/agronj2017.02.0112"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doi.org/10.1017/s0021859600062651" TargetMode="External"/><Relationship Id="rId99" Type="http://schemas.openxmlformats.org/officeDocument/2006/relationships/hyperlink" Target="https://inspection.canada.ca/plant-varieties/potatoes/potato-varieties/bintje/eng/1312587385655/1312587385656" TargetMode="External"/><Relationship Id="rId101" Type="http://schemas.openxmlformats.org/officeDocument/2006/relationships/hyperlink" Target="https://www.ag.ndsu.edu/potatoextension/research" TargetMode="External"/><Relationship Id="rId122" Type="http://schemas.openxmlformats.org/officeDocument/2006/relationships/hyperlink" Target="https://doi.org/10.3390/rs13163322" TargetMode="External"/><Relationship Id="rId143" Type="http://schemas.openxmlformats.org/officeDocument/2006/relationships/hyperlink" Target="https://doi.org/10.3390/agronomy11020255" TargetMode="External"/><Relationship Id="rId148" Type="http://schemas.openxmlformats.org/officeDocument/2006/relationships/hyperlink" Target="https://www.ams.usda.gov/sites/default/files/media/Potatoes_for_Processing_Standard%5B1%5D.pdf"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i.org/10.1007/BF02884344" TargetMode="External"/><Relationship Id="rId112" Type="http://schemas.openxmlformats.org/officeDocument/2006/relationships/hyperlink" Target="https://www.ag.ndsu.edu/potatoextension/research/2020ResearchBooks.pdf" TargetMode="External"/><Relationship Id="rId133" Type="http://schemas.openxmlformats.org/officeDocument/2006/relationships/hyperlink" Target="https://www.R-project.org/" TargetMode="External"/><Relationship Id="rId154" Type="http://schemas.openxmlformats.org/officeDocument/2006/relationships/hyperlink" Target="https://doi.org/10.1016/j.eja.2021.126315"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ag.purdue.edu/btny/midwest-vegetable-guide/Pages/default.aspx" TargetMode="External"/><Relationship Id="rId123" Type="http://schemas.openxmlformats.org/officeDocument/2006/relationships/hyperlink" Target="https://doi.org/10.1016/j.eja.2020.126076" TargetMode="External"/><Relationship Id="rId144" Type="http://schemas.openxmlformats.org/officeDocument/2006/relationships/hyperlink" Target="https://conservancy.umn.edu/handle/11299/190488" TargetMode="External"/><Relationship Id="rId90" Type="http://schemas.openxmlformats.org/officeDocument/2006/relationships/hyperlink" Target="https://doi.org/10.1007/BF02874766"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doi.org/10.2134/agronj2004.1131" TargetMode="External"/><Relationship Id="rId134" Type="http://schemas.openxmlformats.org/officeDocument/2006/relationships/hyperlink" Target="https://CRAN.R-project.org/package=st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87</Pages>
  <Words>49405</Words>
  <Characters>281610</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197</cp:revision>
  <dcterms:created xsi:type="dcterms:W3CDTF">2021-10-23T18:39:00Z</dcterms:created>
  <dcterms:modified xsi:type="dcterms:W3CDTF">2021-10-30T17:47:00Z</dcterms:modified>
</cp:coreProperties>
</file>